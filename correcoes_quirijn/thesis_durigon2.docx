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520" w:rsidRPr="00743826" w:rsidRDefault="00956816" w:rsidP="00736A0C">
      <w:pPr>
        <w:spacing w:line="240" w:lineRule="auto"/>
        <w:ind w:firstLine="0"/>
        <w:jc w:val="center"/>
        <w:rPr>
          <w:rFonts w:ascii="Arial" w:hAnsi="Arial" w:cs="Arial"/>
          <w:b/>
          <w:sz w:val="28"/>
          <w:szCs w:val="28"/>
          <w:lang w:val="en-US"/>
        </w:rPr>
      </w:pPr>
      <w:r w:rsidRPr="00956816">
        <w:rPr>
          <w:rFonts w:ascii="Arial" w:hAnsi="Arial" w:cs="Arial"/>
          <w:b/>
          <w:sz w:val="28"/>
          <w:szCs w:val="28"/>
          <w:lang w:val="en-US"/>
        </w:rPr>
        <w:t>University of São Paulo</w:t>
      </w:r>
    </w:p>
    <w:p w:rsidR="00A11F02" w:rsidRPr="00075A9F" w:rsidRDefault="0023414C" w:rsidP="00736A0C">
      <w:pPr>
        <w:spacing w:line="240" w:lineRule="auto"/>
        <w:ind w:firstLine="0"/>
        <w:jc w:val="center"/>
        <w:rPr>
          <w:rFonts w:ascii="Arial" w:hAnsi="Arial" w:cs="Arial"/>
          <w:b/>
          <w:sz w:val="28"/>
          <w:szCs w:val="28"/>
          <w:lang w:val="en-ZA"/>
        </w:rPr>
      </w:pPr>
      <w:r w:rsidRPr="00075A9F">
        <w:rPr>
          <w:rFonts w:ascii="Arial" w:hAnsi="Arial" w:cs="Arial"/>
          <w:b/>
          <w:sz w:val="28"/>
          <w:szCs w:val="28"/>
          <w:lang w:val="en-ZA"/>
        </w:rPr>
        <w:t>“Luiz de Queiroz” College of Agriculture</w:t>
      </w:r>
    </w:p>
    <w:p w:rsidR="00A11F02" w:rsidRPr="00075A9F" w:rsidRDefault="00A11F02" w:rsidP="00736A0C">
      <w:pPr>
        <w:spacing w:line="240" w:lineRule="auto"/>
        <w:ind w:firstLine="0"/>
        <w:jc w:val="center"/>
        <w:rPr>
          <w:rFonts w:ascii="Arial" w:hAnsi="Arial" w:cs="Arial"/>
          <w:b/>
          <w:sz w:val="28"/>
          <w:szCs w:val="28"/>
          <w:lang w:val="en-ZA"/>
        </w:rPr>
      </w:pPr>
    </w:p>
    <w:p w:rsidR="00A11F02" w:rsidRPr="00075A9F" w:rsidRDefault="00A11F02" w:rsidP="00736A0C">
      <w:pPr>
        <w:spacing w:line="240" w:lineRule="auto"/>
        <w:ind w:firstLine="0"/>
        <w:jc w:val="center"/>
        <w:rPr>
          <w:rFonts w:ascii="Arial" w:hAnsi="Arial" w:cs="Arial"/>
          <w:b/>
          <w:sz w:val="28"/>
          <w:szCs w:val="28"/>
          <w:lang w:val="en-ZA"/>
        </w:rPr>
      </w:pPr>
    </w:p>
    <w:p w:rsidR="00A11F02" w:rsidRPr="00075A9F" w:rsidRDefault="00A11F02" w:rsidP="00736A0C">
      <w:pPr>
        <w:spacing w:line="240" w:lineRule="auto"/>
        <w:ind w:firstLine="0"/>
        <w:jc w:val="center"/>
        <w:rPr>
          <w:rFonts w:ascii="Arial" w:hAnsi="Arial" w:cs="Arial"/>
          <w:b/>
          <w:sz w:val="28"/>
          <w:szCs w:val="28"/>
          <w:lang w:val="en-ZA"/>
        </w:rPr>
      </w:pPr>
    </w:p>
    <w:p w:rsidR="00FE1BC7" w:rsidRPr="00075A9F" w:rsidRDefault="00FE1BC7" w:rsidP="00736A0C">
      <w:pPr>
        <w:spacing w:line="240" w:lineRule="auto"/>
        <w:ind w:firstLine="0"/>
        <w:jc w:val="center"/>
        <w:rPr>
          <w:rFonts w:ascii="Arial" w:hAnsi="Arial" w:cs="Arial"/>
          <w:b/>
          <w:sz w:val="28"/>
          <w:szCs w:val="28"/>
          <w:lang w:val="en-ZA"/>
        </w:rPr>
      </w:pPr>
    </w:p>
    <w:p w:rsidR="00FE1BC7" w:rsidRPr="00075A9F" w:rsidRDefault="00FE1BC7" w:rsidP="00736A0C">
      <w:pPr>
        <w:spacing w:line="240" w:lineRule="auto"/>
        <w:ind w:firstLine="0"/>
        <w:jc w:val="center"/>
        <w:rPr>
          <w:rFonts w:ascii="Arial" w:hAnsi="Arial" w:cs="Arial"/>
          <w:b/>
          <w:sz w:val="28"/>
          <w:szCs w:val="28"/>
          <w:lang w:val="en-ZA"/>
        </w:rPr>
      </w:pPr>
    </w:p>
    <w:p w:rsidR="00FE1BC7" w:rsidRPr="00075A9F" w:rsidRDefault="00FE1BC7" w:rsidP="00736A0C">
      <w:pPr>
        <w:spacing w:line="240" w:lineRule="auto"/>
        <w:ind w:firstLine="0"/>
        <w:jc w:val="center"/>
        <w:rPr>
          <w:rFonts w:ascii="Arial" w:hAnsi="Arial" w:cs="Arial"/>
          <w:b/>
          <w:sz w:val="28"/>
          <w:szCs w:val="28"/>
          <w:lang w:val="en-ZA"/>
        </w:rPr>
      </w:pPr>
    </w:p>
    <w:p w:rsidR="00FE1BC7" w:rsidRPr="00075A9F" w:rsidRDefault="00FE1BC7" w:rsidP="00736A0C">
      <w:pPr>
        <w:spacing w:line="240" w:lineRule="auto"/>
        <w:ind w:firstLine="0"/>
        <w:jc w:val="center"/>
        <w:rPr>
          <w:rFonts w:ascii="Arial" w:hAnsi="Arial" w:cs="Arial"/>
          <w:b/>
          <w:sz w:val="28"/>
          <w:szCs w:val="28"/>
          <w:lang w:val="en-ZA"/>
        </w:rPr>
      </w:pPr>
    </w:p>
    <w:p w:rsidR="00FE1BC7" w:rsidRPr="00075A9F" w:rsidRDefault="00FE1BC7" w:rsidP="00736A0C">
      <w:pPr>
        <w:spacing w:line="240" w:lineRule="auto"/>
        <w:ind w:firstLine="0"/>
        <w:jc w:val="center"/>
        <w:rPr>
          <w:rFonts w:ascii="Arial" w:hAnsi="Arial" w:cs="Arial"/>
          <w:b/>
          <w:lang w:val="en-ZA"/>
        </w:rPr>
      </w:pPr>
    </w:p>
    <w:p w:rsidR="005C37EA" w:rsidRDefault="0030763C">
      <w:pPr>
        <w:tabs>
          <w:tab w:val="left" w:pos="10065"/>
        </w:tabs>
        <w:spacing w:line="240" w:lineRule="auto"/>
        <w:ind w:firstLine="0"/>
        <w:jc w:val="center"/>
        <w:rPr>
          <w:rFonts w:ascii="Arial" w:hAnsi="Arial" w:cs="Arial"/>
          <w:b/>
          <w:sz w:val="28"/>
          <w:szCs w:val="28"/>
          <w:lang w:val="en-US"/>
        </w:rPr>
      </w:pPr>
      <w:r w:rsidRPr="0030763C">
        <w:rPr>
          <w:rFonts w:ascii="Arial" w:hAnsi="Arial" w:cs="Arial"/>
          <w:b/>
          <w:sz w:val="28"/>
          <w:szCs w:val="28"/>
          <w:lang w:val="en-US"/>
        </w:rPr>
        <w:t>Soil-plant-atmosphere water transfer mechanisms and their relation to crop water stress</w:t>
      </w:r>
    </w:p>
    <w:p w:rsidR="00A11F02" w:rsidRPr="00743826" w:rsidRDefault="00A11F02" w:rsidP="00736A0C">
      <w:pPr>
        <w:spacing w:line="240" w:lineRule="auto"/>
        <w:ind w:firstLine="0"/>
        <w:jc w:val="center"/>
        <w:rPr>
          <w:rFonts w:ascii="Arial" w:hAnsi="Arial" w:cs="Arial"/>
          <w:b/>
          <w:sz w:val="28"/>
          <w:szCs w:val="28"/>
          <w:lang w:val="en-US"/>
        </w:rPr>
      </w:pPr>
    </w:p>
    <w:p w:rsidR="00A11F02" w:rsidRPr="00743826" w:rsidRDefault="00A11F02" w:rsidP="00736A0C">
      <w:pPr>
        <w:spacing w:line="240" w:lineRule="auto"/>
        <w:ind w:firstLine="0"/>
        <w:jc w:val="center"/>
        <w:rPr>
          <w:rFonts w:ascii="Arial" w:hAnsi="Arial" w:cs="Arial"/>
          <w:b/>
          <w:sz w:val="28"/>
          <w:szCs w:val="28"/>
          <w:lang w:val="en-US"/>
        </w:rPr>
      </w:pPr>
    </w:p>
    <w:p w:rsidR="00FE1BC7" w:rsidRPr="00743826" w:rsidRDefault="00FE1BC7" w:rsidP="00736A0C">
      <w:pPr>
        <w:spacing w:line="240" w:lineRule="auto"/>
        <w:ind w:firstLine="0"/>
        <w:jc w:val="center"/>
        <w:rPr>
          <w:rFonts w:ascii="Arial" w:hAnsi="Arial" w:cs="Arial"/>
          <w:b/>
          <w:sz w:val="28"/>
          <w:szCs w:val="28"/>
          <w:lang w:val="en-US"/>
        </w:rPr>
      </w:pPr>
    </w:p>
    <w:p w:rsidR="00FE1BC7" w:rsidRPr="00743826" w:rsidRDefault="00FE1BC7" w:rsidP="00736A0C">
      <w:pPr>
        <w:spacing w:line="240" w:lineRule="auto"/>
        <w:ind w:firstLine="0"/>
        <w:jc w:val="center"/>
        <w:rPr>
          <w:rFonts w:ascii="Arial" w:hAnsi="Arial" w:cs="Arial"/>
          <w:b/>
          <w:sz w:val="28"/>
          <w:szCs w:val="28"/>
          <w:lang w:val="en-US"/>
        </w:rPr>
      </w:pPr>
    </w:p>
    <w:p w:rsidR="00FE1BC7" w:rsidRPr="00743826" w:rsidRDefault="00FE1BC7" w:rsidP="00736A0C">
      <w:pPr>
        <w:spacing w:line="240" w:lineRule="auto"/>
        <w:ind w:firstLine="0"/>
        <w:jc w:val="center"/>
        <w:rPr>
          <w:rFonts w:ascii="Arial" w:hAnsi="Arial" w:cs="Arial"/>
          <w:b/>
          <w:sz w:val="28"/>
          <w:szCs w:val="28"/>
          <w:lang w:val="en-US"/>
        </w:rPr>
      </w:pPr>
    </w:p>
    <w:p w:rsidR="00FE1BC7" w:rsidRPr="00743826" w:rsidRDefault="00FE1BC7" w:rsidP="00736A0C">
      <w:pPr>
        <w:spacing w:line="240" w:lineRule="auto"/>
        <w:ind w:firstLine="0"/>
        <w:jc w:val="center"/>
        <w:rPr>
          <w:rFonts w:ascii="Arial" w:hAnsi="Arial" w:cs="Arial"/>
          <w:b/>
          <w:sz w:val="28"/>
          <w:szCs w:val="28"/>
          <w:lang w:val="en-US"/>
        </w:rPr>
      </w:pPr>
    </w:p>
    <w:p w:rsidR="00FE1BC7" w:rsidRPr="00743826" w:rsidRDefault="00FE1BC7" w:rsidP="00736A0C">
      <w:pPr>
        <w:spacing w:line="240" w:lineRule="auto"/>
        <w:ind w:firstLine="0"/>
        <w:jc w:val="center"/>
        <w:rPr>
          <w:rFonts w:ascii="Arial" w:hAnsi="Arial" w:cs="Arial"/>
          <w:b/>
          <w:szCs w:val="24"/>
          <w:lang w:val="en-US"/>
        </w:rPr>
      </w:pPr>
    </w:p>
    <w:p w:rsidR="00A11F02" w:rsidRPr="00743826" w:rsidRDefault="0037783A" w:rsidP="00736A0C">
      <w:pPr>
        <w:spacing w:line="240" w:lineRule="auto"/>
        <w:ind w:firstLine="0"/>
        <w:jc w:val="center"/>
        <w:rPr>
          <w:rFonts w:ascii="Arial" w:hAnsi="Arial" w:cs="Arial"/>
          <w:b/>
          <w:sz w:val="28"/>
          <w:szCs w:val="28"/>
          <w:lang w:val="en-US"/>
        </w:rPr>
      </w:pPr>
      <w:r>
        <w:rPr>
          <w:rFonts w:ascii="Arial" w:hAnsi="Arial" w:cs="Arial"/>
          <w:b/>
          <w:sz w:val="28"/>
          <w:szCs w:val="28"/>
          <w:lang w:val="en-US"/>
        </w:rPr>
        <w:t>Angelica Durigon</w:t>
      </w:r>
    </w:p>
    <w:p w:rsidR="00A11F02" w:rsidRPr="00743826" w:rsidRDefault="00A11F02" w:rsidP="006167C2">
      <w:pPr>
        <w:spacing w:line="240" w:lineRule="auto"/>
        <w:jc w:val="center"/>
        <w:rPr>
          <w:rFonts w:ascii="Arial" w:hAnsi="Arial" w:cs="Arial"/>
          <w:b/>
          <w:sz w:val="28"/>
          <w:szCs w:val="28"/>
          <w:lang w:val="en-US"/>
        </w:rPr>
      </w:pPr>
    </w:p>
    <w:p w:rsidR="00A11F02" w:rsidRPr="00743826" w:rsidRDefault="00A11F02" w:rsidP="006167C2">
      <w:pPr>
        <w:spacing w:line="240" w:lineRule="auto"/>
        <w:jc w:val="center"/>
        <w:rPr>
          <w:rFonts w:ascii="Arial" w:hAnsi="Arial" w:cs="Arial"/>
          <w:b/>
          <w:sz w:val="28"/>
          <w:szCs w:val="28"/>
          <w:lang w:val="en-US"/>
        </w:rPr>
      </w:pPr>
    </w:p>
    <w:p w:rsidR="00FE1BC7" w:rsidRPr="00743826" w:rsidRDefault="00FE1BC7" w:rsidP="006167C2">
      <w:pPr>
        <w:tabs>
          <w:tab w:val="left" w:pos="10065"/>
        </w:tabs>
        <w:spacing w:line="240" w:lineRule="auto"/>
        <w:ind w:left="4411"/>
        <w:rPr>
          <w:rFonts w:ascii="Arial" w:hAnsi="Arial" w:cs="Arial"/>
          <w:b/>
          <w:sz w:val="20"/>
          <w:szCs w:val="20"/>
          <w:lang w:val="en-US"/>
        </w:rPr>
      </w:pPr>
    </w:p>
    <w:p w:rsidR="00FE1BC7" w:rsidRPr="00743826" w:rsidRDefault="00FE1BC7" w:rsidP="006167C2">
      <w:pPr>
        <w:tabs>
          <w:tab w:val="left" w:pos="10065"/>
        </w:tabs>
        <w:spacing w:line="240" w:lineRule="auto"/>
        <w:ind w:left="4411"/>
        <w:rPr>
          <w:rFonts w:ascii="Arial" w:hAnsi="Arial" w:cs="Arial"/>
          <w:b/>
          <w:lang w:val="en-US"/>
        </w:rPr>
      </w:pPr>
    </w:p>
    <w:p w:rsidR="00FE1BC7" w:rsidRPr="00743826" w:rsidRDefault="00FE1BC7" w:rsidP="006167C2">
      <w:pPr>
        <w:tabs>
          <w:tab w:val="left" w:pos="10065"/>
        </w:tabs>
        <w:spacing w:line="240" w:lineRule="auto"/>
        <w:ind w:left="4411"/>
        <w:rPr>
          <w:rFonts w:ascii="Arial" w:hAnsi="Arial" w:cs="Arial"/>
          <w:b/>
          <w:sz w:val="20"/>
          <w:szCs w:val="20"/>
          <w:lang w:val="en-US"/>
        </w:rPr>
      </w:pPr>
    </w:p>
    <w:p w:rsidR="00A11F02" w:rsidRPr="00A3338D" w:rsidRDefault="0037783A" w:rsidP="008C0F7F">
      <w:pPr>
        <w:tabs>
          <w:tab w:val="left" w:pos="10065"/>
        </w:tabs>
        <w:spacing w:line="240" w:lineRule="auto"/>
        <w:ind w:left="4423" w:firstLine="0"/>
        <w:rPr>
          <w:rFonts w:ascii="Arial" w:hAnsi="Arial" w:cs="Arial"/>
          <w:b/>
          <w:sz w:val="20"/>
          <w:szCs w:val="20"/>
        </w:rPr>
      </w:pPr>
      <w:bookmarkStart w:id="0" w:name="OLE_LINK97"/>
      <w:r>
        <w:rPr>
          <w:rFonts w:ascii="Arial" w:hAnsi="Arial" w:cs="Arial"/>
          <w:b/>
          <w:sz w:val="20"/>
          <w:szCs w:val="20"/>
          <w:lang w:val="en-US"/>
        </w:rPr>
        <w:t xml:space="preserve">Thesis presented to obtain the degree of Doctor of Science. </w:t>
      </w:r>
      <w:r w:rsidR="00956816" w:rsidRPr="00A3338D">
        <w:rPr>
          <w:rFonts w:ascii="Arial" w:hAnsi="Arial" w:cs="Arial"/>
          <w:b/>
          <w:sz w:val="20"/>
          <w:szCs w:val="20"/>
        </w:rPr>
        <w:t>Area: Agro-Environmental Physics</w:t>
      </w:r>
      <w:bookmarkEnd w:id="0"/>
    </w:p>
    <w:p w:rsidR="005C37EA" w:rsidRPr="00A3338D" w:rsidRDefault="005C37EA">
      <w:pPr>
        <w:tabs>
          <w:tab w:val="left" w:pos="10065"/>
        </w:tabs>
        <w:spacing w:line="240" w:lineRule="auto"/>
        <w:ind w:left="10065" w:hanging="9356"/>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FE1BC7" w:rsidRPr="00A3338D" w:rsidRDefault="00FE1BC7" w:rsidP="006167C2">
      <w:pPr>
        <w:tabs>
          <w:tab w:val="left" w:pos="10065"/>
        </w:tabs>
        <w:spacing w:line="240" w:lineRule="auto"/>
        <w:jc w:val="center"/>
        <w:rPr>
          <w:rFonts w:ascii="Arial" w:hAnsi="Arial" w:cs="Arial"/>
          <w:b/>
          <w:sz w:val="28"/>
          <w:szCs w:val="28"/>
        </w:rPr>
      </w:pPr>
    </w:p>
    <w:p w:rsidR="00A11F02" w:rsidRPr="00A3338D" w:rsidRDefault="00956816" w:rsidP="00736A0C">
      <w:pPr>
        <w:tabs>
          <w:tab w:val="left" w:pos="10065"/>
        </w:tabs>
        <w:spacing w:line="240" w:lineRule="auto"/>
        <w:ind w:firstLine="0"/>
        <w:jc w:val="center"/>
        <w:rPr>
          <w:rFonts w:ascii="Arial" w:hAnsi="Arial" w:cs="Arial"/>
          <w:b/>
          <w:sz w:val="28"/>
          <w:szCs w:val="28"/>
        </w:rPr>
      </w:pPr>
      <w:r w:rsidRPr="00A3338D">
        <w:rPr>
          <w:rFonts w:ascii="Arial" w:hAnsi="Arial" w:cs="Arial"/>
          <w:b/>
          <w:sz w:val="28"/>
          <w:szCs w:val="28"/>
        </w:rPr>
        <w:t>Piracicaba</w:t>
      </w:r>
    </w:p>
    <w:p w:rsidR="00BB7EEC" w:rsidRPr="00A3338D" w:rsidRDefault="00956816" w:rsidP="00736A0C">
      <w:pPr>
        <w:tabs>
          <w:tab w:val="left" w:pos="10065"/>
        </w:tabs>
        <w:spacing w:line="240" w:lineRule="auto"/>
        <w:ind w:firstLine="0"/>
        <w:jc w:val="center"/>
        <w:rPr>
          <w:rFonts w:ascii="Arial" w:hAnsi="Arial" w:cs="Arial"/>
          <w:b/>
          <w:sz w:val="28"/>
          <w:szCs w:val="28"/>
        </w:rPr>
        <w:sectPr w:rsidR="00BB7EEC" w:rsidRPr="00A3338D" w:rsidSect="00F57740">
          <w:headerReference w:type="even" r:id="rId8"/>
          <w:pgSz w:w="12242" w:h="15842" w:code="1"/>
          <w:pgMar w:top="1701" w:right="1134" w:bottom="1134" w:left="1701" w:header="709" w:footer="709" w:gutter="0"/>
          <w:cols w:space="708"/>
          <w:docGrid w:linePitch="360"/>
        </w:sectPr>
      </w:pPr>
      <w:r w:rsidRPr="00A3338D">
        <w:rPr>
          <w:rFonts w:ascii="Arial" w:hAnsi="Arial" w:cs="Arial"/>
          <w:b/>
          <w:sz w:val="28"/>
          <w:szCs w:val="28"/>
        </w:rPr>
        <w:t>2011</w:t>
      </w:r>
    </w:p>
    <w:p w:rsidR="0007442E" w:rsidRPr="00B30A07" w:rsidRDefault="0023414C" w:rsidP="00736A0C">
      <w:pPr>
        <w:tabs>
          <w:tab w:val="left" w:pos="10065"/>
        </w:tabs>
        <w:spacing w:line="240" w:lineRule="auto"/>
        <w:ind w:firstLine="0"/>
        <w:jc w:val="center"/>
        <w:rPr>
          <w:rFonts w:ascii="Arial" w:hAnsi="Arial" w:cs="Arial"/>
          <w:b/>
          <w:szCs w:val="24"/>
        </w:rPr>
      </w:pPr>
      <w:r w:rsidRPr="0023414C">
        <w:rPr>
          <w:rFonts w:ascii="Arial" w:hAnsi="Arial" w:cs="Arial"/>
          <w:b/>
          <w:szCs w:val="24"/>
        </w:rPr>
        <w:lastRenderedPageBreak/>
        <w:t>Angelica Durigon</w:t>
      </w:r>
    </w:p>
    <w:p w:rsidR="0007442E" w:rsidRPr="00743826" w:rsidRDefault="008464F3" w:rsidP="00736A0C">
      <w:pPr>
        <w:tabs>
          <w:tab w:val="left" w:pos="10065"/>
        </w:tabs>
        <w:spacing w:line="240" w:lineRule="auto"/>
        <w:ind w:firstLine="0"/>
        <w:jc w:val="center"/>
        <w:rPr>
          <w:rFonts w:ascii="Arial" w:hAnsi="Arial" w:cs="Arial"/>
          <w:b/>
          <w:szCs w:val="24"/>
          <w:lang w:val="en-US"/>
        </w:rPr>
      </w:pPr>
      <w:r>
        <w:rPr>
          <w:rFonts w:ascii="Arial" w:hAnsi="Arial" w:cs="Arial"/>
          <w:b/>
          <w:szCs w:val="24"/>
          <w:lang w:val="en-US"/>
        </w:rPr>
        <w:t>Bachelor</w:t>
      </w:r>
      <w:r w:rsidR="00677187">
        <w:rPr>
          <w:rFonts w:ascii="Arial" w:hAnsi="Arial" w:cs="Arial"/>
          <w:b/>
          <w:szCs w:val="24"/>
          <w:lang w:val="en-US"/>
        </w:rPr>
        <w:t xml:space="preserve"> </w:t>
      </w:r>
      <w:r>
        <w:rPr>
          <w:rFonts w:ascii="Arial" w:hAnsi="Arial" w:cs="Arial"/>
          <w:b/>
          <w:szCs w:val="24"/>
          <w:lang w:val="en-US"/>
        </w:rPr>
        <w:t>in Meteorology</w:t>
      </w:r>
    </w:p>
    <w:p w:rsidR="0007442E" w:rsidRPr="00743826" w:rsidRDefault="0007442E" w:rsidP="00736A0C">
      <w:pPr>
        <w:tabs>
          <w:tab w:val="left" w:pos="10065"/>
        </w:tabs>
        <w:spacing w:line="240" w:lineRule="auto"/>
        <w:ind w:firstLine="0"/>
        <w:jc w:val="center"/>
        <w:rPr>
          <w:rFonts w:ascii="Arial" w:hAnsi="Arial" w:cs="Arial"/>
          <w:b/>
          <w:szCs w:val="24"/>
          <w:lang w:val="en-US"/>
        </w:rPr>
      </w:pPr>
    </w:p>
    <w:p w:rsidR="0007442E" w:rsidRPr="00743826" w:rsidRDefault="0007442E" w:rsidP="00736A0C">
      <w:pPr>
        <w:tabs>
          <w:tab w:val="left" w:pos="10065"/>
        </w:tabs>
        <w:spacing w:line="240" w:lineRule="auto"/>
        <w:ind w:firstLine="0"/>
        <w:jc w:val="center"/>
        <w:rPr>
          <w:rFonts w:ascii="Arial" w:hAnsi="Arial" w:cs="Arial"/>
          <w:b/>
          <w:szCs w:val="24"/>
          <w:lang w:val="en-US"/>
        </w:rPr>
      </w:pPr>
    </w:p>
    <w:p w:rsidR="0007442E" w:rsidRPr="00743826" w:rsidRDefault="0007442E"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Cs w:val="24"/>
          <w:lang w:val="en-US"/>
        </w:rPr>
      </w:pPr>
    </w:p>
    <w:p w:rsidR="00D84799" w:rsidRPr="00743826" w:rsidRDefault="00D84799" w:rsidP="00736A0C">
      <w:pPr>
        <w:tabs>
          <w:tab w:val="left" w:pos="10065"/>
        </w:tabs>
        <w:spacing w:line="240" w:lineRule="auto"/>
        <w:ind w:firstLine="0"/>
        <w:jc w:val="center"/>
        <w:rPr>
          <w:rFonts w:ascii="Arial" w:hAnsi="Arial" w:cs="Arial"/>
          <w:b/>
          <w:sz w:val="32"/>
          <w:szCs w:val="32"/>
          <w:lang w:val="en-US"/>
        </w:rPr>
      </w:pPr>
    </w:p>
    <w:p w:rsidR="0007442E" w:rsidRPr="00677187" w:rsidRDefault="0030763C" w:rsidP="00736A0C">
      <w:pPr>
        <w:tabs>
          <w:tab w:val="left" w:pos="10065"/>
        </w:tabs>
        <w:spacing w:line="240" w:lineRule="auto"/>
        <w:ind w:firstLine="0"/>
        <w:jc w:val="center"/>
        <w:rPr>
          <w:rFonts w:ascii="Arial" w:hAnsi="Arial" w:cs="Arial"/>
          <w:b/>
          <w:szCs w:val="24"/>
          <w:lang w:val="en-US"/>
        </w:rPr>
      </w:pPr>
      <w:r w:rsidRPr="0030763C">
        <w:rPr>
          <w:rFonts w:ascii="Arial" w:hAnsi="Arial" w:cs="Arial"/>
          <w:b/>
          <w:szCs w:val="24"/>
          <w:lang w:val="en-US"/>
        </w:rPr>
        <w:t>Soil-plant-atmosphere water transfer mechanisms and their relation to crop water stress</w:t>
      </w:r>
    </w:p>
    <w:p w:rsidR="0007442E" w:rsidRPr="00743826" w:rsidRDefault="0007442E" w:rsidP="00736A0C">
      <w:pPr>
        <w:tabs>
          <w:tab w:val="left" w:pos="10065"/>
        </w:tabs>
        <w:spacing w:line="240" w:lineRule="auto"/>
        <w:ind w:firstLine="0"/>
        <w:jc w:val="center"/>
        <w:rPr>
          <w:rFonts w:ascii="Arial" w:hAnsi="Arial" w:cs="Arial"/>
          <w:b/>
          <w:szCs w:val="24"/>
          <w:lang w:val="en-US"/>
        </w:rPr>
      </w:pPr>
    </w:p>
    <w:p w:rsidR="0007442E" w:rsidRPr="00743826" w:rsidRDefault="0007442E" w:rsidP="00736A0C">
      <w:pPr>
        <w:tabs>
          <w:tab w:val="left" w:pos="10065"/>
        </w:tabs>
        <w:spacing w:line="240" w:lineRule="auto"/>
        <w:ind w:firstLine="0"/>
        <w:jc w:val="center"/>
        <w:rPr>
          <w:rFonts w:ascii="Arial" w:hAnsi="Arial" w:cs="Arial"/>
          <w:b/>
          <w:szCs w:val="24"/>
          <w:lang w:val="en-US"/>
        </w:rPr>
      </w:pPr>
    </w:p>
    <w:p w:rsidR="00CB3AE4" w:rsidRPr="00743826" w:rsidRDefault="00CB3AE4" w:rsidP="00736A0C">
      <w:pPr>
        <w:tabs>
          <w:tab w:val="left" w:pos="10065"/>
        </w:tabs>
        <w:spacing w:line="240" w:lineRule="auto"/>
        <w:ind w:left="4423" w:firstLine="0"/>
        <w:rPr>
          <w:rFonts w:ascii="Arial" w:hAnsi="Arial" w:cs="Arial"/>
          <w:b/>
          <w:sz w:val="20"/>
          <w:szCs w:val="20"/>
          <w:lang w:val="en-US"/>
        </w:rPr>
      </w:pPr>
    </w:p>
    <w:p w:rsidR="00CB3AE4" w:rsidRPr="00743826" w:rsidRDefault="00CB3AE4" w:rsidP="00736A0C">
      <w:pPr>
        <w:tabs>
          <w:tab w:val="left" w:pos="10065"/>
        </w:tabs>
        <w:spacing w:line="240" w:lineRule="auto"/>
        <w:ind w:left="4423" w:firstLine="0"/>
        <w:rPr>
          <w:rFonts w:ascii="Arial" w:hAnsi="Arial" w:cs="Arial"/>
          <w:b/>
          <w:sz w:val="20"/>
          <w:szCs w:val="20"/>
          <w:lang w:val="en-US"/>
        </w:rPr>
      </w:pPr>
    </w:p>
    <w:p w:rsidR="00CB3AE4" w:rsidRPr="00743826" w:rsidRDefault="00CB3AE4" w:rsidP="00736A0C">
      <w:pPr>
        <w:tabs>
          <w:tab w:val="left" w:pos="10065"/>
        </w:tabs>
        <w:spacing w:line="240" w:lineRule="auto"/>
        <w:ind w:left="4423" w:firstLine="0"/>
        <w:rPr>
          <w:rFonts w:ascii="Arial" w:hAnsi="Arial" w:cs="Arial"/>
          <w:b/>
          <w:sz w:val="20"/>
          <w:szCs w:val="20"/>
          <w:lang w:val="en-US"/>
        </w:rPr>
      </w:pPr>
    </w:p>
    <w:p w:rsidR="00CB3AE4" w:rsidRPr="00743826" w:rsidRDefault="00CB3AE4" w:rsidP="00736A0C">
      <w:pPr>
        <w:tabs>
          <w:tab w:val="left" w:pos="10065"/>
        </w:tabs>
        <w:spacing w:line="240" w:lineRule="auto"/>
        <w:ind w:left="4423" w:firstLine="0"/>
        <w:rPr>
          <w:rFonts w:ascii="Arial" w:hAnsi="Arial" w:cs="Arial"/>
          <w:b/>
          <w:sz w:val="20"/>
          <w:szCs w:val="20"/>
          <w:lang w:val="en-US"/>
        </w:rPr>
      </w:pPr>
    </w:p>
    <w:p w:rsidR="00CB3AE4" w:rsidRPr="00743826" w:rsidRDefault="00CB3AE4" w:rsidP="00736A0C">
      <w:pPr>
        <w:tabs>
          <w:tab w:val="left" w:pos="10065"/>
        </w:tabs>
        <w:spacing w:line="240" w:lineRule="auto"/>
        <w:ind w:left="4423" w:firstLine="0"/>
        <w:rPr>
          <w:rFonts w:ascii="Arial" w:hAnsi="Arial" w:cs="Arial"/>
          <w:b/>
          <w:sz w:val="20"/>
          <w:szCs w:val="20"/>
          <w:lang w:val="en-US"/>
        </w:rPr>
      </w:pPr>
    </w:p>
    <w:p w:rsidR="0007442E" w:rsidRPr="00743826" w:rsidRDefault="00956816" w:rsidP="00736A0C">
      <w:pPr>
        <w:tabs>
          <w:tab w:val="left" w:pos="10065"/>
        </w:tabs>
        <w:spacing w:line="240" w:lineRule="auto"/>
        <w:ind w:left="4423" w:firstLine="0"/>
        <w:rPr>
          <w:rFonts w:ascii="Arial" w:hAnsi="Arial" w:cs="Arial"/>
          <w:b/>
          <w:sz w:val="20"/>
          <w:szCs w:val="20"/>
          <w:lang w:val="en-US"/>
        </w:rPr>
      </w:pPr>
      <w:r w:rsidRPr="00956816">
        <w:rPr>
          <w:rFonts w:ascii="Arial" w:hAnsi="Arial" w:cs="Arial"/>
          <w:b/>
          <w:sz w:val="20"/>
          <w:szCs w:val="20"/>
          <w:lang w:val="en-US"/>
        </w:rPr>
        <w:t>Advisor:</w:t>
      </w:r>
    </w:p>
    <w:p w:rsidR="0007442E" w:rsidRPr="00743826" w:rsidRDefault="00956816" w:rsidP="00736A0C">
      <w:pPr>
        <w:tabs>
          <w:tab w:val="left" w:pos="10065"/>
        </w:tabs>
        <w:spacing w:line="240" w:lineRule="auto"/>
        <w:ind w:left="4423" w:firstLine="0"/>
        <w:rPr>
          <w:rFonts w:ascii="Arial" w:hAnsi="Arial" w:cs="Arial"/>
          <w:b/>
          <w:sz w:val="20"/>
          <w:szCs w:val="20"/>
          <w:lang w:val="en-US"/>
        </w:rPr>
      </w:pPr>
      <w:r w:rsidRPr="00956816">
        <w:rPr>
          <w:rFonts w:ascii="Arial" w:hAnsi="Arial" w:cs="Arial"/>
          <w:b/>
          <w:sz w:val="20"/>
          <w:szCs w:val="20"/>
          <w:lang w:val="en-US"/>
        </w:rPr>
        <w:t>Prof. Dr. QUIRIJN DE JONG VAN LIER</w:t>
      </w:r>
    </w:p>
    <w:p w:rsidR="0007442E" w:rsidRPr="00743826" w:rsidRDefault="0007442E" w:rsidP="00D84799">
      <w:pPr>
        <w:tabs>
          <w:tab w:val="left" w:pos="10065"/>
        </w:tabs>
        <w:spacing w:line="240" w:lineRule="auto"/>
        <w:ind w:left="4423"/>
        <w:rPr>
          <w:rFonts w:ascii="Arial" w:hAnsi="Arial" w:cs="Arial"/>
          <w:b/>
          <w:sz w:val="20"/>
          <w:szCs w:val="20"/>
          <w:lang w:val="en-US"/>
        </w:rPr>
      </w:pPr>
    </w:p>
    <w:p w:rsidR="0007442E" w:rsidRPr="00743826" w:rsidRDefault="0007442E" w:rsidP="00D84799">
      <w:pPr>
        <w:tabs>
          <w:tab w:val="left" w:pos="10065"/>
        </w:tabs>
        <w:spacing w:line="240" w:lineRule="auto"/>
        <w:ind w:left="4423"/>
        <w:rPr>
          <w:rFonts w:ascii="Arial" w:hAnsi="Arial" w:cs="Arial"/>
          <w:b/>
          <w:sz w:val="20"/>
          <w:szCs w:val="20"/>
          <w:lang w:val="en-US"/>
        </w:rPr>
      </w:pPr>
    </w:p>
    <w:p w:rsidR="00CB3AE4" w:rsidRPr="00743826" w:rsidRDefault="00CB3AE4" w:rsidP="00D84799">
      <w:pPr>
        <w:tabs>
          <w:tab w:val="left" w:pos="10065"/>
        </w:tabs>
        <w:spacing w:line="240" w:lineRule="auto"/>
        <w:ind w:left="4423"/>
        <w:rPr>
          <w:rFonts w:ascii="Arial" w:hAnsi="Arial" w:cs="Arial"/>
          <w:b/>
          <w:sz w:val="20"/>
          <w:szCs w:val="20"/>
          <w:lang w:val="en-US"/>
        </w:rPr>
      </w:pPr>
    </w:p>
    <w:p w:rsidR="00CB3AE4" w:rsidRPr="00743826" w:rsidRDefault="00CB3AE4" w:rsidP="00D84799">
      <w:pPr>
        <w:tabs>
          <w:tab w:val="left" w:pos="10065"/>
        </w:tabs>
        <w:spacing w:line="240" w:lineRule="auto"/>
        <w:ind w:left="4423"/>
        <w:rPr>
          <w:rFonts w:ascii="Arial" w:hAnsi="Arial" w:cs="Arial"/>
          <w:b/>
          <w:sz w:val="20"/>
          <w:szCs w:val="20"/>
          <w:lang w:val="en-US"/>
        </w:rPr>
      </w:pPr>
    </w:p>
    <w:p w:rsidR="00CB3AE4" w:rsidRPr="00743826" w:rsidRDefault="00CB3AE4" w:rsidP="00D84799">
      <w:pPr>
        <w:tabs>
          <w:tab w:val="left" w:pos="10065"/>
        </w:tabs>
        <w:spacing w:line="240" w:lineRule="auto"/>
        <w:ind w:left="4423"/>
        <w:rPr>
          <w:rFonts w:ascii="Arial" w:hAnsi="Arial" w:cs="Arial"/>
          <w:b/>
          <w:sz w:val="18"/>
          <w:szCs w:val="18"/>
          <w:lang w:val="en-US"/>
        </w:rPr>
      </w:pPr>
    </w:p>
    <w:p w:rsidR="00CB3AE4" w:rsidRPr="00743826" w:rsidRDefault="00CB3AE4" w:rsidP="00D84799">
      <w:pPr>
        <w:tabs>
          <w:tab w:val="left" w:pos="10065"/>
        </w:tabs>
        <w:spacing w:line="240" w:lineRule="auto"/>
        <w:ind w:left="4423"/>
        <w:rPr>
          <w:rFonts w:ascii="Arial" w:hAnsi="Arial" w:cs="Arial"/>
          <w:b/>
          <w:sz w:val="20"/>
          <w:szCs w:val="20"/>
          <w:lang w:val="en-US"/>
        </w:rPr>
      </w:pPr>
    </w:p>
    <w:p w:rsidR="00CB3AE4" w:rsidRPr="00743826" w:rsidRDefault="00CB3AE4" w:rsidP="00D84799">
      <w:pPr>
        <w:tabs>
          <w:tab w:val="left" w:pos="10065"/>
        </w:tabs>
        <w:spacing w:line="240" w:lineRule="auto"/>
        <w:ind w:left="4423"/>
        <w:rPr>
          <w:rFonts w:ascii="Arial" w:hAnsi="Arial" w:cs="Arial"/>
          <w:b/>
          <w:sz w:val="16"/>
          <w:szCs w:val="16"/>
          <w:lang w:val="en-US"/>
        </w:rPr>
      </w:pPr>
    </w:p>
    <w:p w:rsidR="00CB3AE4" w:rsidRPr="00743826" w:rsidRDefault="00CB3AE4" w:rsidP="00471F60">
      <w:pPr>
        <w:tabs>
          <w:tab w:val="left" w:pos="10065"/>
        </w:tabs>
        <w:spacing w:line="240" w:lineRule="auto"/>
        <w:rPr>
          <w:rFonts w:ascii="Arial" w:hAnsi="Arial" w:cs="Arial"/>
          <w:b/>
          <w:sz w:val="18"/>
          <w:szCs w:val="18"/>
          <w:lang w:val="en-US"/>
        </w:rPr>
      </w:pPr>
    </w:p>
    <w:p w:rsidR="0007442E" w:rsidRPr="00A3338D" w:rsidRDefault="00E00E68" w:rsidP="00471F60">
      <w:pPr>
        <w:tabs>
          <w:tab w:val="left" w:pos="10065"/>
        </w:tabs>
        <w:spacing w:line="240" w:lineRule="auto"/>
        <w:ind w:left="4423" w:firstLine="0"/>
        <w:rPr>
          <w:rFonts w:ascii="Arial" w:hAnsi="Arial" w:cs="Arial"/>
          <w:b/>
          <w:sz w:val="20"/>
          <w:szCs w:val="20"/>
        </w:rPr>
      </w:pPr>
      <w:r w:rsidRPr="00743826">
        <w:rPr>
          <w:rFonts w:ascii="Arial" w:hAnsi="Arial" w:cs="Arial"/>
          <w:b/>
          <w:sz w:val="20"/>
          <w:szCs w:val="20"/>
          <w:lang w:val="en-US"/>
        </w:rPr>
        <w:t xml:space="preserve">Thesis presented to obtain the degree of Doctor </w:t>
      </w:r>
      <w:r w:rsidR="0037783A">
        <w:rPr>
          <w:rFonts w:ascii="Arial" w:hAnsi="Arial" w:cs="Arial"/>
          <w:b/>
          <w:sz w:val="20"/>
          <w:szCs w:val="20"/>
          <w:lang w:val="en-US"/>
        </w:rPr>
        <w:t xml:space="preserve">of Science. </w:t>
      </w:r>
      <w:r w:rsidR="0037783A" w:rsidRPr="00A3338D">
        <w:rPr>
          <w:rFonts w:ascii="Arial" w:hAnsi="Arial" w:cs="Arial"/>
          <w:b/>
          <w:sz w:val="20"/>
          <w:szCs w:val="20"/>
        </w:rPr>
        <w:t>Area: Agro-Environmental Physics</w:t>
      </w:r>
    </w:p>
    <w:p w:rsidR="0007442E" w:rsidRPr="00A3338D" w:rsidRDefault="0007442E" w:rsidP="00D84799">
      <w:pPr>
        <w:tabs>
          <w:tab w:val="left" w:pos="10065"/>
        </w:tabs>
        <w:spacing w:line="240" w:lineRule="auto"/>
        <w:jc w:val="center"/>
        <w:rPr>
          <w:rFonts w:ascii="Arial" w:hAnsi="Arial" w:cs="Arial"/>
          <w:b/>
          <w:szCs w:val="24"/>
        </w:rPr>
      </w:pPr>
    </w:p>
    <w:p w:rsidR="0007442E" w:rsidRPr="00A3338D" w:rsidRDefault="0007442E" w:rsidP="00D84799">
      <w:pPr>
        <w:tabs>
          <w:tab w:val="left" w:pos="10065"/>
        </w:tabs>
        <w:spacing w:line="240" w:lineRule="auto"/>
        <w:jc w:val="center"/>
        <w:rPr>
          <w:rFonts w:ascii="Arial" w:hAnsi="Arial" w:cs="Arial"/>
          <w:b/>
          <w:szCs w:val="24"/>
        </w:rPr>
      </w:pPr>
    </w:p>
    <w:p w:rsidR="0007442E" w:rsidRPr="00A3338D" w:rsidRDefault="0007442E" w:rsidP="00D84799">
      <w:pPr>
        <w:tabs>
          <w:tab w:val="left" w:pos="10065"/>
        </w:tabs>
        <w:spacing w:line="240" w:lineRule="auto"/>
        <w:jc w:val="center"/>
        <w:rPr>
          <w:rFonts w:ascii="Arial" w:hAnsi="Arial" w:cs="Arial"/>
          <w:b/>
          <w:szCs w:val="24"/>
        </w:rPr>
      </w:pPr>
    </w:p>
    <w:p w:rsidR="00D84799" w:rsidRPr="00A3338D" w:rsidRDefault="00D84799" w:rsidP="00D84799">
      <w:pPr>
        <w:tabs>
          <w:tab w:val="left" w:pos="10065"/>
        </w:tabs>
        <w:spacing w:line="240" w:lineRule="auto"/>
        <w:jc w:val="center"/>
        <w:rPr>
          <w:rFonts w:ascii="Arial" w:hAnsi="Arial" w:cs="Arial"/>
          <w:b/>
          <w:szCs w:val="24"/>
        </w:rPr>
      </w:pPr>
    </w:p>
    <w:p w:rsidR="0007442E" w:rsidRPr="00A3338D" w:rsidRDefault="0007442E"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4F0AB5" w:rsidRPr="00A3338D" w:rsidRDefault="004F0AB5"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CB3AE4" w:rsidRPr="00A3338D" w:rsidRDefault="00CB3AE4" w:rsidP="00D84799">
      <w:pPr>
        <w:tabs>
          <w:tab w:val="left" w:pos="10065"/>
        </w:tabs>
        <w:spacing w:line="240" w:lineRule="auto"/>
        <w:jc w:val="center"/>
        <w:rPr>
          <w:rFonts w:ascii="Arial" w:hAnsi="Arial" w:cs="Arial"/>
          <w:b/>
          <w:szCs w:val="24"/>
        </w:rPr>
      </w:pPr>
    </w:p>
    <w:p w:rsidR="00BB7EEC" w:rsidRPr="00A3338D" w:rsidRDefault="00BB7EEC" w:rsidP="00D84799">
      <w:pPr>
        <w:tabs>
          <w:tab w:val="left" w:pos="10065"/>
        </w:tabs>
        <w:spacing w:line="240" w:lineRule="auto"/>
        <w:jc w:val="center"/>
        <w:rPr>
          <w:rFonts w:ascii="Arial" w:hAnsi="Arial" w:cs="Arial"/>
          <w:b/>
          <w:szCs w:val="24"/>
        </w:rPr>
      </w:pPr>
    </w:p>
    <w:p w:rsidR="0007442E" w:rsidRPr="00A3338D" w:rsidRDefault="00956816" w:rsidP="00736A0C">
      <w:pPr>
        <w:tabs>
          <w:tab w:val="left" w:pos="10065"/>
        </w:tabs>
        <w:spacing w:line="240" w:lineRule="auto"/>
        <w:ind w:firstLine="0"/>
        <w:jc w:val="center"/>
        <w:rPr>
          <w:rFonts w:ascii="Arial" w:hAnsi="Arial" w:cs="Arial"/>
          <w:b/>
          <w:szCs w:val="24"/>
        </w:rPr>
      </w:pPr>
      <w:r w:rsidRPr="00A3338D">
        <w:rPr>
          <w:rFonts w:ascii="Arial" w:hAnsi="Arial" w:cs="Arial"/>
          <w:b/>
          <w:szCs w:val="24"/>
        </w:rPr>
        <w:t>Piracicaba</w:t>
      </w:r>
    </w:p>
    <w:p w:rsidR="00BB7EEC" w:rsidRPr="00A3338D" w:rsidRDefault="00956816" w:rsidP="00736A0C">
      <w:pPr>
        <w:tabs>
          <w:tab w:val="left" w:pos="10065"/>
        </w:tabs>
        <w:spacing w:line="240" w:lineRule="auto"/>
        <w:ind w:firstLine="0"/>
        <w:jc w:val="center"/>
        <w:rPr>
          <w:rFonts w:ascii="Arial" w:hAnsi="Arial" w:cs="Arial"/>
          <w:b/>
          <w:szCs w:val="24"/>
        </w:rPr>
        <w:sectPr w:rsidR="00BB7EEC" w:rsidRPr="00A3338D" w:rsidSect="00F57740">
          <w:headerReference w:type="default" r:id="rId9"/>
          <w:type w:val="oddPage"/>
          <w:pgSz w:w="12242" w:h="15842" w:code="1"/>
          <w:pgMar w:top="1701" w:right="1134" w:bottom="1134" w:left="1701" w:header="709" w:footer="709" w:gutter="0"/>
          <w:pgNumType w:start="0"/>
          <w:cols w:space="708"/>
          <w:titlePg/>
          <w:docGrid w:linePitch="360"/>
        </w:sectPr>
      </w:pPr>
      <w:r w:rsidRPr="00A3338D">
        <w:rPr>
          <w:rFonts w:ascii="Arial" w:hAnsi="Arial" w:cs="Arial"/>
          <w:b/>
          <w:szCs w:val="24"/>
        </w:rPr>
        <w:t>2011</w:t>
      </w:r>
    </w:p>
    <w:p w:rsidR="00810B11" w:rsidRPr="00A3338D" w:rsidRDefault="00810B11" w:rsidP="00BB7EEC">
      <w:pPr>
        <w:tabs>
          <w:tab w:val="left" w:pos="10065"/>
        </w:tabs>
        <w:spacing w:line="240" w:lineRule="auto"/>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CB4D37" w:rsidRPr="00A3338D" w:rsidRDefault="00CB4D37"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A11F02">
      <w:pPr>
        <w:tabs>
          <w:tab w:val="left" w:pos="10065"/>
        </w:tabs>
        <w:jc w:val="center"/>
        <w:rPr>
          <w:rFonts w:ascii="Arial" w:hAnsi="Arial" w:cs="Arial"/>
          <w:b/>
          <w:szCs w:val="24"/>
        </w:rPr>
      </w:pPr>
    </w:p>
    <w:p w:rsidR="008E351A" w:rsidRPr="00A3338D" w:rsidRDefault="008E351A" w:rsidP="008E351A">
      <w:pPr>
        <w:tabs>
          <w:tab w:val="left" w:pos="10065"/>
        </w:tabs>
        <w:jc w:val="right"/>
        <w:rPr>
          <w:rFonts w:ascii="Arial" w:hAnsi="Arial" w:cs="Arial"/>
          <w:i/>
          <w:szCs w:val="24"/>
        </w:rPr>
      </w:pPr>
    </w:p>
    <w:p w:rsidR="008E351A" w:rsidRPr="00A3338D" w:rsidRDefault="00956816" w:rsidP="00C63E42">
      <w:pPr>
        <w:tabs>
          <w:tab w:val="left" w:pos="10065"/>
        </w:tabs>
        <w:spacing w:line="240" w:lineRule="auto"/>
        <w:ind w:firstLine="0"/>
        <w:jc w:val="right"/>
        <w:rPr>
          <w:rFonts w:ascii="Arial" w:hAnsi="Arial" w:cs="Arial"/>
          <w:i/>
          <w:szCs w:val="24"/>
        </w:rPr>
      </w:pPr>
      <w:r w:rsidRPr="00A3338D">
        <w:rPr>
          <w:rFonts w:ascii="Arial" w:hAnsi="Arial" w:cs="Arial"/>
          <w:i/>
          <w:szCs w:val="24"/>
        </w:rPr>
        <w:t xml:space="preserve">Aos meus pais, </w:t>
      </w:r>
      <w:proofErr w:type="gramStart"/>
      <w:r w:rsidRPr="00A3338D">
        <w:rPr>
          <w:rFonts w:ascii="Arial" w:hAnsi="Arial" w:cs="Arial"/>
          <w:i/>
          <w:szCs w:val="24"/>
        </w:rPr>
        <w:t>Mariangela e José Eugênio, dedico</w:t>
      </w:r>
      <w:proofErr w:type="gramEnd"/>
      <w:r w:rsidRPr="00A3338D">
        <w:rPr>
          <w:rFonts w:ascii="Arial" w:hAnsi="Arial" w:cs="Arial"/>
          <w:i/>
          <w:szCs w:val="24"/>
        </w:rPr>
        <w:t>.</w:t>
      </w:r>
      <w:r w:rsidRPr="00A3338D">
        <w:rPr>
          <w:rFonts w:ascii="Arial" w:hAnsi="Arial" w:cs="Arial"/>
          <w:i/>
          <w:szCs w:val="24"/>
        </w:rPr>
        <w:br w:type="page"/>
      </w:r>
    </w:p>
    <w:p w:rsidR="00FB05AB" w:rsidRPr="00A3338D" w:rsidRDefault="00956816">
      <w:pPr>
        <w:spacing w:after="200" w:line="276" w:lineRule="auto"/>
        <w:ind w:firstLine="0"/>
        <w:jc w:val="left"/>
        <w:rPr>
          <w:rFonts w:ascii="Arial" w:hAnsi="Arial" w:cs="Arial"/>
          <w:b/>
          <w:szCs w:val="24"/>
        </w:rPr>
      </w:pPr>
      <w:r w:rsidRPr="00A3338D">
        <w:rPr>
          <w:rFonts w:ascii="Arial" w:hAnsi="Arial" w:cs="Arial"/>
          <w:b/>
          <w:szCs w:val="24"/>
        </w:rPr>
        <w:lastRenderedPageBreak/>
        <w:br w:type="page"/>
      </w:r>
    </w:p>
    <w:p w:rsidR="00810B11" w:rsidRPr="00743826" w:rsidRDefault="008E351A" w:rsidP="00FB05AB">
      <w:pPr>
        <w:tabs>
          <w:tab w:val="left" w:pos="10065"/>
        </w:tabs>
        <w:spacing w:line="240" w:lineRule="auto"/>
        <w:ind w:firstLine="0"/>
        <w:jc w:val="center"/>
        <w:rPr>
          <w:rFonts w:ascii="Arial" w:hAnsi="Arial" w:cs="Arial"/>
          <w:b/>
          <w:szCs w:val="24"/>
          <w:lang w:val="en-US"/>
        </w:rPr>
      </w:pPr>
      <w:r w:rsidRPr="00743826">
        <w:rPr>
          <w:rFonts w:ascii="Arial" w:hAnsi="Arial" w:cs="Arial"/>
          <w:b/>
          <w:szCs w:val="24"/>
          <w:lang w:val="en-US"/>
        </w:rPr>
        <w:lastRenderedPageBreak/>
        <w:t>A</w:t>
      </w:r>
      <w:r w:rsidR="0037783A">
        <w:rPr>
          <w:rFonts w:ascii="Arial" w:hAnsi="Arial" w:cs="Arial"/>
          <w:b/>
          <w:szCs w:val="24"/>
          <w:lang w:val="en-US"/>
        </w:rPr>
        <w:t>gradecimentos</w:t>
      </w: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rsidP="008E351A">
      <w:pPr>
        <w:tabs>
          <w:tab w:val="left" w:pos="10065"/>
        </w:tabs>
        <w:jc w:val="center"/>
        <w:rPr>
          <w:rFonts w:ascii="Arial" w:hAnsi="Arial" w:cs="Arial"/>
          <w:b/>
          <w:szCs w:val="24"/>
          <w:lang w:val="en-US"/>
        </w:rPr>
      </w:pPr>
    </w:p>
    <w:p w:rsidR="00456628" w:rsidRPr="00743826" w:rsidRDefault="00456628">
      <w:pPr>
        <w:rPr>
          <w:rFonts w:ascii="Arial" w:hAnsi="Arial" w:cs="Arial"/>
          <w:i/>
          <w:szCs w:val="24"/>
          <w:lang w:val="en-US"/>
        </w:rPr>
      </w:pPr>
    </w:p>
    <w:p w:rsidR="00456628" w:rsidRPr="00743826" w:rsidRDefault="00456628">
      <w:pPr>
        <w:rPr>
          <w:rFonts w:ascii="Arial" w:hAnsi="Arial" w:cs="Arial"/>
          <w:i/>
          <w:szCs w:val="24"/>
          <w:lang w:val="en-US"/>
        </w:rPr>
      </w:pPr>
    </w:p>
    <w:p w:rsidR="00456628" w:rsidRPr="00743826" w:rsidRDefault="00456628">
      <w:pPr>
        <w:rPr>
          <w:rFonts w:ascii="Arial" w:hAnsi="Arial" w:cs="Arial"/>
          <w:i/>
          <w:szCs w:val="24"/>
          <w:lang w:val="en-US"/>
        </w:rPr>
      </w:pPr>
    </w:p>
    <w:p w:rsidR="00456628" w:rsidRPr="00743826" w:rsidRDefault="0037783A">
      <w:pPr>
        <w:rPr>
          <w:rFonts w:ascii="Arial" w:hAnsi="Arial" w:cs="Arial"/>
          <w:i/>
          <w:szCs w:val="24"/>
          <w:lang w:val="en-US"/>
        </w:rPr>
      </w:pPr>
      <w:r>
        <w:rPr>
          <w:rFonts w:ascii="Arial" w:hAnsi="Arial" w:cs="Arial"/>
          <w:i/>
          <w:szCs w:val="24"/>
          <w:lang w:val="en-US"/>
        </w:rPr>
        <w:br w:type="page"/>
      </w: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456628" w:rsidRPr="00743826" w:rsidRDefault="00456628" w:rsidP="00456628">
      <w:pPr>
        <w:rPr>
          <w:rFonts w:ascii="Arial" w:hAnsi="Arial" w:cs="Arial"/>
          <w:i/>
          <w:szCs w:val="24"/>
          <w:lang w:val="en-US"/>
        </w:rPr>
      </w:pPr>
    </w:p>
    <w:p w:rsidR="00C8678B" w:rsidRPr="00743826" w:rsidRDefault="00C8678B"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CB4D37" w:rsidRPr="00743826" w:rsidRDefault="00CB4D37" w:rsidP="00456628">
      <w:pPr>
        <w:rPr>
          <w:rFonts w:ascii="Arial" w:hAnsi="Arial" w:cs="Arial"/>
          <w:i/>
          <w:szCs w:val="24"/>
          <w:lang w:val="en-US"/>
        </w:rPr>
      </w:pPr>
    </w:p>
    <w:p w:rsidR="003A2C1F" w:rsidRPr="00743826" w:rsidRDefault="003A2C1F" w:rsidP="00456628">
      <w:pPr>
        <w:rPr>
          <w:rFonts w:ascii="Arial" w:hAnsi="Arial" w:cs="Arial"/>
          <w:i/>
          <w:szCs w:val="24"/>
          <w:lang w:val="en-US"/>
        </w:rPr>
      </w:pPr>
    </w:p>
    <w:p w:rsidR="00456628" w:rsidRPr="00743826" w:rsidRDefault="0037783A" w:rsidP="000A5CC1">
      <w:pPr>
        <w:spacing w:before="120" w:line="240" w:lineRule="auto"/>
        <w:ind w:firstLine="0"/>
        <w:jc w:val="right"/>
        <w:rPr>
          <w:rFonts w:ascii="Arial" w:hAnsi="Arial" w:cs="Arial"/>
          <w:i/>
          <w:szCs w:val="24"/>
          <w:lang w:val="en-US"/>
        </w:rPr>
      </w:pPr>
      <w:r>
        <w:rPr>
          <w:rFonts w:ascii="Arial" w:hAnsi="Arial" w:cs="Arial"/>
          <w:i/>
          <w:szCs w:val="24"/>
          <w:lang w:val="en-US"/>
        </w:rPr>
        <w:t>“If I saw further than other men, it was because I stood on the shoulders of giants.”</w:t>
      </w:r>
    </w:p>
    <w:p w:rsidR="003A2C1F" w:rsidRPr="00743826" w:rsidRDefault="0037783A" w:rsidP="00620BCE">
      <w:pPr>
        <w:spacing w:before="120" w:line="240" w:lineRule="auto"/>
        <w:jc w:val="right"/>
        <w:rPr>
          <w:rFonts w:ascii="Arial" w:hAnsi="Arial" w:cs="Arial"/>
          <w:b/>
          <w:szCs w:val="24"/>
          <w:lang w:val="en-US"/>
        </w:rPr>
      </w:pPr>
      <w:r>
        <w:rPr>
          <w:rFonts w:ascii="Arial" w:hAnsi="Arial" w:cs="Arial"/>
          <w:szCs w:val="24"/>
          <w:lang w:val="en-US"/>
        </w:rPr>
        <w:t>Isaac Newton</w:t>
      </w:r>
      <w:r>
        <w:rPr>
          <w:rFonts w:ascii="Arial" w:hAnsi="Arial" w:cs="Arial"/>
          <w:b/>
          <w:szCs w:val="24"/>
          <w:lang w:val="en-US"/>
        </w:rPr>
        <w:br w:type="page"/>
      </w:r>
    </w:p>
    <w:p w:rsidR="00FA41A0" w:rsidRPr="00743826" w:rsidRDefault="0037783A" w:rsidP="00E00E68">
      <w:pPr>
        <w:spacing w:line="240" w:lineRule="auto"/>
        <w:ind w:firstLine="0"/>
        <w:jc w:val="center"/>
        <w:rPr>
          <w:rFonts w:ascii="Arial" w:hAnsi="Arial" w:cs="Arial"/>
          <w:szCs w:val="24"/>
          <w:lang w:val="en-US"/>
        </w:rPr>
      </w:pPr>
      <w:r>
        <w:rPr>
          <w:rFonts w:ascii="Arial" w:hAnsi="Arial" w:cs="Arial"/>
          <w:b/>
          <w:szCs w:val="24"/>
          <w:lang w:val="en-US"/>
        </w:rPr>
        <w:lastRenderedPageBreak/>
        <w:t>C</w:t>
      </w:r>
      <w:r w:rsidR="00864ADF">
        <w:rPr>
          <w:rFonts w:ascii="Arial" w:hAnsi="Arial" w:cs="Arial"/>
          <w:b/>
          <w:szCs w:val="24"/>
          <w:lang w:val="en-US"/>
        </w:rPr>
        <w:t>ONTENT</w:t>
      </w:r>
    </w:p>
    <w:p w:rsidR="00BC37C8" w:rsidRPr="00743826" w:rsidRDefault="00BC37C8" w:rsidP="00BE7FC0">
      <w:pPr>
        <w:rPr>
          <w:rFonts w:ascii="Arial" w:hAnsi="Arial" w:cs="Arial"/>
          <w:b/>
          <w:szCs w:val="24"/>
          <w:lang w:val="en-US"/>
        </w:rPr>
      </w:pPr>
    </w:p>
    <w:p w:rsidR="00864ADF" w:rsidRDefault="00EB4AC9">
      <w:pPr>
        <w:pStyle w:val="Sumrio1"/>
        <w:tabs>
          <w:tab w:val="right" w:leader="dot" w:pos="9397"/>
        </w:tabs>
        <w:rPr>
          <w:rFonts w:asciiTheme="minorHAnsi" w:hAnsiTheme="minorHAnsi"/>
          <w:noProof/>
          <w:sz w:val="22"/>
          <w:lang w:eastAsia="pt-BR"/>
        </w:rPr>
      </w:pPr>
      <w:r w:rsidRPr="00EB4AC9">
        <w:rPr>
          <w:rFonts w:ascii="Arial" w:hAnsi="Arial" w:cs="Arial"/>
          <w:b/>
          <w:szCs w:val="24"/>
          <w:lang w:val="en-US"/>
        </w:rPr>
        <w:fldChar w:fldCharType="begin"/>
      </w:r>
      <w:r w:rsidR="00956816" w:rsidRPr="00956816">
        <w:rPr>
          <w:rFonts w:ascii="Arial" w:hAnsi="Arial" w:cs="Arial"/>
          <w:b/>
          <w:szCs w:val="24"/>
          <w:lang w:val="en-US"/>
        </w:rPr>
        <w:instrText xml:space="preserve"> TOC \o "1-5" \h \z \u </w:instrText>
      </w:r>
      <w:r w:rsidRPr="00EB4AC9">
        <w:rPr>
          <w:rFonts w:ascii="Arial" w:hAnsi="Arial" w:cs="Arial"/>
          <w:b/>
          <w:szCs w:val="24"/>
          <w:lang w:val="en-US"/>
        </w:rPr>
        <w:fldChar w:fldCharType="separate"/>
      </w:r>
      <w:hyperlink w:anchor="_Toc296436797" w:history="1">
        <w:r w:rsidR="00864ADF" w:rsidRPr="00FE0A7B">
          <w:rPr>
            <w:rStyle w:val="Hyperlink"/>
            <w:rFonts w:ascii="Arial" w:hAnsi="Arial" w:cs="Arial"/>
            <w:noProof/>
            <w:lang w:val="en-US"/>
          </w:rPr>
          <w:t>ABSTRACT</w:t>
        </w:r>
        <w:r w:rsidR="00864ADF">
          <w:rPr>
            <w:noProof/>
            <w:webHidden/>
          </w:rPr>
          <w:tab/>
        </w:r>
        <w:r>
          <w:rPr>
            <w:noProof/>
            <w:webHidden/>
          </w:rPr>
          <w:fldChar w:fldCharType="begin"/>
        </w:r>
        <w:r w:rsidR="00864ADF">
          <w:rPr>
            <w:noProof/>
            <w:webHidden/>
          </w:rPr>
          <w:instrText xml:space="preserve"> PAGEREF _Toc296436797 \h </w:instrText>
        </w:r>
        <w:r>
          <w:rPr>
            <w:noProof/>
            <w:webHidden/>
          </w:rPr>
        </w:r>
        <w:r>
          <w:rPr>
            <w:noProof/>
            <w:webHidden/>
          </w:rPr>
          <w:fldChar w:fldCharType="separate"/>
        </w:r>
        <w:r w:rsidR="00864ADF">
          <w:rPr>
            <w:noProof/>
            <w:webHidden/>
          </w:rPr>
          <w:t>9</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798" w:history="1">
        <w:r w:rsidR="00864ADF" w:rsidRPr="00FE0A7B">
          <w:rPr>
            <w:rStyle w:val="Hyperlink"/>
            <w:rFonts w:ascii="Arial" w:hAnsi="Arial" w:cs="Arial"/>
            <w:noProof/>
          </w:rPr>
          <w:t>RESUMO</w:t>
        </w:r>
        <w:r w:rsidR="00864ADF">
          <w:rPr>
            <w:noProof/>
            <w:webHidden/>
          </w:rPr>
          <w:tab/>
        </w:r>
        <w:r>
          <w:rPr>
            <w:noProof/>
            <w:webHidden/>
          </w:rPr>
          <w:fldChar w:fldCharType="begin"/>
        </w:r>
        <w:r w:rsidR="00864ADF">
          <w:rPr>
            <w:noProof/>
            <w:webHidden/>
          </w:rPr>
          <w:instrText xml:space="preserve"> PAGEREF _Toc296436798 \h </w:instrText>
        </w:r>
        <w:r>
          <w:rPr>
            <w:noProof/>
            <w:webHidden/>
          </w:rPr>
        </w:r>
        <w:r>
          <w:rPr>
            <w:noProof/>
            <w:webHidden/>
          </w:rPr>
          <w:fldChar w:fldCharType="separate"/>
        </w:r>
        <w:r w:rsidR="00864ADF">
          <w:rPr>
            <w:noProof/>
            <w:webHidden/>
          </w:rPr>
          <w:t>11</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799" w:history="1">
        <w:r w:rsidR="00864ADF" w:rsidRPr="00FE0A7B">
          <w:rPr>
            <w:rStyle w:val="Hyperlink"/>
            <w:rFonts w:ascii="Arial" w:hAnsi="Arial" w:cs="Arial"/>
            <w:noProof/>
            <w:lang w:val="en-US"/>
          </w:rPr>
          <w:t>LIST OF FIGURES</w:t>
        </w:r>
        <w:r w:rsidR="00864ADF">
          <w:rPr>
            <w:noProof/>
            <w:webHidden/>
          </w:rPr>
          <w:tab/>
        </w:r>
        <w:r>
          <w:rPr>
            <w:noProof/>
            <w:webHidden/>
          </w:rPr>
          <w:fldChar w:fldCharType="begin"/>
        </w:r>
        <w:r w:rsidR="00864ADF">
          <w:rPr>
            <w:noProof/>
            <w:webHidden/>
          </w:rPr>
          <w:instrText xml:space="preserve"> PAGEREF _Toc296436799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800" w:history="1">
        <w:r w:rsidR="00864ADF" w:rsidRPr="00FE0A7B">
          <w:rPr>
            <w:rStyle w:val="Hyperlink"/>
            <w:rFonts w:ascii="Arial" w:hAnsi="Arial" w:cs="Arial"/>
            <w:noProof/>
            <w:lang w:val="en-US"/>
          </w:rPr>
          <w:t>LIST OF TABLES</w:t>
        </w:r>
        <w:r w:rsidR="00864ADF">
          <w:rPr>
            <w:noProof/>
            <w:webHidden/>
          </w:rPr>
          <w:tab/>
        </w:r>
        <w:r>
          <w:rPr>
            <w:noProof/>
            <w:webHidden/>
          </w:rPr>
          <w:fldChar w:fldCharType="begin"/>
        </w:r>
        <w:r w:rsidR="00864ADF">
          <w:rPr>
            <w:noProof/>
            <w:webHidden/>
          </w:rPr>
          <w:instrText xml:space="preserve"> PAGEREF _Toc296436800 \h </w:instrText>
        </w:r>
        <w:r>
          <w:rPr>
            <w:noProof/>
            <w:webHidden/>
          </w:rPr>
        </w:r>
        <w:r>
          <w:rPr>
            <w:noProof/>
            <w:webHidden/>
          </w:rPr>
          <w:fldChar w:fldCharType="separate"/>
        </w:r>
        <w:r w:rsidR="00864ADF">
          <w:rPr>
            <w:noProof/>
            <w:webHidden/>
          </w:rPr>
          <w:t>18</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801" w:history="1">
        <w:r w:rsidR="00864ADF" w:rsidRPr="00FE0A7B">
          <w:rPr>
            <w:rStyle w:val="Hyperlink"/>
            <w:rFonts w:ascii="Arial" w:hAnsi="Arial" w:cs="Arial"/>
            <w:noProof/>
            <w:lang w:val="en-US"/>
          </w:rPr>
          <w:t>LIST OF ABBREVIATIONS</w:t>
        </w:r>
        <w:r w:rsidR="00864ADF">
          <w:rPr>
            <w:noProof/>
            <w:webHidden/>
          </w:rPr>
          <w:tab/>
        </w:r>
        <w:r>
          <w:rPr>
            <w:noProof/>
            <w:webHidden/>
          </w:rPr>
          <w:fldChar w:fldCharType="begin"/>
        </w:r>
        <w:r w:rsidR="00864ADF">
          <w:rPr>
            <w:noProof/>
            <w:webHidden/>
          </w:rPr>
          <w:instrText xml:space="preserve"> PAGEREF _Toc296436801 \h </w:instrText>
        </w:r>
        <w:r>
          <w:rPr>
            <w:noProof/>
            <w:webHidden/>
          </w:rPr>
        </w:r>
        <w:r>
          <w:rPr>
            <w:noProof/>
            <w:webHidden/>
          </w:rPr>
          <w:fldChar w:fldCharType="separate"/>
        </w:r>
        <w:r w:rsidR="00864ADF">
          <w:rPr>
            <w:noProof/>
            <w:webHidden/>
          </w:rPr>
          <w:t>26</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802" w:history="1">
        <w:r w:rsidR="00864ADF" w:rsidRPr="00FE0A7B">
          <w:rPr>
            <w:rStyle w:val="Hyperlink"/>
            <w:rFonts w:ascii="Arial" w:hAnsi="Arial" w:cs="Arial"/>
            <w:noProof/>
            <w:lang w:val="en-US"/>
          </w:rPr>
          <w:t>LIST OF SYMBOLS</w:t>
        </w:r>
        <w:r w:rsidR="00864ADF">
          <w:rPr>
            <w:noProof/>
            <w:webHidden/>
          </w:rPr>
          <w:tab/>
        </w:r>
        <w:r>
          <w:rPr>
            <w:noProof/>
            <w:webHidden/>
          </w:rPr>
          <w:fldChar w:fldCharType="begin"/>
        </w:r>
        <w:r w:rsidR="00864ADF">
          <w:rPr>
            <w:noProof/>
            <w:webHidden/>
          </w:rPr>
          <w:instrText xml:space="preserve"> PAGEREF _Toc296436802 \h </w:instrText>
        </w:r>
        <w:r>
          <w:rPr>
            <w:noProof/>
            <w:webHidden/>
          </w:rPr>
        </w:r>
        <w:r>
          <w:rPr>
            <w:noProof/>
            <w:webHidden/>
          </w:rPr>
          <w:fldChar w:fldCharType="separate"/>
        </w:r>
        <w:r w:rsidR="00864ADF">
          <w:rPr>
            <w:noProof/>
            <w:webHidden/>
          </w:rPr>
          <w:t>27</w:t>
        </w:r>
        <w:r>
          <w:rPr>
            <w:noProof/>
            <w:webHidden/>
          </w:rPr>
          <w:fldChar w:fldCharType="end"/>
        </w:r>
      </w:hyperlink>
    </w:p>
    <w:p w:rsidR="00864ADF" w:rsidRDefault="00EB4AC9">
      <w:pPr>
        <w:pStyle w:val="Sumrio2"/>
        <w:rPr>
          <w:rFonts w:asciiTheme="minorHAnsi" w:hAnsiTheme="minorHAnsi"/>
          <w:noProof/>
          <w:sz w:val="22"/>
          <w:lang w:eastAsia="pt-BR"/>
        </w:rPr>
      </w:pPr>
      <w:hyperlink w:anchor="_Toc296436803" w:history="1">
        <w:r w:rsidR="00864ADF" w:rsidRPr="00FE0A7B">
          <w:rPr>
            <w:rStyle w:val="Hyperlink"/>
            <w:rFonts w:ascii="Arial" w:hAnsi="Arial"/>
            <w:noProof/>
            <w:lang w:val="en-US"/>
          </w:rPr>
          <w:t>1.</w:t>
        </w:r>
        <w:r w:rsidR="00864ADF">
          <w:rPr>
            <w:rFonts w:asciiTheme="minorHAnsi" w:hAnsiTheme="minorHAnsi"/>
            <w:noProof/>
            <w:sz w:val="22"/>
            <w:lang w:eastAsia="pt-BR"/>
          </w:rPr>
          <w:tab/>
        </w:r>
        <w:r w:rsidR="00864ADF" w:rsidRPr="00FE0A7B">
          <w:rPr>
            <w:rStyle w:val="Hyperlink"/>
            <w:rFonts w:ascii="Arial" w:hAnsi="Arial"/>
            <w:noProof/>
            <w:lang w:val="en-US"/>
          </w:rPr>
          <w:t>INTRODUCTION</w:t>
        </w:r>
        <w:r w:rsidR="00864ADF">
          <w:rPr>
            <w:noProof/>
            <w:webHidden/>
          </w:rPr>
          <w:tab/>
        </w:r>
        <w:r>
          <w:rPr>
            <w:noProof/>
            <w:webHidden/>
          </w:rPr>
          <w:fldChar w:fldCharType="begin"/>
        </w:r>
        <w:r w:rsidR="00864ADF">
          <w:rPr>
            <w:noProof/>
            <w:webHidden/>
          </w:rPr>
          <w:instrText xml:space="preserve"> PAGEREF _Toc296436803 \h </w:instrText>
        </w:r>
        <w:r>
          <w:rPr>
            <w:noProof/>
            <w:webHidden/>
          </w:rPr>
        </w:r>
        <w:r>
          <w:rPr>
            <w:noProof/>
            <w:webHidden/>
          </w:rPr>
          <w:fldChar w:fldCharType="separate"/>
        </w:r>
        <w:r w:rsidR="00864ADF">
          <w:rPr>
            <w:noProof/>
            <w:webHidden/>
          </w:rPr>
          <w:t>31</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04" w:history="1">
        <w:r w:rsidR="00864ADF" w:rsidRPr="00FE0A7B">
          <w:rPr>
            <w:rStyle w:val="Hyperlink"/>
            <w:rFonts w:ascii="Arial" w:hAnsi="Arial"/>
            <w:noProof/>
            <w:lang w:val="en-US"/>
          </w:rPr>
          <w:t>1.1.</w:t>
        </w:r>
        <w:r w:rsidR="00864ADF">
          <w:rPr>
            <w:rFonts w:asciiTheme="minorHAnsi" w:hAnsiTheme="minorHAnsi"/>
            <w:noProof/>
            <w:sz w:val="22"/>
            <w:lang w:eastAsia="pt-BR"/>
          </w:rPr>
          <w:tab/>
        </w:r>
        <w:r w:rsidR="00864ADF" w:rsidRPr="00FE0A7B">
          <w:rPr>
            <w:rStyle w:val="Hyperlink"/>
            <w:rFonts w:ascii="Arial" w:hAnsi="Arial"/>
            <w:noProof/>
            <w:lang w:val="en-US"/>
          </w:rPr>
          <w:t>Objectives</w:t>
        </w:r>
        <w:r w:rsidR="00864ADF">
          <w:rPr>
            <w:noProof/>
            <w:webHidden/>
          </w:rPr>
          <w:tab/>
        </w:r>
        <w:r>
          <w:rPr>
            <w:noProof/>
            <w:webHidden/>
          </w:rPr>
          <w:fldChar w:fldCharType="begin"/>
        </w:r>
        <w:r w:rsidR="00864ADF">
          <w:rPr>
            <w:noProof/>
            <w:webHidden/>
          </w:rPr>
          <w:instrText xml:space="preserve"> PAGEREF _Toc296436804 \h </w:instrText>
        </w:r>
        <w:r>
          <w:rPr>
            <w:noProof/>
            <w:webHidden/>
          </w:rPr>
        </w:r>
        <w:r>
          <w:rPr>
            <w:noProof/>
            <w:webHidden/>
          </w:rPr>
          <w:fldChar w:fldCharType="separate"/>
        </w:r>
        <w:r w:rsidR="00864ADF">
          <w:rPr>
            <w:noProof/>
            <w:webHidden/>
          </w:rPr>
          <w:t>32</w:t>
        </w:r>
        <w:r>
          <w:rPr>
            <w:noProof/>
            <w:webHidden/>
          </w:rPr>
          <w:fldChar w:fldCharType="end"/>
        </w:r>
      </w:hyperlink>
    </w:p>
    <w:p w:rsidR="00864ADF" w:rsidRDefault="00EB4AC9">
      <w:pPr>
        <w:pStyle w:val="Sumrio2"/>
        <w:rPr>
          <w:rFonts w:asciiTheme="minorHAnsi" w:hAnsiTheme="minorHAnsi"/>
          <w:noProof/>
          <w:sz w:val="22"/>
          <w:lang w:eastAsia="pt-BR"/>
        </w:rPr>
      </w:pPr>
      <w:hyperlink w:anchor="_Toc296436805" w:history="1">
        <w:r w:rsidR="00864ADF" w:rsidRPr="00FE0A7B">
          <w:rPr>
            <w:rStyle w:val="Hyperlink"/>
            <w:rFonts w:ascii="Arial" w:hAnsi="Arial"/>
            <w:noProof/>
            <w:lang w:val="en-US"/>
          </w:rPr>
          <w:t>2.</w:t>
        </w:r>
        <w:r w:rsidR="00864ADF">
          <w:rPr>
            <w:rFonts w:asciiTheme="minorHAnsi" w:hAnsiTheme="minorHAnsi"/>
            <w:noProof/>
            <w:sz w:val="22"/>
            <w:lang w:eastAsia="pt-BR"/>
          </w:rPr>
          <w:tab/>
        </w:r>
        <w:r w:rsidR="00864ADF" w:rsidRPr="00FE0A7B">
          <w:rPr>
            <w:rStyle w:val="Hyperlink"/>
            <w:rFonts w:ascii="Arial" w:hAnsi="Arial"/>
            <w:noProof/>
            <w:lang w:val="en-US"/>
          </w:rPr>
          <w:t>LITERATURE REVIEW</w:t>
        </w:r>
        <w:r w:rsidR="00864ADF">
          <w:rPr>
            <w:noProof/>
            <w:webHidden/>
          </w:rPr>
          <w:tab/>
        </w:r>
        <w:r>
          <w:rPr>
            <w:noProof/>
            <w:webHidden/>
          </w:rPr>
          <w:fldChar w:fldCharType="begin"/>
        </w:r>
        <w:r w:rsidR="00864ADF">
          <w:rPr>
            <w:noProof/>
            <w:webHidden/>
          </w:rPr>
          <w:instrText xml:space="preserve"> PAGEREF _Toc296436805 \h </w:instrText>
        </w:r>
        <w:r>
          <w:rPr>
            <w:noProof/>
            <w:webHidden/>
          </w:rPr>
        </w:r>
        <w:r>
          <w:rPr>
            <w:noProof/>
            <w:webHidden/>
          </w:rPr>
          <w:fldChar w:fldCharType="separate"/>
        </w:r>
        <w:r w:rsidR="00864ADF">
          <w:rPr>
            <w:noProof/>
            <w:webHidden/>
          </w:rPr>
          <w:t>34</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06" w:history="1">
        <w:r w:rsidR="00864ADF" w:rsidRPr="00FE0A7B">
          <w:rPr>
            <w:rStyle w:val="Hyperlink"/>
            <w:rFonts w:ascii="Arial" w:hAnsi="Arial"/>
            <w:noProof/>
            <w:lang w:val="en-US"/>
          </w:rPr>
          <w:t>2.1.</w:t>
        </w:r>
        <w:r w:rsidR="00864ADF">
          <w:rPr>
            <w:rFonts w:asciiTheme="minorHAnsi" w:hAnsiTheme="minorHAnsi"/>
            <w:noProof/>
            <w:sz w:val="22"/>
            <w:lang w:eastAsia="pt-BR"/>
          </w:rPr>
          <w:tab/>
        </w:r>
        <w:r w:rsidR="00864ADF" w:rsidRPr="00FE0A7B">
          <w:rPr>
            <w:rStyle w:val="Hyperlink"/>
            <w:rFonts w:ascii="Arial" w:hAnsi="Arial"/>
            <w:noProof/>
            <w:lang w:val="en-US"/>
          </w:rPr>
          <w:t>Water movement between soil, plant and atmosphere</w:t>
        </w:r>
        <w:r w:rsidR="00864ADF">
          <w:rPr>
            <w:noProof/>
            <w:webHidden/>
          </w:rPr>
          <w:tab/>
        </w:r>
        <w:r>
          <w:rPr>
            <w:noProof/>
            <w:webHidden/>
          </w:rPr>
          <w:fldChar w:fldCharType="begin"/>
        </w:r>
        <w:r w:rsidR="00864ADF">
          <w:rPr>
            <w:noProof/>
            <w:webHidden/>
          </w:rPr>
          <w:instrText xml:space="preserve"> PAGEREF _Toc296436806 \h </w:instrText>
        </w:r>
        <w:r>
          <w:rPr>
            <w:noProof/>
            <w:webHidden/>
          </w:rPr>
        </w:r>
        <w:r>
          <w:rPr>
            <w:noProof/>
            <w:webHidden/>
          </w:rPr>
          <w:fldChar w:fldCharType="separate"/>
        </w:r>
        <w:r w:rsidR="00864ADF">
          <w:rPr>
            <w:noProof/>
            <w:webHidden/>
          </w:rPr>
          <w:t>34</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07" w:history="1">
        <w:r w:rsidR="00864ADF" w:rsidRPr="00FE0A7B">
          <w:rPr>
            <w:rStyle w:val="Hyperlink"/>
            <w:rFonts w:ascii="Arial" w:hAnsi="Arial"/>
            <w:noProof/>
            <w:lang w:val="en-US"/>
          </w:rPr>
          <w:t>2.2.</w:t>
        </w:r>
        <w:r w:rsidR="00864ADF">
          <w:rPr>
            <w:rFonts w:asciiTheme="minorHAnsi" w:hAnsiTheme="minorHAnsi"/>
            <w:noProof/>
            <w:sz w:val="22"/>
            <w:lang w:eastAsia="pt-BR"/>
          </w:rPr>
          <w:tab/>
        </w:r>
        <w:r w:rsidR="00864ADF" w:rsidRPr="00FE0A7B">
          <w:rPr>
            <w:rStyle w:val="Hyperlink"/>
            <w:rFonts w:ascii="Arial" w:hAnsi="Arial"/>
            <w:noProof/>
            <w:lang w:val="en-US"/>
          </w:rPr>
          <w:t>Detection of plant water stress by infrared thermometry</w:t>
        </w:r>
        <w:r w:rsidR="00864ADF">
          <w:rPr>
            <w:noProof/>
            <w:webHidden/>
          </w:rPr>
          <w:tab/>
        </w:r>
        <w:r>
          <w:rPr>
            <w:noProof/>
            <w:webHidden/>
          </w:rPr>
          <w:fldChar w:fldCharType="begin"/>
        </w:r>
        <w:r w:rsidR="00864ADF">
          <w:rPr>
            <w:noProof/>
            <w:webHidden/>
          </w:rPr>
          <w:instrText xml:space="preserve"> PAGEREF _Toc296436807 \h </w:instrText>
        </w:r>
        <w:r>
          <w:rPr>
            <w:noProof/>
            <w:webHidden/>
          </w:rPr>
        </w:r>
        <w:r>
          <w:rPr>
            <w:noProof/>
            <w:webHidden/>
          </w:rPr>
          <w:fldChar w:fldCharType="separate"/>
        </w:r>
        <w:r w:rsidR="00864ADF">
          <w:rPr>
            <w:noProof/>
            <w:webHidden/>
          </w:rPr>
          <w:t>36</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08" w:history="1">
        <w:r w:rsidR="00864ADF" w:rsidRPr="00FE0A7B">
          <w:rPr>
            <w:rStyle w:val="Hyperlink"/>
            <w:rFonts w:ascii="Arial" w:hAnsi="Arial"/>
            <w:noProof/>
            <w:lang w:val="en-US"/>
          </w:rPr>
          <w:t>2.3.</w:t>
        </w:r>
        <w:r w:rsidR="00864ADF">
          <w:rPr>
            <w:rFonts w:asciiTheme="minorHAnsi" w:hAnsiTheme="minorHAnsi"/>
            <w:noProof/>
            <w:sz w:val="22"/>
            <w:lang w:eastAsia="pt-BR"/>
          </w:rPr>
          <w:tab/>
        </w:r>
        <w:r w:rsidR="00864ADF" w:rsidRPr="00FE0A7B">
          <w:rPr>
            <w:rStyle w:val="Hyperlink"/>
            <w:rFonts w:ascii="Arial" w:hAnsi="Arial"/>
            <w:noProof/>
            <w:lang w:val="en-US"/>
          </w:rPr>
          <w:t>Root water uptake models</w:t>
        </w:r>
        <w:r w:rsidR="00864ADF">
          <w:rPr>
            <w:noProof/>
            <w:webHidden/>
          </w:rPr>
          <w:tab/>
        </w:r>
        <w:r>
          <w:rPr>
            <w:noProof/>
            <w:webHidden/>
          </w:rPr>
          <w:fldChar w:fldCharType="begin"/>
        </w:r>
        <w:r w:rsidR="00864ADF">
          <w:rPr>
            <w:noProof/>
            <w:webHidden/>
          </w:rPr>
          <w:instrText xml:space="preserve"> PAGEREF _Toc296436808 \h </w:instrText>
        </w:r>
        <w:r>
          <w:rPr>
            <w:noProof/>
            <w:webHidden/>
          </w:rPr>
        </w:r>
        <w:r>
          <w:rPr>
            <w:noProof/>
            <w:webHidden/>
          </w:rPr>
          <w:fldChar w:fldCharType="separate"/>
        </w:r>
        <w:r w:rsidR="00864ADF">
          <w:rPr>
            <w:noProof/>
            <w:webHidden/>
          </w:rPr>
          <w:t>39</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09" w:history="1">
        <w:r w:rsidR="00864ADF" w:rsidRPr="00FE0A7B">
          <w:rPr>
            <w:rStyle w:val="Hyperlink"/>
            <w:rFonts w:ascii="Arial" w:hAnsi="Arial"/>
            <w:noProof/>
            <w:lang w:val="en-US"/>
          </w:rPr>
          <w:t>2.4.</w:t>
        </w:r>
        <w:r w:rsidR="00864ADF">
          <w:rPr>
            <w:rFonts w:asciiTheme="minorHAnsi" w:hAnsiTheme="minorHAnsi"/>
            <w:noProof/>
            <w:sz w:val="22"/>
            <w:lang w:eastAsia="pt-BR"/>
          </w:rPr>
          <w:tab/>
        </w:r>
        <w:r w:rsidR="00864ADF" w:rsidRPr="00FE0A7B">
          <w:rPr>
            <w:rStyle w:val="Hyperlink"/>
            <w:rFonts w:ascii="Arial" w:hAnsi="Arial"/>
            <w:noProof/>
            <w:lang w:val="en-US"/>
          </w:rPr>
          <w:t>Plant-atmosphere transfer models</w:t>
        </w:r>
        <w:r w:rsidR="00864ADF">
          <w:rPr>
            <w:noProof/>
            <w:webHidden/>
          </w:rPr>
          <w:tab/>
        </w:r>
        <w:r>
          <w:rPr>
            <w:noProof/>
            <w:webHidden/>
          </w:rPr>
          <w:fldChar w:fldCharType="begin"/>
        </w:r>
        <w:r w:rsidR="00864ADF">
          <w:rPr>
            <w:noProof/>
            <w:webHidden/>
          </w:rPr>
          <w:instrText xml:space="preserve"> PAGEREF _Toc296436809 \h </w:instrText>
        </w:r>
        <w:r>
          <w:rPr>
            <w:noProof/>
            <w:webHidden/>
          </w:rPr>
        </w:r>
        <w:r>
          <w:rPr>
            <w:noProof/>
            <w:webHidden/>
          </w:rPr>
          <w:fldChar w:fldCharType="separate"/>
        </w:r>
        <w:r w:rsidR="00864ADF">
          <w:rPr>
            <w:noProof/>
            <w:webHidden/>
          </w:rPr>
          <w:t>45</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10" w:history="1">
        <w:r w:rsidR="00864ADF" w:rsidRPr="00FE0A7B">
          <w:rPr>
            <w:rStyle w:val="Hyperlink"/>
            <w:rFonts w:ascii="Arial" w:hAnsi="Arial"/>
            <w:noProof/>
            <w:lang w:val="en-US"/>
          </w:rPr>
          <w:t>2.5.</w:t>
        </w:r>
        <w:r w:rsidR="00864ADF">
          <w:rPr>
            <w:rFonts w:asciiTheme="minorHAnsi" w:hAnsiTheme="minorHAnsi"/>
            <w:noProof/>
            <w:sz w:val="22"/>
            <w:lang w:eastAsia="pt-BR"/>
          </w:rPr>
          <w:tab/>
        </w:r>
        <w:r w:rsidR="00864ADF" w:rsidRPr="00FE0A7B">
          <w:rPr>
            <w:rStyle w:val="Hyperlink"/>
            <w:rFonts w:ascii="Arial" w:hAnsi="Arial"/>
            <w:noProof/>
            <w:lang w:val="en-US"/>
          </w:rPr>
          <w:t>The Common Bean crop (</w:t>
        </w:r>
        <w:r w:rsidR="00864ADF" w:rsidRPr="00FE0A7B">
          <w:rPr>
            <w:rStyle w:val="Hyperlink"/>
            <w:rFonts w:ascii="Arial" w:hAnsi="Arial"/>
            <w:i/>
            <w:noProof/>
            <w:lang w:val="en-US"/>
          </w:rPr>
          <w:t>Phaseolus vulgaris</w:t>
        </w:r>
        <w:r w:rsidR="00864ADF" w:rsidRPr="00FE0A7B">
          <w:rPr>
            <w:rStyle w:val="Hyperlink"/>
            <w:rFonts w:ascii="Arial" w:hAnsi="Arial"/>
            <w:noProof/>
            <w:lang w:val="en-US"/>
          </w:rPr>
          <w:t xml:space="preserve"> L.)</w:t>
        </w:r>
        <w:r w:rsidR="00864ADF">
          <w:rPr>
            <w:noProof/>
            <w:webHidden/>
          </w:rPr>
          <w:tab/>
        </w:r>
        <w:r>
          <w:rPr>
            <w:noProof/>
            <w:webHidden/>
          </w:rPr>
          <w:fldChar w:fldCharType="begin"/>
        </w:r>
        <w:r w:rsidR="00864ADF">
          <w:rPr>
            <w:noProof/>
            <w:webHidden/>
          </w:rPr>
          <w:instrText xml:space="preserve"> PAGEREF _Toc296436810 \h </w:instrText>
        </w:r>
        <w:r>
          <w:rPr>
            <w:noProof/>
            <w:webHidden/>
          </w:rPr>
        </w:r>
        <w:r>
          <w:rPr>
            <w:noProof/>
            <w:webHidden/>
          </w:rPr>
          <w:fldChar w:fldCharType="separate"/>
        </w:r>
        <w:r w:rsidR="00864ADF">
          <w:rPr>
            <w:noProof/>
            <w:webHidden/>
          </w:rPr>
          <w:t>50</w:t>
        </w:r>
        <w:r>
          <w:rPr>
            <w:noProof/>
            <w:webHidden/>
          </w:rPr>
          <w:fldChar w:fldCharType="end"/>
        </w:r>
      </w:hyperlink>
    </w:p>
    <w:p w:rsidR="00864ADF" w:rsidRDefault="00EB4AC9">
      <w:pPr>
        <w:pStyle w:val="Sumrio2"/>
        <w:rPr>
          <w:rFonts w:asciiTheme="minorHAnsi" w:hAnsiTheme="minorHAnsi"/>
          <w:noProof/>
          <w:sz w:val="22"/>
          <w:lang w:eastAsia="pt-BR"/>
        </w:rPr>
      </w:pPr>
      <w:hyperlink w:anchor="_Toc296436811" w:history="1">
        <w:r w:rsidR="00864ADF" w:rsidRPr="00FE0A7B">
          <w:rPr>
            <w:rStyle w:val="Hyperlink"/>
            <w:rFonts w:ascii="Arial" w:hAnsi="Arial"/>
            <w:caps/>
            <w:noProof/>
            <w:lang w:val="en-US"/>
          </w:rPr>
          <w:t>3.</w:t>
        </w:r>
        <w:r w:rsidR="00864ADF">
          <w:rPr>
            <w:rFonts w:asciiTheme="minorHAnsi" w:hAnsiTheme="minorHAnsi"/>
            <w:noProof/>
            <w:sz w:val="22"/>
            <w:lang w:eastAsia="pt-BR"/>
          </w:rPr>
          <w:tab/>
        </w:r>
        <w:r w:rsidR="00864ADF" w:rsidRPr="00FE0A7B">
          <w:rPr>
            <w:rStyle w:val="Hyperlink"/>
            <w:rFonts w:ascii="Arial" w:hAnsi="Arial"/>
            <w:caps/>
            <w:noProof/>
            <w:lang w:val="en-US"/>
          </w:rPr>
          <w:t>Material and methods</w:t>
        </w:r>
        <w:r w:rsidR="00864ADF">
          <w:rPr>
            <w:noProof/>
            <w:webHidden/>
          </w:rPr>
          <w:tab/>
        </w:r>
        <w:r>
          <w:rPr>
            <w:noProof/>
            <w:webHidden/>
          </w:rPr>
          <w:fldChar w:fldCharType="begin"/>
        </w:r>
        <w:r w:rsidR="00864ADF">
          <w:rPr>
            <w:noProof/>
            <w:webHidden/>
          </w:rPr>
          <w:instrText xml:space="preserve"> PAGEREF _Toc296436811 \h </w:instrText>
        </w:r>
        <w:r>
          <w:rPr>
            <w:noProof/>
            <w:webHidden/>
          </w:rPr>
        </w:r>
        <w:r>
          <w:rPr>
            <w:noProof/>
            <w:webHidden/>
          </w:rPr>
          <w:fldChar w:fldCharType="separate"/>
        </w:r>
        <w:r w:rsidR="00864ADF">
          <w:rPr>
            <w:noProof/>
            <w:webHidden/>
          </w:rPr>
          <w:t>52</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12" w:history="1">
        <w:r w:rsidR="00864ADF" w:rsidRPr="00FE0A7B">
          <w:rPr>
            <w:rStyle w:val="Hyperlink"/>
            <w:rFonts w:ascii="Arial" w:hAnsi="Arial"/>
            <w:noProof/>
            <w:lang w:val="en-US"/>
          </w:rPr>
          <w:t>3.1.</w:t>
        </w:r>
        <w:r w:rsidR="00864ADF">
          <w:rPr>
            <w:rFonts w:asciiTheme="minorHAnsi" w:hAnsiTheme="minorHAnsi"/>
            <w:noProof/>
            <w:sz w:val="22"/>
            <w:lang w:eastAsia="pt-BR"/>
          </w:rPr>
          <w:tab/>
        </w:r>
        <w:r w:rsidR="00864ADF" w:rsidRPr="00FE0A7B">
          <w:rPr>
            <w:rStyle w:val="Hyperlink"/>
            <w:rFonts w:ascii="Arial" w:hAnsi="Arial"/>
            <w:noProof/>
            <w:lang w:val="en-US"/>
          </w:rPr>
          <w:t>Field experiment</w:t>
        </w:r>
        <w:r w:rsidR="00864ADF">
          <w:rPr>
            <w:noProof/>
            <w:webHidden/>
          </w:rPr>
          <w:tab/>
        </w:r>
        <w:r>
          <w:rPr>
            <w:noProof/>
            <w:webHidden/>
          </w:rPr>
          <w:fldChar w:fldCharType="begin"/>
        </w:r>
        <w:r w:rsidR="00864ADF">
          <w:rPr>
            <w:noProof/>
            <w:webHidden/>
          </w:rPr>
          <w:instrText xml:space="preserve"> PAGEREF _Toc296436812 \h </w:instrText>
        </w:r>
        <w:r>
          <w:rPr>
            <w:noProof/>
            <w:webHidden/>
          </w:rPr>
        </w:r>
        <w:r>
          <w:rPr>
            <w:noProof/>
            <w:webHidden/>
          </w:rPr>
          <w:fldChar w:fldCharType="separate"/>
        </w:r>
        <w:r w:rsidR="00864ADF">
          <w:rPr>
            <w:noProof/>
            <w:webHidden/>
          </w:rPr>
          <w:t>52</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3" w:history="1">
        <w:r w:rsidR="00864ADF" w:rsidRPr="00FE0A7B">
          <w:rPr>
            <w:rStyle w:val="Hyperlink"/>
            <w:rFonts w:ascii="Arial" w:hAnsi="Arial"/>
            <w:noProof/>
            <w:lang w:val="en-US"/>
          </w:rPr>
          <w:t>3.1.1.</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Bean crop in the field and agronomic operations</w:t>
        </w:r>
        <w:r w:rsidR="00864ADF">
          <w:rPr>
            <w:noProof/>
            <w:webHidden/>
          </w:rPr>
          <w:tab/>
        </w:r>
        <w:r>
          <w:rPr>
            <w:noProof/>
            <w:webHidden/>
          </w:rPr>
          <w:fldChar w:fldCharType="begin"/>
        </w:r>
        <w:r w:rsidR="00864ADF">
          <w:rPr>
            <w:noProof/>
            <w:webHidden/>
          </w:rPr>
          <w:instrText xml:space="preserve"> PAGEREF _Toc296436813 \h </w:instrText>
        </w:r>
        <w:r>
          <w:rPr>
            <w:noProof/>
            <w:webHidden/>
          </w:rPr>
        </w:r>
        <w:r>
          <w:rPr>
            <w:noProof/>
            <w:webHidden/>
          </w:rPr>
          <w:fldChar w:fldCharType="separate"/>
        </w:r>
        <w:r w:rsidR="00864ADF">
          <w:rPr>
            <w:noProof/>
            <w:webHidden/>
          </w:rPr>
          <w:t>54</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4" w:history="1">
        <w:r w:rsidR="00864ADF" w:rsidRPr="00FE0A7B">
          <w:rPr>
            <w:rStyle w:val="Hyperlink"/>
            <w:rFonts w:ascii="Arial" w:hAnsi="Arial"/>
            <w:noProof/>
            <w:lang w:val="en-US"/>
          </w:rPr>
          <w:t>3.1.2.</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Meteorological data</w:t>
        </w:r>
        <w:r w:rsidR="00864ADF">
          <w:rPr>
            <w:noProof/>
            <w:webHidden/>
          </w:rPr>
          <w:tab/>
        </w:r>
        <w:r>
          <w:rPr>
            <w:noProof/>
            <w:webHidden/>
          </w:rPr>
          <w:fldChar w:fldCharType="begin"/>
        </w:r>
        <w:r w:rsidR="00864ADF">
          <w:rPr>
            <w:noProof/>
            <w:webHidden/>
          </w:rPr>
          <w:instrText xml:space="preserve"> PAGEREF _Toc296436814 \h </w:instrText>
        </w:r>
        <w:r>
          <w:rPr>
            <w:noProof/>
            <w:webHidden/>
          </w:rPr>
        </w:r>
        <w:r>
          <w:rPr>
            <w:noProof/>
            <w:webHidden/>
          </w:rPr>
          <w:fldChar w:fldCharType="separate"/>
        </w:r>
        <w:r w:rsidR="00864ADF">
          <w:rPr>
            <w:noProof/>
            <w:webHidden/>
          </w:rPr>
          <w:t>55</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5" w:history="1">
        <w:r w:rsidR="00864ADF" w:rsidRPr="00FE0A7B">
          <w:rPr>
            <w:rStyle w:val="Hyperlink"/>
            <w:rFonts w:ascii="Arial" w:hAnsi="Arial"/>
            <w:noProof/>
            <w:lang w:val="en-US"/>
          </w:rPr>
          <w:t>3.1.3.</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Leaf area</w:t>
        </w:r>
        <w:r w:rsidR="00864ADF">
          <w:rPr>
            <w:noProof/>
            <w:webHidden/>
          </w:rPr>
          <w:tab/>
        </w:r>
        <w:r>
          <w:rPr>
            <w:noProof/>
            <w:webHidden/>
          </w:rPr>
          <w:fldChar w:fldCharType="begin"/>
        </w:r>
        <w:r w:rsidR="00864ADF">
          <w:rPr>
            <w:noProof/>
            <w:webHidden/>
          </w:rPr>
          <w:instrText xml:space="preserve"> PAGEREF _Toc296436815 \h </w:instrText>
        </w:r>
        <w:r>
          <w:rPr>
            <w:noProof/>
            <w:webHidden/>
          </w:rPr>
        </w:r>
        <w:r>
          <w:rPr>
            <w:noProof/>
            <w:webHidden/>
          </w:rPr>
          <w:fldChar w:fldCharType="separate"/>
        </w:r>
        <w:r w:rsidR="00864ADF">
          <w:rPr>
            <w:noProof/>
            <w:webHidden/>
          </w:rPr>
          <w:t>56</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6" w:history="1">
        <w:r w:rsidR="00864ADF" w:rsidRPr="00FE0A7B">
          <w:rPr>
            <w:rStyle w:val="Hyperlink"/>
            <w:rFonts w:ascii="Arial" w:hAnsi="Arial"/>
            <w:noProof/>
            <w:lang w:val="en-US"/>
          </w:rPr>
          <w:t>3.1.4.</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Detection of water stress</w:t>
        </w:r>
        <w:r w:rsidR="00864ADF">
          <w:rPr>
            <w:noProof/>
            <w:webHidden/>
          </w:rPr>
          <w:tab/>
        </w:r>
        <w:r>
          <w:rPr>
            <w:noProof/>
            <w:webHidden/>
          </w:rPr>
          <w:fldChar w:fldCharType="begin"/>
        </w:r>
        <w:r w:rsidR="00864ADF">
          <w:rPr>
            <w:noProof/>
            <w:webHidden/>
          </w:rPr>
          <w:instrText xml:space="preserve"> PAGEREF _Toc296436816 \h </w:instrText>
        </w:r>
        <w:r>
          <w:rPr>
            <w:noProof/>
            <w:webHidden/>
          </w:rPr>
        </w:r>
        <w:r>
          <w:rPr>
            <w:noProof/>
            <w:webHidden/>
          </w:rPr>
          <w:fldChar w:fldCharType="separate"/>
        </w:r>
        <w:r w:rsidR="00864ADF">
          <w:rPr>
            <w:noProof/>
            <w:webHidden/>
          </w:rPr>
          <w:t>59</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7" w:history="1">
        <w:r w:rsidR="00864ADF" w:rsidRPr="00FE0A7B">
          <w:rPr>
            <w:rStyle w:val="Hyperlink"/>
            <w:rFonts w:ascii="Arial" w:hAnsi="Arial"/>
            <w:noProof/>
            <w:lang w:val="en-US"/>
          </w:rPr>
          <w:t>3.1.5.</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Transpiration rate and stomatal conductance measurements</w:t>
        </w:r>
        <w:r w:rsidR="00864ADF">
          <w:rPr>
            <w:noProof/>
            <w:webHidden/>
          </w:rPr>
          <w:tab/>
        </w:r>
        <w:r>
          <w:rPr>
            <w:noProof/>
            <w:webHidden/>
          </w:rPr>
          <w:fldChar w:fldCharType="begin"/>
        </w:r>
        <w:r w:rsidR="00864ADF">
          <w:rPr>
            <w:noProof/>
            <w:webHidden/>
          </w:rPr>
          <w:instrText xml:space="preserve"> PAGEREF _Toc296436817 \h </w:instrText>
        </w:r>
        <w:r>
          <w:rPr>
            <w:noProof/>
            <w:webHidden/>
          </w:rPr>
        </w:r>
        <w:r>
          <w:rPr>
            <w:noProof/>
            <w:webHidden/>
          </w:rPr>
          <w:fldChar w:fldCharType="separate"/>
        </w:r>
        <w:r w:rsidR="00864ADF">
          <w:rPr>
            <w:noProof/>
            <w:webHidden/>
          </w:rPr>
          <w:t>60</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18" w:history="1">
        <w:r w:rsidR="00864ADF" w:rsidRPr="00FE0A7B">
          <w:rPr>
            <w:rStyle w:val="Hyperlink"/>
            <w:rFonts w:ascii="Arial" w:hAnsi="Arial"/>
            <w:noProof/>
            <w:lang w:val="en-US"/>
          </w:rPr>
          <w:t>3.1.6.</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Soil water status</w:t>
        </w:r>
        <w:r w:rsidR="00864ADF">
          <w:rPr>
            <w:noProof/>
            <w:webHidden/>
          </w:rPr>
          <w:tab/>
        </w:r>
        <w:r>
          <w:rPr>
            <w:noProof/>
            <w:webHidden/>
          </w:rPr>
          <w:fldChar w:fldCharType="begin"/>
        </w:r>
        <w:r w:rsidR="00864ADF">
          <w:rPr>
            <w:noProof/>
            <w:webHidden/>
          </w:rPr>
          <w:instrText xml:space="preserve"> PAGEREF _Toc296436818 \h </w:instrText>
        </w:r>
        <w:r>
          <w:rPr>
            <w:noProof/>
            <w:webHidden/>
          </w:rPr>
        </w:r>
        <w:r>
          <w:rPr>
            <w:noProof/>
            <w:webHidden/>
          </w:rPr>
          <w:fldChar w:fldCharType="separate"/>
        </w:r>
        <w:r w:rsidR="00864ADF">
          <w:rPr>
            <w:noProof/>
            <w:webHidden/>
          </w:rPr>
          <w:t>61</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19" w:history="1">
        <w:r w:rsidR="00864ADF" w:rsidRPr="00FE0A7B">
          <w:rPr>
            <w:rStyle w:val="Hyperlink"/>
            <w:rFonts w:ascii="Arial" w:hAnsi="Arial"/>
            <w:noProof/>
            <w:lang w:val="en-US"/>
          </w:rPr>
          <w:t>3.2.</w:t>
        </w:r>
        <w:r w:rsidR="00864ADF">
          <w:rPr>
            <w:rFonts w:asciiTheme="minorHAnsi" w:hAnsiTheme="minorHAnsi"/>
            <w:noProof/>
            <w:sz w:val="22"/>
            <w:lang w:eastAsia="pt-BR"/>
          </w:rPr>
          <w:tab/>
        </w:r>
        <w:r w:rsidR="00864ADF" w:rsidRPr="00FE0A7B">
          <w:rPr>
            <w:rStyle w:val="Hyperlink"/>
            <w:rFonts w:ascii="Arial" w:hAnsi="Arial"/>
            <w:noProof/>
            <w:lang w:val="en-US"/>
          </w:rPr>
          <w:t>Soil hydraulic properties</w:t>
        </w:r>
        <w:r w:rsidR="00864ADF">
          <w:rPr>
            <w:noProof/>
            <w:webHidden/>
          </w:rPr>
          <w:tab/>
        </w:r>
        <w:r>
          <w:rPr>
            <w:noProof/>
            <w:webHidden/>
          </w:rPr>
          <w:fldChar w:fldCharType="begin"/>
        </w:r>
        <w:r w:rsidR="00864ADF">
          <w:rPr>
            <w:noProof/>
            <w:webHidden/>
          </w:rPr>
          <w:instrText xml:space="preserve"> PAGEREF _Toc296436819 \h </w:instrText>
        </w:r>
        <w:r>
          <w:rPr>
            <w:noProof/>
            <w:webHidden/>
          </w:rPr>
        </w:r>
        <w:r>
          <w:rPr>
            <w:noProof/>
            <w:webHidden/>
          </w:rPr>
          <w:fldChar w:fldCharType="separate"/>
        </w:r>
        <w:r w:rsidR="00864ADF">
          <w:rPr>
            <w:noProof/>
            <w:webHidden/>
          </w:rPr>
          <w:t>63</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20" w:history="1">
        <w:r w:rsidR="00864ADF" w:rsidRPr="00FE0A7B">
          <w:rPr>
            <w:rStyle w:val="Hyperlink"/>
            <w:rFonts w:ascii="Arial" w:hAnsi="Arial"/>
            <w:noProof/>
            <w:lang w:val="en-US"/>
          </w:rPr>
          <w:t>3.3.</w:t>
        </w:r>
        <w:r w:rsidR="00864ADF">
          <w:rPr>
            <w:rFonts w:asciiTheme="minorHAnsi" w:hAnsiTheme="minorHAnsi"/>
            <w:noProof/>
            <w:sz w:val="22"/>
            <w:lang w:eastAsia="pt-BR"/>
          </w:rPr>
          <w:tab/>
        </w:r>
        <w:r w:rsidR="00864ADF" w:rsidRPr="00FE0A7B">
          <w:rPr>
            <w:rStyle w:val="Hyperlink"/>
            <w:rFonts w:ascii="Arial" w:hAnsi="Arial"/>
            <w:noProof/>
            <w:lang w:val="en-US"/>
          </w:rPr>
          <w:t>Mechanistic models</w:t>
        </w:r>
        <w:r w:rsidR="00864ADF">
          <w:rPr>
            <w:noProof/>
            <w:webHidden/>
          </w:rPr>
          <w:tab/>
        </w:r>
        <w:r>
          <w:rPr>
            <w:noProof/>
            <w:webHidden/>
          </w:rPr>
          <w:fldChar w:fldCharType="begin"/>
        </w:r>
        <w:r w:rsidR="00864ADF">
          <w:rPr>
            <w:noProof/>
            <w:webHidden/>
          </w:rPr>
          <w:instrText xml:space="preserve"> PAGEREF _Toc296436820 \h </w:instrText>
        </w:r>
        <w:r>
          <w:rPr>
            <w:noProof/>
            <w:webHidden/>
          </w:rPr>
        </w:r>
        <w:r>
          <w:rPr>
            <w:noProof/>
            <w:webHidden/>
          </w:rPr>
          <w:fldChar w:fldCharType="separate"/>
        </w:r>
        <w:r w:rsidR="00864ADF">
          <w:rPr>
            <w:noProof/>
            <w:webHidden/>
          </w:rPr>
          <w:t>66</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21" w:history="1">
        <w:r w:rsidR="00864ADF" w:rsidRPr="00FE0A7B">
          <w:rPr>
            <w:rStyle w:val="Hyperlink"/>
            <w:rFonts w:ascii="Arial" w:hAnsi="Arial"/>
            <w:noProof/>
            <w:lang w:val="en-US"/>
          </w:rPr>
          <w:t>3.3.1.</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Root water uptake model of Jong van Lier et al. (2008)</w:t>
        </w:r>
        <w:r w:rsidR="00864ADF">
          <w:rPr>
            <w:noProof/>
            <w:webHidden/>
          </w:rPr>
          <w:tab/>
        </w:r>
        <w:r>
          <w:rPr>
            <w:noProof/>
            <w:webHidden/>
          </w:rPr>
          <w:fldChar w:fldCharType="begin"/>
        </w:r>
        <w:r w:rsidR="00864ADF">
          <w:rPr>
            <w:noProof/>
            <w:webHidden/>
          </w:rPr>
          <w:instrText xml:space="preserve"> PAGEREF _Toc296436821 \h </w:instrText>
        </w:r>
        <w:r>
          <w:rPr>
            <w:noProof/>
            <w:webHidden/>
          </w:rPr>
        </w:r>
        <w:r>
          <w:rPr>
            <w:noProof/>
            <w:webHidden/>
          </w:rPr>
          <w:fldChar w:fldCharType="separate"/>
        </w:r>
        <w:r w:rsidR="00864ADF">
          <w:rPr>
            <w:noProof/>
            <w:webHidden/>
          </w:rPr>
          <w:t>66</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22" w:history="1">
        <w:r w:rsidR="00864ADF" w:rsidRPr="00FE0A7B">
          <w:rPr>
            <w:rStyle w:val="Hyperlink"/>
            <w:rFonts w:ascii="Arial" w:hAnsi="Arial"/>
            <w:noProof/>
            <w:lang w:val="en-US"/>
          </w:rPr>
          <w:t>3.3.2.</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CO</w:t>
        </w:r>
        <w:r w:rsidR="00864ADF" w:rsidRPr="00FE0A7B">
          <w:rPr>
            <w:rStyle w:val="Hyperlink"/>
            <w:rFonts w:ascii="Arial" w:hAnsi="Arial"/>
            <w:noProof/>
            <w:vertAlign w:val="subscript"/>
            <w:lang w:val="en-US"/>
          </w:rPr>
          <w:t>2</w:t>
        </w:r>
        <w:r w:rsidR="00864ADF" w:rsidRPr="00FE0A7B">
          <w:rPr>
            <w:rStyle w:val="Hyperlink"/>
            <w:rFonts w:ascii="Arial" w:hAnsi="Arial"/>
            <w:noProof/>
            <w:lang w:val="en-US"/>
          </w:rPr>
          <w:t xml:space="preserve"> assimilation model of Jacobs (1994)</w:t>
        </w:r>
        <w:r w:rsidR="00864ADF">
          <w:rPr>
            <w:noProof/>
            <w:webHidden/>
          </w:rPr>
          <w:tab/>
        </w:r>
        <w:r>
          <w:rPr>
            <w:noProof/>
            <w:webHidden/>
          </w:rPr>
          <w:fldChar w:fldCharType="begin"/>
        </w:r>
        <w:r w:rsidR="00864ADF">
          <w:rPr>
            <w:noProof/>
            <w:webHidden/>
          </w:rPr>
          <w:instrText xml:space="preserve"> PAGEREF _Toc296436822 \h </w:instrText>
        </w:r>
        <w:r>
          <w:rPr>
            <w:noProof/>
            <w:webHidden/>
          </w:rPr>
        </w:r>
        <w:r>
          <w:rPr>
            <w:noProof/>
            <w:webHidden/>
          </w:rPr>
          <w:fldChar w:fldCharType="separate"/>
        </w:r>
        <w:r w:rsidR="00864ADF">
          <w:rPr>
            <w:noProof/>
            <w:webHidden/>
          </w:rPr>
          <w:t>69</w:t>
        </w:r>
        <w:r>
          <w:rPr>
            <w:noProof/>
            <w:webHidden/>
          </w:rPr>
          <w:fldChar w:fldCharType="end"/>
        </w:r>
      </w:hyperlink>
    </w:p>
    <w:p w:rsidR="00864ADF" w:rsidRDefault="00EB4AC9">
      <w:pPr>
        <w:pStyle w:val="Sumrio2"/>
        <w:rPr>
          <w:rFonts w:asciiTheme="minorHAnsi" w:hAnsiTheme="minorHAnsi"/>
          <w:noProof/>
          <w:sz w:val="22"/>
          <w:lang w:eastAsia="pt-BR"/>
        </w:rPr>
      </w:pPr>
      <w:hyperlink w:anchor="_Toc296436823" w:history="1">
        <w:r w:rsidR="00864ADF" w:rsidRPr="00FE0A7B">
          <w:rPr>
            <w:rStyle w:val="Hyperlink"/>
            <w:rFonts w:ascii="Arial" w:hAnsi="Arial"/>
            <w:caps/>
            <w:noProof/>
            <w:lang w:val="en-US"/>
          </w:rPr>
          <w:t>4.</w:t>
        </w:r>
        <w:r w:rsidR="00864ADF">
          <w:rPr>
            <w:rFonts w:asciiTheme="minorHAnsi" w:hAnsiTheme="minorHAnsi"/>
            <w:noProof/>
            <w:sz w:val="22"/>
            <w:lang w:eastAsia="pt-BR"/>
          </w:rPr>
          <w:tab/>
        </w:r>
        <w:r w:rsidR="00864ADF" w:rsidRPr="00FE0A7B">
          <w:rPr>
            <w:rStyle w:val="Hyperlink"/>
            <w:rFonts w:ascii="Arial" w:hAnsi="Arial"/>
            <w:caps/>
            <w:noProof/>
            <w:lang w:val="en-US"/>
          </w:rPr>
          <w:t>results and discussion</w:t>
        </w:r>
        <w:r w:rsidR="00864ADF">
          <w:rPr>
            <w:noProof/>
            <w:webHidden/>
          </w:rPr>
          <w:tab/>
        </w:r>
        <w:r>
          <w:rPr>
            <w:noProof/>
            <w:webHidden/>
          </w:rPr>
          <w:fldChar w:fldCharType="begin"/>
        </w:r>
        <w:r w:rsidR="00864ADF">
          <w:rPr>
            <w:noProof/>
            <w:webHidden/>
          </w:rPr>
          <w:instrText xml:space="preserve"> PAGEREF _Toc296436823 \h </w:instrText>
        </w:r>
        <w:r>
          <w:rPr>
            <w:noProof/>
            <w:webHidden/>
          </w:rPr>
        </w:r>
        <w:r>
          <w:rPr>
            <w:noProof/>
            <w:webHidden/>
          </w:rPr>
          <w:fldChar w:fldCharType="separate"/>
        </w:r>
        <w:r w:rsidR="00864ADF">
          <w:rPr>
            <w:noProof/>
            <w:webHidden/>
          </w:rPr>
          <w:t>70</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24" w:history="1">
        <w:r w:rsidR="00864ADF" w:rsidRPr="00FE0A7B">
          <w:rPr>
            <w:rStyle w:val="Hyperlink"/>
            <w:rFonts w:ascii="Arial" w:hAnsi="Arial"/>
            <w:noProof/>
            <w:lang w:val="en-US"/>
          </w:rPr>
          <w:t>4.1.</w:t>
        </w:r>
        <w:r w:rsidR="00864ADF">
          <w:rPr>
            <w:rFonts w:asciiTheme="minorHAnsi" w:hAnsiTheme="minorHAnsi"/>
            <w:noProof/>
            <w:sz w:val="22"/>
            <w:lang w:eastAsia="pt-BR"/>
          </w:rPr>
          <w:tab/>
        </w:r>
        <w:r w:rsidR="00864ADF" w:rsidRPr="00FE0A7B">
          <w:rPr>
            <w:rStyle w:val="Hyperlink"/>
            <w:rFonts w:ascii="Arial" w:hAnsi="Arial"/>
            <w:noProof/>
            <w:lang w:val="en-US"/>
          </w:rPr>
          <w:t>Soil hydraulic properties</w:t>
        </w:r>
        <w:r w:rsidR="00864ADF">
          <w:rPr>
            <w:noProof/>
            <w:webHidden/>
          </w:rPr>
          <w:tab/>
        </w:r>
        <w:r>
          <w:rPr>
            <w:noProof/>
            <w:webHidden/>
          </w:rPr>
          <w:fldChar w:fldCharType="begin"/>
        </w:r>
        <w:r w:rsidR="00864ADF">
          <w:rPr>
            <w:noProof/>
            <w:webHidden/>
          </w:rPr>
          <w:instrText xml:space="preserve"> PAGEREF _Toc296436824 \h </w:instrText>
        </w:r>
        <w:r>
          <w:rPr>
            <w:noProof/>
            <w:webHidden/>
          </w:rPr>
        </w:r>
        <w:r>
          <w:rPr>
            <w:noProof/>
            <w:webHidden/>
          </w:rPr>
          <w:fldChar w:fldCharType="separate"/>
        </w:r>
        <w:r w:rsidR="00864ADF">
          <w:rPr>
            <w:noProof/>
            <w:webHidden/>
          </w:rPr>
          <w:t>70</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25" w:history="1">
        <w:r w:rsidR="00864ADF" w:rsidRPr="00FE0A7B">
          <w:rPr>
            <w:rStyle w:val="Hyperlink"/>
            <w:rFonts w:ascii="Arial" w:hAnsi="Arial"/>
            <w:noProof/>
            <w:lang w:val="en-US"/>
          </w:rPr>
          <w:t>4.2.</w:t>
        </w:r>
        <w:r w:rsidR="00864ADF">
          <w:rPr>
            <w:rFonts w:asciiTheme="minorHAnsi" w:hAnsiTheme="minorHAnsi"/>
            <w:noProof/>
            <w:sz w:val="22"/>
            <w:lang w:eastAsia="pt-BR"/>
          </w:rPr>
          <w:tab/>
        </w:r>
        <w:r w:rsidR="00864ADF" w:rsidRPr="00FE0A7B">
          <w:rPr>
            <w:rStyle w:val="Hyperlink"/>
            <w:rFonts w:ascii="Arial" w:hAnsi="Arial"/>
            <w:noProof/>
            <w:lang w:val="en-US"/>
          </w:rPr>
          <w:t>Plant water stress related to environmental parameters</w:t>
        </w:r>
        <w:r w:rsidR="00864ADF">
          <w:rPr>
            <w:noProof/>
            <w:webHidden/>
          </w:rPr>
          <w:tab/>
        </w:r>
        <w:r>
          <w:rPr>
            <w:noProof/>
            <w:webHidden/>
          </w:rPr>
          <w:fldChar w:fldCharType="begin"/>
        </w:r>
        <w:r w:rsidR="00864ADF">
          <w:rPr>
            <w:noProof/>
            <w:webHidden/>
          </w:rPr>
          <w:instrText xml:space="preserve"> PAGEREF _Toc296436825 \h </w:instrText>
        </w:r>
        <w:r>
          <w:rPr>
            <w:noProof/>
            <w:webHidden/>
          </w:rPr>
        </w:r>
        <w:r>
          <w:rPr>
            <w:noProof/>
            <w:webHidden/>
          </w:rPr>
          <w:fldChar w:fldCharType="separate"/>
        </w:r>
        <w:r w:rsidR="00864ADF">
          <w:rPr>
            <w:noProof/>
            <w:webHidden/>
          </w:rPr>
          <w:t>75</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26" w:history="1">
        <w:r w:rsidR="00864ADF" w:rsidRPr="00FE0A7B">
          <w:rPr>
            <w:rStyle w:val="Hyperlink"/>
            <w:rFonts w:ascii="Arial" w:hAnsi="Arial"/>
            <w:noProof/>
            <w:lang w:val="en-US"/>
          </w:rPr>
          <w:t>4.2.1.</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Atmospheric parameters</w:t>
        </w:r>
        <w:r w:rsidR="00864ADF">
          <w:rPr>
            <w:noProof/>
            <w:webHidden/>
          </w:rPr>
          <w:tab/>
        </w:r>
        <w:r>
          <w:rPr>
            <w:noProof/>
            <w:webHidden/>
          </w:rPr>
          <w:fldChar w:fldCharType="begin"/>
        </w:r>
        <w:r w:rsidR="00864ADF">
          <w:rPr>
            <w:noProof/>
            <w:webHidden/>
          </w:rPr>
          <w:instrText xml:space="preserve"> PAGEREF _Toc296436826 \h </w:instrText>
        </w:r>
        <w:r>
          <w:rPr>
            <w:noProof/>
            <w:webHidden/>
          </w:rPr>
        </w:r>
        <w:r>
          <w:rPr>
            <w:noProof/>
            <w:webHidden/>
          </w:rPr>
          <w:fldChar w:fldCharType="separate"/>
        </w:r>
        <w:r w:rsidR="00864ADF">
          <w:rPr>
            <w:noProof/>
            <w:webHidden/>
          </w:rPr>
          <w:t>75</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27" w:history="1">
        <w:r w:rsidR="00864ADF" w:rsidRPr="00FE0A7B">
          <w:rPr>
            <w:rStyle w:val="Hyperlink"/>
            <w:rFonts w:ascii="Arial" w:hAnsi="Arial"/>
            <w:noProof/>
            <w:lang w:val="en-US"/>
          </w:rPr>
          <w:t>4.2.2.</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Soil parameters</w:t>
        </w:r>
        <w:r w:rsidR="00864ADF">
          <w:rPr>
            <w:noProof/>
            <w:webHidden/>
          </w:rPr>
          <w:tab/>
        </w:r>
        <w:r>
          <w:rPr>
            <w:noProof/>
            <w:webHidden/>
          </w:rPr>
          <w:fldChar w:fldCharType="begin"/>
        </w:r>
        <w:r w:rsidR="00864ADF">
          <w:rPr>
            <w:noProof/>
            <w:webHidden/>
          </w:rPr>
          <w:instrText xml:space="preserve"> PAGEREF _Toc296436827 \h </w:instrText>
        </w:r>
        <w:r>
          <w:rPr>
            <w:noProof/>
            <w:webHidden/>
          </w:rPr>
        </w:r>
        <w:r>
          <w:rPr>
            <w:noProof/>
            <w:webHidden/>
          </w:rPr>
          <w:fldChar w:fldCharType="separate"/>
        </w:r>
        <w:r w:rsidR="00864ADF">
          <w:rPr>
            <w:noProof/>
            <w:webHidden/>
          </w:rPr>
          <w:t>83</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28" w:history="1">
        <w:r w:rsidR="00864ADF" w:rsidRPr="00FE0A7B">
          <w:rPr>
            <w:rStyle w:val="Hyperlink"/>
            <w:rFonts w:ascii="Arial" w:hAnsi="Arial"/>
            <w:noProof/>
            <w:lang w:val="en-US"/>
          </w:rPr>
          <w:t>4.2.3.</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Experimental data at detailed time scale</w:t>
        </w:r>
        <w:r w:rsidR="00864ADF">
          <w:rPr>
            <w:noProof/>
            <w:webHidden/>
          </w:rPr>
          <w:tab/>
        </w:r>
        <w:r>
          <w:rPr>
            <w:noProof/>
            <w:webHidden/>
          </w:rPr>
          <w:fldChar w:fldCharType="begin"/>
        </w:r>
        <w:r w:rsidR="00864ADF">
          <w:rPr>
            <w:noProof/>
            <w:webHidden/>
          </w:rPr>
          <w:instrText xml:space="preserve"> PAGEREF _Toc296436828 \h </w:instrText>
        </w:r>
        <w:r>
          <w:rPr>
            <w:noProof/>
            <w:webHidden/>
          </w:rPr>
        </w:r>
        <w:r>
          <w:rPr>
            <w:noProof/>
            <w:webHidden/>
          </w:rPr>
          <w:fldChar w:fldCharType="separate"/>
        </w:r>
        <w:r w:rsidR="00864ADF">
          <w:rPr>
            <w:noProof/>
            <w:webHidden/>
          </w:rPr>
          <w:t>86</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29" w:history="1">
        <w:r w:rsidR="00864ADF" w:rsidRPr="00FE0A7B">
          <w:rPr>
            <w:rStyle w:val="Hyperlink"/>
            <w:rFonts w:ascii="Arial" w:hAnsi="Arial"/>
            <w:noProof/>
            <w:lang w:val="en-US"/>
          </w:rPr>
          <w:t>4.3.</w:t>
        </w:r>
        <w:r w:rsidR="00864ADF">
          <w:rPr>
            <w:rFonts w:asciiTheme="minorHAnsi" w:hAnsiTheme="minorHAnsi"/>
            <w:noProof/>
            <w:sz w:val="22"/>
            <w:lang w:eastAsia="pt-BR"/>
          </w:rPr>
          <w:tab/>
        </w:r>
        <w:r w:rsidR="00864ADF" w:rsidRPr="00FE0A7B">
          <w:rPr>
            <w:rStyle w:val="Hyperlink"/>
            <w:rFonts w:ascii="Arial" w:hAnsi="Arial"/>
            <w:noProof/>
            <w:lang w:val="en-US"/>
          </w:rPr>
          <w:t>Root water uptake estimates by modeling</w:t>
        </w:r>
        <w:r w:rsidR="00864ADF">
          <w:rPr>
            <w:noProof/>
            <w:webHidden/>
          </w:rPr>
          <w:tab/>
        </w:r>
        <w:r>
          <w:rPr>
            <w:noProof/>
            <w:webHidden/>
          </w:rPr>
          <w:fldChar w:fldCharType="begin"/>
        </w:r>
        <w:r w:rsidR="00864ADF">
          <w:rPr>
            <w:noProof/>
            <w:webHidden/>
          </w:rPr>
          <w:instrText xml:space="preserve"> PAGEREF _Toc296436829 \h </w:instrText>
        </w:r>
        <w:r>
          <w:rPr>
            <w:noProof/>
            <w:webHidden/>
          </w:rPr>
        </w:r>
        <w:r>
          <w:rPr>
            <w:noProof/>
            <w:webHidden/>
          </w:rPr>
          <w:fldChar w:fldCharType="separate"/>
        </w:r>
        <w:r w:rsidR="00864ADF">
          <w:rPr>
            <w:noProof/>
            <w:webHidden/>
          </w:rPr>
          <w:t>93</w:t>
        </w:r>
        <w:r>
          <w:rPr>
            <w:noProof/>
            <w:webHidden/>
          </w:rPr>
          <w:fldChar w:fldCharType="end"/>
        </w:r>
      </w:hyperlink>
    </w:p>
    <w:p w:rsidR="00864ADF" w:rsidRDefault="00EB4AC9">
      <w:pPr>
        <w:pStyle w:val="Sumrio3"/>
        <w:rPr>
          <w:rFonts w:asciiTheme="minorHAnsi" w:hAnsiTheme="minorHAnsi"/>
          <w:noProof/>
          <w:sz w:val="22"/>
          <w:lang w:eastAsia="pt-BR"/>
        </w:rPr>
      </w:pPr>
      <w:hyperlink w:anchor="_Toc296436830" w:history="1">
        <w:r w:rsidR="00864ADF" w:rsidRPr="00FE0A7B">
          <w:rPr>
            <w:rStyle w:val="Hyperlink"/>
            <w:rFonts w:ascii="Arial" w:hAnsi="Arial"/>
            <w:noProof/>
            <w:lang w:val="en-US"/>
          </w:rPr>
          <w:t>4.4.</w:t>
        </w:r>
        <w:r w:rsidR="00864ADF">
          <w:rPr>
            <w:rFonts w:asciiTheme="minorHAnsi" w:hAnsiTheme="minorHAnsi"/>
            <w:noProof/>
            <w:sz w:val="22"/>
            <w:lang w:eastAsia="pt-BR"/>
          </w:rPr>
          <w:tab/>
        </w:r>
        <w:r w:rsidR="00864ADF" w:rsidRPr="00FE0A7B">
          <w:rPr>
            <w:rStyle w:val="Hyperlink"/>
            <w:rFonts w:ascii="Arial" w:hAnsi="Arial"/>
            <w:noProof/>
            <w:lang w:val="en-US"/>
          </w:rPr>
          <w:t>Plant transpiration rate estimated by modeling</w:t>
        </w:r>
        <w:r w:rsidR="00864ADF">
          <w:rPr>
            <w:noProof/>
            <w:webHidden/>
          </w:rPr>
          <w:tab/>
        </w:r>
        <w:r>
          <w:rPr>
            <w:noProof/>
            <w:webHidden/>
          </w:rPr>
          <w:fldChar w:fldCharType="begin"/>
        </w:r>
        <w:r w:rsidR="00864ADF">
          <w:rPr>
            <w:noProof/>
            <w:webHidden/>
          </w:rPr>
          <w:instrText xml:space="preserve"> PAGEREF _Toc296436830 \h </w:instrText>
        </w:r>
        <w:r>
          <w:rPr>
            <w:noProof/>
            <w:webHidden/>
          </w:rPr>
        </w:r>
        <w:r>
          <w:rPr>
            <w:noProof/>
            <w:webHidden/>
          </w:rPr>
          <w:fldChar w:fldCharType="separate"/>
        </w:r>
        <w:r w:rsidR="00864ADF">
          <w:rPr>
            <w:noProof/>
            <w:webHidden/>
          </w:rPr>
          <w:t>101</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31" w:history="1">
        <w:r w:rsidR="00864ADF" w:rsidRPr="00FE0A7B">
          <w:rPr>
            <w:rStyle w:val="Hyperlink"/>
            <w:rFonts w:ascii="Arial" w:hAnsi="Arial"/>
            <w:noProof/>
            <w:lang w:val="en-US"/>
          </w:rPr>
          <w:t>4.4.1.</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Analysis on a detailed temporal scale</w:t>
        </w:r>
        <w:r w:rsidR="00864ADF">
          <w:rPr>
            <w:noProof/>
            <w:webHidden/>
          </w:rPr>
          <w:tab/>
        </w:r>
        <w:r>
          <w:rPr>
            <w:noProof/>
            <w:webHidden/>
          </w:rPr>
          <w:fldChar w:fldCharType="begin"/>
        </w:r>
        <w:r w:rsidR="00864ADF">
          <w:rPr>
            <w:noProof/>
            <w:webHidden/>
          </w:rPr>
          <w:instrText xml:space="preserve"> PAGEREF _Toc296436831 \h </w:instrText>
        </w:r>
        <w:r>
          <w:rPr>
            <w:noProof/>
            <w:webHidden/>
          </w:rPr>
        </w:r>
        <w:r>
          <w:rPr>
            <w:noProof/>
            <w:webHidden/>
          </w:rPr>
          <w:fldChar w:fldCharType="separate"/>
        </w:r>
        <w:r w:rsidR="00864ADF">
          <w:rPr>
            <w:noProof/>
            <w:webHidden/>
          </w:rPr>
          <w:t>101</w:t>
        </w:r>
        <w:r>
          <w:rPr>
            <w:noProof/>
            <w:webHidden/>
          </w:rPr>
          <w:fldChar w:fldCharType="end"/>
        </w:r>
      </w:hyperlink>
    </w:p>
    <w:p w:rsidR="00864ADF" w:rsidRDefault="00EB4AC9">
      <w:pPr>
        <w:pStyle w:val="Sumrio4"/>
        <w:rPr>
          <w:rFonts w:asciiTheme="minorHAnsi" w:eastAsiaTheme="minorEastAsia" w:hAnsiTheme="minorHAnsi"/>
          <w:noProof/>
          <w:sz w:val="22"/>
          <w:lang w:eastAsia="pt-BR"/>
        </w:rPr>
      </w:pPr>
      <w:hyperlink w:anchor="_Toc296436832" w:history="1">
        <w:r w:rsidR="00864ADF" w:rsidRPr="00FE0A7B">
          <w:rPr>
            <w:rStyle w:val="Hyperlink"/>
            <w:rFonts w:ascii="Arial" w:hAnsi="Arial"/>
            <w:noProof/>
            <w:lang w:val="en-US"/>
          </w:rPr>
          <w:t>4.4.2.</w:t>
        </w:r>
        <w:r w:rsidR="00864ADF">
          <w:rPr>
            <w:rFonts w:asciiTheme="minorHAnsi" w:eastAsiaTheme="minorEastAsia" w:hAnsiTheme="minorHAnsi"/>
            <w:noProof/>
            <w:sz w:val="22"/>
            <w:lang w:eastAsia="pt-BR"/>
          </w:rPr>
          <w:tab/>
        </w:r>
        <w:r w:rsidR="00864ADF" w:rsidRPr="00FE0A7B">
          <w:rPr>
            <w:rStyle w:val="Hyperlink"/>
            <w:rFonts w:ascii="Arial" w:hAnsi="Arial"/>
            <w:noProof/>
            <w:lang w:val="en-US"/>
          </w:rPr>
          <w:t>Analysis on a daily time scale</w:t>
        </w:r>
        <w:r w:rsidR="00864ADF">
          <w:rPr>
            <w:noProof/>
            <w:webHidden/>
          </w:rPr>
          <w:tab/>
        </w:r>
        <w:r>
          <w:rPr>
            <w:noProof/>
            <w:webHidden/>
          </w:rPr>
          <w:fldChar w:fldCharType="begin"/>
        </w:r>
        <w:r w:rsidR="00864ADF">
          <w:rPr>
            <w:noProof/>
            <w:webHidden/>
          </w:rPr>
          <w:instrText xml:space="preserve"> PAGEREF _Toc296436832 \h </w:instrText>
        </w:r>
        <w:r>
          <w:rPr>
            <w:noProof/>
            <w:webHidden/>
          </w:rPr>
        </w:r>
        <w:r>
          <w:rPr>
            <w:noProof/>
            <w:webHidden/>
          </w:rPr>
          <w:fldChar w:fldCharType="separate"/>
        </w:r>
        <w:r w:rsidR="00864ADF">
          <w:rPr>
            <w:noProof/>
            <w:webHidden/>
          </w:rPr>
          <w:t>106</w:t>
        </w:r>
        <w:r>
          <w:rPr>
            <w:noProof/>
            <w:webHidden/>
          </w:rPr>
          <w:fldChar w:fldCharType="end"/>
        </w:r>
      </w:hyperlink>
    </w:p>
    <w:p w:rsidR="00864ADF" w:rsidRDefault="00EB4AC9">
      <w:pPr>
        <w:pStyle w:val="Sumrio2"/>
        <w:rPr>
          <w:rFonts w:asciiTheme="minorHAnsi" w:hAnsiTheme="minorHAnsi"/>
          <w:noProof/>
          <w:sz w:val="22"/>
          <w:lang w:eastAsia="pt-BR"/>
        </w:rPr>
      </w:pPr>
      <w:hyperlink w:anchor="_Toc296436833" w:history="1">
        <w:r w:rsidR="00864ADF" w:rsidRPr="00FE0A7B">
          <w:rPr>
            <w:rStyle w:val="Hyperlink"/>
            <w:rFonts w:ascii="Arial" w:hAnsi="Arial"/>
            <w:noProof/>
            <w:lang w:val="en-US"/>
          </w:rPr>
          <w:t>5.</w:t>
        </w:r>
        <w:r w:rsidR="00864ADF">
          <w:rPr>
            <w:rFonts w:asciiTheme="minorHAnsi" w:hAnsiTheme="minorHAnsi"/>
            <w:noProof/>
            <w:sz w:val="22"/>
            <w:lang w:eastAsia="pt-BR"/>
          </w:rPr>
          <w:tab/>
        </w:r>
        <w:r w:rsidR="00864ADF" w:rsidRPr="00FE0A7B">
          <w:rPr>
            <w:rStyle w:val="Hyperlink"/>
            <w:rFonts w:ascii="Arial" w:hAnsi="Arial"/>
            <w:noProof/>
            <w:lang w:val="en-US"/>
          </w:rPr>
          <w:t>CONCLUSIONS</w:t>
        </w:r>
        <w:r w:rsidR="00864ADF">
          <w:rPr>
            <w:noProof/>
            <w:webHidden/>
          </w:rPr>
          <w:tab/>
        </w:r>
        <w:r>
          <w:rPr>
            <w:noProof/>
            <w:webHidden/>
          </w:rPr>
          <w:fldChar w:fldCharType="begin"/>
        </w:r>
        <w:r w:rsidR="00864ADF">
          <w:rPr>
            <w:noProof/>
            <w:webHidden/>
          </w:rPr>
          <w:instrText xml:space="preserve"> PAGEREF _Toc296436833 \h </w:instrText>
        </w:r>
        <w:r>
          <w:rPr>
            <w:noProof/>
            <w:webHidden/>
          </w:rPr>
        </w:r>
        <w:r>
          <w:rPr>
            <w:noProof/>
            <w:webHidden/>
          </w:rPr>
          <w:fldChar w:fldCharType="separate"/>
        </w:r>
        <w:r w:rsidR="00864ADF">
          <w:rPr>
            <w:noProof/>
            <w:webHidden/>
          </w:rPr>
          <w:t>108</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834" w:history="1">
        <w:r w:rsidR="00864ADF" w:rsidRPr="00FE0A7B">
          <w:rPr>
            <w:rStyle w:val="Hyperlink"/>
            <w:rFonts w:ascii="Arial" w:hAnsi="Arial" w:cs="Arial"/>
            <w:noProof/>
            <w:lang w:val="en-US"/>
          </w:rPr>
          <w:t>CITED LITERATURE</w:t>
        </w:r>
        <w:r w:rsidR="00864ADF">
          <w:rPr>
            <w:noProof/>
            <w:webHidden/>
          </w:rPr>
          <w:tab/>
        </w:r>
        <w:r>
          <w:rPr>
            <w:noProof/>
            <w:webHidden/>
          </w:rPr>
          <w:fldChar w:fldCharType="begin"/>
        </w:r>
        <w:r w:rsidR="00864ADF">
          <w:rPr>
            <w:noProof/>
            <w:webHidden/>
          </w:rPr>
          <w:instrText xml:space="preserve"> PAGEREF _Toc296436834 \h </w:instrText>
        </w:r>
        <w:r>
          <w:rPr>
            <w:noProof/>
            <w:webHidden/>
          </w:rPr>
        </w:r>
        <w:r>
          <w:rPr>
            <w:noProof/>
            <w:webHidden/>
          </w:rPr>
          <w:fldChar w:fldCharType="separate"/>
        </w:r>
        <w:r w:rsidR="00864ADF">
          <w:rPr>
            <w:noProof/>
            <w:webHidden/>
          </w:rPr>
          <w:t>110</w:t>
        </w:r>
        <w:r>
          <w:rPr>
            <w:noProof/>
            <w:webHidden/>
          </w:rPr>
          <w:fldChar w:fldCharType="end"/>
        </w:r>
      </w:hyperlink>
    </w:p>
    <w:p w:rsidR="00864ADF" w:rsidRDefault="00EB4AC9">
      <w:pPr>
        <w:pStyle w:val="Sumrio1"/>
        <w:tabs>
          <w:tab w:val="right" w:leader="dot" w:pos="9397"/>
        </w:tabs>
        <w:rPr>
          <w:rFonts w:asciiTheme="minorHAnsi" w:hAnsiTheme="minorHAnsi"/>
          <w:noProof/>
          <w:sz w:val="22"/>
          <w:lang w:eastAsia="pt-BR"/>
        </w:rPr>
      </w:pPr>
      <w:hyperlink w:anchor="_Toc296436835" w:history="1">
        <w:r w:rsidR="00864ADF" w:rsidRPr="00FE0A7B">
          <w:rPr>
            <w:rStyle w:val="Hyperlink"/>
            <w:rFonts w:ascii="Arial" w:hAnsi="Arial" w:cs="Arial"/>
            <w:noProof/>
            <w:lang w:val="en-US"/>
          </w:rPr>
          <w:t>APPENDICES</w:t>
        </w:r>
        <w:r w:rsidR="00864ADF">
          <w:rPr>
            <w:noProof/>
            <w:webHidden/>
          </w:rPr>
          <w:tab/>
        </w:r>
        <w:r>
          <w:rPr>
            <w:noProof/>
            <w:webHidden/>
          </w:rPr>
          <w:fldChar w:fldCharType="begin"/>
        </w:r>
        <w:r w:rsidR="00864ADF">
          <w:rPr>
            <w:noProof/>
            <w:webHidden/>
          </w:rPr>
          <w:instrText xml:space="preserve"> PAGEREF _Toc296436835 \h </w:instrText>
        </w:r>
        <w:r>
          <w:rPr>
            <w:noProof/>
            <w:webHidden/>
          </w:rPr>
        </w:r>
        <w:r>
          <w:rPr>
            <w:noProof/>
            <w:webHidden/>
          </w:rPr>
          <w:fldChar w:fldCharType="separate"/>
        </w:r>
        <w:r w:rsidR="00864ADF">
          <w:rPr>
            <w:noProof/>
            <w:webHidden/>
          </w:rPr>
          <w:t>123</w:t>
        </w:r>
        <w:r>
          <w:rPr>
            <w:noProof/>
            <w:webHidden/>
          </w:rPr>
          <w:fldChar w:fldCharType="end"/>
        </w:r>
      </w:hyperlink>
    </w:p>
    <w:p w:rsidR="00BC37C8" w:rsidRPr="00743826" w:rsidRDefault="00EB4AC9" w:rsidP="00BE7FC0">
      <w:pPr>
        <w:rPr>
          <w:rFonts w:ascii="Arial" w:hAnsi="Arial" w:cs="Arial"/>
          <w:b/>
          <w:szCs w:val="24"/>
          <w:lang w:val="en-US"/>
        </w:rPr>
      </w:pPr>
      <w:r w:rsidRPr="00956816">
        <w:rPr>
          <w:rFonts w:ascii="Arial" w:hAnsi="Arial" w:cs="Arial"/>
          <w:b/>
          <w:szCs w:val="24"/>
          <w:lang w:val="en-US"/>
        </w:rPr>
        <w:fldChar w:fldCharType="end"/>
      </w:r>
    </w:p>
    <w:p w:rsidR="00B12C4F" w:rsidRPr="00743826" w:rsidRDefault="00956816" w:rsidP="00BE7FC0">
      <w:pPr>
        <w:rPr>
          <w:rFonts w:ascii="Arial" w:hAnsi="Arial" w:cs="Arial"/>
          <w:szCs w:val="24"/>
          <w:lang w:val="en-US"/>
        </w:rPr>
      </w:pPr>
      <w:r w:rsidRPr="00956816">
        <w:rPr>
          <w:rFonts w:ascii="Arial" w:hAnsi="Arial" w:cs="Arial"/>
          <w:b/>
          <w:szCs w:val="24"/>
          <w:lang w:val="en-US"/>
        </w:rPr>
        <w:br w:type="page"/>
      </w:r>
    </w:p>
    <w:p w:rsidR="00B12C4F" w:rsidRPr="00743826" w:rsidRDefault="00E00E68" w:rsidP="00C63E42">
      <w:pPr>
        <w:pStyle w:val="Ttulo1"/>
        <w:ind w:firstLine="0"/>
        <w:rPr>
          <w:rFonts w:ascii="Arial" w:hAnsi="Arial" w:cs="Arial"/>
          <w:szCs w:val="24"/>
          <w:lang w:val="en-US"/>
        </w:rPr>
      </w:pPr>
      <w:bookmarkStart w:id="1" w:name="_Toc296436797"/>
      <w:r w:rsidRPr="00743826">
        <w:rPr>
          <w:rFonts w:ascii="Arial" w:hAnsi="Arial" w:cs="Arial"/>
          <w:szCs w:val="24"/>
          <w:lang w:val="en-US"/>
        </w:rPr>
        <w:lastRenderedPageBreak/>
        <w:t>ABSTRACT</w:t>
      </w:r>
      <w:bookmarkEnd w:id="1"/>
    </w:p>
    <w:p w:rsidR="00B12C4F" w:rsidRPr="00743826" w:rsidRDefault="00B12C4F" w:rsidP="00C63E42">
      <w:pPr>
        <w:spacing w:line="240" w:lineRule="auto"/>
        <w:ind w:firstLine="0"/>
        <w:jc w:val="center"/>
        <w:rPr>
          <w:rFonts w:ascii="Arial" w:hAnsi="Arial" w:cs="Arial"/>
          <w:b/>
          <w:szCs w:val="24"/>
          <w:lang w:val="en-US"/>
        </w:rPr>
      </w:pPr>
    </w:p>
    <w:p w:rsidR="00E00E68" w:rsidRPr="00A3338D" w:rsidRDefault="00677187" w:rsidP="00E00E68">
      <w:pPr>
        <w:spacing w:line="240" w:lineRule="auto"/>
        <w:ind w:firstLine="0"/>
        <w:jc w:val="center"/>
        <w:rPr>
          <w:rFonts w:ascii="Arial" w:hAnsi="Arial" w:cs="Arial"/>
          <w:b/>
          <w:szCs w:val="24"/>
          <w:lang w:val="en-US"/>
        </w:rPr>
      </w:pPr>
      <w:bookmarkStart w:id="2" w:name="OLE_LINK98"/>
      <w:bookmarkStart w:id="3" w:name="OLE_LINK99"/>
      <w:r>
        <w:rPr>
          <w:rFonts w:ascii="Arial" w:hAnsi="Arial" w:cs="Arial"/>
          <w:b/>
          <w:szCs w:val="24"/>
          <w:lang w:val="en-US"/>
        </w:rPr>
        <w:t>Soil-plant-a</w:t>
      </w:r>
      <w:r w:rsidR="00A3338D" w:rsidRPr="00A3338D">
        <w:rPr>
          <w:rFonts w:ascii="Arial" w:hAnsi="Arial" w:cs="Arial"/>
          <w:b/>
          <w:szCs w:val="24"/>
          <w:lang w:val="en-US"/>
        </w:rPr>
        <w:t>tmosphere water transfer mechanisms and their relation to crop water stress</w:t>
      </w:r>
      <w:bookmarkEnd w:id="2"/>
      <w:bookmarkEnd w:id="3"/>
    </w:p>
    <w:p w:rsidR="00B12C4F" w:rsidRPr="00743826" w:rsidRDefault="00B12C4F" w:rsidP="00C63E42">
      <w:pPr>
        <w:spacing w:line="240" w:lineRule="auto"/>
        <w:ind w:firstLine="0"/>
        <w:rPr>
          <w:rFonts w:ascii="Arial" w:hAnsi="Arial" w:cs="Arial"/>
          <w:szCs w:val="24"/>
          <w:lang w:val="en-US"/>
        </w:rPr>
      </w:pPr>
    </w:p>
    <w:p w:rsidR="00590F27" w:rsidRPr="00743826" w:rsidRDefault="00590F27" w:rsidP="00590F27">
      <w:pPr>
        <w:spacing w:line="240" w:lineRule="auto"/>
        <w:rPr>
          <w:rFonts w:ascii="Arial" w:eastAsia="Times New Roman" w:hAnsi="Arial" w:cs="Arial"/>
          <w:color w:val="888888"/>
          <w:sz w:val="20"/>
          <w:szCs w:val="20"/>
          <w:lang w:val="en-US" w:eastAsia="pt-BR"/>
        </w:rPr>
      </w:pPr>
      <w:r>
        <w:rPr>
          <w:rFonts w:ascii="Arial" w:hAnsi="Arial" w:cs="Arial"/>
          <w:szCs w:val="24"/>
          <w:lang w:val="en-US"/>
        </w:rPr>
        <w:t>M</w:t>
      </w:r>
      <w:r w:rsidRPr="00956816">
        <w:rPr>
          <w:rFonts w:ascii="Arial" w:hAnsi="Arial" w:cs="Arial"/>
          <w:szCs w:val="24"/>
          <w:lang w:val="en-US"/>
        </w:rPr>
        <w:t xml:space="preserve">echanistic parameterizations </w:t>
      </w:r>
      <w:r>
        <w:rPr>
          <w:rFonts w:ascii="Arial" w:hAnsi="Arial" w:cs="Arial"/>
          <w:szCs w:val="24"/>
          <w:lang w:val="en-US"/>
        </w:rPr>
        <w:t xml:space="preserve">describe physically the interactions between crop and </w:t>
      </w:r>
      <w:r w:rsidRPr="00956816">
        <w:rPr>
          <w:rFonts w:ascii="Arial" w:hAnsi="Arial" w:cs="Arial"/>
          <w:szCs w:val="24"/>
          <w:lang w:val="en-US"/>
        </w:rPr>
        <w:t>environment based on primary processes such as CO</w:t>
      </w:r>
      <w:r w:rsidRPr="00956816">
        <w:rPr>
          <w:rFonts w:ascii="Arial" w:hAnsi="Arial" w:cs="Arial"/>
          <w:szCs w:val="24"/>
          <w:vertAlign w:val="subscript"/>
          <w:lang w:val="en-US"/>
        </w:rPr>
        <w:t>2</w:t>
      </w:r>
      <w:r w:rsidRPr="00956816">
        <w:rPr>
          <w:rFonts w:ascii="Arial" w:hAnsi="Arial" w:cs="Arial"/>
          <w:szCs w:val="24"/>
          <w:lang w:val="en-US"/>
        </w:rPr>
        <w:t xml:space="preserve"> net assimilation and root water uptake from soil and how they are influenced by the environmental conditions.</w:t>
      </w:r>
      <w:r w:rsidR="00956816" w:rsidRPr="00590F27">
        <w:rPr>
          <w:rFonts w:ascii="Arial" w:hAnsi="Arial" w:cs="Arial"/>
          <w:szCs w:val="24"/>
          <w:lang w:val="en-ZA"/>
        </w:rPr>
        <w:t xml:space="preserve"> </w:t>
      </w:r>
      <w:r w:rsidRPr="00590F27">
        <w:rPr>
          <w:rFonts w:ascii="Arial" w:hAnsi="Arial" w:cs="Arial"/>
          <w:szCs w:val="24"/>
          <w:lang w:val="en-ZA"/>
        </w:rPr>
        <w:t xml:space="preserve">An important </w:t>
      </w:r>
      <w:del w:id="4" w:author="Quirijn" w:date="2011-06-22T09:40:00Z">
        <w:r w:rsidRPr="00590F27" w:rsidDel="00196C3E">
          <w:rPr>
            <w:rFonts w:ascii="Arial" w:hAnsi="Arial" w:cs="Arial"/>
            <w:szCs w:val="24"/>
            <w:lang w:val="en-ZA"/>
          </w:rPr>
          <w:delText>goal</w:delText>
        </w:r>
      </w:del>
      <w:ins w:id="5" w:author="Quirijn" w:date="2011-06-22T09:40:00Z">
        <w:r w:rsidR="00196C3E" w:rsidRPr="00590F27">
          <w:rPr>
            <w:rFonts w:ascii="Arial" w:hAnsi="Arial" w:cs="Arial"/>
            <w:szCs w:val="24"/>
            <w:lang w:val="en-ZA"/>
          </w:rPr>
          <w:t>purpose</w:t>
        </w:r>
      </w:ins>
      <w:r w:rsidRPr="00590F27">
        <w:rPr>
          <w:rFonts w:ascii="Arial" w:hAnsi="Arial" w:cs="Arial"/>
          <w:szCs w:val="24"/>
          <w:lang w:val="en-ZA"/>
        </w:rPr>
        <w:t xml:space="preserve"> of </w:t>
      </w:r>
      <w:ins w:id="6" w:author="Quirijn" w:date="2011-06-22T09:40:00Z">
        <w:r w:rsidR="00196C3E">
          <w:rPr>
            <w:rFonts w:ascii="Arial" w:hAnsi="Arial" w:cs="Arial"/>
            <w:szCs w:val="24"/>
            <w:lang w:val="en-ZA"/>
          </w:rPr>
          <w:t xml:space="preserve">developing </w:t>
        </w:r>
      </w:ins>
      <w:r w:rsidRPr="00590F27">
        <w:rPr>
          <w:rFonts w:ascii="Arial" w:hAnsi="Arial" w:cs="Arial"/>
          <w:szCs w:val="24"/>
          <w:lang w:val="en-ZA"/>
        </w:rPr>
        <w:t xml:space="preserve">mechanistic routines is to improve the understanding of a system by qualitative and quantitative integration of knowledge in a dynamic simulation model of a real system. </w:t>
      </w:r>
      <w:r w:rsidRPr="00956816">
        <w:rPr>
          <w:rFonts w:ascii="Arial" w:hAnsi="Arial" w:cs="Arial"/>
          <w:lang w:val="en-US"/>
        </w:rPr>
        <w:t>Defining water stress as the condition in which stomatal resistance of plant leaves increase</w:t>
      </w:r>
      <w:ins w:id="7" w:author="Quirijn" w:date="2011-06-22T09:40:00Z">
        <w:r w:rsidR="00196C3E">
          <w:rPr>
            <w:rFonts w:ascii="Arial" w:hAnsi="Arial" w:cs="Arial"/>
            <w:lang w:val="en-US"/>
          </w:rPr>
          <w:t>s</w:t>
        </w:r>
      </w:ins>
      <w:r w:rsidRPr="00956816">
        <w:rPr>
          <w:rFonts w:ascii="Arial" w:hAnsi="Arial" w:cs="Arial"/>
          <w:lang w:val="en-US"/>
        </w:rPr>
        <w:t xml:space="preserve"> as a consequence of the atmospheric demand increase and/or the reduction of soil water availability, the </w:t>
      </w:r>
      <w:ins w:id="8" w:author="Quirijn" w:date="2011-06-22T09:40:00Z">
        <w:r w:rsidR="00196C3E">
          <w:rPr>
            <w:rFonts w:ascii="Arial" w:hAnsi="Arial" w:cs="Arial"/>
            <w:lang w:val="en-US"/>
          </w:rPr>
          <w:t>inv</w:t>
        </w:r>
      </w:ins>
      <w:ins w:id="9" w:author="Quirijn" w:date="2011-06-22T09:41:00Z">
        <w:r w:rsidR="00196C3E">
          <w:rPr>
            <w:rFonts w:ascii="Arial" w:hAnsi="Arial" w:cs="Arial"/>
            <w:lang w:val="en-US"/>
          </w:rPr>
          <w:t xml:space="preserve">estigated </w:t>
        </w:r>
      </w:ins>
      <w:r w:rsidRPr="00956816">
        <w:rPr>
          <w:rFonts w:ascii="Arial" w:hAnsi="Arial" w:cs="Arial"/>
          <w:lang w:val="en-US"/>
        </w:rPr>
        <w:t xml:space="preserve">hypothesis </w:t>
      </w:r>
      <w:proofErr w:type="gramStart"/>
      <w:ins w:id="10" w:author="Quirijn" w:date="2011-06-22T09:41:00Z">
        <w:r w:rsidR="00196C3E">
          <w:rPr>
            <w:rFonts w:ascii="Arial" w:hAnsi="Arial" w:cs="Arial"/>
            <w:lang w:val="en-US"/>
          </w:rPr>
          <w:t>wa</w:t>
        </w:r>
      </w:ins>
      <w:proofErr w:type="gramEnd"/>
      <w:del w:id="11" w:author="Quirijn" w:date="2011-06-22T09:41:00Z">
        <w:r w:rsidRPr="00956816" w:rsidDel="00196C3E">
          <w:rPr>
            <w:rFonts w:ascii="Arial" w:hAnsi="Arial" w:cs="Arial"/>
            <w:lang w:val="en-US"/>
          </w:rPr>
          <w:delText>i</w:delText>
        </w:r>
      </w:del>
      <w:r w:rsidRPr="00956816">
        <w:rPr>
          <w:rFonts w:ascii="Arial" w:hAnsi="Arial" w:cs="Arial"/>
          <w:lang w:val="en-US"/>
        </w:rPr>
        <w:t xml:space="preserve">s that plant water stress is </w:t>
      </w:r>
      <w:r w:rsidRPr="00590F27">
        <w:rPr>
          <w:rFonts w:ascii="Arial" w:hAnsi="Arial" w:cs="Arial"/>
          <w:lang w:val="en-US"/>
        </w:rPr>
        <w:t>environmentally</w:t>
      </w:r>
      <w:r>
        <w:rPr>
          <w:rFonts w:ascii="Arial" w:hAnsi="Arial" w:cs="Arial"/>
          <w:lang w:val="en-US"/>
        </w:rPr>
        <w:t xml:space="preserve"> </w:t>
      </w:r>
      <w:r w:rsidRPr="00956816">
        <w:rPr>
          <w:rFonts w:ascii="Arial" w:hAnsi="Arial" w:cs="Arial"/>
          <w:lang w:val="en-US"/>
        </w:rPr>
        <w:t xml:space="preserve">caused by factors related </w:t>
      </w:r>
      <w:r>
        <w:rPr>
          <w:rFonts w:ascii="Arial" w:hAnsi="Arial" w:cs="Arial"/>
          <w:lang w:val="en-US"/>
        </w:rPr>
        <w:t>to</w:t>
      </w:r>
      <w:r w:rsidRPr="00956816">
        <w:rPr>
          <w:rFonts w:ascii="Arial" w:hAnsi="Arial" w:cs="Arial"/>
          <w:lang w:val="en-US"/>
        </w:rPr>
        <w:t xml:space="preserve"> </w:t>
      </w:r>
      <w:ins w:id="12" w:author="Quirijn" w:date="2011-06-22T09:41:00Z">
        <w:r w:rsidR="00196C3E">
          <w:rPr>
            <w:rFonts w:ascii="Arial" w:hAnsi="Arial" w:cs="Arial"/>
            <w:lang w:val="en-US"/>
          </w:rPr>
          <w:t xml:space="preserve">both </w:t>
        </w:r>
      </w:ins>
      <w:r w:rsidRPr="00956816">
        <w:rPr>
          <w:rFonts w:ascii="Arial" w:hAnsi="Arial" w:cs="Arial"/>
          <w:lang w:val="en-US"/>
        </w:rPr>
        <w:t>the soil-root and leave-atmosphere</w:t>
      </w:r>
      <w:r>
        <w:rPr>
          <w:rFonts w:ascii="Arial" w:hAnsi="Arial" w:cs="Arial"/>
          <w:lang w:val="en-US"/>
        </w:rPr>
        <w:t xml:space="preserve"> </w:t>
      </w:r>
      <w:r w:rsidRPr="00743826">
        <w:rPr>
          <w:rFonts w:ascii="Arial" w:hAnsi="Arial" w:cs="Arial"/>
          <w:lang w:val="en-US"/>
        </w:rPr>
        <w:t>interfaces.</w:t>
      </w:r>
      <w:r w:rsidR="00956816" w:rsidRPr="00590F27">
        <w:rPr>
          <w:rFonts w:ascii="Arial" w:hAnsi="Arial" w:cs="Arial"/>
          <w:lang w:val="en-ZA"/>
        </w:rPr>
        <w:t xml:space="preserve"> </w:t>
      </w:r>
      <w:r w:rsidRPr="00743826">
        <w:rPr>
          <w:rFonts w:ascii="Arial" w:hAnsi="Arial" w:cs="Arial"/>
          <w:lang w:val="en-US"/>
        </w:rPr>
        <w:t xml:space="preserve">The main objective </w:t>
      </w:r>
      <w:r>
        <w:rPr>
          <w:rFonts w:ascii="Arial" w:hAnsi="Arial" w:cs="Arial"/>
          <w:lang w:val="en-US"/>
        </w:rPr>
        <w:t xml:space="preserve">of the research described in this thesis </w:t>
      </w:r>
      <w:proofErr w:type="gramStart"/>
      <w:ins w:id="13" w:author="Quirijn" w:date="2011-06-22T09:41:00Z">
        <w:r w:rsidR="00196C3E">
          <w:rPr>
            <w:rFonts w:ascii="Arial" w:hAnsi="Arial" w:cs="Arial"/>
            <w:lang w:val="en-US"/>
          </w:rPr>
          <w:t>wa</w:t>
        </w:r>
      </w:ins>
      <w:proofErr w:type="gramEnd"/>
      <w:del w:id="14" w:author="Quirijn" w:date="2011-06-22T09:41:00Z">
        <w:r w:rsidRPr="00956816" w:rsidDel="00196C3E">
          <w:rPr>
            <w:rFonts w:ascii="Arial" w:hAnsi="Arial" w:cs="Arial"/>
            <w:lang w:val="en-US"/>
          </w:rPr>
          <w:delText>i</w:delText>
        </w:r>
      </w:del>
      <w:r w:rsidRPr="00956816">
        <w:rPr>
          <w:rFonts w:ascii="Arial" w:hAnsi="Arial" w:cs="Arial"/>
          <w:lang w:val="en-US"/>
        </w:rPr>
        <w:t>s to identify which atmospher</w:t>
      </w:r>
      <w:ins w:id="15" w:author="Quirijn" w:date="2011-06-22T09:41:00Z">
        <w:r w:rsidR="00196C3E">
          <w:rPr>
            <w:rFonts w:ascii="Arial" w:hAnsi="Arial" w:cs="Arial"/>
            <w:lang w:val="en-US"/>
          </w:rPr>
          <w:t>e</w:t>
        </w:r>
      </w:ins>
      <w:del w:id="16" w:author="Quirijn" w:date="2011-06-22T09:41:00Z">
        <w:r w:rsidRPr="00956816" w:rsidDel="00196C3E">
          <w:rPr>
            <w:rFonts w:ascii="Arial" w:hAnsi="Arial" w:cs="Arial"/>
            <w:lang w:val="en-US"/>
          </w:rPr>
          <w:delText>ic</w:delText>
        </w:r>
      </w:del>
      <w:r w:rsidRPr="00956816">
        <w:rPr>
          <w:rFonts w:ascii="Arial" w:hAnsi="Arial" w:cs="Arial"/>
          <w:lang w:val="en-US"/>
        </w:rPr>
        <w:t xml:space="preserve"> and soil parameters are determinant and must be considered in </w:t>
      </w:r>
      <w:r>
        <w:rPr>
          <w:rFonts w:ascii="Arial" w:hAnsi="Arial" w:cs="Arial"/>
          <w:lang w:val="en-US"/>
        </w:rPr>
        <w:t xml:space="preserve">crop </w:t>
      </w:r>
      <w:r w:rsidRPr="00743826">
        <w:rPr>
          <w:rFonts w:ascii="Arial" w:hAnsi="Arial" w:cs="Arial"/>
          <w:lang w:val="en-US"/>
        </w:rPr>
        <w:t xml:space="preserve">water </w:t>
      </w:r>
      <w:r w:rsidRPr="00956816">
        <w:rPr>
          <w:rFonts w:ascii="Arial" w:hAnsi="Arial" w:cs="Arial"/>
          <w:lang w:val="en-US"/>
        </w:rPr>
        <w:t xml:space="preserve">stress modeling. </w:t>
      </w:r>
      <w:r w:rsidRPr="00956816">
        <w:rPr>
          <w:rFonts w:ascii="Arial" w:eastAsia="Times New Roman" w:hAnsi="Arial" w:cs="Arial"/>
          <w:color w:val="000000"/>
          <w:szCs w:val="24"/>
          <w:lang w:val="en-US" w:eastAsia="pt-BR"/>
        </w:rPr>
        <w:t xml:space="preserve">The water conditions in soil and atmosphere were monitored under field conditions </w:t>
      </w:r>
      <w:r>
        <w:rPr>
          <w:rFonts w:ascii="Arial" w:eastAsia="Times New Roman" w:hAnsi="Arial" w:cs="Arial"/>
          <w:color w:val="000000"/>
          <w:szCs w:val="24"/>
          <w:lang w:val="en-US" w:eastAsia="pt-BR"/>
        </w:rPr>
        <w:t>during the growing season of a C</w:t>
      </w:r>
      <w:r w:rsidRPr="00956816">
        <w:rPr>
          <w:rFonts w:ascii="Arial" w:eastAsia="Times New Roman" w:hAnsi="Arial" w:cs="Arial"/>
          <w:color w:val="000000"/>
          <w:szCs w:val="24"/>
          <w:lang w:val="en-US" w:eastAsia="pt-BR"/>
        </w:rPr>
        <w:t xml:space="preserve">ommon </w:t>
      </w:r>
      <w:r>
        <w:rPr>
          <w:rFonts w:ascii="Arial" w:eastAsia="Times New Roman" w:hAnsi="Arial" w:cs="Arial"/>
          <w:color w:val="000000"/>
          <w:szCs w:val="24"/>
          <w:lang w:val="en-US" w:eastAsia="pt-BR"/>
        </w:rPr>
        <w:t>B</w:t>
      </w:r>
      <w:r w:rsidRPr="00956816">
        <w:rPr>
          <w:rFonts w:ascii="Arial" w:eastAsia="Times New Roman" w:hAnsi="Arial" w:cs="Arial"/>
          <w:color w:val="000000"/>
          <w:szCs w:val="24"/>
          <w:lang w:val="en-US" w:eastAsia="pt-BR"/>
        </w:rPr>
        <w:t>ean (</w:t>
      </w:r>
      <w:r w:rsidRPr="00956816">
        <w:rPr>
          <w:rFonts w:ascii="Arial" w:eastAsia="Times New Roman" w:hAnsi="Arial" w:cs="Arial"/>
          <w:i/>
          <w:color w:val="000000"/>
          <w:szCs w:val="24"/>
          <w:lang w:val="en-US" w:eastAsia="pt-BR"/>
        </w:rPr>
        <w:t>Phaseolus vulgaris</w:t>
      </w:r>
      <w:r w:rsidRPr="00956816">
        <w:rPr>
          <w:rFonts w:ascii="Arial" w:eastAsia="Times New Roman" w:hAnsi="Arial" w:cs="Arial"/>
          <w:color w:val="000000"/>
          <w:szCs w:val="24"/>
          <w:lang w:val="en-US" w:eastAsia="pt-BR"/>
        </w:rPr>
        <w:t xml:space="preserve"> L.) </w:t>
      </w:r>
      <w:r>
        <w:rPr>
          <w:rFonts w:ascii="Arial" w:eastAsia="Times New Roman" w:hAnsi="Arial" w:cs="Arial"/>
          <w:color w:val="000000"/>
          <w:szCs w:val="24"/>
          <w:lang w:val="en-US" w:eastAsia="pt-BR"/>
        </w:rPr>
        <w:t xml:space="preserve">crop </w:t>
      </w:r>
      <w:ins w:id="17" w:author="Quirijn" w:date="2011-06-22T09:43:00Z">
        <w:r w:rsidR="00196C3E" w:rsidRPr="00956816">
          <w:rPr>
            <w:rFonts w:ascii="Arial" w:eastAsia="Times New Roman" w:hAnsi="Arial" w:cs="Arial"/>
            <w:color w:val="000000"/>
            <w:szCs w:val="24"/>
            <w:lang w:val="en-US" w:eastAsia="pt-BR"/>
          </w:rPr>
          <w:t>between June and September, 2010</w:t>
        </w:r>
        <w:r w:rsidR="00196C3E">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and correlated to plant water stress characterized by measurements of canopy temperature. The variables of interest, specifically the </w:t>
      </w:r>
      <w:r>
        <w:rPr>
          <w:rFonts w:ascii="Arial" w:eastAsia="Times New Roman" w:hAnsi="Arial" w:cs="Arial"/>
          <w:color w:val="000000"/>
          <w:szCs w:val="24"/>
          <w:lang w:val="en-US" w:eastAsia="pt-BR"/>
        </w:rPr>
        <w:t xml:space="preserve">soil water </w:t>
      </w:r>
      <w:r w:rsidRPr="00956816">
        <w:rPr>
          <w:rFonts w:ascii="Arial" w:eastAsia="Times New Roman" w:hAnsi="Arial" w:cs="Arial"/>
          <w:color w:val="000000"/>
          <w:szCs w:val="24"/>
          <w:lang w:val="en-US" w:eastAsia="pt-BR"/>
        </w:rPr>
        <w:t>pressure head</w:t>
      </w:r>
      <w:del w:id="18" w:author="Quirijn" w:date="2011-06-22T09:42:00Z">
        <w:r w:rsidDel="00196C3E">
          <w:rPr>
            <w:rFonts w:ascii="Arial" w:eastAsia="Times New Roman" w:hAnsi="Arial" w:cs="Arial"/>
            <w:color w:val="000000"/>
            <w:szCs w:val="24"/>
            <w:lang w:val="en-US" w:eastAsia="pt-BR"/>
          </w:rPr>
          <w:delText xml:space="preserve"> measured by polymer tensiometers</w:delText>
        </w:r>
      </w:del>
      <w:r w:rsidRPr="00956816">
        <w:rPr>
          <w:rFonts w:ascii="Arial" w:eastAsia="Times New Roman" w:hAnsi="Arial" w:cs="Arial"/>
          <w:color w:val="000000"/>
          <w:szCs w:val="24"/>
          <w:lang w:val="en-US" w:eastAsia="pt-BR"/>
        </w:rPr>
        <w:t xml:space="preserve">, air temperature and humidity and canopy temperature were measured </w:t>
      </w:r>
      <w:r>
        <w:rPr>
          <w:rFonts w:ascii="Arial" w:eastAsia="Times New Roman" w:hAnsi="Arial" w:cs="Arial"/>
          <w:color w:val="000000"/>
          <w:szCs w:val="24"/>
          <w:lang w:val="en-US" w:eastAsia="pt-BR"/>
        </w:rPr>
        <w:t>regularly at short intervals</w:t>
      </w:r>
      <w:r w:rsidRPr="00956816">
        <w:rPr>
          <w:rFonts w:ascii="Arial" w:eastAsia="Times New Roman" w:hAnsi="Arial" w:cs="Arial"/>
          <w:color w:val="000000"/>
          <w:szCs w:val="24"/>
          <w:lang w:val="en-US" w:eastAsia="pt-BR"/>
        </w:rPr>
        <w:t xml:space="preserve">. </w:t>
      </w:r>
      <w:r w:rsidRPr="00590F27">
        <w:rPr>
          <w:rFonts w:ascii="Arial" w:eastAsia="Times New Roman" w:hAnsi="Arial" w:cs="Arial"/>
          <w:color w:val="000000"/>
          <w:szCs w:val="24"/>
          <w:lang w:val="en-ZA" w:eastAsia="pt-BR"/>
        </w:rPr>
        <w:t xml:space="preserve">Other variables were measured occasionally: the transpiration rate and stomatal conductance. </w:t>
      </w:r>
      <w:del w:id="19" w:author="Quirijn" w:date="2011-06-22T09:43:00Z">
        <w:r w:rsidRPr="00956816" w:rsidDel="00196C3E">
          <w:rPr>
            <w:rFonts w:ascii="Arial" w:eastAsia="Times New Roman" w:hAnsi="Arial" w:cs="Arial"/>
            <w:color w:val="000000"/>
            <w:szCs w:val="24"/>
            <w:lang w:val="en-US" w:eastAsia="pt-BR"/>
          </w:rPr>
          <w:delText>The experiment was conducted between June and September, 2010.</w:delText>
        </w:r>
        <w:r w:rsidR="00956816" w:rsidRPr="00590F27" w:rsidDel="00196C3E">
          <w:rPr>
            <w:rFonts w:ascii="Arial" w:hAnsi="Arial" w:cs="Arial"/>
            <w:lang w:val="en-ZA"/>
          </w:rPr>
          <w:delText xml:space="preserve"> </w:delText>
        </w:r>
      </w:del>
      <w:r w:rsidRPr="00956816">
        <w:rPr>
          <w:rFonts w:ascii="Arial" w:eastAsia="Times New Roman" w:hAnsi="Arial" w:cs="Arial"/>
          <w:color w:val="000000"/>
          <w:szCs w:val="24"/>
          <w:lang w:val="en-US" w:eastAsia="pt-BR"/>
        </w:rPr>
        <w:t>One plot was irrigated during the whole crop cycle (</w:t>
      </w:r>
      <w:ins w:id="20" w:author="Quirijn" w:date="2011-06-22T09:44:00Z">
        <w:r w:rsidR="00196C3E">
          <w:rPr>
            <w:rFonts w:ascii="Arial" w:eastAsia="Times New Roman" w:hAnsi="Arial" w:cs="Arial"/>
            <w:color w:val="000000"/>
            <w:szCs w:val="24"/>
            <w:lang w:val="en-US" w:eastAsia="pt-BR"/>
          </w:rPr>
          <w:t xml:space="preserve">fully </w:t>
        </w:r>
      </w:ins>
      <w:r w:rsidRPr="00956816">
        <w:rPr>
          <w:rFonts w:ascii="Arial" w:eastAsia="Times New Roman" w:hAnsi="Arial" w:cs="Arial"/>
          <w:color w:val="000000"/>
          <w:szCs w:val="24"/>
          <w:lang w:val="en-US" w:eastAsia="pt-BR"/>
        </w:rPr>
        <w:t xml:space="preserve">irrigated treatment), while the other one was </w:t>
      </w:r>
      <w:r>
        <w:rPr>
          <w:rFonts w:ascii="Arial" w:eastAsia="Times New Roman" w:hAnsi="Arial" w:cs="Arial"/>
          <w:color w:val="000000"/>
          <w:szCs w:val="24"/>
          <w:lang w:val="en-US" w:eastAsia="pt-BR"/>
        </w:rPr>
        <w:t>subject to</w:t>
      </w:r>
      <w:r w:rsidRPr="00956816">
        <w:rPr>
          <w:rFonts w:ascii="Arial" w:eastAsia="Times New Roman" w:hAnsi="Arial" w:cs="Arial"/>
          <w:color w:val="000000"/>
          <w:szCs w:val="24"/>
          <w:lang w:val="en-US" w:eastAsia="pt-BR"/>
        </w:rPr>
        <w:t xml:space="preserve"> water stress in the reproductive phase (</w:t>
      </w:r>
      <w:ins w:id="21" w:author="Quirijn" w:date="2011-06-22T09:44:00Z">
        <w:r w:rsidR="00196C3E">
          <w:rPr>
            <w:rFonts w:ascii="Arial" w:eastAsia="Times New Roman" w:hAnsi="Arial" w:cs="Arial"/>
            <w:color w:val="000000"/>
            <w:szCs w:val="24"/>
            <w:lang w:val="en-US" w:eastAsia="pt-BR"/>
          </w:rPr>
          <w:t>deficit</w:t>
        </w:r>
      </w:ins>
      <w:del w:id="22" w:author="Quirijn" w:date="2011-06-22T09:44:00Z">
        <w:r w:rsidDel="00196C3E">
          <w:rPr>
            <w:rFonts w:ascii="Arial" w:eastAsia="Times New Roman" w:hAnsi="Arial" w:cs="Arial"/>
            <w:color w:val="000000"/>
            <w:szCs w:val="24"/>
            <w:lang w:val="en-US" w:eastAsia="pt-BR"/>
          </w:rPr>
          <w:delText>non</w:delText>
        </w:r>
        <w:r w:rsidDel="007F7D9F">
          <w:rPr>
            <w:rFonts w:ascii="Arial" w:eastAsia="Times New Roman" w:hAnsi="Arial" w:cs="Arial"/>
            <w:color w:val="000000"/>
            <w:szCs w:val="24"/>
            <w:lang w:val="en-US" w:eastAsia="pt-BR"/>
          </w:rPr>
          <w:delText>-</w:delText>
        </w:r>
      </w:del>
      <w:ins w:id="23" w:author="Quirijn" w:date="2011-06-22T09:47:00Z">
        <w:r w:rsidR="007F7D9F">
          <w:rPr>
            <w:rFonts w:ascii="Arial" w:eastAsia="Times New Roman" w:hAnsi="Arial" w:cs="Arial"/>
            <w:color w:val="000000"/>
            <w:szCs w:val="24"/>
            <w:lang w:val="en-US" w:eastAsia="pt-BR"/>
          </w:rPr>
          <w:t>-</w:t>
        </w:r>
      </w:ins>
      <w:r>
        <w:rPr>
          <w:rFonts w:ascii="Arial" w:eastAsia="Times New Roman" w:hAnsi="Arial" w:cs="Arial"/>
          <w:color w:val="000000"/>
          <w:szCs w:val="24"/>
          <w:lang w:val="en-US" w:eastAsia="pt-BR"/>
        </w:rPr>
        <w:t>irrigated</w:t>
      </w:r>
      <w:r w:rsidRPr="00956816">
        <w:rPr>
          <w:rFonts w:ascii="Arial" w:eastAsia="Times New Roman" w:hAnsi="Arial" w:cs="Arial"/>
          <w:color w:val="000000"/>
          <w:szCs w:val="24"/>
          <w:lang w:val="en-US" w:eastAsia="pt-BR"/>
        </w:rPr>
        <w:t xml:space="preserve"> treatment).</w:t>
      </w:r>
      <w:r>
        <w:rPr>
          <w:rFonts w:ascii="Arial" w:eastAsia="Times New Roman" w:hAnsi="Arial" w:cs="Arial"/>
          <w:color w:val="000000"/>
          <w:szCs w:val="24"/>
          <w:lang w:val="en-US" w:eastAsia="pt-BR"/>
        </w:rPr>
        <w:t xml:space="preserve"> </w:t>
      </w:r>
      <w:r w:rsidR="005B51BA" w:rsidRPr="00956816">
        <w:rPr>
          <w:rFonts w:ascii="Arial" w:eastAsia="Times New Roman" w:hAnsi="Arial" w:cs="Arial"/>
          <w:color w:val="000000"/>
          <w:szCs w:val="24"/>
          <w:lang w:val="en-US" w:eastAsia="pt-BR"/>
        </w:rPr>
        <w:t xml:space="preserve">The methodology used in this study supported the hypothesis that water stress in plants is caused by </w:t>
      </w:r>
      <w:r w:rsidR="005172BF">
        <w:rPr>
          <w:rFonts w:ascii="Arial" w:eastAsia="Times New Roman" w:hAnsi="Arial" w:cs="Arial"/>
          <w:color w:val="000000"/>
          <w:szCs w:val="24"/>
          <w:lang w:val="en-US" w:eastAsia="pt-BR"/>
        </w:rPr>
        <w:t xml:space="preserve">environmental </w:t>
      </w:r>
      <w:r w:rsidR="005B51BA" w:rsidRPr="00956816">
        <w:rPr>
          <w:rFonts w:ascii="Arial" w:eastAsia="Times New Roman" w:hAnsi="Arial" w:cs="Arial"/>
          <w:color w:val="000000"/>
          <w:szCs w:val="24"/>
          <w:lang w:val="en-US" w:eastAsia="pt-BR"/>
        </w:rPr>
        <w:t>factors related to the soil-root and leaf-atmosphere</w:t>
      </w:r>
      <w:r w:rsidR="005B51BA">
        <w:rPr>
          <w:rFonts w:ascii="Arial" w:eastAsia="Times New Roman" w:hAnsi="Arial" w:cs="Arial"/>
          <w:color w:val="000000"/>
          <w:szCs w:val="24"/>
          <w:lang w:val="en-US" w:eastAsia="pt-BR"/>
        </w:rPr>
        <w:t xml:space="preserve"> interfaces. The main </w:t>
      </w:r>
      <w:r w:rsidR="005172BF">
        <w:rPr>
          <w:rFonts w:ascii="Arial" w:eastAsia="Times New Roman" w:hAnsi="Arial" w:cs="Arial"/>
          <w:color w:val="000000"/>
          <w:szCs w:val="24"/>
          <w:lang w:val="en-US" w:eastAsia="pt-BR"/>
        </w:rPr>
        <w:t xml:space="preserve">environmental </w:t>
      </w:r>
      <w:r w:rsidR="005B51BA">
        <w:rPr>
          <w:rFonts w:ascii="Arial" w:eastAsia="Times New Roman" w:hAnsi="Arial" w:cs="Arial"/>
          <w:color w:val="000000"/>
          <w:szCs w:val="24"/>
          <w:lang w:val="en-US" w:eastAsia="pt-BR"/>
        </w:rPr>
        <w:t xml:space="preserve">factors observed experimentally are the soil hydraulic properties, especially the hydraulic conductivity, and the root length density, from the soil-root interface, and the vapor pressure deficit of atmospheric air </w:t>
      </w:r>
      <w:r w:rsidR="00C15E8D" w:rsidRPr="00C15E8D">
        <w:rPr>
          <w:rFonts w:ascii="Arial" w:eastAsia="Times New Roman" w:hAnsi="Arial" w:cs="Arial"/>
          <w:i/>
          <w:color w:val="000000"/>
          <w:szCs w:val="24"/>
          <w:lang w:val="en-US" w:eastAsia="pt-BR"/>
        </w:rPr>
        <w:t>VPD</w:t>
      </w:r>
      <w:r w:rsidR="00C15E8D">
        <w:rPr>
          <w:rFonts w:ascii="Arial" w:eastAsia="Times New Roman" w:hAnsi="Arial" w:cs="Arial"/>
          <w:color w:val="000000"/>
          <w:szCs w:val="24"/>
          <w:lang w:val="en-US" w:eastAsia="pt-BR"/>
        </w:rPr>
        <w:t xml:space="preserve"> </w:t>
      </w:r>
      <w:r w:rsidR="005B51BA">
        <w:rPr>
          <w:rFonts w:ascii="Arial" w:eastAsia="Times New Roman" w:hAnsi="Arial" w:cs="Arial"/>
          <w:color w:val="000000"/>
          <w:szCs w:val="24"/>
          <w:lang w:val="en-US" w:eastAsia="pt-BR"/>
        </w:rPr>
        <w:t>from the leaf-atmosphere interface. Both factors must be somehow considered in crop water stress modeling.</w:t>
      </w:r>
      <w:r>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The </w:t>
      </w:r>
      <w:r>
        <w:rPr>
          <w:rFonts w:ascii="Arial" w:eastAsia="Times New Roman" w:hAnsi="Arial" w:cs="Arial"/>
          <w:color w:val="000000"/>
          <w:szCs w:val="24"/>
          <w:lang w:val="en-US" w:eastAsia="pt-BR"/>
        </w:rPr>
        <w:t>affirmation of water stress occurrence in</w:t>
      </w:r>
      <w:r w:rsidRPr="00956816">
        <w:rPr>
          <w:rFonts w:ascii="Arial" w:eastAsia="Times New Roman" w:hAnsi="Arial" w:cs="Arial"/>
          <w:color w:val="000000"/>
          <w:szCs w:val="24"/>
          <w:lang w:val="en-US" w:eastAsia="pt-BR"/>
        </w:rPr>
        <w:t xml:space="preserve"> the </w:t>
      </w:r>
      <w:ins w:id="24" w:author="Quirijn" w:date="2011-06-22T09:47:00Z">
        <w:r w:rsidR="007F7D9F">
          <w:rPr>
            <w:rFonts w:ascii="Arial" w:eastAsia="Times New Roman" w:hAnsi="Arial" w:cs="Arial"/>
            <w:color w:val="000000"/>
            <w:szCs w:val="24"/>
            <w:lang w:val="en-US" w:eastAsia="pt-BR"/>
          </w:rPr>
          <w:t>deficit-</w:t>
        </w:r>
      </w:ins>
      <w:del w:id="25" w:author="Quirijn" w:date="2011-06-22T09:47:00Z">
        <w:r w:rsidDel="007F7D9F">
          <w:rPr>
            <w:rFonts w:ascii="Arial" w:eastAsia="Times New Roman" w:hAnsi="Arial" w:cs="Arial"/>
            <w:color w:val="000000"/>
            <w:szCs w:val="24"/>
            <w:lang w:val="en-US" w:eastAsia="pt-BR"/>
          </w:rPr>
          <w:delText>non-</w:delText>
        </w:r>
      </w:del>
      <w:r>
        <w:rPr>
          <w:rFonts w:ascii="Arial" w:eastAsia="Times New Roman" w:hAnsi="Arial" w:cs="Arial"/>
          <w:color w:val="000000"/>
          <w:szCs w:val="24"/>
          <w:lang w:val="en-US" w:eastAsia="pt-BR"/>
        </w:rPr>
        <w:t>irrigated</w:t>
      </w:r>
      <w:r w:rsidRPr="00956816">
        <w:rPr>
          <w:rFonts w:ascii="Arial" w:eastAsia="Times New Roman" w:hAnsi="Arial" w:cs="Arial"/>
          <w:color w:val="000000"/>
          <w:szCs w:val="24"/>
          <w:lang w:val="en-US" w:eastAsia="pt-BR"/>
        </w:rPr>
        <w:t xml:space="preserve"> plants was made by comparisons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00C15E8D">
        <w:rPr>
          <w:rFonts w:ascii="Arial" w:eastAsia="Times New Roman" w:hAnsi="Arial" w:cs="Arial"/>
          <w:color w:val="000000"/>
          <w:szCs w:val="24"/>
          <w:lang w:val="en-US" w:eastAsia="pt-BR"/>
        </w:rPr>
        <w:t xml:space="preserve">temperature difference between canopy and air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and between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and </w:t>
      </w:r>
      <w:r w:rsidR="00C15E8D">
        <w:rPr>
          <w:rFonts w:ascii="Arial" w:eastAsia="Times New Roman" w:hAnsi="Arial" w:cs="Arial"/>
          <w:color w:val="000000"/>
          <w:szCs w:val="24"/>
          <w:lang w:val="en-US" w:eastAsia="pt-BR"/>
        </w:rPr>
        <w:t xml:space="preserve">wet bulb temperature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of the two irrigation treatments</w:t>
      </w:r>
      <w:r>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The </w:t>
      </w:r>
      <w:ins w:id="26" w:author="Quirijn" w:date="2011-06-22T09:47:00Z">
        <w:r w:rsidR="007F7D9F">
          <w:rPr>
            <w:rFonts w:ascii="Arial" w:eastAsia="Times New Roman" w:hAnsi="Arial" w:cs="Arial"/>
            <w:color w:val="000000"/>
            <w:szCs w:val="24"/>
            <w:lang w:val="en-US" w:eastAsia="pt-BR"/>
          </w:rPr>
          <w:t>deficit</w:t>
        </w:r>
      </w:ins>
      <w:del w:id="27" w:author="Quirijn" w:date="2011-06-22T09:47:00Z">
        <w:r w:rsidDel="007F7D9F">
          <w:rPr>
            <w:rFonts w:ascii="Arial" w:eastAsia="Times New Roman" w:hAnsi="Arial" w:cs="Arial"/>
            <w:color w:val="000000"/>
            <w:szCs w:val="24"/>
            <w:lang w:val="en-US" w:eastAsia="pt-BR"/>
          </w:rPr>
          <w:delText>non</w:delText>
        </w:r>
      </w:del>
      <w:r>
        <w:rPr>
          <w:rFonts w:ascii="Arial" w:eastAsia="Times New Roman" w:hAnsi="Arial" w:cs="Arial"/>
          <w:color w:val="000000"/>
          <w:szCs w:val="24"/>
          <w:lang w:val="en-US" w:eastAsia="pt-BR"/>
        </w:rPr>
        <w:t>-irrigated</w:t>
      </w:r>
      <w:r w:rsidRPr="00956816">
        <w:rPr>
          <w:rFonts w:ascii="Arial" w:eastAsia="Times New Roman" w:hAnsi="Arial" w:cs="Arial"/>
          <w:color w:val="000000"/>
          <w:szCs w:val="24"/>
          <w:lang w:val="en-US" w:eastAsia="pt-BR"/>
        </w:rPr>
        <w:t xml:space="preserve"> plants did not show a linear relationship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and the canopy temperature tended to increase in relation to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during the </w:t>
      </w:r>
      <w:r>
        <w:rPr>
          <w:rFonts w:ascii="Arial" w:eastAsia="Times New Roman" w:hAnsi="Arial" w:cs="Arial"/>
          <w:color w:val="000000"/>
          <w:szCs w:val="24"/>
          <w:lang w:val="en-US" w:eastAsia="pt-BR"/>
        </w:rPr>
        <w:t>drying period</w:t>
      </w:r>
      <w:ins w:id="28" w:author="Quirijn" w:date="2011-06-22T09:48:00Z">
        <w:r w:rsidR="007F7D9F">
          <w:rPr>
            <w:rFonts w:ascii="Arial" w:eastAsia="Times New Roman" w:hAnsi="Arial" w:cs="Arial"/>
            <w:color w:val="000000"/>
            <w:szCs w:val="24"/>
            <w:lang w:val="en-US" w:eastAsia="pt-BR"/>
          </w:rPr>
          <w:t>. The same</w:t>
        </w:r>
      </w:ins>
      <w:del w:id="29" w:author="Quirijn" w:date="2011-06-22T09:48:00Z">
        <w:r w:rsidR="00C15E8D" w:rsidDel="007F7D9F">
          <w:rPr>
            <w:rFonts w:ascii="Arial" w:eastAsia="Times New Roman" w:hAnsi="Arial" w:cs="Arial"/>
            <w:color w:val="000000"/>
            <w:szCs w:val="24"/>
            <w:lang w:val="en-US" w:eastAsia="pt-BR"/>
          </w:rPr>
          <w:delText xml:space="preserve"> what</w:delText>
        </w:r>
      </w:del>
      <w:r w:rsidR="00C15E8D">
        <w:rPr>
          <w:rFonts w:ascii="Arial" w:eastAsia="Times New Roman" w:hAnsi="Arial" w:cs="Arial"/>
          <w:color w:val="000000"/>
          <w:szCs w:val="24"/>
          <w:lang w:val="en-US" w:eastAsia="pt-BR"/>
        </w:rPr>
        <w:t xml:space="preserve"> was</w:t>
      </w:r>
      <w:r w:rsidRPr="00956816">
        <w:rPr>
          <w:rFonts w:ascii="Arial" w:eastAsia="Times New Roman" w:hAnsi="Arial" w:cs="Arial"/>
          <w:color w:val="000000"/>
          <w:szCs w:val="24"/>
          <w:lang w:val="en-US" w:eastAsia="pt-BR"/>
        </w:rPr>
        <w:t xml:space="preserve"> not observed for plants in </w:t>
      </w:r>
      <w:r>
        <w:rPr>
          <w:rFonts w:ascii="Arial" w:eastAsia="Times New Roman" w:hAnsi="Arial" w:cs="Arial"/>
          <w:color w:val="000000"/>
          <w:szCs w:val="24"/>
          <w:lang w:val="en-US" w:eastAsia="pt-BR"/>
        </w:rPr>
        <w:t xml:space="preserve">the </w:t>
      </w:r>
      <w:ins w:id="30" w:author="Quirijn" w:date="2011-06-22T09:48:00Z">
        <w:r w:rsidR="007F7D9F">
          <w:rPr>
            <w:rFonts w:ascii="Arial" w:eastAsia="Times New Roman" w:hAnsi="Arial" w:cs="Arial"/>
            <w:color w:val="000000"/>
            <w:szCs w:val="24"/>
            <w:lang w:val="en-US" w:eastAsia="pt-BR"/>
          </w:rPr>
          <w:t xml:space="preserve">fully </w:t>
        </w:r>
      </w:ins>
      <w:r w:rsidRPr="00956816">
        <w:rPr>
          <w:rFonts w:ascii="Arial" w:eastAsia="Times New Roman" w:hAnsi="Arial" w:cs="Arial"/>
          <w:color w:val="000000"/>
          <w:szCs w:val="24"/>
          <w:lang w:val="en-US" w:eastAsia="pt-BR"/>
        </w:rPr>
        <w:t xml:space="preserve">irrigated treatment. The </w:t>
      </w:r>
      <w:r>
        <w:rPr>
          <w:rFonts w:ascii="Arial" w:eastAsia="Times New Roman" w:hAnsi="Arial" w:cs="Arial"/>
          <w:color w:val="000000"/>
          <w:szCs w:val="24"/>
          <w:lang w:val="en-US" w:eastAsia="pt-BR"/>
        </w:rPr>
        <w:t xml:space="preserve">onset of water stress in </w:t>
      </w:r>
      <w:ins w:id="31" w:author="Quirijn" w:date="2011-06-22T09:48:00Z">
        <w:r w:rsidR="007F7D9F">
          <w:rPr>
            <w:rFonts w:ascii="Arial" w:eastAsia="Times New Roman" w:hAnsi="Arial" w:cs="Arial"/>
            <w:color w:val="000000"/>
            <w:szCs w:val="24"/>
            <w:lang w:val="en-US" w:eastAsia="pt-BR"/>
          </w:rPr>
          <w:t>deficit</w:t>
        </w:r>
      </w:ins>
      <w:del w:id="32" w:author="Quirijn" w:date="2011-06-22T09:48:00Z">
        <w:r w:rsidDel="007F7D9F">
          <w:rPr>
            <w:rFonts w:ascii="Arial" w:eastAsia="Times New Roman" w:hAnsi="Arial" w:cs="Arial"/>
            <w:color w:val="000000"/>
            <w:szCs w:val="24"/>
            <w:lang w:val="en-US" w:eastAsia="pt-BR"/>
          </w:rPr>
          <w:delText>non</w:delText>
        </w:r>
      </w:del>
      <w:r>
        <w:rPr>
          <w:rFonts w:ascii="Arial" w:eastAsia="Times New Roman" w:hAnsi="Arial" w:cs="Arial"/>
          <w:color w:val="000000"/>
          <w:szCs w:val="24"/>
          <w:lang w:val="en-US" w:eastAsia="pt-BR"/>
        </w:rPr>
        <w:t>-irrigated</w:t>
      </w:r>
      <w:r w:rsidRPr="00956816">
        <w:rPr>
          <w:rFonts w:ascii="Arial" w:eastAsia="Times New Roman" w:hAnsi="Arial" w:cs="Arial"/>
          <w:color w:val="000000"/>
          <w:szCs w:val="24"/>
          <w:lang w:val="en-US" w:eastAsia="pt-BR"/>
        </w:rPr>
        <w:t xml:space="preserve"> plants </w:t>
      </w:r>
      <w:del w:id="33" w:author="Quirijn" w:date="2011-06-22T09:48:00Z">
        <w:r w:rsidDel="007F7D9F">
          <w:rPr>
            <w:rFonts w:ascii="Arial" w:eastAsia="Times New Roman" w:hAnsi="Arial" w:cs="Arial"/>
            <w:color w:val="000000"/>
            <w:szCs w:val="24"/>
            <w:lang w:val="en-US" w:eastAsia="pt-BR"/>
          </w:rPr>
          <w:delText>was</w:delText>
        </w:r>
        <w:r w:rsidRPr="00956816" w:rsidDel="007F7D9F">
          <w:rPr>
            <w:rFonts w:ascii="Arial" w:eastAsia="Times New Roman" w:hAnsi="Arial" w:cs="Arial"/>
            <w:color w:val="000000"/>
            <w:szCs w:val="24"/>
            <w:lang w:val="en-US" w:eastAsia="pt-BR"/>
          </w:rPr>
          <w:delText xml:space="preserve"> </w:delText>
        </w:r>
      </w:del>
      <w:ins w:id="34" w:author="Quirijn" w:date="2011-06-22T09:48:00Z">
        <w:r w:rsidR="007F7D9F">
          <w:rPr>
            <w:rFonts w:ascii="Arial" w:eastAsia="Times New Roman" w:hAnsi="Arial" w:cs="Arial"/>
            <w:color w:val="000000"/>
            <w:szCs w:val="24"/>
            <w:lang w:val="en-US" w:eastAsia="pt-BR"/>
          </w:rPr>
          <w:t>occurred</w:t>
        </w:r>
        <w:r w:rsidR="007F7D9F"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on August 5. </w:t>
      </w:r>
      <w:r w:rsidR="00C15E8D" w:rsidRPr="00956816">
        <w:rPr>
          <w:rFonts w:ascii="Arial" w:eastAsia="Times New Roman" w:hAnsi="Arial" w:cs="Arial"/>
          <w:color w:val="000000"/>
          <w:szCs w:val="24"/>
          <w:lang w:val="en-US" w:eastAsia="pt-BR"/>
        </w:rPr>
        <w:t xml:space="preserve">On a </w:t>
      </w:r>
      <w:r w:rsidR="00C15E8D">
        <w:rPr>
          <w:rFonts w:ascii="Arial" w:eastAsia="Times New Roman" w:hAnsi="Arial" w:cs="Arial"/>
          <w:color w:val="000000"/>
          <w:szCs w:val="24"/>
          <w:lang w:val="en-US" w:eastAsia="pt-BR"/>
        </w:rPr>
        <w:t xml:space="preserve">time </w:t>
      </w:r>
      <w:r w:rsidR="00C15E8D" w:rsidRPr="00956816">
        <w:rPr>
          <w:rFonts w:ascii="Arial" w:eastAsia="Times New Roman" w:hAnsi="Arial" w:cs="Arial"/>
          <w:color w:val="000000"/>
          <w:szCs w:val="24"/>
          <w:lang w:val="en-US" w:eastAsia="pt-BR"/>
        </w:rPr>
        <w:t xml:space="preserve">scale of 30 minutes, it </w:t>
      </w:r>
      <w:r w:rsidR="00C15E8D">
        <w:rPr>
          <w:rFonts w:ascii="Arial" w:eastAsia="Times New Roman" w:hAnsi="Arial" w:cs="Arial"/>
          <w:color w:val="000000"/>
          <w:szCs w:val="24"/>
          <w:lang w:val="en-US" w:eastAsia="pt-BR"/>
        </w:rPr>
        <w:t>could be</w:t>
      </w:r>
      <w:r w:rsidR="00C15E8D" w:rsidRPr="00956816">
        <w:rPr>
          <w:rFonts w:ascii="Arial" w:eastAsia="Times New Roman" w:hAnsi="Arial" w:cs="Arial"/>
          <w:color w:val="000000"/>
          <w:szCs w:val="24"/>
          <w:lang w:val="en-US" w:eastAsia="pt-BR"/>
        </w:rPr>
        <w:t xml:space="preserve"> </w:t>
      </w:r>
      <w:r w:rsidR="00C15E8D">
        <w:rPr>
          <w:rFonts w:ascii="Arial" w:eastAsia="Times New Roman" w:hAnsi="Arial" w:cs="Arial"/>
          <w:color w:val="000000"/>
          <w:szCs w:val="24"/>
          <w:lang w:val="en-US" w:eastAsia="pt-BR"/>
        </w:rPr>
        <w:t>shown</w:t>
      </w:r>
      <w:r w:rsidR="00C15E8D" w:rsidRPr="00956816">
        <w:rPr>
          <w:rFonts w:ascii="Arial" w:eastAsia="Times New Roman" w:hAnsi="Arial" w:cs="Arial"/>
          <w:color w:val="000000"/>
          <w:szCs w:val="24"/>
          <w:lang w:val="en-US" w:eastAsia="pt-BR"/>
        </w:rPr>
        <w:t xml:space="preserve"> that the transpiration rate was reduced even though the </w:t>
      </w:r>
      <w:r w:rsidR="00C15E8D">
        <w:rPr>
          <w:rFonts w:ascii="Arial" w:eastAsia="Times New Roman" w:hAnsi="Arial" w:cs="Arial"/>
          <w:color w:val="000000"/>
          <w:szCs w:val="24"/>
          <w:lang w:val="en-US" w:eastAsia="pt-BR"/>
        </w:rPr>
        <w:t>vapor</w:t>
      </w:r>
      <w:r w:rsidR="00C15E8D" w:rsidRPr="00956816">
        <w:rPr>
          <w:rFonts w:ascii="Arial" w:eastAsia="Times New Roman" w:hAnsi="Arial" w:cs="Arial"/>
          <w:color w:val="000000"/>
          <w:szCs w:val="24"/>
          <w:lang w:val="en-US" w:eastAsia="pt-BR"/>
        </w:rPr>
        <w:t xml:space="preserve"> pressure deficit was </w:t>
      </w:r>
      <w:r w:rsidR="00C15E8D">
        <w:rPr>
          <w:rFonts w:ascii="Arial" w:eastAsia="Times New Roman" w:hAnsi="Arial" w:cs="Arial"/>
          <w:color w:val="000000"/>
          <w:szCs w:val="24"/>
          <w:lang w:val="en-US" w:eastAsia="pt-BR"/>
        </w:rPr>
        <w:t>low</w:t>
      </w:r>
      <w:r w:rsidR="00C15E8D" w:rsidRPr="00956816">
        <w:rPr>
          <w:rFonts w:ascii="Arial" w:eastAsia="Times New Roman" w:hAnsi="Arial" w:cs="Arial"/>
          <w:color w:val="000000"/>
          <w:szCs w:val="24"/>
          <w:lang w:val="en-US" w:eastAsia="pt-BR"/>
        </w:rPr>
        <w:t xml:space="preserve"> in the atmosphere if the soil water content was reduced.</w:t>
      </w:r>
      <w:r w:rsidR="00C15E8D">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The simulations with the mechanistic models of soil water root uptake </w:t>
      </w:r>
      <w:r>
        <w:rPr>
          <w:rFonts w:ascii="Arial" w:eastAsia="Times New Roman" w:hAnsi="Arial" w:cs="Arial"/>
          <w:color w:val="000000"/>
          <w:szCs w:val="24"/>
          <w:lang w:val="en-US" w:eastAsia="pt-BR"/>
        </w:rPr>
        <w:t xml:space="preserve">proposed </w:t>
      </w:r>
      <w:r w:rsidRPr="00956816">
        <w:rPr>
          <w:rFonts w:ascii="Arial" w:eastAsia="Times New Roman" w:hAnsi="Arial" w:cs="Arial"/>
          <w:color w:val="000000"/>
          <w:szCs w:val="24"/>
          <w:lang w:val="en-US" w:eastAsia="pt-BR"/>
        </w:rPr>
        <w:t xml:space="preserve">by Jong van Lier et al. (2008) and </w:t>
      </w:r>
      <w:r>
        <w:rPr>
          <w:rFonts w:ascii="Arial" w:eastAsia="Times New Roman" w:hAnsi="Arial" w:cs="Arial"/>
          <w:color w:val="000000"/>
          <w:szCs w:val="24"/>
          <w:lang w:val="en-US" w:eastAsia="pt-BR"/>
        </w:rPr>
        <w:t xml:space="preserve">of </w:t>
      </w:r>
      <w:r w:rsidRPr="00956816">
        <w:rPr>
          <w:rFonts w:ascii="Arial" w:eastAsia="Times New Roman" w:hAnsi="Arial" w:cs="Arial"/>
          <w:color w:val="000000"/>
          <w:szCs w:val="24"/>
          <w:lang w:val="en-US" w:eastAsia="pt-BR"/>
        </w:rPr>
        <w:t>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by Jacobs (1994) were made with data of the two treatments. The soil water uptake model was sensitive to soil hydraulic parameters, especially hydraulic conductivity and root length density. The soil hydraulic conductivity determined by evaporation experiments in laboratory presented a large statistical deviation, </w:t>
      </w:r>
      <w:r>
        <w:rPr>
          <w:rFonts w:ascii="Arial" w:eastAsia="Times New Roman" w:hAnsi="Arial" w:cs="Arial"/>
          <w:color w:val="000000"/>
          <w:szCs w:val="24"/>
          <w:lang w:val="en-US" w:eastAsia="pt-BR"/>
        </w:rPr>
        <w:t xml:space="preserve">propagating into </w:t>
      </w:r>
      <w:r w:rsidRPr="00956816">
        <w:rPr>
          <w:rFonts w:ascii="Arial" w:eastAsia="Times New Roman" w:hAnsi="Arial" w:cs="Arial"/>
          <w:color w:val="000000"/>
          <w:szCs w:val="24"/>
          <w:lang w:val="en-US" w:eastAsia="pt-BR"/>
        </w:rPr>
        <w:t xml:space="preserve">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obtained </w:t>
      </w:r>
      <w:r>
        <w:rPr>
          <w:rFonts w:ascii="Arial" w:eastAsia="Times New Roman" w:hAnsi="Arial" w:cs="Arial"/>
          <w:color w:val="000000"/>
          <w:szCs w:val="24"/>
          <w:lang w:val="en-US" w:eastAsia="pt-BR"/>
        </w:rPr>
        <w:t>from</w:t>
      </w:r>
      <w:r w:rsidRPr="00956816">
        <w:rPr>
          <w:rFonts w:ascii="Arial" w:eastAsia="Times New Roman" w:hAnsi="Arial" w:cs="Arial"/>
          <w:color w:val="000000"/>
          <w:szCs w:val="24"/>
          <w:lang w:val="en-US" w:eastAsia="pt-BR"/>
        </w:rPr>
        <w:t xml:space="preserve"> the water uptake model. The root length </w:t>
      </w:r>
      <w:r w:rsidRPr="00956816">
        <w:rPr>
          <w:rFonts w:ascii="Arial" w:eastAsia="Times New Roman" w:hAnsi="Arial" w:cs="Arial"/>
          <w:color w:val="000000"/>
          <w:szCs w:val="24"/>
          <w:lang w:val="en-US" w:eastAsia="pt-BR"/>
        </w:rPr>
        <w:lastRenderedPageBreak/>
        <w:t xml:space="preserve">density </w:t>
      </w:r>
      <w:r>
        <w:rPr>
          <w:rFonts w:ascii="Arial" w:eastAsia="Times New Roman" w:hAnsi="Arial" w:cs="Arial"/>
          <w:color w:val="000000"/>
          <w:szCs w:val="24"/>
          <w:lang w:val="en-US" w:eastAsia="pt-BR"/>
        </w:rPr>
        <w:t xml:space="preserve">had not been </w:t>
      </w:r>
      <w:r w:rsidRPr="00956816">
        <w:rPr>
          <w:rFonts w:ascii="Arial" w:eastAsia="Times New Roman" w:hAnsi="Arial" w:cs="Arial"/>
          <w:color w:val="000000"/>
          <w:szCs w:val="24"/>
          <w:lang w:val="en-US" w:eastAsia="pt-BR"/>
        </w:rPr>
        <w:t xml:space="preserve">measured in </w:t>
      </w:r>
      <w:r>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field experiment and literature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were used. However, it was possible to </w:t>
      </w:r>
      <w:del w:id="35" w:author="Quirijn" w:date="2011-06-22T09:49:00Z">
        <w:r w:rsidRPr="00956816" w:rsidDel="007F7D9F">
          <w:rPr>
            <w:rFonts w:ascii="Arial" w:eastAsia="Times New Roman" w:hAnsi="Arial" w:cs="Arial"/>
            <w:color w:val="000000"/>
            <w:szCs w:val="24"/>
            <w:lang w:val="en-US" w:eastAsia="pt-BR"/>
          </w:rPr>
          <w:delText xml:space="preserve">adjust </w:delText>
        </w:r>
      </w:del>
      <w:ins w:id="36" w:author="Quirijn" w:date="2011-06-22T09:49:00Z">
        <w:r w:rsidR="007F7D9F">
          <w:rPr>
            <w:rFonts w:ascii="Arial" w:eastAsia="Times New Roman" w:hAnsi="Arial" w:cs="Arial"/>
            <w:color w:val="000000"/>
            <w:szCs w:val="24"/>
            <w:lang w:val="en-US" w:eastAsia="pt-BR"/>
          </w:rPr>
          <w:t>fit</w:t>
        </w:r>
        <w:r w:rsidR="007F7D9F"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an empirical factor to </w:t>
      </w:r>
      <w:del w:id="37" w:author="Quirijn" w:date="2011-06-22T09:49:00Z">
        <w:r w:rsidRPr="00956816" w:rsidDel="007F7D9F">
          <w:rPr>
            <w:rFonts w:ascii="Arial" w:eastAsia="Times New Roman" w:hAnsi="Arial" w:cs="Arial"/>
            <w:color w:val="000000"/>
            <w:szCs w:val="24"/>
            <w:lang w:val="en-US" w:eastAsia="pt-BR"/>
          </w:rPr>
          <w:delText xml:space="preserve">represent </w:delText>
        </w:r>
      </w:del>
      <w:ins w:id="38" w:author="Quirijn" w:date="2011-06-22T09:49:00Z">
        <w:r w:rsidR="007F7D9F">
          <w:rPr>
            <w:rFonts w:ascii="Arial" w:eastAsia="Times New Roman" w:hAnsi="Arial" w:cs="Arial"/>
            <w:color w:val="000000"/>
            <w:szCs w:val="24"/>
            <w:lang w:val="en-US" w:eastAsia="pt-BR"/>
          </w:rPr>
          <w:t>match</w:t>
        </w:r>
        <w:r w:rsidR="007F7D9F"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the difference between the literature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root length density and those that occurred in the experiment. </w:t>
      </w:r>
      <w:r w:rsidRPr="00590F27">
        <w:rPr>
          <w:rFonts w:ascii="Arial" w:eastAsia="Times New Roman" w:hAnsi="Arial" w:cs="Arial"/>
          <w:color w:val="000000"/>
          <w:szCs w:val="24"/>
          <w:lang w:val="en-US" w:eastAsia="pt-BR"/>
        </w:rPr>
        <w:t>The inclusion of this empirical factor is necessary to correct for the effect of heterogeneous distribution of roots in soil on root water uptake</w:t>
      </w:r>
      <w:del w:id="39" w:author="Quirijn" w:date="2011-06-22T09:49:00Z">
        <w:r w:rsidRPr="00590F27" w:rsidDel="007F7D9F">
          <w:rPr>
            <w:rFonts w:ascii="Arial" w:eastAsia="Times New Roman" w:hAnsi="Arial" w:cs="Arial"/>
            <w:color w:val="000000"/>
            <w:szCs w:val="24"/>
            <w:lang w:val="en-US" w:eastAsia="pt-BR"/>
          </w:rPr>
          <w:delText xml:space="preserve"> due to</w:delText>
        </w:r>
      </w:del>
      <w:r w:rsidRPr="00590F27">
        <w:rPr>
          <w:rFonts w:ascii="Arial" w:eastAsia="Times New Roman" w:hAnsi="Arial" w:cs="Arial"/>
          <w:color w:val="000000"/>
          <w:szCs w:val="24"/>
          <w:lang w:val="en-US" w:eastAsia="pt-BR"/>
        </w:rPr>
        <w:t>, since the model without correction factor supposes a homogeneous distribution of the root system.</w:t>
      </w:r>
      <w:r>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The transpiration rate estimated by </w:t>
      </w:r>
      <w:ins w:id="40" w:author="Quirijn" w:date="2011-06-22T09:49:00Z">
        <w:r w:rsidR="007F7D9F">
          <w:rPr>
            <w:rFonts w:ascii="Arial" w:eastAsia="Times New Roman" w:hAnsi="Arial" w:cs="Arial"/>
            <w:color w:val="000000"/>
            <w:szCs w:val="24"/>
            <w:lang w:val="en-US" w:eastAsia="pt-BR"/>
          </w:rPr>
          <w:t xml:space="preserve">the </w:t>
        </w:r>
      </w:ins>
      <w:r w:rsidRPr="00956816">
        <w:rPr>
          <w:rFonts w:ascii="Arial" w:eastAsia="Times New Roman" w:hAnsi="Arial" w:cs="Arial"/>
          <w:color w:val="000000"/>
          <w:szCs w:val="24"/>
          <w:lang w:val="en-US" w:eastAsia="pt-BR"/>
        </w:rPr>
        <w:t xml:space="preserve">Jacobs (1994) model </w:t>
      </w:r>
      <w:r>
        <w:rPr>
          <w:rFonts w:ascii="Arial" w:eastAsia="Times New Roman" w:hAnsi="Arial" w:cs="Arial"/>
          <w:color w:val="000000"/>
          <w:szCs w:val="24"/>
          <w:lang w:val="en-US" w:eastAsia="pt-BR"/>
        </w:rPr>
        <w:t>showed to be</w:t>
      </w:r>
      <w:r w:rsidRPr="00956816">
        <w:rPr>
          <w:rFonts w:ascii="Arial" w:eastAsia="Times New Roman" w:hAnsi="Arial" w:cs="Arial"/>
          <w:color w:val="000000"/>
          <w:szCs w:val="24"/>
          <w:lang w:val="en-US" w:eastAsia="pt-BR"/>
        </w:rPr>
        <w:t xml:space="preserve"> dependent on the canopy temperature used to calculate the specific humidity deficit between leaves and air and the mesophyll conductance, </w:t>
      </w:r>
      <w:r>
        <w:rPr>
          <w:rFonts w:ascii="Arial" w:eastAsia="Times New Roman" w:hAnsi="Arial" w:cs="Arial"/>
          <w:color w:val="000000"/>
          <w:szCs w:val="24"/>
          <w:lang w:val="en-US" w:eastAsia="pt-BR"/>
        </w:rPr>
        <w:t xml:space="preserve">on </w:t>
      </w:r>
      <w:r w:rsidRPr="00956816">
        <w:rPr>
          <w:rFonts w:ascii="Arial" w:eastAsia="Times New Roman" w:hAnsi="Arial" w:cs="Arial"/>
          <w:color w:val="000000"/>
          <w:szCs w:val="24"/>
          <w:lang w:val="en-US" w:eastAsia="pt-BR"/>
        </w:rPr>
        <w:t>the mesophyll conductance at 25°C</w:t>
      </w:r>
      <w:r w:rsidRPr="0037783A">
        <w:rPr>
          <w:rFonts w:ascii="Arial" w:eastAsia="Times New Roman" w:hAnsi="Arial" w:cs="Arial"/>
          <w:color w:val="000000"/>
          <w:szCs w:val="24"/>
          <w:lang w:val="en-US" w:eastAsia="pt-BR"/>
        </w:rPr>
        <w:t xml:space="preserve"> itself</w:t>
      </w:r>
      <w:r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on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Pr>
          <w:rFonts w:ascii="Arial" w:eastAsia="Times New Roman" w:hAnsi="Arial" w:cs="Arial"/>
          <w:color w:val="000000"/>
          <w:szCs w:val="24"/>
          <w:lang w:val="en-US" w:eastAsia="pt-BR"/>
        </w:rPr>
        <w:t xml:space="preserve"> (on its turn </w:t>
      </w:r>
      <w:r w:rsidRPr="00956816">
        <w:rPr>
          <w:rFonts w:ascii="Arial" w:eastAsia="Times New Roman" w:hAnsi="Arial" w:cs="Arial"/>
          <w:color w:val="000000"/>
          <w:szCs w:val="24"/>
          <w:lang w:val="en-US" w:eastAsia="pt-BR"/>
        </w:rPr>
        <w:t>also dependent on air temperature</w:t>
      </w:r>
      <w:r>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and </w:t>
      </w:r>
      <w:r>
        <w:rPr>
          <w:rFonts w:ascii="Arial" w:eastAsia="Times New Roman" w:hAnsi="Arial" w:cs="Arial"/>
          <w:color w:val="000000"/>
          <w:szCs w:val="24"/>
          <w:lang w:val="en-US" w:eastAsia="pt-BR"/>
        </w:rPr>
        <w:t xml:space="preserve">on </w:t>
      </w:r>
      <w:r w:rsidRPr="00956816">
        <w:rPr>
          <w:rFonts w:ascii="Arial" w:eastAsia="Times New Roman" w:hAnsi="Arial" w:cs="Arial"/>
          <w:color w:val="000000"/>
          <w:szCs w:val="24"/>
          <w:lang w:val="en-US" w:eastAsia="pt-BR"/>
        </w:rPr>
        <w:t xml:space="preserve">the leaf area </w:t>
      </w:r>
      <w:r>
        <w:rPr>
          <w:rFonts w:ascii="Arial" w:eastAsia="Times New Roman" w:hAnsi="Arial" w:cs="Arial"/>
          <w:color w:val="000000"/>
          <w:szCs w:val="24"/>
          <w:lang w:val="en-US" w:eastAsia="pt-BR"/>
        </w:rPr>
        <w:t>index</w:t>
      </w:r>
      <w:r w:rsidRPr="00956816">
        <w:rPr>
          <w:rFonts w:ascii="Arial" w:eastAsia="Times New Roman" w:hAnsi="Arial" w:cs="Arial"/>
          <w:color w:val="000000"/>
          <w:szCs w:val="24"/>
          <w:lang w:val="en-US" w:eastAsia="pt-BR"/>
        </w:rPr>
        <w:t xml:space="preserve">. These parameters were evaluated </w:t>
      </w:r>
      <w:r>
        <w:rPr>
          <w:rFonts w:ascii="Arial" w:eastAsia="Times New Roman" w:hAnsi="Arial" w:cs="Arial"/>
          <w:color w:val="000000"/>
          <w:szCs w:val="24"/>
          <w:lang w:val="en-US" w:eastAsia="pt-BR"/>
        </w:rPr>
        <w:t xml:space="preserve">by comparing </w:t>
      </w:r>
      <w:r w:rsidRPr="00956816">
        <w:rPr>
          <w:rFonts w:ascii="Arial" w:eastAsia="Times New Roman" w:hAnsi="Arial" w:cs="Arial"/>
          <w:color w:val="000000"/>
          <w:szCs w:val="24"/>
          <w:lang w:val="en-US" w:eastAsia="pt-BR"/>
        </w:rPr>
        <w:t>the simulations with the data of</w:t>
      </w:r>
      <w:del w:id="41" w:author="Quirijn" w:date="2011-06-22T10:03:00Z">
        <w:r w:rsidRPr="00956816" w:rsidDel="004B5A67">
          <w:rPr>
            <w:rFonts w:ascii="Arial" w:eastAsia="Times New Roman" w:hAnsi="Arial" w:cs="Arial"/>
            <w:color w:val="000000"/>
            <w:szCs w:val="24"/>
            <w:lang w:val="en-US" w:eastAsia="pt-BR"/>
          </w:rPr>
          <w:delText xml:space="preserve"> irrigated</w:delText>
        </w:r>
      </w:del>
      <w:ins w:id="42" w:author="Quirijn" w:date="2011-06-22T10:03: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and </w:t>
      </w:r>
      <w:del w:id="43" w:author="Quirijn" w:date="2011-06-22T09:57:00Z">
        <w:r w:rsidDel="004B5A67">
          <w:rPr>
            <w:rFonts w:ascii="Arial" w:eastAsia="Times New Roman" w:hAnsi="Arial" w:cs="Arial"/>
            <w:color w:val="000000"/>
            <w:szCs w:val="24"/>
            <w:lang w:val="en-US" w:eastAsia="pt-BR"/>
          </w:rPr>
          <w:delText>non-irrigated</w:delText>
        </w:r>
      </w:del>
      <w:ins w:id="44"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The characteristics of simulated </w:t>
      </w:r>
      <w:r w:rsidR="00C15E8D">
        <w:rPr>
          <w:rFonts w:ascii="Arial" w:eastAsia="Times New Roman" w:hAnsi="Arial" w:cs="Arial"/>
          <w:color w:val="000000"/>
          <w:szCs w:val="24"/>
          <w:lang w:val="en-US" w:eastAsia="pt-BR"/>
        </w:rPr>
        <w:t>net CO</w:t>
      </w:r>
      <w:r w:rsidR="00C15E8D" w:rsidRPr="00C15E8D">
        <w:rPr>
          <w:rFonts w:ascii="Arial" w:eastAsia="Times New Roman" w:hAnsi="Arial" w:cs="Arial"/>
          <w:color w:val="000000"/>
          <w:szCs w:val="24"/>
          <w:vertAlign w:val="subscript"/>
          <w:lang w:val="en-US" w:eastAsia="pt-BR"/>
        </w:rPr>
        <w:t>2</w:t>
      </w:r>
      <w:r w:rsidR="00C15E8D">
        <w:rPr>
          <w:rFonts w:ascii="Arial" w:eastAsia="Times New Roman" w:hAnsi="Arial" w:cs="Arial"/>
          <w:i/>
          <w:color w:val="000000"/>
          <w:szCs w:val="24"/>
          <w:lang w:val="en-US" w:eastAsia="pt-BR"/>
        </w:rPr>
        <w:t xml:space="preserve"> </w:t>
      </w:r>
      <w:r w:rsidR="00C15E8D">
        <w:rPr>
          <w:rFonts w:ascii="Arial" w:eastAsia="Times New Roman" w:hAnsi="Arial" w:cs="Arial"/>
          <w:color w:val="000000"/>
          <w:szCs w:val="24"/>
          <w:lang w:val="en-US" w:eastAsia="pt-BR"/>
        </w:rPr>
        <w:t xml:space="preserve">assimilation </w:t>
      </w:r>
      <w:r w:rsidR="00C15E8D" w:rsidRPr="00C15E8D">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r w:rsidR="00C15E8D">
        <w:rPr>
          <w:rFonts w:ascii="Arial" w:eastAsia="Times New Roman" w:hAnsi="Arial" w:cs="Arial"/>
          <w:color w:val="000000"/>
          <w:szCs w:val="24"/>
          <w:lang w:val="en-US" w:eastAsia="pt-BR"/>
        </w:rPr>
        <w:t xml:space="preserve">stomatal conductance </w:t>
      </w:r>
      <w:r w:rsidR="00C15E8D" w:rsidRPr="00C15E8D">
        <w:rPr>
          <w:rFonts w:ascii="Arial" w:eastAsia="Times New Roman" w:hAnsi="Arial" w:cs="Arial"/>
          <w:i/>
          <w:color w:val="000000"/>
          <w:szCs w:val="24"/>
          <w:lang w:val="en-US" w:eastAsia="pt-BR"/>
        </w:rPr>
        <w:t>g</w:t>
      </w:r>
      <w:r w:rsidR="00C15E8D" w:rsidRPr="00C15E8D">
        <w:rPr>
          <w:rFonts w:ascii="Arial" w:eastAsia="Times New Roman" w:hAnsi="Arial" w:cs="Arial"/>
          <w:i/>
          <w:color w:val="000000"/>
          <w:szCs w:val="24"/>
          <w:vertAlign w:val="subscript"/>
          <w:lang w:val="en-US" w:eastAsia="pt-BR"/>
        </w:rPr>
        <w:t>s</w:t>
      </w:r>
      <w:r w:rsidR="00C15E8D">
        <w:rPr>
          <w:rFonts w:ascii="Arial" w:eastAsia="Times New Roman" w:hAnsi="Arial" w:cs="Arial"/>
          <w:color w:val="000000"/>
          <w:szCs w:val="24"/>
          <w:lang w:val="en-US" w:eastAsia="pt-BR"/>
        </w:rPr>
        <w:t xml:space="preserve"> and transpiration rate</w:t>
      </w:r>
      <w:r w:rsidRPr="00956816">
        <w:rPr>
          <w:rFonts w:ascii="Arial" w:eastAsia="Times New Roman" w:hAnsi="Arial" w:cs="Arial"/>
          <w:color w:val="000000"/>
          <w:szCs w:val="24"/>
          <w:lang w:val="en-US" w:eastAsia="pt-BR"/>
        </w:rPr>
        <w:t xml:space="preserve"> proved </w:t>
      </w:r>
      <w:ins w:id="45" w:author="Quirijn" w:date="2011-06-22T09:50:00Z">
        <w:r w:rsidR="007F7D9F">
          <w:rPr>
            <w:rFonts w:ascii="Arial" w:eastAsia="Times New Roman" w:hAnsi="Arial" w:cs="Arial"/>
            <w:color w:val="000000"/>
            <w:szCs w:val="24"/>
            <w:lang w:val="en-US" w:eastAsia="pt-BR"/>
          </w:rPr>
          <w:t xml:space="preserve">to be </w:t>
        </w:r>
      </w:ins>
      <w:r w:rsidRPr="00956816">
        <w:rPr>
          <w:rFonts w:ascii="Arial" w:eastAsia="Times New Roman" w:hAnsi="Arial" w:cs="Arial"/>
          <w:color w:val="000000"/>
          <w:szCs w:val="24"/>
          <w:lang w:val="en-US" w:eastAsia="pt-BR"/>
        </w:rPr>
        <w:t xml:space="preserve">consistent with the expected diurnal time scale and a daily time scale. On the other hand, the maximum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were overestimated by the model, while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of transpiration rate were underestimated when compared to those obtained by observational studies.</w:t>
      </w:r>
    </w:p>
    <w:p w:rsidR="00340236" w:rsidRPr="00590F27" w:rsidRDefault="00340236" w:rsidP="00340236">
      <w:pPr>
        <w:spacing w:line="240" w:lineRule="auto"/>
        <w:rPr>
          <w:rFonts w:ascii="Arial" w:hAnsi="Arial" w:cs="Arial"/>
          <w:lang w:val="en-US"/>
        </w:rPr>
      </w:pPr>
    </w:p>
    <w:p w:rsidR="00B12C4F" w:rsidRPr="00743826" w:rsidRDefault="00E00E68" w:rsidP="005D073B">
      <w:pPr>
        <w:spacing w:line="240" w:lineRule="auto"/>
        <w:ind w:firstLine="0"/>
        <w:jc w:val="left"/>
        <w:rPr>
          <w:rFonts w:ascii="Arial" w:hAnsi="Arial" w:cs="Arial"/>
          <w:b/>
          <w:szCs w:val="24"/>
          <w:lang w:val="en-US"/>
        </w:rPr>
      </w:pPr>
      <w:r w:rsidRPr="00743826">
        <w:rPr>
          <w:rFonts w:ascii="Arial" w:hAnsi="Arial" w:cs="Arial"/>
          <w:szCs w:val="24"/>
          <w:lang w:val="en-US"/>
        </w:rPr>
        <w:t>Keywords</w:t>
      </w:r>
      <w:r w:rsidR="00956816" w:rsidRPr="00956816">
        <w:rPr>
          <w:rFonts w:ascii="Arial" w:hAnsi="Arial" w:cs="Arial"/>
          <w:szCs w:val="24"/>
          <w:lang w:val="en-US"/>
        </w:rPr>
        <w:t xml:space="preserve">: </w:t>
      </w:r>
      <w:ins w:id="46" w:author="Quirijn" w:date="2011-06-22T09:50:00Z">
        <w:r w:rsidR="007F7D9F">
          <w:rPr>
            <w:rFonts w:ascii="Arial" w:hAnsi="Arial" w:cs="Arial"/>
            <w:szCs w:val="24"/>
            <w:lang w:val="en-US"/>
          </w:rPr>
          <w:t>Crop w</w:t>
        </w:r>
      </w:ins>
      <w:del w:id="47" w:author="Quirijn" w:date="2011-06-22T09:50:00Z">
        <w:r w:rsidR="00956816" w:rsidRPr="00956816" w:rsidDel="007F7D9F">
          <w:rPr>
            <w:rFonts w:ascii="Arial" w:hAnsi="Arial" w:cs="Arial"/>
            <w:szCs w:val="24"/>
            <w:lang w:val="en-US"/>
          </w:rPr>
          <w:delText>W</w:delText>
        </w:r>
      </w:del>
      <w:r w:rsidR="00956816" w:rsidRPr="00956816">
        <w:rPr>
          <w:rFonts w:ascii="Arial" w:hAnsi="Arial" w:cs="Arial"/>
          <w:szCs w:val="24"/>
          <w:lang w:val="en-US"/>
        </w:rPr>
        <w:t xml:space="preserve">ater stress; </w:t>
      </w:r>
      <w:del w:id="48" w:author="Quirijn" w:date="2011-06-22T09:54:00Z">
        <w:r w:rsidR="00956816" w:rsidRPr="00956816" w:rsidDel="007F7D9F">
          <w:rPr>
            <w:rFonts w:ascii="Arial" w:hAnsi="Arial" w:cs="Arial"/>
            <w:szCs w:val="24"/>
            <w:lang w:val="en-US"/>
          </w:rPr>
          <w:delText>I</w:delText>
        </w:r>
      </w:del>
      <w:del w:id="49" w:author="Quirijn" w:date="2011-06-22T09:53:00Z">
        <w:r w:rsidR="00956816" w:rsidRPr="00956816" w:rsidDel="007F7D9F">
          <w:rPr>
            <w:rFonts w:ascii="Arial" w:hAnsi="Arial" w:cs="Arial"/>
            <w:szCs w:val="24"/>
            <w:lang w:val="en-US"/>
          </w:rPr>
          <w:delText xml:space="preserve">nfrared temperature; </w:delText>
        </w:r>
      </w:del>
      <w:r w:rsidR="00956816" w:rsidRPr="00956816">
        <w:rPr>
          <w:rFonts w:ascii="Arial" w:hAnsi="Arial" w:cs="Arial"/>
          <w:szCs w:val="24"/>
          <w:lang w:val="en-US"/>
        </w:rPr>
        <w:t>Mechanist</w:t>
      </w:r>
      <w:ins w:id="50" w:author="Quirijn" w:date="2011-06-22T09:53:00Z">
        <w:r w:rsidR="007F7D9F">
          <w:rPr>
            <w:rFonts w:ascii="Arial" w:hAnsi="Arial" w:cs="Arial"/>
            <w:szCs w:val="24"/>
            <w:lang w:val="en-US"/>
          </w:rPr>
          <w:t>ic</w:t>
        </w:r>
      </w:ins>
      <w:r w:rsidR="00956816" w:rsidRPr="00956816">
        <w:rPr>
          <w:rFonts w:ascii="Arial" w:hAnsi="Arial" w:cs="Arial"/>
          <w:szCs w:val="24"/>
          <w:lang w:val="en-US"/>
        </w:rPr>
        <w:t xml:space="preserve"> </w:t>
      </w:r>
      <w:r w:rsidR="00B67FE8" w:rsidRPr="00956816">
        <w:rPr>
          <w:rFonts w:ascii="Arial" w:hAnsi="Arial" w:cs="Arial"/>
          <w:szCs w:val="24"/>
          <w:lang w:val="en-US"/>
        </w:rPr>
        <w:t>modeling</w:t>
      </w:r>
      <w:ins w:id="51" w:author="Quirijn" w:date="2011-06-22T09:54:00Z">
        <w:r w:rsidR="007F7D9F">
          <w:rPr>
            <w:rFonts w:ascii="Arial" w:hAnsi="Arial" w:cs="Arial"/>
            <w:szCs w:val="24"/>
            <w:lang w:val="en-US"/>
          </w:rPr>
          <w:t>; Common Bean</w:t>
        </w:r>
      </w:ins>
      <w:r w:rsidR="00956816" w:rsidRPr="00956816">
        <w:rPr>
          <w:rFonts w:ascii="Arial" w:hAnsi="Arial" w:cs="Arial"/>
          <w:szCs w:val="24"/>
          <w:lang w:val="en-US"/>
        </w:rPr>
        <w:t xml:space="preserve"> </w:t>
      </w:r>
      <w:r w:rsidR="00956816" w:rsidRPr="00956816">
        <w:rPr>
          <w:rFonts w:ascii="Arial" w:hAnsi="Arial" w:cs="Arial"/>
          <w:b/>
          <w:szCs w:val="24"/>
          <w:lang w:val="en-US"/>
        </w:rPr>
        <w:br w:type="page"/>
      </w:r>
    </w:p>
    <w:p w:rsidR="00B12C4F" w:rsidRPr="00A3338D" w:rsidRDefault="00956816" w:rsidP="00C63E42">
      <w:pPr>
        <w:pStyle w:val="Ttulo1"/>
        <w:ind w:firstLine="0"/>
        <w:rPr>
          <w:rFonts w:ascii="Arial" w:hAnsi="Arial" w:cs="Arial"/>
        </w:rPr>
      </w:pPr>
      <w:bookmarkStart w:id="52" w:name="_Toc296436798"/>
      <w:r w:rsidRPr="00A3338D">
        <w:rPr>
          <w:rFonts w:ascii="Arial" w:hAnsi="Arial" w:cs="Arial"/>
        </w:rPr>
        <w:lastRenderedPageBreak/>
        <w:t>RESUMO</w:t>
      </w:r>
      <w:bookmarkEnd w:id="52"/>
    </w:p>
    <w:p w:rsidR="007436F3" w:rsidRPr="00A3338D" w:rsidRDefault="007436F3" w:rsidP="00C63E42">
      <w:pPr>
        <w:spacing w:line="240" w:lineRule="auto"/>
        <w:ind w:firstLine="0"/>
        <w:jc w:val="center"/>
        <w:rPr>
          <w:rFonts w:ascii="Arial" w:hAnsi="Arial" w:cs="Arial"/>
          <w:b/>
          <w:szCs w:val="24"/>
        </w:rPr>
      </w:pPr>
    </w:p>
    <w:p w:rsidR="00E00E68" w:rsidRPr="008464F3" w:rsidRDefault="006A0EDD" w:rsidP="00E00E68">
      <w:pPr>
        <w:spacing w:line="240" w:lineRule="auto"/>
        <w:ind w:firstLine="0"/>
        <w:jc w:val="center"/>
        <w:rPr>
          <w:rFonts w:ascii="Arial" w:hAnsi="Arial" w:cs="Arial"/>
          <w:b/>
          <w:szCs w:val="24"/>
        </w:rPr>
      </w:pPr>
      <w:r w:rsidRPr="006A0EDD">
        <w:rPr>
          <w:rFonts w:ascii="Arial" w:hAnsi="Arial" w:cs="Arial"/>
          <w:b/>
          <w:szCs w:val="24"/>
        </w:rPr>
        <w:t xml:space="preserve">Mecanismos de transferência de água </w:t>
      </w:r>
      <w:r w:rsidR="00677187">
        <w:rPr>
          <w:rFonts w:ascii="Arial" w:hAnsi="Arial" w:cs="Arial"/>
          <w:b/>
          <w:szCs w:val="24"/>
        </w:rPr>
        <w:t xml:space="preserve">entre </w:t>
      </w:r>
      <w:r w:rsidRPr="006A0EDD">
        <w:rPr>
          <w:rFonts w:ascii="Arial" w:hAnsi="Arial" w:cs="Arial"/>
          <w:b/>
          <w:szCs w:val="24"/>
        </w:rPr>
        <w:t>solo</w:t>
      </w:r>
      <w:r w:rsidR="00677187">
        <w:rPr>
          <w:rFonts w:ascii="Arial" w:hAnsi="Arial" w:cs="Arial"/>
          <w:b/>
          <w:szCs w:val="24"/>
        </w:rPr>
        <w:t>, planta e atmosfera</w:t>
      </w:r>
      <w:r w:rsidR="008464F3">
        <w:rPr>
          <w:rFonts w:ascii="Arial" w:hAnsi="Arial" w:cs="Arial"/>
          <w:b/>
          <w:szCs w:val="24"/>
        </w:rPr>
        <w:t xml:space="preserve"> e sua relaç</w:t>
      </w:r>
      <w:r w:rsidR="00677187">
        <w:rPr>
          <w:rFonts w:ascii="Arial" w:hAnsi="Arial" w:cs="Arial"/>
          <w:b/>
          <w:szCs w:val="24"/>
        </w:rPr>
        <w:t>ão</w:t>
      </w:r>
      <w:r w:rsidR="008464F3">
        <w:rPr>
          <w:rFonts w:ascii="Arial" w:hAnsi="Arial" w:cs="Arial"/>
          <w:b/>
          <w:szCs w:val="24"/>
        </w:rPr>
        <w:t xml:space="preserve"> com </w:t>
      </w:r>
      <w:r w:rsidR="00677187">
        <w:rPr>
          <w:rFonts w:ascii="Arial" w:hAnsi="Arial" w:cs="Arial"/>
          <w:b/>
          <w:szCs w:val="24"/>
        </w:rPr>
        <w:t xml:space="preserve">o </w:t>
      </w:r>
      <w:r w:rsidR="008464F3">
        <w:rPr>
          <w:rFonts w:ascii="Arial" w:hAnsi="Arial" w:cs="Arial"/>
          <w:b/>
          <w:szCs w:val="24"/>
        </w:rPr>
        <w:t xml:space="preserve">estresse hídrico </w:t>
      </w:r>
      <w:r w:rsidR="00677187">
        <w:rPr>
          <w:rFonts w:ascii="Arial" w:hAnsi="Arial" w:cs="Arial"/>
          <w:b/>
          <w:szCs w:val="24"/>
        </w:rPr>
        <w:t>vegetal</w:t>
      </w:r>
      <w:r w:rsidRPr="006A0EDD">
        <w:rPr>
          <w:rFonts w:ascii="Arial" w:hAnsi="Arial" w:cs="Arial"/>
          <w:b/>
          <w:szCs w:val="24"/>
          <w:highlight w:val="yellow"/>
        </w:rPr>
        <w:t xml:space="preserve"> </w:t>
      </w:r>
    </w:p>
    <w:p w:rsidR="00E00E68" w:rsidRPr="008464F3" w:rsidRDefault="00E00E68" w:rsidP="00E00E68">
      <w:pPr>
        <w:spacing w:line="240" w:lineRule="auto"/>
        <w:ind w:firstLine="0"/>
        <w:rPr>
          <w:rFonts w:ascii="Arial" w:hAnsi="Arial" w:cs="Arial"/>
          <w:szCs w:val="24"/>
        </w:rPr>
      </w:pPr>
    </w:p>
    <w:p w:rsidR="00E00E68" w:rsidRPr="00A3338D" w:rsidRDefault="00E00E68" w:rsidP="00E00E68">
      <w:pPr>
        <w:spacing w:line="240" w:lineRule="auto"/>
        <w:ind w:firstLine="0"/>
        <w:rPr>
          <w:rFonts w:ascii="Arial" w:hAnsi="Arial" w:cs="Arial"/>
          <w:szCs w:val="24"/>
        </w:rPr>
      </w:pPr>
    </w:p>
    <w:p w:rsidR="00B12C4F" w:rsidRPr="00A3338D" w:rsidRDefault="00956816" w:rsidP="00B87759">
      <w:pPr>
        <w:spacing w:line="240" w:lineRule="auto"/>
        <w:ind w:firstLine="0"/>
        <w:jc w:val="left"/>
        <w:rPr>
          <w:rFonts w:ascii="Arial" w:hAnsi="Arial" w:cs="Arial"/>
          <w:szCs w:val="24"/>
        </w:rPr>
      </w:pPr>
      <w:r w:rsidRPr="00A3338D">
        <w:rPr>
          <w:rFonts w:ascii="Arial" w:hAnsi="Arial" w:cs="Arial"/>
          <w:szCs w:val="24"/>
        </w:rPr>
        <w:t xml:space="preserve">Palavras-chave: Déficit hídrico; Temperatura por infravermelho; Modelagem mecanística </w:t>
      </w:r>
    </w:p>
    <w:p w:rsidR="00DA1C24" w:rsidRPr="00A3338D" w:rsidRDefault="00DA1C24" w:rsidP="00C63E42">
      <w:pPr>
        <w:spacing w:line="240" w:lineRule="auto"/>
        <w:ind w:firstLine="0"/>
        <w:rPr>
          <w:rFonts w:ascii="Arial" w:hAnsi="Arial" w:cs="Arial"/>
          <w:szCs w:val="24"/>
        </w:rPr>
      </w:pPr>
    </w:p>
    <w:p w:rsidR="00DA1C24" w:rsidRPr="00A3338D" w:rsidRDefault="00956816">
      <w:pPr>
        <w:rPr>
          <w:rFonts w:ascii="Arial" w:hAnsi="Arial" w:cs="Arial"/>
          <w:b/>
          <w:szCs w:val="24"/>
        </w:rPr>
      </w:pPr>
      <w:r w:rsidRPr="00A3338D">
        <w:rPr>
          <w:rFonts w:ascii="Arial" w:hAnsi="Arial" w:cs="Arial"/>
          <w:b/>
          <w:szCs w:val="24"/>
        </w:rPr>
        <w:br w:type="page"/>
      </w:r>
    </w:p>
    <w:p w:rsidR="00DA1C24" w:rsidRPr="00743826" w:rsidRDefault="00956816" w:rsidP="00C63E42">
      <w:pPr>
        <w:pStyle w:val="Ttulo1"/>
        <w:ind w:firstLine="0"/>
        <w:rPr>
          <w:rFonts w:ascii="Arial" w:hAnsi="Arial" w:cs="Arial"/>
          <w:lang w:val="en-US"/>
        </w:rPr>
      </w:pPr>
      <w:bookmarkStart w:id="53" w:name="_Toc258333668"/>
      <w:bookmarkStart w:id="54" w:name="_Toc258333706"/>
      <w:bookmarkStart w:id="55" w:name="_Toc258333857"/>
      <w:bookmarkStart w:id="56" w:name="_Toc258333974"/>
      <w:bookmarkStart w:id="57" w:name="_Toc258334240"/>
      <w:bookmarkStart w:id="58" w:name="_Toc296436799"/>
      <w:r w:rsidRPr="00956816">
        <w:rPr>
          <w:rFonts w:ascii="Arial" w:hAnsi="Arial" w:cs="Arial"/>
          <w:lang w:val="en-US"/>
        </w:rPr>
        <w:lastRenderedPageBreak/>
        <w:t>LIST OF FIGURES</w:t>
      </w:r>
      <w:bookmarkEnd w:id="53"/>
      <w:bookmarkEnd w:id="54"/>
      <w:bookmarkEnd w:id="55"/>
      <w:bookmarkEnd w:id="56"/>
      <w:bookmarkEnd w:id="57"/>
      <w:bookmarkEnd w:id="58"/>
    </w:p>
    <w:p w:rsidR="00166063" w:rsidRPr="00743826" w:rsidRDefault="00166063">
      <w:pPr>
        <w:pStyle w:val="ndicedeilustraes"/>
        <w:tabs>
          <w:tab w:val="right" w:leader="dot" w:pos="9397"/>
        </w:tabs>
        <w:rPr>
          <w:rStyle w:val="Hyperlink"/>
          <w:rFonts w:ascii="Arial" w:hAnsi="Arial" w:cs="Arial"/>
          <w:lang w:val="en-US"/>
        </w:rPr>
      </w:pPr>
    </w:p>
    <w:p w:rsidR="00864ADF" w:rsidRDefault="00EB4AC9">
      <w:pPr>
        <w:pStyle w:val="ndicedeilustraes"/>
        <w:tabs>
          <w:tab w:val="right" w:leader="dot" w:pos="9397"/>
        </w:tabs>
        <w:rPr>
          <w:rFonts w:asciiTheme="minorHAnsi" w:eastAsiaTheme="minorEastAsia" w:hAnsiTheme="minorHAnsi"/>
          <w:noProof/>
          <w:sz w:val="22"/>
          <w:lang w:eastAsia="pt-BR"/>
        </w:rPr>
      </w:pPr>
      <w:r w:rsidRPr="00956816">
        <w:rPr>
          <w:rStyle w:val="Hyperlink"/>
          <w:rFonts w:ascii="Arial" w:hAnsi="Arial" w:cs="Arial"/>
          <w:lang w:val="en-US"/>
        </w:rPr>
        <w:fldChar w:fldCharType="begin"/>
      </w:r>
      <w:r w:rsidR="00956816" w:rsidRPr="00956816">
        <w:rPr>
          <w:rStyle w:val="Hyperlink"/>
          <w:rFonts w:ascii="Arial" w:hAnsi="Arial" w:cs="Arial"/>
          <w:lang w:val="en-US"/>
        </w:rPr>
        <w:instrText xml:space="preserve"> TOC \h \z \t "Legenda" \c </w:instrText>
      </w:r>
      <w:r w:rsidRPr="00956816">
        <w:rPr>
          <w:rStyle w:val="Hyperlink"/>
          <w:rFonts w:ascii="Arial" w:hAnsi="Arial" w:cs="Arial"/>
          <w:lang w:val="en-US"/>
        </w:rPr>
        <w:fldChar w:fldCharType="separate"/>
      </w:r>
      <w:hyperlink w:anchor="_Toc296436836" w:history="1">
        <w:bookmarkStart w:id="59" w:name="_Toc296436878"/>
        <w:r w:rsidR="00864ADF" w:rsidRPr="007B7270">
          <w:rPr>
            <w:rStyle w:val="Hyperlink"/>
            <w:rFonts w:ascii="Arial" w:hAnsi="Arial" w:cs="Arial"/>
            <w:noProof/>
            <w:lang w:val="en-US"/>
          </w:rPr>
          <w:t>Figure 1 – Transpiration rate as a function of soil water content (</w:t>
        </w:r>
        <w:r w:rsidR="00864ADF" w:rsidRPr="007B7270">
          <w:rPr>
            <w:rStyle w:val="Hyperlink"/>
            <w:rFonts w:ascii="Arial" w:hAnsi="Arial" w:cs="Arial"/>
            <w:i/>
            <w:noProof/>
            <w:lang w:val="en-US"/>
          </w:rPr>
          <w:t>θ</w:t>
        </w:r>
        <w:r w:rsidR="00864ADF" w:rsidRPr="007B7270">
          <w:rPr>
            <w:rStyle w:val="Hyperlink"/>
            <w:rFonts w:ascii="Arial" w:hAnsi="Arial" w:cs="Arial"/>
            <w:noProof/>
            <w:lang w:val="en-US"/>
          </w:rPr>
          <w:t>) showing the constant rate phase (</w:t>
        </w:r>
        <w:r w:rsidR="00864ADF" w:rsidRPr="007B7270">
          <w:rPr>
            <w:rStyle w:val="Hyperlink"/>
            <w:rFonts w:ascii="Arial" w:hAnsi="Arial" w:cs="Arial"/>
            <w:i/>
            <w:noProof/>
            <w:lang w:val="en-US"/>
          </w:rPr>
          <w:t>θ</w:t>
        </w:r>
        <w:r w:rsidR="00864ADF" w:rsidRPr="007B7270">
          <w:rPr>
            <w:rStyle w:val="Hyperlink"/>
            <w:rFonts w:ascii="Arial" w:hAnsi="Arial" w:cs="Arial"/>
            <w:noProof/>
            <w:lang w:val="en-US"/>
          </w:rPr>
          <w:t> ≥ </w:t>
        </w:r>
        <w:r w:rsidR="00864ADF" w:rsidRPr="007B7270">
          <w:rPr>
            <w:rStyle w:val="Hyperlink"/>
            <w:rFonts w:ascii="Arial" w:hAnsi="Arial" w:cs="Arial"/>
            <w:i/>
            <w:noProof/>
            <w:lang w:val="en-US"/>
          </w:rPr>
          <w:t>θ</w:t>
        </w:r>
        <w:r w:rsidR="00864ADF" w:rsidRPr="007B7270">
          <w:rPr>
            <w:rStyle w:val="Hyperlink"/>
            <w:rFonts w:ascii="Arial" w:hAnsi="Arial" w:cs="Arial"/>
            <w:i/>
            <w:noProof/>
            <w:vertAlign w:val="subscript"/>
            <w:lang w:val="en-US"/>
          </w:rPr>
          <w:t>crit</w:t>
        </w:r>
        <w:r w:rsidR="00864ADF" w:rsidRPr="007B7270">
          <w:rPr>
            <w:rStyle w:val="Hyperlink"/>
            <w:rFonts w:ascii="Arial" w:hAnsi="Arial" w:cs="Arial"/>
            <w:noProof/>
            <w:lang w:val="en-US"/>
          </w:rPr>
          <w:t>) and the falling rate phase (</w:t>
        </w:r>
        <w:r w:rsidR="00864ADF" w:rsidRPr="007B7270">
          <w:rPr>
            <w:rStyle w:val="Hyperlink"/>
            <w:rFonts w:ascii="Arial" w:hAnsi="Arial" w:cs="Arial"/>
            <w:i/>
            <w:noProof/>
            <w:lang w:val="en-US"/>
          </w:rPr>
          <w:t>θ</w:t>
        </w:r>
        <w:r w:rsidR="00864ADF" w:rsidRPr="007B7270">
          <w:rPr>
            <w:rStyle w:val="Hyperlink"/>
            <w:rFonts w:ascii="Arial" w:hAnsi="Arial" w:cs="Arial"/>
            <w:i/>
            <w:noProof/>
            <w:vertAlign w:val="subscript"/>
            <w:lang w:val="en-US"/>
          </w:rPr>
          <w:t>w</w:t>
        </w:r>
        <w:r w:rsidR="00864ADF" w:rsidRPr="007B7270">
          <w:rPr>
            <w:rStyle w:val="Hyperlink"/>
            <w:rFonts w:ascii="Arial" w:hAnsi="Arial" w:cs="Arial"/>
            <w:i/>
            <w:noProof/>
            <w:lang w:val="en-US"/>
          </w:rPr>
          <w:t xml:space="preserve"> ≤ θ &lt; θ</w:t>
        </w:r>
        <w:r w:rsidR="00864ADF" w:rsidRPr="007B7270">
          <w:rPr>
            <w:rStyle w:val="Hyperlink"/>
            <w:rFonts w:ascii="Arial" w:hAnsi="Arial" w:cs="Arial"/>
            <w:i/>
            <w:noProof/>
            <w:vertAlign w:val="subscript"/>
            <w:lang w:val="en-US"/>
          </w:rPr>
          <w:t>crit</w:t>
        </w:r>
        <w:r w:rsidR="00864ADF" w:rsidRPr="007B7270">
          <w:rPr>
            <w:rStyle w:val="Hyperlink"/>
            <w:rFonts w:ascii="Arial" w:hAnsi="Arial" w:cs="Arial"/>
            <w:noProof/>
            <w:lang w:val="en-US"/>
          </w:rPr>
          <w:t>)</w:t>
        </w:r>
        <w:r w:rsidR="00864ADF">
          <w:rPr>
            <w:noProof/>
            <w:webHidden/>
          </w:rPr>
          <w:tab/>
        </w:r>
        <w:r>
          <w:rPr>
            <w:noProof/>
            <w:webHidden/>
          </w:rPr>
          <w:fldChar w:fldCharType="begin"/>
        </w:r>
        <w:r w:rsidR="00864ADF">
          <w:rPr>
            <w:noProof/>
            <w:webHidden/>
          </w:rPr>
          <w:instrText xml:space="preserve"> PAGEREF _Toc296436836 \h </w:instrText>
        </w:r>
        <w:r>
          <w:rPr>
            <w:noProof/>
            <w:webHidden/>
          </w:rPr>
        </w:r>
        <w:r>
          <w:rPr>
            <w:noProof/>
            <w:webHidden/>
          </w:rPr>
          <w:fldChar w:fldCharType="separate"/>
        </w:r>
        <w:r w:rsidR="00864ADF">
          <w:rPr>
            <w:noProof/>
            <w:webHidden/>
          </w:rPr>
          <w:t>41</w:t>
        </w:r>
        <w:bookmarkEnd w:id="59"/>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37" w:history="1">
        <w:bookmarkStart w:id="60" w:name="_Toc296436879"/>
        <w:r w:rsidR="00864ADF" w:rsidRPr="007B7270">
          <w:rPr>
            <w:rStyle w:val="Hyperlink"/>
            <w:rFonts w:ascii="Arial" w:hAnsi="Arial" w:cs="Arial"/>
            <w:noProof/>
            <w:lang w:val="en-US"/>
          </w:rPr>
          <w:t>Figure 2 – Spatial distribution of equipments and irrigation system in field area (PoTs: Polymer Tensiometers; IR thermometers: Infrared thermometers)</w:t>
        </w:r>
        <w:r w:rsidR="00864ADF">
          <w:rPr>
            <w:noProof/>
            <w:webHidden/>
          </w:rPr>
          <w:tab/>
        </w:r>
        <w:r>
          <w:rPr>
            <w:noProof/>
            <w:webHidden/>
          </w:rPr>
          <w:fldChar w:fldCharType="begin"/>
        </w:r>
        <w:r w:rsidR="00864ADF">
          <w:rPr>
            <w:noProof/>
            <w:webHidden/>
          </w:rPr>
          <w:instrText xml:space="preserve"> PAGEREF _Toc296436837 \h </w:instrText>
        </w:r>
        <w:r>
          <w:rPr>
            <w:noProof/>
            <w:webHidden/>
          </w:rPr>
        </w:r>
        <w:r>
          <w:rPr>
            <w:noProof/>
            <w:webHidden/>
          </w:rPr>
          <w:fldChar w:fldCharType="separate"/>
        </w:r>
        <w:r w:rsidR="00864ADF">
          <w:rPr>
            <w:noProof/>
            <w:webHidden/>
          </w:rPr>
          <w:t>53</w:t>
        </w:r>
        <w:bookmarkEnd w:id="60"/>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38" w:history="1">
        <w:bookmarkStart w:id="61" w:name="_Toc296436880"/>
        <w:r w:rsidR="00864ADF" w:rsidRPr="007B7270">
          <w:rPr>
            <w:rStyle w:val="Hyperlink"/>
            <w:rFonts w:ascii="Arial" w:hAnsi="Arial" w:cs="Arial"/>
            <w:noProof/>
            <w:lang w:val="en-US"/>
          </w:rPr>
          <w:t>Figure 3 – Irrigation (mm d</w:t>
        </w:r>
        <w:r w:rsidR="00864ADF" w:rsidRPr="007B7270">
          <w:rPr>
            <w:rStyle w:val="Hyperlink"/>
            <w:rFonts w:ascii="Arial" w:hAnsi="Arial" w:cs="Arial"/>
            <w:noProof/>
            <w:vertAlign w:val="superscript"/>
            <w:lang w:val="en-US"/>
          </w:rPr>
          <w:noBreakHyphen/>
          <w:t>1</w:t>
        </w:r>
        <w:r w:rsidR="00864ADF" w:rsidRPr="007B7270">
          <w:rPr>
            <w:rStyle w:val="Hyperlink"/>
            <w:rFonts w:ascii="Arial" w:hAnsi="Arial" w:cs="Arial"/>
            <w:noProof/>
            <w:lang w:val="en-US"/>
          </w:rPr>
          <w:t>) and rainfall (mm d</w:t>
        </w:r>
        <w:r w:rsidR="00864ADF" w:rsidRPr="007B7270">
          <w:rPr>
            <w:rStyle w:val="Hyperlink"/>
            <w:rFonts w:ascii="Arial" w:hAnsi="Arial" w:cs="Arial"/>
            <w:noProof/>
            <w:vertAlign w:val="superscript"/>
            <w:lang w:val="en-US"/>
          </w:rPr>
          <w:noBreakHyphen/>
          <w:t>1</w:t>
        </w:r>
        <w:r w:rsidR="00864ADF" w:rsidRPr="007B7270">
          <w:rPr>
            <w:rStyle w:val="Hyperlink"/>
            <w:rFonts w:ascii="Arial" w:hAnsi="Arial" w:cs="Arial"/>
            <w:noProof/>
            <w:lang w:val="en-US"/>
          </w:rPr>
          <w:t>) during the field experiment as a function of date (m/dd/2010)</w:t>
        </w:r>
        <w:r w:rsidR="00864ADF">
          <w:rPr>
            <w:noProof/>
            <w:webHidden/>
          </w:rPr>
          <w:tab/>
        </w:r>
        <w:r>
          <w:rPr>
            <w:noProof/>
            <w:webHidden/>
          </w:rPr>
          <w:fldChar w:fldCharType="begin"/>
        </w:r>
        <w:r w:rsidR="00864ADF">
          <w:rPr>
            <w:noProof/>
            <w:webHidden/>
          </w:rPr>
          <w:instrText xml:space="preserve"> PAGEREF _Toc296436838 \h </w:instrText>
        </w:r>
        <w:r>
          <w:rPr>
            <w:noProof/>
            <w:webHidden/>
          </w:rPr>
        </w:r>
        <w:r>
          <w:rPr>
            <w:noProof/>
            <w:webHidden/>
          </w:rPr>
          <w:fldChar w:fldCharType="separate"/>
        </w:r>
        <w:r w:rsidR="00864ADF">
          <w:rPr>
            <w:noProof/>
            <w:webHidden/>
          </w:rPr>
          <w:t>54</w:t>
        </w:r>
        <w:bookmarkEnd w:id="61"/>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39" w:history="1">
        <w:bookmarkStart w:id="62" w:name="_Toc296436881"/>
        <w:r w:rsidR="00864ADF" w:rsidRPr="007B7270">
          <w:rPr>
            <w:rStyle w:val="Hyperlink"/>
            <w:rFonts w:ascii="Arial" w:hAnsi="Arial" w:cs="Arial"/>
            <w:noProof/>
            <w:lang w:val="en-US"/>
          </w:rPr>
          <w:t>Figure 4 – Maximum daily values of wet bulb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wb</w:t>
        </w:r>
        <w:r w:rsidR="00864ADF" w:rsidRPr="007B7270">
          <w:rPr>
            <w:rStyle w:val="Hyperlink"/>
            <w:rFonts w:ascii="Arial" w:hAnsi="Arial" w:cs="Arial"/>
            <w:noProof/>
            <w:lang w:val="en-US"/>
          </w:rPr>
          <w:t>) measured at ESALQ/USP meteorological station as a function of date (m/dd/2010)</w:t>
        </w:r>
        <w:r w:rsidR="00864ADF">
          <w:rPr>
            <w:noProof/>
            <w:webHidden/>
          </w:rPr>
          <w:tab/>
        </w:r>
        <w:r>
          <w:rPr>
            <w:noProof/>
            <w:webHidden/>
          </w:rPr>
          <w:fldChar w:fldCharType="begin"/>
        </w:r>
        <w:r w:rsidR="00864ADF">
          <w:rPr>
            <w:noProof/>
            <w:webHidden/>
          </w:rPr>
          <w:instrText xml:space="preserve"> PAGEREF _Toc296436839 \h </w:instrText>
        </w:r>
        <w:r>
          <w:rPr>
            <w:noProof/>
            <w:webHidden/>
          </w:rPr>
        </w:r>
        <w:r>
          <w:rPr>
            <w:noProof/>
            <w:webHidden/>
          </w:rPr>
          <w:fldChar w:fldCharType="separate"/>
        </w:r>
        <w:r w:rsidR="00864ADF">
          <w:rPr>
            <w:noProof/>
            <w:webHidden/>
          </w:rPr>
          <w:t>55</w:t>
        </w:r>
        <w:bookmarkEnd w:id="62"/>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0" w:history="1">
        <w:bookmarkStart w:id="63" w:name="_Toc296436882"/>
        <w:r w:rsidR="00864ADF" w:rsidRPr="007B7270">
          <w:rPr>
            <w:rStyle w:val="Hyperlink"/>
            <w:rFonts w:ascii="Arial" w:hAnsi="Arial" w:cs="Arial"/>
            <w:noProof/>
            <w:lang w:val="en-US"/>
          </w:rPr>
          <w:t>Figure 5 – Maximum daily values of wind speed (</w:t>
        </w:r>
        <w:r w:rsidR="00864ADF" w:rsidRPr="007B7270">
          <w:rPr>
            <w:rStyle w:val="Hyperlink"/>
            <w:rFonts w:ascii="Arial" w:hAnsi="Arial" w:cs="Arial"/>
            <w:i/>
            <w:noProof/>
            <w:lang w:val="en-US"/>
          </w:rPr>
          <w:t>u</w:t>
        </w:r>
        <w:r w:rsidR="00864ADF" w:rsidRPr="007B7270">
          <w:rPr>
            <w:rStyle w:val="Hyperlink"/>
            <w:rFonts w:ascii="Arial" w:hAnsi="Arial" w:cs="Arial"/>
            <w:noProof/>
            <w:lang w:val="en-US"/>
          </w:rPr>
          <w:t>) (above), net radiation (</w:t>
        </w:r>
        <w:r w:rsidR="00864ADF" w:rsidRPr="007B7270">
          <w:rPr>
            <w:rStyle w:val="Hyperlink"/>
            <w:rFonts w:ascii="Arial" w:hAnsi="Arial" w:cs="Arial"/>
            <w:i/>
            <w:noProof/>
            <w:lang w:val="en-US"/>
          </w:rPr>
          <w:t>R</w:t>
        </w:r>
        <w:r w:rsidR="00864ADF" w:rsidRPr="007B7270">
          <w:rPr>
            <w:rStyle w:val="Hyperlink"/>
            <w:rFonts w:ascii="Arial" w:hAnsi="Arial" w:cs="Arial"/>
            <w:i/>
            <w:noProof/>
            <w:vertAlign w:val="subscript"/>
            <w:lang w:val="en-US"/>
          </w:rPr>
          <w:t>n</w:t>
        </w:r>
        <w:r w:rsidR="00864ADF" w:rsidRPr="007B7270">
          <w:rPr>
            <w:rStyle w:val="Hyperlink"/>
            <w:rFonts w:ascii="Arial" w:hAnsi="Arial" w:cs="Arial"/>
            <w:noProof/>
            <w:lang w:val="en-US"/>
          </w:rPr>
          <w:t>) and photosynthetically active radiation (</w:t>
        </w:r>
        <w:r w:rsidR="00864ADF" w:rsidRPr="007B7270">
          <w:rPr>
            <w:rStyle w:val="Hyperlink"/>
            <w:rFonts w:ascii="Arial" w:hAnsi="Arial" w:cs="Arial"/>
            <w:i/>
            <w:noProof/>
            <w:lang w:val="en-US"/>
          </w:rPr>
          <w:t>PAR</w:t>
        </w:r>
        <w:r w:rsidR="00864ADF" w:rsidRPr="007B7270">
          <w:rPr>
            <w:rStyle w:val="Hyperlink"/>
            <w:rFonts w:ascii="Arial" w:hAnsi="Arial" w:cs="Arial"/>
            <w:noProof/>
            <w:lang w:val="en-US"/>
          </w:rPr>
          <w:t>) (below) measured at ESALQ/USP meteorological station as a function of date (m/dd/2010).</w:t>
        </w:r>
        <w:r w:rsidR="00864ADF">
          <w:rPr>
            <w:noProof/>
            <w:webHidden/>
          </w:rPr>
          <w:tab/>
        </w:r>
        <w:r>
          <w:rPr>
            <w:noProof/>
            <w:webHidden/>
          </w:rPr>
          <w:fldChar w:fldCharType="begin"/>
        </w:r>
        <w:r w:rsidR="00864ADF">
          <w:rPr>
            <w:noProof/>
            <w:webHidden/>
          </w:rPr>
          <w:instrText xml:space="preserve"> PAGEREF _Toc296436840 \h </w:instrText>
        </w:r>
        <w:r>
          <w:rPr>
            <w:noProof/>
            <w:webHidden/>
          </w:rPr>
        </w:r>
        <w:r>
          <w:rPr>
            <w:noProof/>
            <w:webHidden/>
          </w:rPr>
          <w:fldChar w:fldCharType="separate"/>
        </w:r>
        <w:r w:rsidR="00864ADF">
          <w:rPr>
            <w:noProof/>
            <w:webHidden/>
          </w:rPr>
          <w:t>56</w:t>
        </w:r>
        <w:bookmarkEnd w:id="63"/>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1" w:history="1">
        <w:bookmarkStart w:id="64" w:name="_Toc296436883"/>
        <w:r w:rsidR="00864ADF" w:rsidRPr="007B7270">
          <w:rPr>
            <w:rStyle w:val="Hyperlink"/>
            <w:rFonts w:ascii="Arial" w:hAnsi="Arial" w:cs="Arial"/>
            <w:noProof/>
            <w:lang w:val="en-US"/>
          </w:rPr>
          <w:t>Table 1 – Daily values of leaf area index (</w:t>
        </w:r>
        <w:r w:rsidR="00864ADF" w:rsidRPr="007B7270">
          <w:rPr>
            <w:rStyle w:val="Hyperlink"/>
            <w:rFonts w:ascii="Arial" w:hAnsi="Arial" w:cs="Arial"/>
            <w:i/>
            <w:noProof/>
            <w:lang w:val="en-US"/>
          </w:rPr>
          <w:t>LAI</w:t>
        </w:r>
        <w:r w:rsidR="00864ADF" w:rsidRPr="007B7270">
          <w:rPr>
            <w:rStyle w:val="Hyperlink"/>
            <w:rFonts w:ascii="Arial" w:hAnsi="Arial" w:cs="Arial"/>
            <w:noProof/>
            <w:lang w:val="en-US"/>
          </w:rPr>
          <w:t>). Bold-font values were measured; non-bold-font values were obtained by linear interpolation of measured values</w:t>
        </w:r>
        <w:r w:rsidR="00864ADF">
          <w:rPr>
            <w:noProof/>
            <w:webHidden/>
          </w:rPr>
          <w:tab/>
        </w:r>
        <w:r>
          <w:rPr>
            <w:noProof/>
            <w:webHidden/>
          </w:rPr>
          <w:fldChar w:fldCharType="begin"/>
        </w:r>
        <w:r w:rsidR="00864ADF">
          <w:rPr>
            <w:noProof/>
            <w:webHidden/>
          </w:rPr>
          <w:instrText xml:space="preserve"> PAGEREF _Toc296436841 \h </w:instrText>
        </w:r>
        <w:r>
          <w:rPr>
            <w:noProof/>
            <w:webHidden/>
          </w:rPr>
        </w:r>
        <w:r>
          <w:rPr>
            <w:noProof/>
            <w:webHidden/>
          </w:rPr>
          <w:fldChar w:fldCharType="separate"/>
        </w:r>
        <w:r w:rsidR="00864ADF">
          <w:rPr>
            <w:noProof/>
            <w:webHidden/>
          </w:rPr>
          <w:t>58</w:t>
        </w:r>
        <w:bookmarkEnd w:id="64"/>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2" w:history="1">
        <w:bookmarkStart w:id="65" w:name="_Toc296436884"/>
        <w:r w:rsidR="00864ADF" w:rsidRPr="007B7270">
          <w:rPr>
            <w:rStyle w:val="Hyperlink"/>
            <w:rFonts w:ascii="Arial" w:hAnsi="Arial" w:cs="Arial"/>
            <w:noProof/>
            <w:lang w:val="en-US"/>
          </w:rPr>
          <w:t>Figure 6 – Leaf area index (</w:t>
        </w:r>
        <w:r w:rsidR="00864ADF" w:rsidRPr="007B7270">
          <w:rPr>
            <w:rStyle w:val="Hyperlink"/>
            <w:rFonts w:ascii="Arial" w:hAnsi="Arial" w:cs="Arial"/>
            <w:i/>
            <w:noProof/>
            <w:lang w:val="en-US"/>
          </w:rPr>
          <w:t>LAI</w:t>
        </w:r>
        <w:r w:rsidR="00864ADF" w:rsidRPr="007B7270">
          <w:rPr>
            <w:rStyle w:val="Hyperlink"/>
            <w:rFonts w:ascii="Arial" w:hAnsi="Arial" w:cs="Arial"/>
            <w:noProof/>
            <w:lang w:val="en-US"/>
          </w:rPr>
          <w:t>) measured by a ceptometer (dots and asterisks) and linearly interpolated (dashed lines) as a function of date (m/dd/2010)</w:t>
        </w:r>
        <w:r w:rsidR="00864ADF">
          <w:rPr>
            <w:noProof/>
            <w:webHidden/>
          </w:rPr>
          <w:tab/>
        </w:r>
        <w:r>
          <w:rPr>
            <w:noProof/>
            <w:webHidden/>
          </w:rPr>
          <w:fldChar w:fldCharType="begin"/>
        </w:r>
        <w:r w:rsidR="00864ADF">
          <w:rPr>
            <w:noProof/>
            <w:webHidden/>
          </w:rPr>
          <w:instrText xml:space="preserve"> PAGEREF _Toc296436842 \h </w:instrText>
        </w:r>
        <w:r>
          <w:rPr>
            <w:noProof/>
            <w:webHidden/>
          </w:rPr>
        </w:r>
        <w:r>
          <w:rPr>
            <w:noProof/>
            <w:webHidden/>
          </w:rPr>
          <w:fldChar w:fldCharType="separate"/>
        </w:r>
        <w:r w:rsidR="00864ADF">
          <w:rPr>
            <w:noProof/>
            <w:webHidden/>
          </w:rPr>
          <w:t>59</w:t>
        </w:r>
        <w:bookmarkEnd w:id="65"/>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3" w:history="1">
        <w:bookmarkStart w:id="66" w:name="_Toc296436885"/>
        <w:r w:rsidR="00864ADF" w:rsidRPr="007B7270">
          <w:rPr>
            <w:rStyle w:val="Hyperlink"/>
            <w:rFonts w:ascii="Arial" w:hAnsi="Arial" w:cs="Arial"/>
            <w:noProof/>
            <w:lang w:val="en-US"/>
          </w:rPr>
          <w:t>Figure 7 – Ceramic porous cone, stainless steel cup containing polymer and a pressure transducer of a polymer tensiometer (PoT) (approximate size indicated)</w:t>
        </w:r>
        <w:r w:rsidR="00864ADF">
          <w:rPr>
            <w:noProof/>
            <w:webHidden/>
          </w:rPr>
          <w:tab/>
        </w:r>
        <w:r>
          <w:rPr>
            <w:noProof/>
            <w:webHidden/>
          </w:rPr>
          <w:fldChar w:fldCharType="begin"/>
        </w:r>
        <w:r w:rsidR="00864ADF">
          <w:rPr>
            <w:noProof/>
            <w:webHidden/>
          </w:rPr>
          <w:instrText xml:space="preserve"> PAGEREF _Toc296436843 \h </w:instrText>
        </w:r>
        <w:r>
          <w:rPr>
            <w:noProof/>
            <w:webHidden/>
          </w:rPr>
        </w:r>
        <w:r>
          <w:rPr>
            <w:noProof/>
            <w:webHidden/>
          </w:rPr>
          <w:fldChar w:fldCharType="separate"/>
        </w:r>
        <w:r w:rsidR="00864ADF">
          <w:rPr>
            <w:noProof/>
            <w:webHidden/>
          </w:rPr>
          <w:t>62</w:t>
        </w:r>
        <w:bookmarkEnd w:id="66"/>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4" w:history="1">
        <w:bookmarkStart w:id="67" w:name="_Toc296436886"/>
        <w:r w:rsidR="00864ADF" w:rsidRPr="007B7270">
          <w:rPr>
            <w:rStyle w:val="Hyperlink"/>
            <w:rFonts w:ascii="Arial" w:hAnsi="Arial" w:cs="Arial"/>
            <w:noProof/>
            <w:lang w:val="en-US"/>
          </w:rPr>
          <w:t>Table 2 – PoT temperature coefficients for tensiometers used in this study</w:t>
        </w:r>
        <w:r w:rsidR="00864ADF">
          <w:rPr>
            <w:noProof/>
            <w:webHidden/>
          </w:rPr>
          <w:tab/>
        </w:r>
        <w:r>
          <w:rPr>
            <w:noProof/>
            <w:webHidden/>
          </w:rPr>
          <w:fldChar w:fldCharType="begin"/>
        </w:r>
        <w:r w:rsidR="00864ADF">
          <w:rPr>
            <w:noProof/>
            <w:webHidden/>
          </w:rPr>
          <w:instrText xml:space="preserve"> PAGEREF _Toc296436844 \h </w:instrText>
        </w:r>
        <w:r>
          <w:rPr>
            <w:noProof/>
            <w:webHidden/>
          </w:rPr>
        </w:r>
        <w:r>
          <w:rPr>
            <w:noProof/>
            <w:webHidden/>
          </w:rPr>
          <w:fldChar w:fldCharType="separate"/>
        </w:r>
        <w:r w:rsidR="00864ADF">
          <w:rPr>
            <w:noProof/>
            <w:webHidden/>
          </w:rPr>
          <w:t>63</w:t>
        </w:r>
        <w:bookmarkEnd w:id="67"/>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5" w:history="1">
        <w:bookmarkStart w:id="68" w:name="_Toc296436887"/>
        <w:r w:rsidR="00864ADF" w:rsidRPr="007B7270">
          <w:rPr>
            <w:rStyle w:val="Hyperlink"/>
            <w:rFonts w:ascii="Arial" w:hAnsi="Arial" w:cs="Arial"/>
            <w:noProof/>
            <w:lang w:val="en-US"/>
          </w:rPr>
          <w:t xml:space="preserve">Figure 8 – Vertical distribution of PoTs in the field (S.S.: soil surface; </w:t>
        </w:r>
        <w:r w:rsidR="00864ADF" w:rsidRPr="007B7270">
          <w:rPr>
            <w:rStyle w:val="Hyperlink"/>
            <w:rFonts w:ascii="Arial" w:hAnsi="Arial" w:cs="Arial"/>
            <w:i/>
            <w:noProof/>
            <w:lang w:val="en-US"/>
          </w:rPr>
          <w:t>E</w:t>
        </w:r>
        <w:r w:rsidR="00864ADF" w:rsidRPr="007B7270">
          <w:rPr>
            <w:rStyle w:val="Hyperlink"/>
            <w:rFonts w:ascii="Arial" w:hAnsi="Arial" w:cs="Arial"/>
            <w:noProof/>
            <w:lang w:val="en-US"/>
          </w:rPr>
          <w:t xml:space="preserve">: evaporation; </w:t>
        </w:r>
        <w:r w:rsidR="00864ADF" w:rsidRPr="007B7270">
          <w:rPr>
            <w:rStyle w:val="Hyperlink"/>
            <w:rFonts w:ascii="Arial" w:hAnsi="Arial" w:cs="Arial"/>
            <w:i/>
            <w:noProof/>
            <w:lang w:val="en-US"/>
          </w:rPr>
          <w:t>d</w:t>
        </w:r>
        <w:r w:rsidR="00864ADF" w:rsidRPr="007B7270">
          <w:rPr>
            <w:rStyle w:val="Hyperlink"/>
            <w:rFonts w:ascii="Arial" w:hAnsi="Arial" w:cs="Arial"/>
            <w:noProof/>
            <w:vertAlign w:val="subscript"/>
            <w:lang w:val="en-US"/>
          </w:rPr>
          <w:t>1</w:t>
        </w:r>
        <w:r w:rsidR="00864ADF" w:rsidRPr="007B7270">
          <w:rPr>
            <w:rStyle w:val="Hyperlink"/>
            <w:rFonts w:ascii="Arial" w:hAnsi="Arial" w:cs="Arial"/>
            <w:noProof/>
            <w:vertAlign w:val="subscript"/>
            <w:lang w:val="en-US"/>
          </w:rPr>
          <w:noBreakHyphen/>
          <w:t>2</w:t>
        </w:r>
        <w:r w:rsidR="00864ADF" w:rsidRPr="007B7270">
          <w:rPr>
            <w:rStyle w:val="Hyperlink"/>
            <w:rFonts w:ascii="Arial" w:hAnsi="Arial" w:cs="Arial"/>
            <w:noProof/>
            <w:lang w:val="en-US"/>
          </w:rPr>
          <w:t xml:space="preserve">: distance between tensiometers 1 and 3; </w:t>
        </w:r>
        <w:r w:rsidR="00864ADF" w:rsidRPr="007B7270">
          <w:rPr>
            <w:rStyle w:val="Hyperlink"/>
            <w:rFonts w:ascii="Arial" w:hAnsi="Arial" w:cs="Arial"/>
            <w:i/>
            <w:noProof/>
            <w:lang w:val="en-US"/>
          </w:rPr>
          <w:t>d</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vertAlign w:val="subscript"/>
            <w:lang w:val="en-US"/>
          </w:rPr>
          <w:noBreakHyphen/>
          <w:t>3</w:t>
        </w:r>
        <w:r w:rsidR="00864ADF" w:rsidRPr="007B7270">
          <w:rPr>
            <w:rStyle w:val="Hyperlink"/>
            <w:rFonts w:ascii="Arial" w:hAnsi="Arial" w:cs="Arial"/>
            <w:noProof/>
            <w:lang w:val="en-US"/>
          </w:rPr>
          <w:t xml:space="preserve">: distance between tensiometers 2 and 3; </w:t>
        </w:r>
        <w:r w:rsidR="00864ADF" w:rsidRPr="007B7270">
          <w:rPr>
            <w:rStyle w:val="Hyperlink"/>
            <w:rFonts w:ascii="Arial" w:hAnsi="Arial" w:cs="Arial"/>
            <w:i/>
            <w:noProof/>
            <w:lang w:val="en-US"/>
          </w:rPr>
          <w:t>Z</w:t>
        </w:r>
        <w:r w:rsidR="00864ADF" w:rsidRPr="007B7270">
          <w:rPr>
            <w:rStyle w:val="Hyperlink"/>
            <w:rFonts w:ascii="Arial" w:hAnsi="Arial" w:cs="Arial"/>
            <w:noProof/>
            <w:vertAlign w:val="subscript"/>
            <w:lang w:val="en-US"/>
          </w:rPr>
          <w:t>1</w:t>
        </w:r>
        <w:r w:rsidR="00864ADF" w:rsidRPr="007B7270">
          <w:rPr>
            <w:rStyle w:val="Hyperlink"/>
            <w:rFonts w:ascii="Arial" w:hAnsi="Arial" w:cs="Arial"/>
            <w:noProof/>
            <w:lang w:val="en-US"/>
          </w:rPr>
          <w:t xml:space="preserve">: thickness of layer 1; </w:t>
        </w:r>
        <w:r w:rsidR="00864ADF" w:rsidRPr="007B7270">
          <w:rPr>
            <w:rStyle w:val="Hyperlink"/>
            <w:rFonts w:ascii="Arial" w:hAnsi="Arial" w:cs="Arial"/>
            <w:i/>
            <w:noProof/>
            <w:lang w:val="en-US"/>
          </w:rPr>
          <w:t>Z</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thickness of layer 2; </w:t>
        </w:r>
        <w:r w:rsidR="00864ADF" w:rsidRPr="007B7270">
          <w:rPr>
            <w:rStyle w:val="Hyperlink"/>
            <w:rFonts w:ascii="Arial" w:hAnsi="Arial" w:cs="Arial"/>
            <w:i/>
            <w:noProof/>
            <w:lang w:val="en-US"/>
          </w:rPr>
          <w:t>Z</w:t>
        </w:r>
        <w:r w:rsidR="00864ADF" w:rsidRPr="007B7270">
          <w:rPr>
            <w:rStyle w:val="Hyperlink"/>
            <w:rFonts w:ascii="Arial" w:hAnsi="Arial" w:cs="Arial"/>
            <w:noProof/>
            <w:vertAlign w:val="subscript"/>
            <w:lang w:val="en-US"/>
          </w:rPr>
          <w:t>3</w:t>
        </w:r>
        <w:r w:rsidR="00864ADF" w:rsidRPr="007B7270">
          <w:rPr>
            <w:rStyle w:val="Hyperlink"/>
            <w:rFonts w:ascii="Arial" w:hAnsi="Arial" w:cs="Arial"/>
            <w:noProof/>
            <w:lang w:val="en-US"/>
          </w:rPr>
          <w:t xml:space="preserve">: thickness of layer 3; </w:t>
        </w:r>
        <w:r w:rsidR="00864ADF" w:rsidRPr="007B7270">
          <w:rPr>
            <w:rStyle w:val="Hyperlink"/>
            <w:rFonts w:ascii="Arial" w:hAnsi="Arial" w:cs="Arial"/>
            <w:i/>
            <w:noProof/>
            <w:lang w:val="en-US"/>
          </w:rPr>
          <w:t>q</w:t>
        </w:r>
        <w:r w:rsidR="00864ADF" w:rsidRPr="007B7270">
          <w:rPr>
            <w:rStyle w:val="Hyperlink"/>
            <w:rFonts w:ascii="Arial" w:hAnsi="Arial" w:cs="Arial"/>
            <w:noProof/>
            <w:vertAlign w:val="subscript"/>
            <w:lang w:val="en-US"/>
          </w:rPr>
          <w:t>1</w:t>
        </w:r>
        <w:r w:rsidR="00864ADF" w:rsidRPr="007B7270">
          <w:rPr>
            <w:rStyle w:val="Hyperlink"/>
            <w:rFonts w:ascii="Arial" w:hAnsi="Arial" w:cs="Arial"/>
            <w:noProof/>
            <w:lang w:val="en-US"/>
          </w:rPr>
          <w:t xml:space="preserve">: vertical water flux between layers 1 and 2; </w:t>
        </w:r>
        <w:r w:rsidR="00864ADF" w:rsidRPr="007B7270">
          <w:rPr>
            <w:rStyle w:val="Hyperlink"/>
            <w:rFonts w:ascii="Arial" w:hAnsi="Arial" w:cs="Arial"/>
            <w:i/>
            <w:noProof/>
            <w:lang w:val="en-US"/>
          </w:rPr>
          <w:t>q</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vertical water flux between layers 2 and 3; PoT</w:t>
        </w:r>
        <w:r w:rsidR="00864ADF" w:rsidRPr="007B7270">
          <w:rPr>
            <w:rStyle w:val="Hyperlink"/>
            <w:rFonts w:ascii="Arial" w:hAnsi="Arial" w:cs="Arial"/>
            <w:noProof/>
            <w:vertAlign w:val="subscript"/>
            <w:lang w:val="en-US"/>
          </w:rPr>
          <w:t>1</w:t>
        </w:r>
        <w:r w:rsidR="00864ADF" w:rsidRPr="007B7270">
          <w:rPr>
            <w:rStyle w:val="Hyperlink"/>
            <w:rFonts w:ascii="Arial" w:hAnsi="Arial" w:cs="Arial"/>
            <w:noProof/>
            <w:lang w:val="en-US"/>
          </w:rPr>
          <w:t>: polymer tensiometer in layer 1; PoT</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polymer tensiometer in layer 2; PoT</w:t>
        </w:r>
        <w:r w:rsidR="00864ADF" w:rsidRPr="007B7270">
          <w:rPr>
            <w:rStyle w:val="Hyperlink"/>
            <w:rFonts w:ascii="Arial" w:hAnsi="Arial" w:cs="Arial"/>
            <w:noProof/>
            <w:vertAlign w:val="subscript"/>
            <w:lang w:val="en-US"/>
          </w:rPr>
          <w:t>3</w:t>
        </w:r>
        <w:r w:rsidR="00864ADF" w:rsidRPr="007B7270">
          <w:rPr>
            <w:rStyle w:val="Hyperlink"/>
            <w:rFonts w:ascii="Arial" w:hAnsi="Arial" w:cs="Arial"/>
            <w:noProof/>
            <w:lang w:val="en-US"/>
          </w:rPr>
          <w:t>: polymer tensiometer in layer 3)</w:t>
        </w:r>
        <w:r w:rsidR="00864ADF">
          <w:rPr>
            <w:noProof/>
            <w:webHidden/>
          </w:rPr>
          <w:tab/>
        </w:r>
        <w:r>
          <w:rPr>
            <w:noProof/>
            <w:webHidden/>
          </w:rPr>
          <w:fldChar w:fldCharType="begin"/>
        </w:r>
        <w:r w:rsidR="00864ADF">
          <w:rPr>
            <w:noProof/>
            <w:webHidden/>
          </w:rPr>
          <w:instrText xml:space="preserve"> PAGEREF _Toc296436845 \h </w:instrText>
        </w:r>
        <w:r>
          <w:rPr>
            <w:noProof/>
            <w:webHidden/>
          </w:rPr>
        </w:r>
        <w:r>
          <w:rPr>
            <w:noProof/>
            <w:webHidden/>
          </w:rPr>
          <w:fldChar w:fldCharType="separate"/>
        </w:r>
        <w:r w:rsidR="00864ADF">
          <w:rPr>
            <w:noProof/>
            <w:webHidden/>
          </w:rPr>
          <w:t>68</w:t>
        </w:r>
        <w:bookmarkEnd w:id="68"/>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6" w:history="1">
        <w:bookmarkStart w:id="69" w:name="_Toc296436888"/>
        <w:r w:rsidR="00864ADF" w:rsidRPr="007B7270">
          <w:rPr>
            <w:rStyle w:val="Hyperlink"/>
            <w:rFonts w:ascii="Arial" w:hAnsi="Arial" w:cs="Arial"/>
            <w:noProof/>
            <w:lang w:val="en-US"/>
          </w:rPr>
          <w:t>Figure 9 – Water content as a function of pressure head (soil water retention curves) in the layer between 0 and 0.25 m (above) and in the layer between 0.25 and 0.50 m (below)</w:t>
        </w:r>
        <w:r w:rsidR="00864ADF" w:rsidRPr="007B7270">
          <w:rPr>
            <w:rStyle w:val="Hyperlink"/>
            <w:rFonts w:ascii="Arial" w:hAnsi="Arial" w:cs="Arial"/>
            <w:iCs/>
            <w:noProof/>
            <w:lang w:val="en-US"/>
          </w:rPr>
          <w:t xml:space="preserve">. Grey dots represent experimentally obtained data and black dots represent fitted </w:t>
        </w:r>
        <w:r w:rsidR="00864ADF" w:rsidRPr="007B7270">
          <w:rPr>
            <w:rStyle w:val="Hyperlink"/>
            <w:rFonts w:ascii="Arial" w:hAnsi="Arial" w:cs="Arial"/>
            <w:noProof/>
            <w:lang w:val="en-US"/>
          </w:rPr>
          <w:t>eq. 35. Thin lines delimit the 95% confidence interval</w:t>
        </w:r>
        <w:r w:rsidR="00864ADF">
          <w:rPr>
            <w:noProof/>
            <w:webHidden/>
          </w:rPr>
          <w:tab/>
        </w:r>
        <w:r>
          <w:rPr>
            <w:noProof/>
            <w:webHidden/>
          </w:rPr>
          <w:fldChar w:fldCharType="begin"/>
        </w:r>
        <w:r w:rsidR="00864ADF">
          <w:rPr>
            <w:noProof/>
            <w:webHidden/>
          </w:rPr>
          <w:instrText xml:space="preserve"> PAGEREF _Toc296436846 \h </w:instrText>
        </w:r>
        <w:r>
          <w:rPr>
            <w:noProof/>
            <w:webHidden/>
          </w:rPr>
        </w:r>
        <w:r>
          <w:rPr>
            <w:noProof/>
            <w:webHidden/>
          </w:rPr>
          <w:fldChar w:fldCharType="separate"/>
        </w:r>
        <w:r w:rsidR="00864ADF">
          <w:rPr>
            <w:noProof/>
            <w:webHidden/>
          </w:rPr>
          <w:t>72</w:t>
        </w:r>
        <w:bookmarkEnd w:id="69"/>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7" w:history="1">
        <w:bookmarkStart w:id="70" w:name="_Toc296436889"/>
        <w:r w:rsidR="00864ADF" w:rsidRPr="007B7270">
          <w:rPr>
            <w:rStyle w:val="Hyperlink"/>
            <w:rFonts w:ascii="Arial" w:hAnsi="Arial" w:cs="Arial"/>
            <w:noProof/>
            <w:lang w:val="en-US"/>
          </w:rPr>
          <w:t xml:space="preserve">Table 3 – Parameters of Van Genuchten equations (eq. 35 and 36) fitted for the interval between </w:t>
        </w:r>
        <w:r w:rsidR="00864ADF" w:rsidRPr="007B7270">
          <w:rPr>
            <w:rStyle w:val="Hyperlink"/>
            <w:rFonts w:ascii="Arial" w:hAnsi="Arial" w:cs="Arial"/>
            <w:noProof/>
            <w:lang w:val="en-US"/>
          </w:rPr>
          <w:noBreakHyphen/>
          <w:t>150 &lt;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&lt; </w:t>
        </w:r>
        <w:r w:rsidR="00864ADF" w:rsidRPr="007B7270">
          <w:rPr>
            <w:rStyle w:val="Hyperlink"/>
            <w:rFonts w:ascii="Arial" w:hAnsi="Arial" w:cs="Arial"/>
            <w:noProof/>
            <w:lang w:val="en-US"/>
          </w:rPr>
          <w:noBreakHyphen/>
          <w:t>1 m, and lower and upper 95% confidence limits</w:t>
        </w:r>
        <w:r w:rsidR="00864ADF">
          <w:rPr>
            <w:noProof/>
            <w:webHidden/>
          </w:rPr>
          <w:tab/>
        </w:r>
        <w:r>
          <w:rPr>
            <w:noProof/>
            <w:webHidden/>
          </w:rPr>
          <w:fldChar w:fldCharType="begin"/>
        </w:r>
        <w:r w:rsidR="00864ADF">
          <w:rPr>
            <w:noProof/>
            <w:webHidden/>
          </w:rPr>
          <w:instrText xml:space="preserve"> PAGEREF _Toc296436847 \h </w:instrText>
        </w:r>
        <w:r>
          <w:rPr>
            <w:noProof/>
            <w:webHidden/>
          </w:rPr>
        </w:r>
        <w:r>
          <w:rPr>
            <w:noProof/>
            <w:webHidden/>
          </w:rPr>
          <w:fldChar w:fldCharType="separate"/>
        </w:r>
        <w:r w:rsidR="00864ADF">
          <w:rPr>
            <w:noProof/>
            <w:webHidden/>
          </w:rPr>
          <w:t>73</w:t>
        </w:r>
        <w:bookmarkEnd w:id="70"/>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8" w:history="1">
        <w:bookmarkStart w:id="71" w:name="_Toc296436890"/>
        <w:r w:rsidR="00864ADF" w:rsidRPr="007B7270">
          <w:rPr>
            <w:rStyle w:val="Hyperlink"/>
            <w:rFonts w:ascii="Arial" w:hAnsi="Arial" w:cs="Arial"/>
            <w:noProof/>
            <w:lang w:val="en-US"/>
          </w:rPr>
          <w:t>Figure 11 – Maximum daily air temperature during the interval of analysis for both treatments as a function of date (m/dd/2010)</w:t>
        </w:r>
        <w:r w:rsidR="00864ADF">
          <w:rPr>
            <w:noProof/>
            <w:webHidden/>
          </w:rPr>
          <w:tab/>
        </w:r>
        <w:r>
          <w:rPr>
            <w:noProof/>
            <w:webHidden/>
          </w:rPr>
          <w:fldChar w:fldCharType="begin"/>
        </w:r>
        <w:r w:rsidR="00864ADF">
          <w:rPr>
            <w:noProof/>
            <w:webHidden/>
          </w:rPr>
          <w:instrText xml:space="preserve"> PAGEREF _Toc296436848 \h </w:instrText>
        </w:r>
        <w:r>
          <w:rPr>
            <w:noProof/>
            <w:webHidden/>
          </w:rPr>
        </w:r>
        <w:r>
          <w:rPr>
            <w:noProof/>
            <w:webHidden/>
          </w:rPr>
          <w:fldChar w:fldCharType="separate"/>
        </w:r>
        <w:r w:rsidR="00864ADF">
          <w:rPr>
            <w:noProof/>
            <w:webHidden/>
          </w:rPr>
          <w:t>76</w:t>
        </w:r>
        <w:bookmarkEnd w:id="71"/>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49" w:history="1">
        <w:bookmarkStart w:id="72" w:name="_Toc296436891"/>
        <w:r w:rsidR="00864ADF" w:rsidRPr="007B7270">
          <w:rPr>
            <w:rStyle w:val="Hyperlink"/>
            <w:rFonts w:ascii="Arial" w:hAnsi="Arial" w:cs="Arial"/>
            <w:noProof/>
            <w:lang w:val="en-US"/>
          </w:rPr>
          <w:t>Figure 12 – Maximum daily canopy temperature during the interval of analysis for both treatments as a function of date (m/dd/2010). Straight lines are the tendency lines</w:t>
        </w:r>
        <w:r w:rsidR="00864ADF">
          <w:rPr>
            <w:noProof/>
            <w:webHidden/>
          </w:rPr>
          <w:tab/>
        </w:r>
        <w:r>
          <w:rPr>
            <w:noProof/>
            <w:webHidden/>
          </w:rPr>
          <w:fldChar w:fldCharType="begin"/>
        </w:r>
        <w:r w:rsidR="00864ADF">
          <w:rPr>
            <w:noProof/>
            <w:webHidden/>
          </w:rPr>
          <w:instrText xml:space="preserve"> PAGEREF _Toc296436849 \h </w:instrText>
        </w:r>
        <w:r>
          <w:rPr>
            <w:noProof/>
            <w:webHidden/>
          </w:rPr>
        </w:r>
        <w:r>
          <w:rPr>
            <w:noProof/>
            <w:webHidden/>
          </w:rPr>
          <w:fldChar w:fldCharType="separate"/>
        </w:r>
        <w:r w:rsidR="00864ADF">
          <w:rPr>
            <w:noProof/>
            <w:webHidden/>
          </w:rPr>
          <w:t>76</w:t>
        </w:r>
        <w:bookmarkEnd w:id="72"/>
        <w:r>
          <w:rPr>
            <w:noProof/>
            <w:webHidden/>
          </w:rPr>
          <w:fldChar w:fldCharType="end"/>
        </w:r>
      </w:hyperlink>
    </w:p>
    <w:p w:rsidR="00864ADF" w:rsidRDefault="00EB4AC9">
      <w:pPr>
        <w:pStyle w:val="ndicedeilustraes"/>
        <w:tabs>
          <w:tab w:val="left" w:pos="2144"/>
          <w:tab w:val="right" w:leader="dot" w:pos="9397"/>
        </w:tabs>
        <w:rPr>
          <w:rFonts w:asciiTheme="minorHAnsi" w:eastAsiaTheme="minorEastAsia" w:hAnsiTheme="minorHAnsi"/>
          <w:noProof/>
          <w:sz w:val="22"/>
          <w:lang w:eastAsia="pt-BR"/>
        </w:rPr>
      </w:pPr>
      <w:hyperlink w:anchor="_Toc296436850" w:history="1">
        <w:bookmarkStart w:id="73" w:name="_Toc296436892"/>
        <w:r w:rsidR="00864ADF" w:rsidRPr="007B7270">
          <w:rPr>
            <w:rStyle w:val="Hyperlink"/>
            <w:rFonts w:ascii="Arial" w:hAnsi="Arial" w:cs="Arial"/>
            <w:noProof/>
            <w:lang w:val="en-US"/>
          </w:rPr>
          <w:t>Figure 13 –</w:t>
        </w:r>
        <w:r w:rsidR="00864ADF">
          <w:rPr>
            <w:rFonts w:asciiTheme="minorHAnsi" w:eastAsiaTheme="minorEastAsia" w:hAnsiTheme="minorHAnsi"/>
            <w:noProof/>
            <w:sz w:val="22"/>
            <w:lang w:eastAsia="pt-BR"/>
          </w:rPr>
          <w:tab/>
        </w:r>
        <w:r w:rsidR="00864ADF" w:rsidRPr="007B7270">
          <w:rPr>
            <w:rStyle w:val="Hyperlink"/>
            <w:rFonts w:ascii="Arial" w:hAnsi="Arial" w:cs="Arial"/>
            <w:noProof/>
            <w:lang w:val="en-US"/>
          </w:rPr>
          <w:t>Difference between canopy and air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canopy-air</w:t>
        </w:r>
        <w:r w:rsidR="00864ADF" w:rsidRPr="007B7270">
          <w:rPr>
            <w:rStyle w:val="Hyperlink"/>
            <w:rFonts w:ascii="Arial" w:hAnsi="Arial" w:cs="Arial"/>
            <w:noProof/>
            <w:lang w:val="en-US"/>
          </w:rPr>
          <w:t>) as a function of water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for the irrigated (above) and non-irrigated (below) treatment. The color of the dots represent the period of the day of the respective observation. Straight lines are tendency lines</w:t>
        </w:r>
        <w:r w:rsidR="00864ADF">
          <w:rPr>
            <w:noProof/>
            <w:webHidden/>
          </w:rPr>
          <w:tab/>
        </w:r>
        <w:r>
          <w:rPr>
            <w:noProof/>
            <w:webHidden/>
          </w:rPr>
          <w:fldChar w:fldCharType="begin"/>
        </w:r>
        <w:r w:rsidR="00864ADF">
          <w:rPr>
            <w:noProof/>
            <w:webHidden/>
          </w:rPr>
          <w:instrText xml:space="preserve"> PAGEREF _Toc296436850 \h </w:instrText>
        </w:r>
        <w:r>
          <w:rPr>
            <w:noProof/>
            <w:webHidden/>
          </w:rPr>
        </w:r>
        <w:r>
          <w:rPr>
            <w:noProof/>
            <w:webHidden/>
          </w:rPr>
          <w:fldChar w:fldCharType="separate"/>
        </w:r>
        <w:r w:rsidR="00864ADF">
          <w:rPr>
            <w:noProof/>
            <w:webHidden/>
          </w:rPr>
          <w:t>78</w:t>
        </w:r>
        <w:bookmarkEnd w:id="73"/>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1" w:history="1">
        <w:bookmarkStart w:id="74" w:name="_Toc296436893"/>
        <w:r w:rsidR="00864ADF" w:rsidRPr="007B7270">
          <w:rPr>
            <w:rStyle w:val="Hyperlink"/>
            <w:rFonts w:ascii="Arial" w:hAnsi="Arial" w:cs="Arial"/>
            <w:noProof/>
            <w:lang w:val="en-US"/>
          </w:rPr>
          <w:t>Figure 14 – Difference between canopy and wet bulb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wb</w:t>
        </w:r>
        <w:r w:rsidR="00864ADF" w:rsidRPr="007B7270">
          <w:rPr>
            <w:rStyle w:val="Hyperlink"/>
            <w:rFonts w:ascii="Arial" w:hAnsi="Arial" w:cs="Arial"/>
            <w:noProof/>
            <w:lang w:val="en-US"/>
          </w:rPr>
          <w:t>) for both treatments as a function of date (m/dd/2010). Straight lines are the tendency lines</w:t>
        </w:r>
        <w:r w:rsidR="00864ADF">
          <w:rPr>
            <w:noProof/>
            <w:webHidden/>
          </w:rPr>
          <w:tab/>
        </w:r>
        <w:r>
          <w:rPr>
            <w:noProof/>
            <w:webHidden/>
          </w:rPr>
          <w:fldChar w:fldCharType="begin"/>
        </w:r>
        <w:r w:rsidR="00864ADF">
          <w:rPr>
            <w:noProof/>
            <w:webHidden/>
          </w:rPr>
          <w:instrText xml:space="preserve"> PAGEREF _Toc296436851 \h </w:instrText>
        </w:r>
        <w:r>
          <w:rPr>
            <w:noProof/>
            <w:webHidden/>
          </w:rPr>
        </w:r>
        <w:r>
          <w:rPr>
            <w:noProof/>
            <w:webHidden/>
          </w:rPr>
          <w:fldChar w:fldCharType="separate"/>
        </w:r>
        <w:r w:rsidR="00864ADF">
          <w:rPr>
            <w:noProof/>
            <w:webHidden/>
          </w:rPr>
          <w:t>79</w:t>
        </w:r>
        <w:bookmarkEnd w:id="74"/>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2" w:history="1">
        <w:bookmarkStart w:id="75" w:name="_Toc296436894"/>
        <w:r w:rsidR="00864ADF" w:rsidRPr="007B7270">
          <w:rPr>
            <w:rStyle w:val="Hyperlink"/>
            <w:rFonts w:ascii="Arial" w:hAnsi="Arial" w:cs="Arial"/>
            <w:noProof/>
            <w:lang w:val="en-US"/>
          </w:rPr>
          <w:t xml:space="preserve">Figure 15 – Difference in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xml:space="preserve"> and difference in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i/>
            <w:noProof/>
            <w:vertAlign w:val="subscript"/>
            <w:lang w:val="en-US"/>
          </w:rPr>
          <w:noBreakHyphen/>
          <w:t>air</w:t>
        </w:r>
        <w:r w:rsidR="00864ADF" w:rsidRPr="007B7270">
          <w:rPr>
            <w:rStyle w:val="Hyperlink"/>
            <w:rFonts w:ascii="Arial" w:hAnsi="Arial" w:cs="Arial"/>
            <w:noProof/>
            <w:lang w:val="en-US"/>
          </w:rPr>
          <w:t>) between non-irrigated treatment and irrigated treatment as a function of date (m/dd/2010). Ellipses identify in a sequence the days August 15, 23, 25 and 30 which were analyzed in more details</w:t>
        </w:r>
        <w:r w:rsidR="00864ADF">
          <w:rPr>
            <w:noProof/>
            <w:webHidden/>
          </w:rPr>
          <w:tab/>
        </w:r>
        <w:r>
          <w:rPr>
            <w:noProof/>
            <w:webHidden/>
          </w:rPr>
          <w:fldChar w:fldCharType="begin"/>
        </w:r>
        <w:r w:rsidR="00864ADF">
          <w:rPr>
            <w:noProof/>
            <w:webHidden/>
          </w:rPr>
          <w:instrText xml:space="preserve"> PAGEREF _Toc296436852 \h </w:instrText>
        </w:r>
        <w:r>
          <w:rPr>
            <w:noProof/>
            <w:webHidden/>
          </w:rPr>
        </w:r>
        <w:r>
          <w:rPr>
            <w:noProof/>
            <w:webHidden/>
          </w:rPr>
          <w:fldChar w:fldCharType="separate"/>
        </w:r>
        <w:r w:rsidR="00864ADF">
          <w:rPr>
            <w:noProof/>
            <w:webHidden/>
          </w:rPr>
          <w:t>81</w:t>
        </w:r>
        <w:bookmarkEnd w:id="75"/>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3" w:history="1">
        <w:bookmarkStart w:id="76" w:name="_Toc296436895"/>
        <w:r w:rsidR="00864ADF" w:rsidRPr="007B7270">
          <w:rPr>
            <w:rStyle w:val="Hyperlink"/>
            <w:rFonts w:ascii="Arial" w:hAnsi="Arial" w:cs="Arial"/>
            <w:noProof/>
            <w:lang w:val="en-US"/>
          </w:rPr>
          <w:t xml:space="preserve">Figure 16 – Mean values of stomatal conductance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(mm s</w:t>
        </w:r>
        <w:r w:rsidR="00864ADF" w:rsidRPr="007B7270">
          <w:rPr>
            <w:rStyle w:val="Hyperlink"/>
            <w:rFonts w:ascii="Arial" w:hAnsi="Arial" w:cs="Arial"/>
            <w:noProof/>
            <w:vertAlign w:val="superscript"/>
            <w:lang w:val="en-US"/>
          </w:rPr>
          <w:noBreakHyphen/>
          <w:t>1</w:t>
        </w:r>
        <w:r w:rsidR="00864ADF" w:rsidRPr="007B7270">
          <w:rPr>
            <w:rStyle w:val="Hyperlink"/>
            <w:rFonts w:ascii="Arial" w:hAnsi="Arial" w:cs="Arial"/>
            <w:noProof/>
            <w:lang w:val="en-US"/>
          </w:rPr>
          <w:t xml:space="preserve">) (above) and transpiration rate </w:t>
        </w:r>
        <w:r w:rsidR="00864ADF" w:rsidRPr="007B7270">
          <w:rPr>
            <w:rStyle w:val="Hyperlink"/>
            <w:rFonts w:ascii="Arial" w:hAnsi="Arial" w:cs="Arial"/>
            <w:i/>
            <w:noProof/>
            <w:lang w:val="en-US"/>
          </w:rPr>
          <w:t>T</w:t>
        </w:r>
        <w:r w:rsidR="00864ADF" w:rsidRPr="007B7270">
          <w:rPr>
            <w:rStyle w:val="Hyperlink"/>
            <w:rFonts w:ascii="Arial" w:hAnsi="Arial" w:cs="Arial"/>
            <w:noProof/>
            <w:lang w:val="en-US"/>
          </w:rPr>
          <w:t xml:space="preserve"> (mg m</w:t>
        </w:r>
        <w:r w:rsidR="00864ADF" w:rsidRPr="007B7270">
          <w:rPr>
            <w:rStyle w:val="Hyperlink"/>
            <w:rFonts w:ascii="Arial" w:hAnsi="Arial" w:cs="Arial"/>
            <w:noProof/>
            <w:vertAlign w:val="superscript"/>
            <w:lang w:val="en-US"/>
          </w:rPr>
          <w:noBreakHyphen/>
          <w:t>2</w:t>
        </w:r>
        <w:r w:rsidR="00864ADF" w:rsidRPr="007B7270">
          <w:rPr>
            <w:rStyle w:val="Hyperlink"/>
            <w:rFonts w:ascii="Arial" w:hAnsi="Arial" w:cs="Arial"/>
            <w:noProof/>
            <w:lang w:val="en-US"/>
          </w:rPr>
          <w:t> s</w:t>
        </w:r>
        <w:r w:rsidR="00864ADF" w:rsidRPr="007B7270">
          <w:rPr>
            <w:rStyle w:val="Hyperlink"/>
            <w:rFonts w:ascii="Arial" w:hAnsi="Arial" w:cs="Arial"/>
            <w:noProof/>
            <w:vertAlign w:val="superscript"/>
            <w:lang w:val="en-US"/>
          </w:rPr>
          <w:noBreakHyphen/>
          <w:t>1</w:t>
        </w:r>
        <w:r w:rsidR="00864ADF" w:rsidRPr="007B7270">
          <w:rPr>
            <w:rStyle w:val="Hyperlink"/>
            <w:rFonts w:ascii="Arial" w:hAnsi="Arial" w:cs="Arial"/>
            <w:noProof/>
            <w:lang w:val="en-US"/>
          </w:rPr>
          <w:t>) (below) for both treatments as a function of date (m/dd/2010). Measurements were made between 11:00 AM and 2:30 PM by porometry</w:t>
        </w:r>
        <w:r w:rsidR="00864ADF">
          <w:rPr>
            <w:noProof/>
            <w:webHidden/>
          </w:rPr>
          <w:tab/>
        </w:r>
        <w:r>
          <w:rPr>
            <w:noProof/>
            <w:webHidden/>
          </w:rPr>
          <w:fldChar w:fldCharType="begin"/>
        </w:r>
        <w:r w:rsidR="00864ADF">
          <w:rPr>
            <w:noProof/>
            <w:webHidden/>
          </w:rPr>
          <w:instrText xml:space="preserve"> PAGEREF _Toc296436853 \h </w:instrText>
        </w:r>
        <w:r>
          <w:rPr>
            <w:noProof/>
            <w:webHidden/>
          </w:rPr>
        </w:r>
        <w:r>
          <w:rPr>
            <w:noProof/>
            <w:webHidden/>
          </w:rPr>
          <w:fldChar w:fldCharType="separate"/>
        </w:r>
        <w:r w:rsidR="00864ADF">
          <w:rPr>
            <w:noProof/>
            <w:webHidden/>
          </w:rPr>
          <w:t>82</w:t>
        </w:r>
        <w:bookmarkEnd w:id="76"/>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4" w:history="1">
        <w:bookmarkStart w:id="77" w:name="_Toc296436896"/>
        <w:r w:rsidR="00864ADF" w:rsidRPr="007B7270">
          <w:rPr>
            <w:rStyle w:val="Hyperlink"/>
            <w:rFonts w:ascii="Arial" w:hAnsi="Arial" w:cs="Arial"/>
            <w:noProof/>
            <w:lang w:val="en-US"/>
          </w:rPr>
          <w:t xml:space="preserve">Figure 17 –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xml:space="preserve"> (m) for three depths in two observation points of the non-irrigated treatment (NI 1 and NI 2) as a function of date (m/dd/2010). Vertical lines indicate the onset of water stress determined by the criterion of temperature and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xml:space="preserve"> differences</w:t>
        </w:r>
        <w:r w:rsidR="00864ADF">
          <w:rPr>
            <w:noProof/>
            <w:webHidden/>
          </w:rPr>
          <w:tab/>
        </w:r>
        <w:r>
          <w:rPr>
            <w:noProof/>
            <w:webHidden/>
          </w:rPr>
          <w:fldChar w:fldCharType="begin"/>
        </w:r>
        <w:r w:rsidR="00864ADF">
          <w:rPr>
            <w:noProof/>
            <w:webHidden/>
          </w:rPr>
          <w:instrText xml:space="preserve"> PAGEREF _Toc296436854 \h </w:instrText>
        </w:r>
        <w:r>
          <w:rPr>
            <w:noProof/>
            <w:webHidden/>
          </w:rPr>
        </w:r>
        <w:r>
          <w:rPr>
            <w:noProof/>
            <w:webHidden/>
          </w:rPr>
          <w:fldChar w:fldCharType="separate"/>
        </w:r>
        <w:r w:rsidR="00864ADF">
          <w:rPr>
            <w:noProof/>
            <w:webHidden/>
          </w:rPr>
          <w:t>84</w:t>
        </w:r>
        <w:bookmarkEnd w:id="77"/>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5" w:history="1">
        <w:bookmarkStart w:id="78" w:name="_Toc296436897"/>
        <w:r w:rsidR="00864ADF" w:rsidRPr="007B7270">
          <w:rPr>
            <w:rStyle w:val="Hyperlink"/>
            <w:rFonts w:ascii="Arial" w:hAnsi="Arial" w:cs="Arial"/>
            <w:noProof/>
            <w:lang w:val="en-US"/>
          </w:rPr>
          <w:t xml:space="preserve">Figure 18 –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(m) at three depths in the two observation points in the irrigated treatment (I 1 and I 2) as a function of date (m/dd/2010)</w:t>
        </w:r>
        <w:r w:rsidR="00864ADF">
          <w:rPr>
            <w:noProof/>
            <w:webHidden/>
          </w:rPr>
          <w:tab/>
        </w:r>
        <w:r>
          <w:rPr>
            <w:noProof/>
            <w:webHidden/>
          </w:rPr>
          <w:fldChar w:fldCharType="begin"/>
        </w:r>
        <w:r w:rsidR="00864ADF">
          <w:rPr>
            <w:noProof/>
            <w:webHidden/>
          </w:rPr>
          <w:instrText xml:space="preserve"> PAGEREF _Toc296436855 \h </w:instrText>
        </w:r>
        <w:r>
          <w:rPr>
            <w:noProof/>
            <w:webHidden/>
          </w:rPr>
        </w:r>
        <w:r>
          <w:rPr>
            <w:noProof/>
            <w:webHidden/>
          </w:rPr>
          <w:fldChar w:fldCharType="separate"/>
        </w:r>
        <w:r w:rsidR="00864ADF">
          <w:rPr>
            <w:noProof/>
            <w:webHidden/>
          </w:rPr>
          <w:t>85</w:t>
        </w:r>
        <w:bookmarkEnd w:id="78"/>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6" w:history="1">
        <w:bookmarkStart w:id="79" w:name="_Toc296436898"/>
        <w:r w:rsidR="00864ADF" w:rsidRPr="007B7270">
          <w:rPr>
            <w:rStyle w:val="Hyperlink"/>
            <w:rFonts w:ascii="Arial" w:hAnsi="Arial" w:cs="Arial"/>
            <w:noProof/>
            <w:lang w:val="en-US"/>
          </w:rPr>
          <w:t xml:space="preserve">Figure 19 – Photosynthetically active radiation </w:t>
        </w:r>
        <w:r w:rsidR="00864ADF" w:rsidRPr="007B7270">
          <w:rPr>
            <w:rStyle w:val="Hyperlink"/>
            <w:rFonts w:ascii="Arial" w:hAnsi="Arial" w:cs="Arial"/>
            <w:i/>
            <w:noProof/>
            <w:lang w:val="en-US"/>
          </w:rPr>
          <w:t>PAR</w:t>
        </w:r>
        <w:r w:rsidR="00864ADF" w:rsidRPr="007B7270">
          <w:rPr>
            <w:rStyle w:val="Hyperlink"/>
            <w:rFonts w:ascii="Arial" w:hAnsi="Arial" w:cs="Arial"/>
            <w:noProof/>
            <w:lang w:val="en-US"/>
          </w:rPr>
          <w:t xml:space="preserve"> (W m</w:t>
        </w:r>
        <w:r w:rsidR="00864ADF" w:rsidRPr="007B7270">
          <w:rPr>
            <w:rStyle w:val="Hyperlink"/>
            <w:rFonts w:ascii="Arial" w:hAnsi="Arial" w:cs="Arial"/>
            <w:noProof/>
            <w:vertAlign w:val="superscript"/>
            <w:lang w:val="en-US"/>
          </w:rPr>
          <w:noBreakHyphen/>
          <w:t>2</w:t>
        </w:r>
        <w:r w:rsidR="00864ADF" w:rsidRPr="007B7270">
          <w:rPr>
            <w:rStyle w:val="Hyperlink"/>
            <w:rFonts w:ascii="Arial" w:hAnsi="Arial" w:cs="Arial"/>
            <w:noProof/>
            <w:lang w:val="en-US"/>
          </w:rPr>
          <w:t>) as a function of the time of the day for August 9, 15, 23, 25 and 30, 2010</w:t>
        </w:r>
        <w:r w:rsidR="00864ADF">
          <w:rPr>
            <w:noProof/>
            <w:webHidden/>
          </w:rPr>
          <w:tab/>
        </w:r>
        <w:r>
          <w:rPr>
            <w:noProof/>
            <w:webHidden/>
          </w:rPr>
          <w:fldChar w:fldCharType="begin"/>
        </w:r>
        <w:r w:rsidR="00864ADF">
          <w:rPr>
            <w:noProof/>
            <w:webHidden/>
          </w:rPr>
          <w:instrText xml:space="preserve"> PAGEREF _Toc296436856 \h </w:instrText>
        </w:r>
        <w:r>
          <w:rPr>
            <w:noProof/>
            <w:webHidden/>
          </w:rPr>
        </w:r>
        <w:r>
          <w:rPr>
            <w:noProof/>
            <w:webHidden/>
          </w:rPr>
          <w:fldChar w:fldCharType="separate"/>
        </w:r>
        <w:r w:rsidR="00864ADF">
          <w:rPr>
            <w:noProof/>
            <w:webHidden/>
          </w:rPr>
          <w:t>86</w:t>
        </w:r>
        <w:bookmarkEnd w:id="79"/>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7" w:history="1">
        <w:bookmarkStart w:id="80" w:name="_Toc296436899"/>
        <w:r w:rsidR="00864ADF" w:rsidRPr="007B7270">
          <w:rPr>
            <w:rStyle w:val="Hyperlink"/>
            <w:rFonts w:ascii="Arial" w:hAnsi="Arial" w:cs="Arial"/>
            <w:noProof/>
            <w:lang w:val="en-US"/>
          </w:rPr>
          <w:t>Figure 20 –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and canopy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noProof/>
            <w:lang w:val="en-US"/>
          </w:rPr>
          <w:t xml:space="preserve">) for the irrigated treatment (continuous line) and for the non-irrigated treatment (dashed line), </w:t>
        </w:r>
        <w:r w:rsidR="00864ADF" w:rsidRPr="007B7270">
          <w:rPr>
            <w:rStyle w:val="Hyperlink"/>
            <w:rFonts w:ascii="Arial" w:hAnsi="Arial" w:cs="Arial"/>
            <w:noProof/>
            <w:lang w:val="en-US"/>
          </w:rPr>
          <w:lastRenderedPageBreak/>
          <w:t>and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at the two observation points in the non-irrigated treatment (NI 1 and NI 2) on August 9, 2010.</w:t>
        </w:r>
        <w:r w:rsidR="00864ADF">
          <w:rPr>
            <w:noProof/>
            <w:webHidden/>
          </w:rPr>
          <w:tab/>
        </w:r>
        <w:r>
          <w:rPr>
            <w:noProof/>
            <w:webHidden/>
          </w:rPr>
          <w:fldChar w:fldCharType="begin"/>
        </w:r>
        <w:r w:rsidR="00864ADF">
          <w:rPr>
            <w:noProof/>
            <w:webHidden/>
          </w:rPr>
          <w:instrText xml:space="preserve"> PAGEREF _Toc296436857 \h </w:instrText>
        </w:r>
        <w:r>
          <w:rPr>
            <w:noProof/>
            <w:webHidden/>
          </w:rPr>
        </w:r>
        <w:r>
          <w:rPr>
            <w:noProof/>
            <w:webHidden/>
          </w:rPr>
          <w:fldChar w:fldCharType="separate"/>
        </w:r>
        <w:r w:rsidR="00864ADF">
          <w:rPr>
            <w:noProof/>
            <w:webHidden/>
          </w:rPr>
          <w:t>88</w:t>
        </w:r>
        <w:bookmarkEnd w:id="80"/>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8" w:history="1">
        <w:bookmarkStart w:id="81" w:name="_Toc296436900"/>
        <w:r w:rsidR="00864ADF" w:rsidRPr="007B7270">
          <w:rPr>
            <w:rStyle w:val="Hyperlink"/>
            <w:rFonts w:ascii="Arial" w:hAnsi="Arial" w:cs="Arial"/>
            <w:noProof/>
            <w:lang w:val="en-US"/>
          </w:rPr>
          <w:t>Figure 21 –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and canopy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noProof/>
            <w:lang w:val="en-US"/>
          </w:rPr>
          <w:t>) for the irrigated treatment (continuous line) and for the non-irrigated treatment (dashed line), and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at the two observation points in the non-irrigated treatment (NI 1 and NI 2) on August 15, 2010</w:t>
        </w:r>
        <w:r w:rsidR="00864ADF">
          <w:rPr>
            <w:noProof/>
            <w:webHidden/>
          </w:rPr>
          <w:tab/>
        </w:r>
        <w:r>
          <w:rPr>
            <w:noProof/>
            <w:webHidden/>
          </w:rPr>
          <w:fldChar w:fldCharType="begin"/>
        </w:r>
        <w:r w:rsidR="00864ADF">
          <w:rPr>
            <w:noProof/>
            <w:webHidden/>
          </w:rPr>
          <w:instrText xml:space="preserve"> PAGEREF _Toc296436858 \h </w:instrText>
        </w:r>
        <w:r>
          <w:rPr>
            <w:noProof/>
            <w:webHidden/>
          </w:rPr>
        </w:r>
        <w:r>
          <w:rPr>
            <w:noProof/>
            <w:webHidden/>
          </w:rPr>
          <w:fldChar w:fldCharType="separate"/>
        </w:r>
        <w:r w:rsidR="00864ADF">
          <w:rPr>
            <w:noProof/>
            <w:webHidden/>
          </w:rPr>
          <w:t>89</w:t>
        </w:r>
        <w:bookmarkEnd w:id="81"/>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59" w:history="1">
        <w:bookmarkStart w:id="82" w:name="_Toc296436901"/>
        <w:r w:rsidR="00864ADF" w:rsidRPr="007B7270">
          <w:rPr>
            <w:rStyle w:val="Hyperlink"/>
            <w:rFonts w:ascii="Arial" w:hAnsi="Arial" w:cs="Arial"/>
            <w:noProof/>
            <w:lang w:val="en-US"/>
          </w:rPr>
          <w:t>Figure 22 –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and canopy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noProof/>
            <w:lang w:val="en-US"/>
          </w:rPr>
          <w:t>) for the irrigated treatment (continuous line) and for the non-irrigated treatment (dashed line), and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at the two observation points in the non-irrigated treatment (NI 1 and NI 2) on August 23, 2010</w:t>
        </w:r>
        <w:r w:rsidR="00864ADF">
          <w:rPr>
            <w:noProof/>
            <w:webHidden/>
          </w:rPr>
          <w:tab/>
        </w:r>
        <w:r>
          <w:rPr>
            <w:noProof/>
            <w:webHidden/>
          </w:rPr>
          <w:fldChar w:fldCharType="begin"/>
        </w:r>
        <w:r w:rsidR="00864ADF">
          <w:rPr>
            <w:noProof/>
            <w:webHidden/>
          </w:rPr>
          <w:instrText xml:space="preserve"> PAGEREF _Toc296436859 \h </w:instrText>
        </w:r>
        <w:r>
          <w:rPr>
            <w:noProof/>
            <w:webHidden/>
          </w:rPr>
        </w:r>
        <w:r>
          <w:rPr>
            <w:noProof/>
            <w:webHidden/>
          </w:rPr>
          <w:fldChar w:fldCharType="separate"/>
        </w:r>
        <w:r w:rsidR="00864ADF">
          <w:rPr>
            <w:noProof/>
            <w:webHidden/>
          </w:rPr>
          <w:t>91</w:t>
        </w:r>
        <w:bookmarkEnd w:id="82"/>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0" w:history="1">
        <w:bookmarkStart w:id="83" w:name="_Toc296436902"/>
        <w:r w:rsidR="00864ADF" w:rsidRPr="007B7270">
          <w:rPr>
            <w:rStyle w:val="Hyperlink"/>
            <w:rFonts w:ascii="Arial" w:hAnsi="Arial" w:cs="Arial"/>
            <w:noProof/>
            <w:lang w:val="en-US"/>
          </w:rPr>
          <w:t>Figure 23 –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and canopy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noProof/>
            <w:lang w:val="en-US"/>
          </w:rPr>
          <w:t>) for the irrigated treatment (continuous line) and for the non-irrigated treatment (dashed line), and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at the two observation points in the non-irrigated treatment (NI 1 and NI 2) on August 25, 2010</w:t>
        </w:r>
        <w:r w:rsidR="00864ADF">
          <w:rPr>
            <w:noProof/>
            <w:webHidden/>
          </w:rPr>
          <w:tab/>
        </w:r>
        <w:r>
          <w:rPr>
            <w:noProof/>
            <w:webHidden/>
          </w:rPr>
          <w:fldChar w:fldCharType="begin"/>
        </w:r>
        <w:r w:rsidR="00864ADF">
          <w:rPr>
            <w:noProof/>
            <w:webHidden/>
          </w:rPr>
          <w:instrText xml:space="preserve"> PAGEREF _Toc296436860 \h </w:instrText>
        </w:r>
        <w:r>
          <w:rPr>
            <w:noProof/>
            <w:webHidden/>
          </w:rPr>
        </w:r>
        <w:r>
          <w:rPr>
            <w:noProof/>
            <w:webHidden/>
          </w:rPr>
          <w:fldChar w:fldCharType="separate"/>
        </w:r>
        <w:r w:rsidR="00864ADF">
          <w:rPr>
            <w:noProof/>
            <w:webHidden/>
          </w:rPr>
          <w:t>92</w:t>
        </w:r>
        <w:bookmarkEnd w:id="83"/>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1" w:history="1">
        <w:bookmarkStart w:id="84" w:name="_Toc296436903"/>
        <w:r w:rsidR="00864ADF" w:rsidRPr="007B7270">
          <w:rPr>
            <w:rStyle w:val="Hyperlink"/>
            <w:rFonts w:ascii="Arial" w:hAnsi="Arial" w:cs="Arial"/>
            <w:noProof/>
            <w:lang w:val="en-US"/>
          </w:rPr>
          <w:t>Figure 24 – Vapor pressure deficit (</w:t>
        </w:r>
        <w:r w:rsidR="00864ADF" w:rsidRPr="007B7270">
          <w:rPr>
            <w:rStyle w:val="Hyperlink"/>
            <w:rFonts w:ascii="Arial" w:hAnsi="Arial" w:cs="Arial"/>
            <w:i/>
            <w:noProof/>
            <w:lang w:val="en-US"/>
          </w:rPr>
          <w:t>VPD</w:t>
        </w:r>
        <w:r w:rsidR="00864ADF" w:rsidRPr="007B7270">
          <w:rPr>
            <w:rStyle w:val="Hyperlink"/>
            <w:rFonts w:ascii="Arial" w:hAnsi="Arial" w:cs="Arial"/>
            <w:noProof/>
            <w:lang w:val="en-US"/>
          </w:rPr>
          <w:t>) and canopy temperature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canopy</w:t>
        </w:r>
        <w:r w:rsidR="00864ADF" w:rsidRPr="007B7270">
          <w:rPr>
            <w:rStyle w:val="Hyperlink"/>
            <w:rFonts w:ascii="Arial" w:hAnsi="Arial" w:cs="Arial"/>
            <w:noProof/>
            <w:lang w:val="en-US"/>
          </w:rPr>
          <w:t>) for the irrigated treatment (continuous line) and for the non-irrigated treatment (dashed line), and soil water pressure head (</w:t>
        </w:r>
        <w:r w:rsidR="00864ADF" w:rsidRPr="007B7270">
          <w:rPr>
            <w:rStyle w:val="Hyperlink"/>
            <w:rFonts w:ascii="Arial" w:hAnsi="Arial" w:cs="Arial"/>
            <w:i/>
            <w:noProof/>
            <w:lang w:val="en-US"/>
          </w:rPr>
          <w:t>h</w:t>
        </w:r>
        <w:r w:rsidR="00864ADF" w:rsidRPr="007B7270">
          <w:rPr>
            <w:rStyle w:val="Hyperlink"/>
            <w:rFonts w:ascii="Arial" w:hAnsi="Arial" w:cs="Arial"/>
            <w:noProof/>
            <w:lang w:val="en-US"/>
          </w:rPr>
          <w:t>) at the two observation points in the non-irrigated treatment (NI 1 and NI 2) on August 30, 2010</w:t>
        </w:r>
        <w:r w:rsidR="00864ADF">
          <w:rPr>
            <w:noProof/>
            <w:webHidden/>
          </w:rPr>
          <w:tab/>
        </w:r>
        <w:r>
          <w:rPr>
            <w:noProof/>
            <w:webHidden/>
          </w:rPr>
          <w:fldChar w:fldCharType="begin"/>
        </w:r>
        <w:r w:rsidR="00864ADF">
          <w:rPr>
            <w:noProof/>
            <w:webHidden/>
          </w:rPr>
          <w:instrText xml:space="preserve"> PAGEREF _Toc296436861 \h </w:instrText>
        </w:r>
        <w:r>
          <w:rPr>
            <w:noProof/>
            <w:webHidden/>
          </w:rPr>
        </w:r>
        <w:r>
          <w:rPr>
            <w:noProof/>
            <w:webHidden/>
          </w:rPr>
          <w:fldChar w:fldCharType="separate"/>
        </w:r>
        <w:r w:rsidR="00864ADF">
          <w:rPr>
            <w:noProof/>
            <w:webHidden/>
          </w:rPr>
          <w:t>93</w:t>
        </w:r>
        <w:bookmarkEnd w:id="84"/>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2" w:history="1">
        <w:bookmarkStart w:id="85" w:name="_Toc296436904"/>
        <w:r w:rsidR="00864ADF" w:rsidRPr="007B7270">
          <w:rPr>
            <w:rStyle w:val="Hyperlink"/>
            <w:rFonts w:ascii="Arial" w:hAnsi="Arial" w:cs="Arial"/>
            <w:noProof/>
            <w:lang w:val="en-US"/>
          </w:rPr>
          <w:t xml:space="preserve">Table 4 – Fitted values of parameter </w:t>
        </w:r>
        <w:r w:rsidR="00864ADF" w:rsidRPr="007B7270">
          <w:rPr>
            <w:rStyle w:val="Hyperlink"/>
            <w:rFonts w:ascii="Arial" w:hAnsi="Arial" w:cs="Arial"/>
            <w:i/>
            <w:noProof/>
            <w:lang w:val="en-US"/>
          </w:rPr>
          <w:t>f</w:t>
        </w:r>
        <w:r w:rsidR="00864ADF" w:rsidRPr="007B7270">
          <w:rPr>
            <w:rStyle w:val="Hyperlink"/>
            <w:rFonts w:ascii="Arial" w:hAnsi="Arial" w:cs="Arial"/>
            <w:i/>
            <w:noProof/>
            <w:vertAlign w:val="subscript"/>
            <w:lang w:val="en-US"/>
          </w:rPr>
          <w:t>z</w:t>
        </w:r>
        <w:r w:rsidR="00864ADF" w:rsidRPr="007B7270">
          <w:rPr>
            <w:rStyle w:val="Hyperlink"/>
            <w:rFonts w:ascii="Arial" w:hAnsi="Arial" w:cs="Arial"/>
            <w:noProof/>
            <w:lang w:val="en-US"/>
          </w:rPr>
          <w:t xml:space="preserve"> to different combinations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for observation points in the non-irrigated treatment</w:t>
        </w:r>
        <w:r w:rsidR="00864ADF">
          <w:rPr>
            <w:noProof/>
            <w:webHidden/>
          </w:rPr>
          <w:tab/>
        </w:r>
        <w:r>
          <w:rPr>
            <w:noProof/>
            <w:webHidden/>
          </w:rPr>
          <w:fldChar w:fldCharType="begin"/>
        </w:r>
        <w:r w:rsidR="00864ADF">
          <w:rPr>
            <w:noProof/>
            <w:webHidden/>
          </w:rPr>
          <w:instrText xml:space="preserve"> PAGEREF _Toc296436862 \h </w:instrText>
        </w:r>
        <w:r>
          <w:rPr>
            <w:noProof/>
            <w:webHidden/>
          </w:rPr>
        </w:r>
        <w:r>
          <w:rPr>
            <w:noProof/>
            <w:webHidden/>
          </w:rPr>
          <w:fldChar w:fldCharType="separate"/>
        </w:r>
        <w:r w:rsidR="00864ADF">
          <w:rPr>
            <w:noProof/>
            <w:webHidden/>
          </w:rPr>
          <w:t>95</w:t>
        </w:r>
        <w:bookmarkEnd w:id="85"/>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3" w:history="1">
        <w:bookmarkStart w:id="86" w:name="_Toc296436905"/>
        <w:r w:rsidR="00864ADF" w:rsidRPr="007B7270">
          <w:rPr>
            <w:rStyle w:val="Hyperlink"/>
            <w:rFonts w:ascii="Arial" w:hAnsi="Arial" w:cs="Arial"/>
            <w:noProof/>
            <w:lang w:val="en-US"/>
          </w:rPr>
          <w:t xml:space="preserve">Table 5 – Sensitivity coefficient </w:t>
        </w:r>
        <w:r w:rsidR="00864ADF" w:rsidRPr="007B7270">
          <w:rPr>
            <w:rStyle w:val="Hyperlink"/>
            <w:rFonts w:ascii="Arial" w:hAnsi="Arial" w:cs="Arial"/>
            <w:i/>
            <w:noProof/>
            <w:lang w:val="en-US"/>
          </w:rPr>
          <w:t>η</w:t>
        </w:r>
        <w:r w:rsidR="00864ADF" w:rsidRPr="007B7270">
          <w:rPr>
            <w:rStyle w:val="Hyperlink"/>
            <w:rFonts w:ascii="Arial" w:hAnsi="Arial" w:cs="Arial"/>
            <w:noProof/>
            <w:lang w:val="en-US"/>
          </w:rPr>
          <w:t xml:space="preserve"> (eq. 47) of parameter </w:t>
        </w:r>
        <w:r w:rsidR="00864ADF" w:rsidRPr="007B7270">
          <w:rPr>
            <w:rStyle w:val="Hyperlink"/>
            <w:rFonts w:ascii="Arial" w:hAnsi="Arial" w:cs="Arial"/>
            <w:i/>
            <w:noProof/>
            <w:lang w:val="en-US"/>
          </w:rPr>
          <w:t>f</w:t>
        </w:r>
        <w:r w:rsidR="00864ADF" w:rsidRPr="007B7270">
          <w:rPr>
            <w:rStyle w:val="Hyperlink"/>
            <w:rFonts w:ascii="Arial" w:hAnsi="Arial" w:cs="Arial"/>
            <w:i/>
            <w:noProof/>
            <w:vertAlign w:val="subscript"/>
            <w:lang w:val="en-US"/>
          </w:rPr>
          <w:t>z</w:t>
        </w:r>
        <w:r w:rsidR="00864ADF" w:rsidRPr="007B7270">
          <w:rPr>
            <w:rStyle w:val="Hyperlink"/>
            <w:rFonts w:ascii="Arial" w:hAnsi="Arial" w:cs="Arial"/>
            <w:noProof/>
            <w:lang w:val="en-US"/>
          </w:rPr>
          <w:t xml:space="preserve"> to the pressure head at root surface for different combinations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for observation points in the non-irrigated treatment</w:t>
        </w:r>
        <w:r w:rsidR="00864ADF">
          <w:rPr>
            <w:noProof/>
            <w:webHidden/>
          </w:rPr>
          <w:tab/>
        </w:r>
        <w:r>
          <w:rPr>
            <w:noProof/>
            <w:webHidden/>
          </w:rPr>
          <w:fldChar w:fldCharType="begin"/>
        </w:r>
        <w:r w:rsidR="00864ADF">
          <w:rPr>
            <w:noProof/>
            <w:webHidden/>
          </w:rPr>
          <w:instrText xml:space="preserve"> PAGEREF _Toc296436863 \h </w:instrText>
        </w:r>
        <w:r>
          <w:rPr>
            <w:noProof/>
            <w:webHidden/>
          </w:rPr>
        </w:r>
        <w:r>
          <w:rPr>
            <w:noProof/>
            <w:webHidden/>
          </w:rPr>
          <w:fldChar w:fldCharType="separate"/>
        </w:r>
        <w:r w:rsidR="00864ADF">
          <w:rPr>
            <w:noProof/>
            <w:webHidden/>
          </w:rPr>
          <w:t>95</w:t>
        </w:r>
        <w:bookmarkEnd w:id="86"/>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4" w:history="1">
        <w:bookmarkStart w:id="87" w:name="_Toc296436906"/>
        <w:r w:rsidR="00864ADF" w:rsidRPr="007B7270">
          <w:rPr>
            <w:rStyle w:val="Hyperlink"/>
            <w:rFonts w:ascii="Arial" w:hAnsi="Arial" w:cs="Arial"/>
            <w:noProof/>
            <w:lang w:val="en-US"/>
          </w:rPr>
          <w:t>Figure 25 – Root soil water uptake calculated with experimental data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exp</w:t>
        </w:r>
        <w:r w:rsidR="00864ADF" w:rsidRPr="007B7270">
          <w:rPr>
            <w:rStyle w:val="Hyperlink"/>
            <w:rFonts w:ascii="Arial" w:hAnsi="Arial" w:cs="Arial"/>
            <w:noProof/>
            <w:lang w:val="en-US"/>
          </w:rPr>
          <w:t>) and estimated by the model proposed by Jong Van Lier et al. (2008)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xml:space="preserve">) for the soil layer between 0-0.1 m, two observation points (NI 1 e NI 2) in the non-irrigated treatment. Black circles represent values calculated with fitted values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open circles are calculated with the lower 95% limit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the upper 95% limit of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and crosses are calculated with the upper 95% limit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the lower 95% limit of </w:t>
        </w:r>
        <w:r w:rsidR="00864ADF" w:rsidRPr="007B7270">
          <w:rPr>
            <w:rStyle w:val="Hyperlink"/>
            <w:rFonts w:ascii="Arial" w:hAnsi="Arial" w:cs="Arial"/>
            <w:i/>
            <w:noProof/>
            <w:lang w:val="en-US"/>
          </w:rPr>
          <w:t>λ</w:t>
        </w:r>
        <w:r w:rsidR="00864ADF">
          <w:rPr>
            <w:noProof/>
            <w:webHidden/>
          </w:rPr>
          <w:tab/>
        </w:r>
        <w:r>
          <w:rPr>
            <w:noProof/>
            <w:webHidden/>
          </w:rPr>
          <w:fldChar w:fldCharType="begin"/>
        </w:r>
        <w:r w:rsidR="00864ADF">
          <w:rPr>
            <w:noProof/>
            <w:webHidden/>
          </w:rPr>
          <w:instrText xml:space="preserve"> PAGEREF _Toc296436864 \h </w:instrText>
        </w:r>
        <w:r>
          <w:rPr>
            <w:noProof/>
            <w:webHidden/>
          </w:rPr>
        </w:r>
        <w:r>
          <w:rPr>
            <w:noProof/>
            <w:webHidden/>
          </w:rPr>
          <w:fldChar w:fldCharType="separate"/>
        </w:r>
        <w:r w:rsidR="00864ADF">
          <w:rPr>
            <w:noProof/>
            <w:webHidden/>
          </w:rPr>
          <w:t>96</w:t>
        </w:r>
        <w:bookmarkEnd w:id="87"/>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5" w:history="1">
        <w:bookmarkStart w:id="88" w:name="_Toc296436907"/>
        <w:r w:rsidR="00864ADF" w:rsidRPr="007B7270">
          <w:rPr>
            <w:rStyle w:val="Hyperlink"/>
            <w:rFonts w:ascii="Arial" w:hAnsi="Arial" w:cs="Arial"/>
            <w:noProof/>
            <w:lang w:val="en-US"/>
          </w:rPr>
          <w:t>Figure 26 – Root soil water uptake calculated with experimental data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exp</w:t>
        </w:r>
        <w:r w:rsidR="00864ADF" w:rsidRPr="007B7270">
          <w:rPr>
            <w:rStyle w:val="Hyperlink"/>
            <w:rFonts w:ascii="Arial" w:hAnsi="Arial" w:cs="Arial"/>
            <w:noProof/>
            <w:lang w:val="en-US"/>
          </w:rPr>
          <w:t>) and estimated by the model proposed by Jong Van Lier et al. (2008)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xml:space="preserve">) for the soil layer </w:t>
        </w:r>
        <w:r w:rsidR="00864ADF" w:rsidRPr="007B7270">
          <w:rPr>
            <w:rStyle w:val="Hyperlink"/>
            <w:rFonts w:ascii="Arial" w:hAnsi="Arial" w:cs="Arial"/>
            <w:noProof/>
            <w:lang w:val="en-US"/>
          </w:rPr>
          <w:lastRenderedPageBreak/>
          <w:t xml:space="preserve">between 0.1-0.2 m, two observation points (NI 1 e NI 2) in the non-irrigated treatment. Black circles represent values calculated with fitted values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open circles are calculated with the lower 95% limit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the upper 95% limit of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and crosses are calculated with the upper 95% limit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the lower 95% limit of </w:t>
        </w:r>
        <w:r w:rsidR="00864ADF" w:rsidRPr="007B7270">
          <w:rPr>
            <w:rStyle w:val="Hyperlink"/>
            <w:rFonts w:ascii="Arial" w:hAnsi="Arial" w:cs="Arial"/>
            <w:i/>
            <w:noProof/>
            <w:lang w:val="en-US"/>
          </w:rPr>
          <w:t>λ</w:t>
        </w:r>
        <w:r w:rsidR="00864ADF">
          <w:rPr>
            <w:noProof/>
            <w:webHidden/>
          </w:rPr>
          <w:tab/>
        </w:r>
        <w:r>
          <w:rPr>
            <w:noProof/>
            <w:webHidden/>
          </w:rPr>
          <w:fldChar w:fldCharType="begin"/>
        </w:r>
        <w:r w:rsidR="00864ADF">
          <w:rPr>
            <w:noProof/>
            <w:webHidden/>
          </w:rPr>
          <w:instrText xml:space="preserve"> PAGEREF _Toc296436865 \h </w:instrText>
        </w:r>
        <w:r>
          <w:rPr>
            <w:noProof/>
            <w:webHidden/>
          </w:rPr>
        </w:r>
        <w:r>
          <w:rPr>
            <w:noProof/>
            <w:webHidden/>
          </w:rPr>
          <w:fldChar w:fldCharType="separate"/>
        </w:r>
        <w:r w:rsidR="00864ADF">
          <w:rPr>
            <w:noProof/>
            <w:webHidden/>
          </w:rPr>
          <w:t>97</w:t>
        </w:r>
        <w:bookmarkEnd w:id="88"/>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6" w:history="1">
        <w:bookmarkStart w:id="89" w:name="_Toc296436908"/>
        <w:r w:rsidR="00864ADF" w:rsidRPr="007B7270">
          <w:rPr>
            <w:rStyle w:val="Hyperlink"/>
            <w:rFonts w:ascii="Arial" w:hAnsi="Arial" w:cs="Arial"/>
            <w:noProof/>
            <w:lang w:val="en-US"/>
          </w:rPr>
          <w:t>Figure 27 – Root soil water uptake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in the soil layer between 0</w:t>
        </w:r>
        <w:r w:rsidR="00864ADF" w:rsidRPr="007B7270">
          <w:rPr>
            <w:rStyle w:val="Hyperlink"/>
            <w:rFonts w:ascii="Arial" w:hAnsi="Arial" w:cs="Arial"/>
            <w:noProof/>
            <w:lang w:val="en-US"/>
          </w:rPr>
          <w:noBreakHyphen/>
          <w:t xml:space="preserve">0.1 m at observation point 1 (NI 1) of the non-irrigated treatment as a function of date (m/dd/2010). Dashed lines represent estimates using the upper and lower limits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with 95% confidence interval</w:t>
        </w:r>
        <w:r w:rsidR="00864ADF">
          <w:rPr>
            <w:noProof/>
            <w:webHidden/>
          </w:rPr>
          <w:tab/>
        </w:r>
        <w:r>
          <w:rPr>
            <w:noProof/>
            <w:webHidden/>
          </w:rPr>
          <w:fldChar w:fldCharType="begin"/>
        </w:r>
        <w:r w:rsidR="00864ADF">
          <w:rPr>
            <w:noProof/>
            <w:webHidden/>
          </w:rPr>
          <w:instrText xml:space="preserve"> PAGEREF _Toc296436866 \h </w:instrText>
        </w:r>
        <w:r>
          <w:rPr>
            <w:noProof/>
            <w:webHidden/>
          </w:rPr>
        </w:r>
        <w:r>
          <w:rPr>
            <w:noProof/>
            <w:webHidden/>
          </w:rPr>
          <w:fldChar w:fldCharType="separate"/>
        </w:r>
        <w:r w:rsidR="00864ADF">
          <w:rPr>
            <w:noProof/>
            <w:webHidden/>
          </w:rPr>
          <w:t>99</w:t>
        </w:r>
        <w:bookmarkEnd w:id="89"/>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7" w:history="1">
        <w:bookmarkStart w:id="90" w:name="_Toc296436909"/>
        <w:r w:rsidR="00864ADF" w:rsidRPr="007B7270">
          <w:rPr>
            <w:rStyle w:val="Hyperlink"/>
            <w:rFonts w:ascii="Arial" w:hAnsi="Arial" w:cs="Arial"/>
            <w:noProof/>
            <w:lang w:val="en-US"/>
          </w:rPr>
          <w:t>Figure 28 – Root soil water uptake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in the soil layer between 0</w:t>
        </w:r>
        <w:r w:rsidR="00864ADF" w:rsidRPr="007B7270">
          <w:rPr>
            <w:rStyle w:val="Hyperlink"/>
            <w:rFonts w:ascii="Arial" w:hAnsi="Arial" w:cs="Arial"/>
            <w:noProof/>
            <w:lang w:val="en-US"/>
          </w:rPr>
          <w:noBreakHyphen/>
          <w:t xml:space="preserve">0.1 m at observation point 2 (NI 2) of the non-irrigated treatment as a function of date (m/dd/2010). Dashed lines represent estimates using the upper and lower limits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with 95% confidence interval</w:t>
        </w:r>
        <w:r w:rsidR="00864ADF">
          <w:rPr>
            <w:noProof/>
            <w:webHidden/>
          </w:rPr>
          <w:tab/>
        </w:r>
        <w:r>
          <w:rPr>
            <w:noProof/>
            <w:webHidden/>
          </w:rPr>
          <w:fldChar w:fldCharType="begin"/>
        </w:r>
        <w:r w:rsidR="00864ADF">
          <w:rPr>
            <w:noProof/>
            <w:webHidden/>
          </w:rPr>
          <w:instrText xml:space="preserve"> PAGEREF _Toc296436867 \h </w:instrText>
        </w:r>
        <w:r>
          <w:rPr>
            <w:noProof/>
            <w:webHidden/>
          </w:rPr>
        </w:r>
        <w:r>
          <w:rPr>
            <w:noProof/>
            <w:webHidden/>
          </w:rPr>
          <w:fldChar w:fldCharType="separate"/>
        </w:r>
        <w:r w:rsidR="00864ADF">
          <w:rPr>
            <w:noProof/>
            <w:webHidden/>
          </w:rPr>
          <w:t>99</w:t>
        </w:r>
        <w:bookmarkEnd w:id="90"/>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8" w:history="1">
        <w:bookmarkStart w:id="91" w:name="_Toc296436910"/>
        <w:r w:rsidR="00864ADF" w:rsidRPr="007B7270">
          <w:rPr>
            <w:rStyle w:val="Hyperlink"/>
            <w:rFonts w:ascii="Arial" w:hAnsi="Arial" w:cs="Arial"/>
            <w:noProof/>
            <w:lang w:val="en-US"/>
          </w:rPr>
          <w:t>Figure 29 – Root soil water uptake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in the soil layer between 0.1</w:t>
        </w:r>
        <w:r w:rsidR="00864ADF" w:rsidRPr="007B7270">
          <w:rPr>
            <w:rStyle w:val="Hyperlink"/>
            <w:rFonts w:ascii="Arial" w:hAnsi="Arial" w:cs="Arial"/>
            <w:noProof/>
            <w:lang w:val="en-US"/>
          </w:rPr>
          <w:noBreakHyphen/>
          <w:t xml:space="preserve">0.2 m at observation point 1 (NI 1) of the non-irrigated treatment as a function of date (m/dd/2010). Dashed lines represent estimates using the upper and lower limits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with 95% confidence interval</w:t>
        </w:r>
        <w:r w:rsidR="00864ADF">
          <w:rPr>
            <w:noProof/>
            <w:webHidden/>
          </w:rPr>
          <w:tab/>
        </w:r>
        <w:r>
          <w:rPr>
            <w:noProof/>
            <w:webHidden/>
          </w:rPr>
          <w:fldChar w:fldCharType="begin"/>
        </w:r>
        <w:r w:rsidR="00864ADF">
          <w:rPr>
            <w:noProof/>
            <w:webHidden/>
          </w:rPr>
          <w:instrText xml:space="preserve"> PAGEREF _Toc296436868 \h </w:instrText>
        </w:r>
        <w:r>
          <w:rPr>
            <w:noProof/>
            <w:webHidden/>
          </w:rPr>
        </w:r>
        <w:r>
          <w:rPr>
            <w:noProof/>
            <w:webHidden/>
          </w:rPr>
          <w:fldChar w:fldCharType="separate"/>
        </w:r>
        <w:r w:rsidR="00864ADF">
          <w:rPr>
            <w:noProof/>
            <w:webHidden/>
          </w:rPr>
          <w:t>100</w:t>
        </w:r>
        <w:bookmarkEnd w:id="91"/>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69" w:history="1">
        <w:bookmarkStart w:id="92" w:name="_Toc296436911"/>
        <w:r w:rsidR="00864ADF" w:rsidRPr="007B7270">
          <w:rPr>
            <w:rStyle w:val="Hyperlink"/>
            <w:rFonts w:ascii="Arial" w:hAnsi="Arial" w:cs="Arial"/>
            <w:noProof/>
            <w:lang w:val="en-US"/>
          </w:rPr>
          <w:t>Figure 30 – Root soil water uptake (</w:t>
        </w:r>
        <w:r w:rsidR="00864ADF" w:rsidRPr="007B7270">
          <w:rPr>
            <w:rStyle w:val="Hyperlink"/>
            <w:rFonts w:ascii="Arial" w:hAnsi="Arial" w:cs="Arial"/>
            <w:i/>
            <w:noProof/>
            <w:lang w:val="en-US"/>
          </w:rPr>
          <w:t>S</w:t>
        </w:r>
        <w:r w:rsidR="00864ADF" w:rsidRPr="007B7270">
          <w:rPr>
            <w:rStyle w:val="Hyperlink"/>
            <w:rFonts w:ascii="Arial" w:hAnsi="Arial" w:cs="Arial"/>
            <w:i/>
            <w:noProof/>
            <w:vertAlign w:val="subscript"/>
            <w:lang w:val="en-US"/>
          </w:rPr>
          <w:t>mod</w:t>
        </w:r>
        <w:r w:rsidR="00864ADF" w:rsidRPr="007B7270">
          <w:rPr>
            <w:rStyle w:val="Hyperlink"/>
            <w:rFonts w:ascii="Arial" w:hAnsi="Arial" w:cs="Arial"/>
            <w:noProof/>
            <w:lang w:val="en-US"/>
          </w:rPr>
          <w:t>) in the soil layer between 0.1</w:t>
        </w:r>
        <w:r w:rsidR="00864ADF" w:rsidRPr="007B7270">
          <w:rPr>
            <w:rStyle w:val="Hyperlink"/>
            <w:rFonts w:ascii="Arial" w:hAnsi="Arial" w:cs="Arial"/>
            <w:noProof/>
            <w:lang w:val="en-US"/>
          </w:rPr>
          <w:noBreakHyphen/>
          <w:t xml:space="preserve">0.2 m at observation point 2 (NI 2) of the non-irrigated treatment as a function of date (m/dd/2010). Dashed lines represent estimates using the upper and lower limits of </w:t>
        </w:r>
        <w:r w:rsidR="00864ADF" w:rsidRPr="007B7270">
          <w:rPr>
            <w:rStyle w:val="Hyperlink"/>
            <w:rFonts w:ascii="Arial" w:hAnsi="Arial" w:cs="Arial"/>
            <w:i/>
            <w:noProof/>
            <w:lang w:val="en-US"/>
          </w:rPr>
          <w:t>K</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and </w:t>
        </w:r>
        <w:r w:rsidR="00864ADF" w:rsidRPr="007B7270">
          <w:rPr>
            <w:rStyle w:val="Hyperlink"/>
            <w:rFonts w:ascii="Arial" w:hAnsi="Arial" w:cs="Arial"/>
            <w:i/>
            <w:noProof/>
            <w:lang w:val="en-US"/>
          </w:rPr>
          <w:t>λ</w:t>
        </w:r>
        <w:r w:rsidR="00864ADF" w:rsidRPr="007B7270">
          <w:rPr>
            <w:rStyle w:val="Hyperlink"/>
            <w:rFonts w:ascii="Arial" w:hAnsi="Arial" w:cs="Arial"/>
            <w:noProof/>
            <w:lang w:val="en-US"/>
          </w:rPr>
          <w:t xml:space="preserve"> with 95% confidence interval</w:t>
        </w:r>
        <w:r w:rsidR="00864ADF">
          <w:rPr>
            <w:noProof/>
            <w:webHidden/>
          </w:rPr>
          <w:tab/>
        </w:r>
        <w:r>
          <w:rPr>
            <w:noProof/>
            <w:webHidden/>
          </w:rPr>
          <w:fldChar w:fldCharType="begin"/>
        </w:r>
        <w:r w:rsidR="00864ADF">
          <w:rPr>
            <w:noProof/>
            <w:webHidden/>
          </w:rPr>
          <w:instrText xml:space="preserve"> PAGEREF _Toc296436869 \h </w:instrText>
        </w:r>
        <w:r>
          <w:rPr>
            <w:noProof/>
            <w:webHidden/>
          </w:rPr>
        </w:r>
        <w:r>
          <w:rPr>
            <w:noProof/>
            <w:webHidden/>
          </w:rPr>
          <w:fldChar w:fldCharType="separate"/>
        </w:r>
        <w:r w:rsidR="00864ADF">
          <w:rPr>
            <w:noProof/>
            <w:webHidden/>
          </w:rPr>
          <w:t>100</w:t>
        </w:r>
        <w:bookmarkEnd w:id="92"/>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0" w:history="1">
        <w:bookmarkStart w:id="93" w:name="_Toc296436912"/>
        <w:r w:rsidR="00864ADF" w:rsidRPr="007B7270">
          <w:rPr>
            <w:rStyle w:val="Hyperlink"/>
            <w:rFonts w:ascii="Arial" w:hAnsi="Arial" w:cs="Arial"/>
            <w:noProof/>
            <w:lang w:val="en-US"/>
          </w:rPr>
          <w:t>Table 6 – Stomatal conductance,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and transpiration rate of bean plants (</w:t>
        </w:r>
        <w:r w:rsidR="00864ADF" w:rsidRPr="007B7270">
          <w:rPr>
            <w:rStyle w:val="Hyperlink"/>
            <w:rFonts w:ascii="Arial" w:hAnsi="Arial" w:cs="Arial"/>
            <w:i/>
            <w:noProof/>
            <w:lang w:val="en-US"/>
          </w:rPr>
          <w:t>Phaseolus vulgaris</w:t>
        </w:r>
        <w:r w:rsidR="00864ADF" w:rsidRPr="007B7270">
          <w:rPr>
            <w:rStyle w:val="Hyperlink"/>
            <w:rFonts w:ascii="Arial" w:hAnsi="Arial" w:cs="Arial"/>
            <w:noProof/>
            <w:lang w:val="en-US"/>
          </w:rPr>
          <w:t xml:space="preserve"> L.) obtained by some authors and in this study</w:t>
        </w:r>
        <w:r w:rsidR="00864ADF">
          <w:rPr>
            <w:noProof/>
            <w:webHidden/>
          </w:rPr>
          <w:tab/>
        </w:r>
        <w:r>
          <w:rPr>
            <w:noProof/>
            <w:webHidden/>
          </w:rPr>
          <w:fldChar w:fldCharType="begin"/>
        </w:r>
        <w:r w:rsidR="00864ADF">
          <w:rPr>
            <w:noProof/>
            <w:webHidden/>
          </w:rPr>
          <w:instrText xml:space="preserve"> PAGEREF _Toc296436870 \h </w:instrText>
        </w:r>
        <w:r>
          <w:rPr>
            <w:noProof/>
            <w:webHidden/>
          </w:rPr>
        </w:r>
        <w:r>
          <w:rPr>
            <w:noProof/>
            <w:webHidden/>
          </w:rPr>
          <w:fldChar w:fldCharType="separate"/>
        </w:r>
        <w:r w:rsidR="00864ADF">
          <w:rPr>
            <w:noProof/>
            <w:webHidden/>
          </w:rPr>
          <w:t>101</w:t>
        </w:r>
        <w:bookmarkEnd w:id="93"/>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1" w:history="1">
        <w:bookmarkStart w:id="94" w:name="_Toc296436913"/>
        <w:r w:rsidR="00864ADF" w:rsidRPr="007B7270">
          <w:rPr>
            <w:rStyle w:val="Hyperlink"/>
            <w:rFonts w:ascii="Arial" w:hAnsi="Arial" w:cs="Arial"/>
            <w:noProof/>
            <w:lang w:val="en-US"/>
          </w:rPr>
          <w:t>Figure 31 – Specific humidity deficit (</w:t>
        </w:r>
        <w:r w:rsidR="00864ADF" w:rsidRPr="007B7270">
          <w:rPr>
            <w:rStyle w:val="Hyperlink"/>
            <w:rFonts w:ascii="Arial" w:hAnsi="Arial" w:cs="Arial"/>
            <w:i/>
            <w:noProof/>
            <w:lang w:val="en-US"/>
          </w:rPr>
          <w:t>D</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w:t>
        </w:r>
        <w:r w:rsidR="00864ADF" w:rsidRPr="007B7270">
          <w:rPr>
            <w:rStyle w:val="Hyperlink"/>
            <w:rFonts w:ascii="Arial" w:hAnsi="Arial" w:cs="Arial"/>
            <w:i/>
            <w:noProof/>
            <w:lang w:val="en-US"/>
          </w:rPr>
          <w:t>A</w:t>
        </w:r>
        <w:r w:rsidR="00864ADF" w:rsidRPr="007B7270">
          <w:rPr>
            <w:rStyle w:val="Hyperlink"/>
            <w:rFonts w:ascii="Arial" w:hAnsi="Arial" w:cs="Arial"/>
            <w:noProof/>
            <w:lang w:val="en-US"/>
          </w:rPr>
          <w:t>), stomatal conductance for water vapor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and transpiration rate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Ags</w:t>
        </w:r>
        <w:r w:rsidR="00864ADF" w:rsidRPr="007B7270">
          <w:rPr>
            <w:rStyle w:val="Hyperlink"/>
            <w:rFonts w:ascii="Arial" w:hAnsi="Arial" w:cs="Arial"/>
            <w:noProof/>
            <w:lang w:val="en-US"/>
          </w:rPr>
          <w:t>) between 7:00 AM and 6:00 PM of August 15, 2010. Solid lines represent the irrigated treatment and dashed lines represent the non-irrigated treatment</w:t>
        </w:r>
        <w:r w:rsidR="00864ADF">
          <w:rPr>
            <w:noProof/>
            <w:webHidden/>
          </w:rPr>
          <w:tab/>
        </w:r>
        <w:r>
          <w:rPr>
            <w:noProof/>
            <w:webHidden/>
          </w:rPr>
          <w:fldChar w:fldCharType="begin"/>
        </w:r>
        <w:r w:rsidR="00864ADF">
          <w:rPr>
            <w:noProof/>
            <w:webHidden/>
          </w:rPr>
          <w:instrText xml:space="preserve"> PAGEREF _Toc296436871 \h </w:instrText>
        </w:r>
        <w:r>
          <w:rPr>
            <w:noProof/>
            <w:webHidden/>
          </w:rPr>
        </w:r>
        <w:r>
          <w:rPr>
            <w:noProof/>
            <w:webHidden/>
          </w:rPr>
          <w:fldChar w:fldCharType="separate"/>
        </w:r>
        <w:r w:rsidR="00864ADF">
          <w:rPr>
            <w:noProof/>
            <w:webHidden/>
          </w:rPr>
          <w:t>103</w:t>
        </w:r>
        <w:bookmarkEnd w:id="94"/>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2" w:history="1">
        <w:bookmarkStart w:id="95" w:name="_Toc296436914"/>
        <w:r w:rsidR="00864ADF" w:rsidRPr="007B7270">
          <w:rPr>
            <w:rStyle w:val="Hyperlink"/>
            <w:rFonts w:ascii="Arial" w:hAnsi="Arial" w:cs="Arial"/>
            <w:noProof/>
            <w:lang w:val="en-US"/>
          </w:rPr>
          <w:t>Figure 32 – Specific humidity deficit (</w:t>
        </w:r>
        <w:r w:rsidR="00864ADF" w:rsidRPr="007B7270">
          <w:rPr>
            <w:rStyle w:val="Hyperlink"/>
            <w:rFonts w:ascii="Arial" w:hAnsi="Arial" w:cs="Arial"/>
            <w:i/>
            <w:noProof/>
            <w:lang w:val="en-US"/>
          </w:rPr>
          <w:t>D</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w:t>
        </w:r>
        <w:r w:rsidR="00864ADF" w:rsidRPr="007B7270">
          <w:rPr>
            <w:rStyle w:val="Hyperlink"/>
            <w:rFonts w:ascii="Arial" w:hAnsi="Arial" w:cs="Arial"/>
            <w:i/>
            <w:noProof/>
            <w:lang w:val="en-US"/>
          </w:rPr>
          <w:t>A</w:t>
        </w:r>
        <w:r w:rsidR="00864ADF" w:rsidRPr="007B7270">
          <w:rPr>
            <w:rStyle w:val="Hyperlink"/>
            <w:rFonts w:ascii="Arial" w:hAnsi="Arial" w:cs="Arial"/>
            <w:noProof/>
            <w:lang w:val="en-US"/>
          </w:rPr>
          <w:t>), stomatal conductance for water vapor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and transpiration rate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Ags</w:t>
        </w:r>
        <w:r w:rsidR="00864ADF" w:rsidRPr="007B7270">
          <w:rPr>
            <w:rStyle w:val="Hyperlink"/>
            <w:rFonts w:ascii="Arial" w:hAnsi="Arial" w:cs="Arial"/>
            <w:noProof/>
            <w:lang w:val="en-US"/>
          </w:rPr>
          <w:t>) between 7:00 AM and 6:00 PM of August 23, 2010. Solid lines represent the irrigated treatment and dashed lines represent the non-irrigated treatment</w:t>
        </w:r>
        <w:r w:rsidR="00864ADF">
          <w:rPr>
            <w:noProof/>
            <w:webHidden/>
          </w:rPr>
          <w:tab/>
        </w:r>
        <w:r>
          <w:rPr>
            <w:noProof/>
            <w:webHidden/>
          </w:rPr>
          <w:fldChar w:fldCharType="begin"/>
        </w:r>
        <w:r w:rsidR="00864ADF">
          <w:rPr>
            <w:noProof/>
            <w:webHidden/>
          </w:rPr>
          <w:instrText xml:space="preserve"> PAGEREF _Toc296436872 \h </w:instrText>
        </w:r>
        <w:r>
          <w:rPr>
            <w:noProof/>
            <w:webHidden/>
          </w:rPr>
        </w:r>
        <w:r>
          <w:rPr>
            <w:noProof/>
            <w:webHidden/>
          </w:rPr>
          <w:fldChar w:fldCharType="separate"/>
        </w:r>
        <w:r w:rsidR="00864ADF">
          <w:rPr>
            <w:noProof/>
            <w:webHidden/>
          </w:rPr>
          <w:t>104</w:t>
        </w:r>
        <w:bookmarkEnd w:id="95"/>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3" w:history="1">
        <w:bookmarkStart w:id="96" w:name="_Toc296436915"/>
        <w:r w:rsidR="00864ADF" w:rsidRPr="007B7270">
          <w:rPr>
            <w:rStyle w:val="Hyperlink"/>
            <w:rFonts w:ascii="Arial" w:hAnsi="Arial" w:cs="Arial"/>
            <w:noProof/>
            <w:lang w:val="en-US"/>
          </w:rPr>
          <w:t>Figure 33 – Specific humidity deficit (</w:t>
        </w:r>
        <w:r w:rsidR="00864ADF" w:rsidRPr="007B7270">
          <w:rPr>
            <w:rStyle w:val="Hyperlink"/>
            <w:rFonts w:ascii="Arial" w:hAnsi="Arial" w:cs="Arial"/>
            <w:i/>
            <w:noProof/>
            <w:lang w:val="en-US"/>
          </w:rPr>
          <w:t>D</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w:t>
        </w:r>
        <w:r w:rsidR="00864ADF" w:rsidRPr="007B7270">
          <w:rPr>
            <w:rStyle w:val="Hyperlink"/>
            <w:rFonts w:ascii="Arial" w:hAnsi="Arial" w:cs="Arial"/>
            <w:i/>
            <w:noProof/>
            <w:lang w:val="en-US"/>
          </w:rPr>
          <w:t>A</w:t>
        </w:r>
        <w:r w:rsidR="00864ADF" w:rsidRPr="007B7270">
          <w:rPr>
            <w:rStyle w:val="Hyperlink"/>
            <w:rFonts w:ascii="Arial" w:hAnsi="Arial" w:cs="Arial"/>
            <w:noProof/>
            <w:lang w:val="en-US"/>
          </w:rPr>
          <w:t>), stomatal conductance for water vapor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and transpiration rate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Ags</w:t>
        </w:r>
        <w:r w:rsidR="00864ADF" w:rsidRPr="007B7270">
          <w:rPr>
            <w:rStyle w:val="Hyperlink"/>
            <w:rFonts w:ascii="Arial" w:hAnsi="Arial" w:cs="Arial"/>
            <w:noProof/>
            <w:lang w:val="en-US"/>
          </w:rPr>
          <w:t>) between 7:00 AM and 6:00 PM of August 25, 2010. Solid lines represent the irrigated treatment and dashed lines represent the non-irrigated treatment</w:t>
        </w:r>
        <w:r w:rsidR="00864ADF">
          <w:rPr>
            <w:noProof/>
            <w:webHidden/>
          </w:rPr>
          <w:tab/>
        </w:r>
        <w:r>
          <w:rPr>
            <w:noProof/>
            <w:webHidden/>
          </w:rPr>
          <w:fldChar w:fldCharType="begin"/>
        </w:r>
        <w:r w:rsidR="00864ADF">
          <w:rPr>
            <w:noProof/>
            <w:webHidden/>
          </w:rPr>
          <w:instrText xml:space="preserve"> PAGEREF _Toc296436873 \h </w:instrText>
        </w:r>
        <w:r>
          <w:rPr>
            <w:noProof/>
            <w:webHidden/>
          </w:rPr>
        </w:r>
        <w:r>
          <w:rPr>
            <w:noProof/>
            <w:webHidden/>
          </w:rPr>
          <w:fldChar w:fldCharType="separate"/>
        </w:r>
        <w:r w:rsidR="00864ADF">
          <w:rPr>
            <w:noProof/>
            <w:webHidden/>
          </w:rPr>
          <w:t>105</w:t>
        </w:r>
        <w:bookmarkEnd w:id="96"/>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4" w:history="1">
        <w:bookmarkStart w:id="97" w:name="_Toc296436916"/>
        <w:r w:rsidR="00864ADF" w:rsidRPr="007B7270">
          <w:rPr>
            <w:rStyle w:val="Hyperlink"/>
            <w:rFonts w:ascii="Arial" w:hAnsi="Arial" w:cs="Arial"/>
            <w:noProof/>
            <w:lang w:val="en-US"/>
          </w:rPr>
          <w:t>Figure 34 – Specific humidity deficit (</w:t>
        </w:r>
        <w:r w:rsidR="00864ADF" w:rsidRPr="007B7270">
          <w:rPr>
            <w:rStyle w:val="Hyperlink"/>
            <w:rFonts w:ascii="Arial" w:hAnsi="Arial" w:cs="Arial"/>
            <w:i/>
            <w:noProof/>
            <w:lang w:val="en-US"/>
          </w:rPr>
          <w:t>D</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w:t>
        </w:r>
        <w:r w:rsidR="00864ADF" w:rsidRPr="007B7270">
          <w:rPr>
            <w:rStyle w:val="Hyperlink"/>
            <w:rFonts w:ascii="Arial" w:hAnsi="Arial" w:cs="Arial"/>
            <w:i/>
            <w:noProof/>
            <w:lang w:val="en-US"/>
          </w:rPr>
          <w:t>A</w:t>
        </w:r>
        <w:r w:rsidR="00864ADF" w:rsidRPr="007B7270">
          <w:rPr>
            <w:rStyle w:val="Hyperlink"/>
            <w:rFonts w:ascii="Arial" w:hAnsi="Arial" w:cs="Arial"/>
            <w:noProof/>
            <w:lang w:val="en-US"/>
          </w:rPr>
          <w:t>), stomatal conductance for water vapor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and transpiration rate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Ags</w:t>
        </w:r>
        <w:r w:rsidR="00864ADF" w:rsidRPr="007B7270">
          <w:rPr>
            <w:rStyle w:val="Hyperlink"/>
            <w:rFonts w:ascii="Arial" w:hAnsi="Arial" w:cs="Arial"/>
            <w:noProof/>
            <w:lang w:val="en-US"/>
          </w:rPr>
          <w:t>) between 7:00 AM and 6:00 PM of August 30, 2010. Solid lines represent the irrigated treatment and dashed lines represent the non-irrigated treatment</w:t>
        </w:r>
        <w:r w:rsidR="00864ADF">
          <w:rPr>
            <w:noProof/>
            <w:webHidden/>
          </w:rPr>
          <w:tab/>
        </w:r>
        <w:r>
          <w:rPr>
            <w:noProof/>
            <w:webHidden/>
          </w:rPr>
          <w:fldChar w:fldCharType="begin"/>
        </w:r>
        <w:r w:rsidR="00864ADF">
          <w:rPr>
            <w:noProof/>
            <w:webHidden/>
          </w:rPr>
          <w:instrText xml:space="preserve"> PAGEREF _Toc296436874 \h </w:instrText>
        </w:r>
        <w:r>
          <w:rPr>
            <w:noProof/>
            <w:webHidden/>
          </w:rPr>
        </w:r>
        <w:r>
          <w:rPr>
            <w:noProof/>
            <w:webHidden/>
          </w:rPr>
          <w:fldChar w:fldCharType="separate"/>
        </w:r>
        <w:r w:rsidR="00864ADF">
          <w:rPr>
            <w:noProof/>
            <w:webHidden/>
          </w:rPr>
          <w:t>106</w:t>
        </w:r>
        <w:bookmarkEnd w:id="97"/>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5" w:history="1">
        <w:bookmarkStart w:id="98" w:name="_Toc296436917"/>
        <w:r w:rsidR="00864ADF" w:rsidRPr="007B7270">
          <w:rPr>
            <w:rStyle w:val="Hyperlink"/>
            <w:rFonts w:ascii="Arial" w:hAnsi="Arial" w:cs="Arial"/>
            <w:noProof/>
            <w:lang w:val="en-US"/>
          </w:rPr>
          <w:t>Figure 35 – Maximum daily values of specific humidity deficit (</w:t>
        </w:r>
        <w:r w:rsidR="00864ADF" w:rsidRPr="007B7270">
          <w:rPr>
            <w:rStyle w:val="Hyperlink"/>
            <w:rFonts w:ascii="Arial" w:hAnsi="Arial" w:cs="Arial"/>
            <w:i/>
            <w:noProof/>
            <w:lang w:val="en-US"/>
          </w:rPr>
          <w:t>D</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CO</w:t>
        </w:r>
        <w:r w:rsidR="00864ADF" w:rsidRPr="007B7270">
          <w:rPr>
            <w:rStyle w:val="Hyperlink"/>
            <w:rFonts w:ascii="Arial" w:hAnsi="Arial" w:cs="Arial"/>
            <w:noProof/>
            <w:vertAlign w:val="subscript"/>
            <w:lang w:val="en-US"/>
          </w:rPr>
          <w:t>2</w:t>
        </w:r>
        <w:r w:rsidR="00864ADF" w:rsidRPr="007B7270">
          <w:rPr>
            <w:rStyle w:val="Hyperlink"/>
            <w:rFonts w:ascii="Arial" w:hAnsi="Arial" w:cs="Arial"/>
            <w:noProof/>
            <w:lang w:val="en-US"/>
          </w:rPr>
          <w:t xml:space="preserve"> net assimilation (</w:t>
        </w:r>
        <w:r w:rsidR="00864ADF" w:rsidRPr="007B7270">
          <w:rPr>
            <w:rStyle w:val="Hyperlink"/>
            <w:rFonts w:ascii="Arial" w:hAnsi="Arial" w:cs="Arial"/>
            <w:i/>
            <w:noProof/>
            <w:lang w:val="en-US"/>
          </w:rPr>
          <w:t>A</w:t>
        </w:r>
        <w:r w:rsidR="00864ADF" w:rsidRPr="007B7270">
          <w:rPr>
            <w:rStyle w:val="Hyperlink"/>
            <w:rFonts w:ascii="Arial" w:hAnsi="Arial" w:cs="Arial"/>
            <w:noProof/>
            <w:lang w:val="en-US"/>
          </w:rPr>
          <w:t>), stomatal conductance for water vapor (</w:t>
        </w:r>
        <w:r w:rsidR="00864ADF" w:rsidRPr="007B7270">
          <w:rPr>
            <w:rStyle w:val="Hyperlink"/>
            <w:rFonts w:ascii="Arial" w:hAnsi="Arial" w:cs="Arial"/>
            <w:i/>
            <w:noProof/>
            <w:lang w:val="en-US"/>
          </w:rPr>
          <w:t>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and transpiration rate (</w:t>
        </w:r>
        <w:r w:rsidR="00864ADF" w:rsidRPr="007B7270">
          <w:rPr>
            <w:rStyle w:val="Hyperlink"/>
            <w:rFonts w:ascii="Arial" w:hAnsi="Arial" w:cs="Arial"/>
            <w:i/>
            <w:noProof/>
            <w:lang w:val="en-US"/>
          </w:rPr>
          <w:t>T</w:t>
        </w:r>
        <w:r w:rsidR="00864ADF" w:rsidRPr="007B7270">
          <w:rPr>
            <w:rStyle w:val="Hyperlink"/>
            <w:rFonts w:ascii="Arial" w:hAnsi="Arial" w:cs="Arial"/>
            <w:i/>
            <w:noProof/>
            <w:vertAlign w:val="subscript"/>
            <w:lang w:val="en-US"/>
          </w:rPr>
          <w:t>Ags</w:t>
        </w:r>
        <w:r w:rsidR="00864ADF" w:rsidRPr="007B7270">
          <w:rPr>
            <w:rStyle w:val="Hyperlink"/>
            <w:rFonts w:ascii="Arial" w:hAnsi="Arial" w:cs="Arial"/>
            <w:noProof/>
            <w:lang w:val="en-US"/>
          </w:rPr>
          <w:t xml:space="preserve">) simulated by </w:t>
        </w:r>
        <w:r w:rsidR="00864ADF" w:rsidRPr="007B7270">
          <w:rPr>
            <w:rStyle w:val="Hyperlink"/>
            <w:rFonts w:ascii="Arial" w:hAnsi="Arial" w:cs="Arial"/>
            <w:i/>
            <w:noProof/>
            <w:lang w:val="en-US"/>
          </w:rPr>
          <w:t>Ag</w:t>
        </w:r>
        <w:r w:rsidR="00864ADF" w:rsidRPr="007B7270">
          <w:rPr>
            <w:rStyle w:val="Hyperlink"/>
            <w:rFonts w:ascii="Arial" w:hAnsi="Arial" w:cs="Arial"/>
            <w:i/>
            <w:noProof/>
            <w:vertAlign w:val="subscript"/>
            <w:lang w:val="en-US"/>
          </w:rPr>
          <w:t>s</w:t>
        </w:r>
        <w:r w:rsidR="00864ADF" w:rsidRPr="007B7270">
          <w:rPr>
            <w:rStyle w:val="Hyperlink"/>
            <w:rFonts w:ascii="Arial" w:hAnsi="Arial" w:cs="Arial"/>
            <w:noProof/>
            <w:lang w:val="en-US"/>
          </w:rPr>
          <w:t xml:space="preserve"> model for the irrigated (continuous line) and non-irrigated (dashed line) treatments as a function of date (m/dd/2010)</w:t>
        </w:r>
        <w:r w:rsidR="00864ADF">
          <w:rPr>
            <w:noProof/>
            <w:webHidden/>
          </w:rPr>
          <w:tab/>
        </w:r>
        <w:r>
          <w:rPr>
            <w:noProof/>
            <w:webHidden/>
          </w:rPr>
          <w:fldChar w:fldCharType="begin"/>
        </w:r>
        <w:r w:rsidR="00864ADF">
          <w:rPr>
            <w:noProof/>
            <w:webHidden/>
          </w:rPr>
          <w:instrText xml:space="preserve"> PAGEREF _Toc296436875 \h </w:instrText>
        </w:r>
        <w:r>
          <w:rPr>
            <w:noProof/>
            <w:webHidden/>
          </w:rPr>
        </w:r>
        <w:r>
          <w:rPr>
            <w:noProof/>
            <w:webHidden/>
          </w:rPr>
          <w:fldChar w:fldCharType="separate"/>
        </w:r>
        <w:r w:rsidR="00864ADF">
          <w:rPr>
            <w:noProof/>
            <w:webHidden/>
          </w:rPr>
          <w:t>107</w:t>
        </w:r>
        <w:bookmarkEnd w:id="98"/>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6" w:history="1">
        <w:bookmarkStart w:id="99" w:name="_Toc296436918"/>
        <w:r w:rsidR="00864ADF" w:rsidRPr="007B7270">
          <w:rPr>
            <w:rStyle w:val="Hyperlink"/>
            <w:rFonts w:ascii="Arial" w:hAnsi="Arial" w:cs="Arial"/>
            <w:noProof/>
            <w:lang w:val="en-US"/>
          </w:rPr>
          <w:t>Table 7 – Parameter values used in the present study</w:t>
        </w:r>
        <w:r w:rsidR="00864ADF">
          <w:rPr>
            <w:noProof/>
            <w:webHidden/>
          </w:rPr>
          <w:tab/>
        </w:r>
        <w:r>
          <w:rPr>
            <w:noProof/>
            <w:webHidden/>
          </w:rPr>
          <w:fldChar w:fldCharType="begin"/>
        </w:r>
        <w:r w:rsidR="00864ADF">
          <w:rPr>
            <w:noProof/>
            <w:webHidden/>
          </w:rPr>
          <w:instrText xml:space="preserve"> PAGEREF _Toc296436876 \h </w:instrText>
        </w:r>
        <w:r>
          <w:rPr>
            <w:noProof/>
            <w:webHidden/>
          </w:rPr>
        </w:r>
        <w:r>
          <w:rPr>
            <w:noProof/>
            <w:webHidden/>
          </w:rPr>
          <w:fldChar w:fldCharType="separate"/>
        </w:r>
        <w:r w:rsidR="00864ADF">
          <w:rPr>
            <w:noProof/>
            <w:webHidden/>
          </w:rPr>
          <w:t>126</w:t>
        </w:r>
        <w:bookmarkEnd w:id="99"/>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877" w:history="1">
        <w:bookmarkStart w:id="100" w:name="_Toc296436919"/>
        <w:r w:rsidR="00864ADF" w:rsidRPr="007B7270">
          <w:rPr>
            <w:rStyle w:val="Hyperlink"/>
            <w:rFonts w:ascii="Arial" w:hAnsi="Arial" w:cs="Arial"/>
            <w:noProof/>
            <w:lang w:val="en-US"/>
          </w:rPr>
          <w:t>Table 8 – Weights and distances of five points integration</w:t>
        </w:r>
        <w:r w:rsidR="00864ADF">
          <w:rPr>
            <w:noProof/>
            <w:webHidden/>
          </w:rPr>
          <w:tab/>
        </w:r>
        <w:r>
          <w:rPr>
            <w:noProof/>
            <w:webHidden/>
          </w:rPr>
          <w:fldChar w:fldCharType="begin"/>
        </w:r>
        <w:r w:rsidR="00864ADF">
          <w:rPr>
            <w:noProof/>
            <w:webHidden/>
          </w:rPr>
          <w:instrText xml:space="preserve"> PAGEREF _Toc296436877 \h </w:instrText>
        </w:r>
        <w:r>
          <w:rPr>
            <w:noProof/>
            <w:webHidden/>
          </w:rPr>
        </w:r>
        <w:r>
          <w:rPr>
            <w:noProof/>
            <w:webHidden/>
          </w:rPr>
          <w:fldChar w:fldCharType="separate"/>
        </w:r>
        <w:r w:rsidR="00864ADF">
          <w:rPr>
            <w:noProof/>
            <w:webHidden/>
          </w:rPr>
          <w:t>130</w:t>
        </w:r>
        <w:bookmarkEnd w:id="100"/>
        <w:r>
          <w:rPr>
            <w:noProof/>
            <w:webHidden/>
          </w:rPr>
          <w:fldChar w:fldCharType="end"/>
        </w:r>
      </w:hyperlink>
    </w:p>
    <w:p w:rsidR="00DA1C24" w:rsidRPr="00743826" w:rsidRDefault="00EB4AC9" w:rsidP="009604FC">
      <w:pPr>
        <w:pStyle w:val="ndicedeilustraes"/>
        <w:tabs>
          <w:tab w:val="right" w:leader="dot" w:pos="9397"/>
        </w:tabs>
        <w:ind w:left="1418" w:hanging="1418"/>
        <w:rPr>
          <w:rFonts w:ascii="Arial" w:hAnsi="Arial" w:cs="Arial"/>
          <w:b/>
          <w:szCs w:val="24"/>
          <w:lang w:val="en-US"/>
        </w:rPr>
      </w:pPr>
      <w:r w:rsidRPr="00956816">
        <w:rPr>
          <w:rStyle w:val="Hyperlink"/>
          <w:rFonts w:ascii="Arial" w:hAnsi="Arial" w:cs="Arial"/>
          <w:lang w:val="en-US"/>
        </w:rPr>
        <w:fldChar w:fldCharType="end"/>
      </w:r>
      <w:r w:rsidR="00956816" w:rsidRPr="00956816">
        <w:rPr>
          <w:rFonts w:ascii="Arial" w:hAnsi="Arial" w:cs="Arial"/>
          <w:b/>
          <w:szCs w:val="24"/>
          <w:lang w:val="en-US"/>
        </w:rPr>
        <w:br w:type="page"/>
      </w:r>
    </w:p>
    <w:p w:rsidR="00DA1C24" w:rsidRPr="00743826" w:rsidRDefault="00956816" w:rsidP="00C63E42">
      <w:pPr>
        <w:pStyle w:val="Ttulo1"/>
        <w:ind w:firstLine="0"/>
        <w:rPr>
          <w:rFonts w:ascii="Arial" w:hAnsi="Arial" w:cs="Arial"/>
          <w:lang w:val="en-US"/>
        </w:rPr>
      </w:pPr>
      <w:bookmarkStart w:id="101" w:name="_Toc258333669"/>
      <w:bookmarkStart w:id="102" w:name="_Toc258333707"/>
      <w:bookmarkStart w:id="103" w:name="_Toc258333858"/>
      <w:bookmarkStart w:id="104" w:name="_Toc258333975"/>
      <w:bookmarkStart w:id="105" w:name="_Toc258334241"/>
      <w:bookmarkStart w:id="106" w:name="_Toc296436800"/>
      <w:r w:rsidRPr="00956816">
        <w:rPr>
          <w:rFonts w:ascii="Arial" w:hAnsi="Arial" w:cs="Arial"/>
          <w:lang w:val="en-US"/>
        </w:rPr>
        <w:lastRenderedPageBreak/>
        <w:t>LIST OF TABLES</w:t>
      </w:r>
      <w:bookmarkEnd w:id="101"/>
      <w:bookmarkEnd w:id="102"/>
      <w:bookmarkEnd w:id="103"/>
      <w:bookmarkEnd w:id="104"/>
      <w:bookmarkEnd w:id="105"/>
      <w:bookmarkEnd w:id="106"/>
    </w:p>
    <w:p w:rsidR="00166063" w:rsidRPr="00743826" w:rsidRDefault="00166063">
      <w:pPr>
        <w:pStyle w:val="ndicedeilustraes"/>
        <w:tabs>
          <w:tab w:val="right" w:leader="dot" w:pos="9397"/>
        </w:tabs>
        <w:rPr>
          <w:rFonts w:ascii="Arial" w:hAnsi="Arial" w:cs="Arial"/>
          <w:b/>
          <w:szCs w:val="24"/>
          <w:lang w:val="en-US"/>
        </w:rPr>
      </w:pPr>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r w:rsidRPr="00956816">
        <w:rPr>
          <w:rFonts w:ascii="Arial" w:hAnsi="Arial" w:cs="Arial"/>
          <w:b/>
          <w:szCs w:val="24"/>
          <w:lang w:val="en-US"/>
        </w:rPr>
        <w:fldChar w:fldCharType="begin"/>
      </w:r>
      <w:r w:rsidR="00956816" w:rsidRPr="00956816">
        <w:rPr>
          <w:rFonts w:ascii="Arial" w:hAnsi="Arial" w:cs="Arial"/>
          <w:b/>
          <w:szCs w:val="24"/>
          <w:lang w:val="en-US"/>
        </w:rPr>
        <w:instrText xml:space="preserve"> TOC \f T \h \z \t "Índice de ilustrações" \c "Tabela" </w:instrText>
      </w:r>
      <w:r w:rsidRPr="00956816">
        <w:rPr>
          <w:rFonts w:ascii="Arial" w:hAnsi="Arial" w:cs="Arial"/>
          <w:b/>
          <w:szCs w:val="24"/>
          <w:lang w:val="en-US"/>
        </w:rPr>
        <w:fldChar w:fldCharType="separate"/>
      </w:r>
      <w:hyperlink w:anchor="_Toc296436878" w:history="1">
        <w:r w:rsidR="00864ADF" w:rsidRPr="004E0D47">
          <w:rPr>
            <w:rStyle w:val="Hyperlink"/>
            <w:rFonts w:ascii="Arial" w:hAnsi="Arial" w:cs="Arial"/>
            <w:noProof/>
            <w:lang w:val="en-US"/>
          </w:rPr>
          <w:t>Figure 1 – Transpiration rate as a function of soil water content (</w:t>
        </w:r>
        <w:r w:rsidR="00864ADF" w:rsidRPr="004E0D47">
          <w:rPr>
            <w:rStyle w:val="Hyperlink"/>
            <w:rFonts w:ascii="Arial" w:hAnsi="Arial" w:cs="Arial"/>
            <w:i/>
            <w:noProof/>
            <w:lang w:val="en-US"/>
          </w:rPr>
          <w:t>θ</w:t>
        </w:r>
        <w:r w:rsidR="00864ADF" w:rsidRPr="004E0D47">
          <w:rPr>
            <w:rStyle w:val="Hyperlink"/>
            <w:rFonts w:ascii="Arial" w:hAnsi="Arial" w:cs="Arial"/>
            <w:noProof/>
            <w:lang w:val="en-US"/>
          </w:rPr>
          <w:t>) showing the constant rate phase (</w:t>
        </w:r>
        <w:r w:rsidR="00864ADF" w:rsidRPr="004E0D47">
          <w:rPr>
            <w:rStyle w:val="Hyperlink"/>
            <w:rFonts w:ascii="Arial" w:hAnsi="Arial" w:cs="Arial"/>
            <w:i/>
            <w:noProof/>
            <w:lang w:val="en-US"/>
          </w:rPr>
          <w:t>θ</w:t>
        </w:r>
        <w:r w:rsidR="00864ADF" w:rsidRPr="004E0D47">
          <w:rPr>
            <w:rStyle w:val="Hyperlink"/>
            <w:rFonts w:ascii="Arial" w:hAnsi="Arial" w:cs="Arial"/>
            <w:noProof/>
            <w:lang w:val="en-US"/>
          </w:rPr>
          <w:t> ≥ </w:t>
        </w:r>
        <w:r w:rsidR="00864ADF" w:rsidRPr="004E0D47">
          <w:rPr>
            <w:rStyle w:val="Hyperlink"/>
            <w:rFonts w:ascii="Arial" w:hAnsi="Arial" w:cs="Arial"/>
            <w:i/>
            <w:noProof/>
            <w:lang w:val="en-US"/>
          </w:rPr>
          <w:t>θ</w:t>
        </w:r>
        <w:r w:rsidR="00864ADF" w:rsidRPr="004E0D47">
          <w:rPr>
            <w:rStyle w:val="Hyperlink"/>
            <w:rFonts w:ascii="Arial" w:hAnsi="Arial" w:cs="Arial"/>
            <w:i/>
            <w:noProof/>
            <w:vertAlign w:val="subscript"/>
            <w:lang w:val="en-US"/>
          </w:rPr>
          <w:t>crit</w:t>
        </w:r>
        <w:r w:rsidR="00864ADF" w:rsidRPr="004E0D47">
          <w:rPr>
            <w:rStyle w:val="Hyperlink"/>
            <w:rFonts w:ascii="Arial" w:hAnsi="Arial" w:cs="Arial"/>
            <w:noProof/>
            <w:lang w:val="en-US"/>
          </w:rPr>
          <w:t>) and the falling rate phase (</w:t>
        </w:r>
        <w:r w:rsidR="00864ADF" w:rsidRPr="004E0D47">
          <w:rPr>
            <w:rStyle w:val="Hyperlink"/>
            <w:rFonts w:ascii="Arial" w:hAnsi="Arial" w:cs="Arial"/>
            <w:i/>
            <w:noProof/>
            <w:lang w:val="en-US"/>
          </w:rPr>
          <w:t>θ</w:t>
        </w:r>
        <w:r w:rsidR="00864ADF" w:rsidRPr="004E0D47">
          <w:rPr>
            <w:rStyle w:val="Hyperlink"/>
            <w:rFonts w:ascii="Arial" w:hAnsi="Arial" w:cs="Arial"/>
            <w:i/>
            <w:noProof/>
            <w:vertAlign w:val="subscript"/>
            <w:lang w:val="en-US"/>
          </w:rPr>
          <w:t>w</w:t>
        </w:r>
        <w:r w:rsidR="00864ADF" w:rsidRPr="004E0D47">
          <w:rPr>
            <w:rStyle w:val="Hyperlink"/>
            <w:rFonts w:ascii="Arial" w:hAnsi="Arial" w:cs="Arial"/>
            <w:i/>
            <w:noProof/>
            <w:lang w:val="en-US"/>
          </w:rPr>
          <w:t xml:space="preserve"> ≤ θ &lt; θ</w:t>
        </w:r>
        <w:r w:rsidR="00864ADF" w:rsidRPr="004E0D47">
          <w:rPr>
            <w:rStyle w:val="Hyperlink"/>
            <w:rFonts w:ascii="Arial" w:hAnsi="Arial" w:cs="Arial"/>
            <w:i/>
            <w:noProof/>
            <w:vertAlign w:val="subscript"/>
            <w:lang w:val="en-US"/>
          </w:rPr>
          <w:t>crit</w:t>
        </w:r>
        <w:r w:rsidR="00864ADF" w:rsidRPr="004E0D47">
          <w:rPr>
            <w:rStyle w:val="Hyperlink"/>
            <w:rFonts w:ascii="Arial" w:hAnsi="Arial" w:cs="Arial"/>
            <w:noProof/>
            <w:lang w:val="en-US"/>
          </w:rPr>
          <w:t>)</w:t>
        </w:r>
        <w:r w:rsidR="00864ADF">
          <w:rPr>
            <w:rFonts w:asciiTheme="minorHAnsi" w:eastAsiaTheme="minorEastAsia" w:hAnsiTheme="minorHAnsi"/>
            <w:noProof/>
            <w:sz w:val="22"/>
            <w:lang w:eastAsia="pt-BR"/>
          </w:rPr>
          <w:tab/>
        </w:r>
        <w:r w:rsidR="00864ADF" w:rsidRPr="004E0D47">
          <w:rPr>
            <w:rStyle w:val="Hyperlink"/>
            <w:noProof/>
          </w:rPr>
          <w:t>41</w:t>
        </w:r>
        <w:r w:rsidR="00864ADF">
          <w:rPr>
            <w:noProof/>
            <w:webHidden/>
          </w:rPr>
          <w:tab/>
        </w:r>
        <w:r>
          <w:rPr>
            <w:noProof/>
            <w:webHidden/>
          </w:rPr>
          <w:fldChar w:fldCharType="begin"/>
        </w:r>
        <w:r w:rsidR="00864ADF">
          <w:rPr>
            <w:noProof/>
            <w:webHidden/>
          </w:rPr>
          <w:instrText xml:space="preserve"> PAGEREF _Toc296436878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79" w:history="1">
        <w:r w:rsidR="00864ADF" w:rsidRPr="004E0D47">
          <w:rPr>
            <w:rStyle w:val="Hyperlink"/>
            <w:rFonts w:ascii="Arial" w:hAnsi="Arial" w:cs="Arial"/>
            <w:noProof/>
            <w:lang w:val="en-US"/>
          </w:rPr>
          <w:t>Figure 2 – Spatial distribution of equipments and irrigation system in field area (PoTs: Polymer Tensiometers; IR thermometers: Infrared thermometers)</w:t>
        </w:r>
        <w:r w:rsidR="00864ADF">
          <w:rPr>
            <w:rFonts w:asciiTheme="minorHAnsi" w:eastAsiaTheme="minorEastAsia" w:hAnsiTheme="minorHAnsi"/>
            <w:noProof/>
            <w:sz w:val="22"/>
            <w:lang w:eastAsia="pt-BR"/>
          </w:rPr>
          <w:tab/>
        </w:r>
        <w:r w:rsidR="00864ADF" w:rsidRPr="004E0D47">
          <w:rPr>
            <w:rStyle w:val="Hyperlink"/>
            <w:noProof/>
          </w:rPr>
          <w:t>53</w:t>
        </w:r>
        <w:r w:rsidR="00864ADF">
          <w:rPr>
            <w:noProof/>
            <w:webHidden/>
          </w:rPr>
          <w:tab/>
        </w:r>
        <w:r>
          <w:rPr>
            <w:noProof/>
            <w:webHidden/>
          </w:rPr>
          <w:fldChar w:fldCharType="begin"/>
        </w:r>
        <w:r w:rsidR="00864ADF">
          <w:rPr>
            <w:noProof/>
            <w:webHidden/>
          </w:rPr>
          <w:instrText xml:space="preserve"> PAGEREF _Toc296436879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0" w:history="1">
        <w:r w:rsidR="00864ADF" w:rsidRPr="004E0D47">
          <w:rPr>
            <w:rStyle w:val="Hyperlink"/>
            <w:rFonts w:ascii="Arial" w:hAnsi="Arial" w:cs="Arial"/>
            <w:noProof/>
            <w:lang w:val="en-US"/>
          </w:rPr>
          <w:t>Figure 3 – Irrigation (mm d</w:t>
        </w:r>
        <w:r w:rsidR="00864ADF" w:rsidRPr="004E0D47">
          <w:rPr>
            <w:rStyle w:val="Hyperlink"/>
            <w:rFonts w:ascii="Arial" w:hAnsi="Arial" w:cs="Arial"/>
            <w:noProof/>
            <w:vertAlign w:val="superscript"/>
            <w:lang w:val="en-US"/>
          </w:rPr>
          <w:noBreakHyphen/>
          <w:t>1</w:t>
        </w:r>
        <w:r w:rsidR="00864ADF" w:rsidRPr="004E0D47">
          <w:rPr>
            <w:rStyle w:val="Hyperlink"/>
            <w:rFonts w:ascii="Arial" w:hAnsi="Arial" w:cs="Arial"/>
            <w:noProof/>
            <w:lang w:val="en-US"/>
          </w:rPr>
          <w:t>) and rainfall (mm d</w:t>
        </w:r>
        <w:r w:rsidR="00864ADF" w:rsidRPr="004E0D47">
          <w:rPr>
            <w:rStyle w:val="Hyperlink"/>
            <w:rFonts w:ascii="Arial" w:hAnsi="Arial" w:cs="Arial"/>
            <w:noProof/>
            <w:vertAlign w:val="superscript"/>
            <w:lang w:val="en-US"/>
          </w:rPr>
          <w:noBreakHyphen/>
          <w:t>1</w:t>
        </w:r>
        <w:r w:rsidR="00864ADF" w:rsidRPr="004E0D47">
          <w:rPr>
            <w:rStyle w:val="Hyperlink"/>
            <w:rFonts w:ascii="Arial" w:hAnsi="Arial" w:cs="Arial"/>
            <w:noProof/>
            <w:lang w:val="en-US"/>
          </w:rPr>
          <w:t>) during the field experiment as a function of date (m/dd/2010)</w:t>
        </w:r>
        <w:r w:rsidR="00864ADF">
          <w:rPr>
            <w:rFonts w:asciiTheme="minorHAnsi" w:eastAsiaTheme="minorEastAsia" w:hAnsiTheme="minorHAnsi"/>
            <w:noProof/>
            <w:sz w:val="22"/>
            <w:lang w:eastAsia="pt-BR"/>
          </w:rPr>
          <w:tab/>
        </w:r>
        <w:r w:rsidR="00864ADF" w:rsidRPr="004E0D47">
          <w:rPr>
            <w:rStyle w:val="Hyperlink"/>
            <w:noProof/>
          </w:rPr>
          <w:t>54</w:t>
        </w:r>
        <w:r w:rsidR="00864ADF">
          <w:rPr>
            <w:noProof/>
            <w:webHidden/>
          </w:rPr>
          <w:tab/>
        </w:r>
        <w:r>
          <w:rPr>
            <w:noProof/>
            <w:webHidden/>
          </w:rPr>
          <w:fldChar w:fldCharType="begin"/>
        </w:r>
        <w:r w:rsidR="00864ADF">
          <w:rPr>
            <w:noProof/>
            <w:webHidden/>
          </w:rPr>
          <w:instrText xml:space="preserve"> PAGEREF _Toc296436880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1" w:history="1">
        <w:r w:rsidR="00864ADF" w:rsidRPr="004E0D47">
          <w:rPr>
            <w:rStyle w:val="Hyperlink"/>
            <w:rFonts w:ascii="Arial" w:hAnsi="Arial" w:cs="Arial"/>
            <w:noProof/>
            <w:lang w:val="en-US"/>
          </w:rPr>
          <w:t>Figure 4 – Maximum daily values of wet bulb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wb</w:t>
        </w:r>
        <w:r w:rsidR="00864ADF" w:rsidRPr="004E0D47">
          <w:rPr>
            <w:rStyle w:val="Hyperlink"/>
            <w:rFonts w:ascii="Arial" w:hAnsi="Arial" w:cs="Arial"/>
            <w:noProof/>
            <w:lang w:val="en-US"/>
          </w:rPr>
          <w:t>) measured at ESALQ/USP meteorological station as a function of date (m/dd/2010)</w:t>
        </w:r>
        <w:r w:rsidR="00864ADF">
          <w:rPr>
            <w:rFonts w:asciiTheme="minorHAnsi" w:eastAsiaTheme="minorEastAsia" w:hAnsiTheme="minorHAnsi"/>
            <w:noProof/>
            <w:sz w:val="22"/>
            <w:lang w:eastAsia="pt-BR"/>
          </w:rPr>
          <w:tab/>
        </w:r>
        <w:r w:rsidR="00864ADF" w:rsidRPr="004E0D47">
          <w:rPr>
            <w:rStyle w:val="Hyperlink"/>
            <w:noProof/>
          </w:rPr>
          <w:t>55</w:t>
        </w:r>
        <w:r w:rsidR="00864ADF">
          <w:rPr>
            <w:noProof/>
            <w:webHidden/>
          </w:rPr>
          <w:tab/>
        </w:r>
        <w:r>
          <w:rPr>
            <w:noProof/>
            <w:webHidden/>
          </w:rPr>
          <w:fldChar w:fldCharType="begin"/>
        </w:r>
        <w:r w:rsidR="00864ADF">
          <w:rPr>
            <w:noProof/>
            <w:webHidden/>
          </w:rPr>
          <w:instrText xml:space="preserve"> PAGEREF _Toc296436881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2" w:history="1">
        <w:r w:rsidR="00864ADF" w:rsidRPr="004E0D47">
          <w:rPr>
            <w:rStyle w:val="Hyperlink"/>
            <w:rFonts w:ascii="Arial" w:hAnsi="Arial" w:cs="Arial"/>
            <w:noProof/>
            <w:lang w:val="en-US"/>
          </w:rPr>
          <w:t>Figure 5 – Maximum daily values of wind speed (</w:t>
        </w:r>
        <w:r w:rsidR="00864ADF" w:rsidRPr="004E0D47">
          <w:rPr>
            <w:rStyle w:val="Hyperlink"/>
            <w:rFonts w:ascii="Arial" w:hAnsi="Arial" w:cs="Arial"/>
            <w:i/>
            <w:noProof/>
            <w:lang w:val="en-US"/>
          </w:rPr>
          <w:t>u</w:t>
        </w:r>
        <w:r w:rsidR="00864ADF" w:rsidRPr="004E0D47">
          <w:rPr>
            <w:rStyle w:val="Hyperlink"/>
            <w:rFonts w:ascii="Arial" w:hAnsi="Arial" w:cs="Arial"/>
            <w:noProof/>
            <w:lang w:val="en-US"/>
          </w:rPr>
          <w:t>) (above), net radiation (</w:t>
        </w:r>
        <w:r w:rsidR="00864ADF" w:rsidRPr="004E0D47">
          <w:rPr>
            <w:rStyle w:val="Hyperlink"/>
            <w:rFonts w:ascii="Arial" w:hAnsi="Arial" w:cs="Arial"/>
            <w:i/>
            <w:noProof/>
            <w:lang w:val="en-US"/>
          </w:rPr>
          <w:t>R</w:t>
        </w:r>
        <w:r w:rsidR="00864ADF" w:rsidRPr="004E0D47">
          <w:rPr>
            <w:rStyle w:val="Hyperlink"/>
            <w:rFonts w:ascii="Arial" w:hAnsi="Arial" w:cs="Arial"/>
            <w:i/>
            <w:noProof/>
            <w:vertAlign w:val="subscript"/>
            <w:lang w:val="en-US"/>
          </w:rPr>
          <w:t>n</w:t>
        </w:r>
        <w:r w:rsidR="00864ADF" w:rsidRPr="004E0D47">
          <w:rPr>
            <w:rStyle w:val="Hyperlink"/>
            <w:rFonts w:ascii="Arial" w:hAnsi="Arial" w:cs="Arial"/>
            <w:noProof/>
            <w:lang w:val="en-US"/>
          </w:rPr>
          <w:t>) and photosynthetically active radiation (</w:t>
        </w:r>
        <w:r w:rsidR="00864ADF" w:rsidRPr="004E0D47">
          <w:rPr>
            <w:rStyle w:val="Hyperlink"/>
            <w:rFonts w:ascii="Arial" w:hAnsi="Arial" w:cs="Arial"/>
            <w:i/>
            <w:noProof/>
            <w:lang w:val="en-US"/>
          </w:rPr>
          <w:t>PAR</w:t>
        </w:r>
        <w:r w:rsidR="00864ADF" w:rsidRPr="004E0D47">
          <w:rPr>
            <w:rStyle w:val="Hyperlink"/>
            <w:rFonts w:ascii="Arial" w:hAnsi="Arial" w:cs="Arial"/>
            <w:noProof/>
            <w:lang w:val="en-US"/>
          </w:rPr>
          <w:t>) (below) measured at ESALQ/USP meteorological station as a function of date (m/dd/2010).</w:t>
        </w:r>
        <w:r w:rsidR="00864ADF">
          <w:rPr>
            <w:rFonts w:asciiTheme="minorHAnsi" w:eastAsiaTheme="minorEastAsia" w:hAnsiTheme="minorHAnsi"/>
            <w:noProof/>
            <w:sz w:val="22"/>
            <w:lang w:eastAsia="pt-BR"/>
          </w:rPr>
          <w:tab/>
        </w:r>
        <w:r w:rsidR="00864ADF" w:rsidRPr="004E0D47">
          <w:rPr>
            <w:rStyle w:val="Hyperlink"/>
            <w:noProof/>
          </w:rPr>
          <w:t>56</w:t>
        </w:r>
        <w:r w:rsidR="00864ADF">
          <w:rPr>
            <w:noProof/>
            <w:webHidden/>
          </w:rPr>
          <w:tab/>
        </w:r>
        <w:r>
          <w:rPr>
            <w:noProof/>
            <w:webHidden/>
          </w:rPr>
          <w:fldChar w:fldCharType="begin"/>
        </w:r>
        <w:r w:rsidR="00864ADF">
          <w:rPr>
            <w:noProof/>
            <w:webHidden/>
          </w:rPr>
          <w:instrText xml:space="preserve"> PAGEREF _Toc296436882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3" w:history="1">
        <w:r w:rsidR="00864ADF" w:rsidRPr="004E0D47">
          <w:rPr>
            <w:rStyle w:val="Hyperlink"/>
            <w:rFonts w:ascii="Arial" w:hAnsi="Arial" w:cs="Arial"/>
            <w:noProof/>
            <w:lang w:val="en-US"/>
          </w:rPr>
          <w:t>Table 1 – Daily values of leaf area index (</w:t>
        </w:r>
        <w:r w:rsidR="00864ADF" w:rsidRPr="004E0D47">
          <w:rPr>
            <w:rStyle w:val="Hyperlink"/>
            <w:rFonts w:ascii="Arial" w:hAnsi="Arial" w:cs="Arial"/>
            <w:i/>
            <w:noProof/>
            <w:lang w:val="en-US"/>
          </w:rPr>
          <w:t>LAI</w:t>
        </w:r>
        <w:r w:rsidR="00864ADF" w:rsidRPr="004E0D47">
          <w:rPr>
            <w:rStyle w:val="Hyperlink"/>
            <w:rFonts w:ascii="Arial" w:hAnsi="Arial" w:cs="Arial"/>
            <w:noProof/>
            <w:lang w:val="en-US"/>
          </w:rPr>
          <w:t>). Bold-font values were measured; non-bold-font values were obtained by linear interpolation of measured values</w:t>
        </w:r>
        <w:r w:rsidR="00864ADF">
          <w:rPr>
            <w:rFonts w:asciiTheme="minorHAnsi" w:eastAsiaTheme="minorEastAsia" w:hAnsiTheme="minorHAnsi"/>
            <w:noProof/>
            <w:sz w:val="22"/>
            <w:lang w:eastAsia="pt-BR"/>
          </w:rPr>
          <w:tab/>
        </w:r>
        <w:r w:rsidR="00864ADF" w:rsidRPr="004E0D47">
          <w:rPr>
            <w:rStyle w:val="Hyperlink"/>
            <w:noProof/>
          </w:rPr>
          <w:t>58</w:t>
        </w:r>
        <w:r w:rsidR="00864ADF">
          <w:rPr>
            <w:noProof/>
            <w:webHidden/>
          </w:rPr>
          <w:tab/>
        </w:r>
        <w:r>
          <w:rPr>
            <w:noProof/>
            <w:webHidden/>
          </w:rPr>
          <w:fldChar w:fldCharType="begin"/>
        </w:r>
        <w:r w:rsidR="00864ADF">
          <w:rPr>
            <w:noProof/>
            <w:webHidden/>
          </w:rPr>
          <w:instrText xml:space="preserve"> PAGEREF _Toc296436883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4" w:history="1">
        <w:r w:rsidR="00864ADF" w:rsidRPr="004E0D47">
          <w:rPr>
            <w:rStyle w:val="Hyperlink"/>
            <w:rFonts w:ascii="Arial" w:hAnsi="Arial" w:cs="Arial"/>
            <w:noProof/>
            <w:lang w:val="en-US"/>
          </w:rPr>
          <w:t>Figure 6 – Leaf area index (</w:t>
        </w:r>
        <w:r w:rsidR="00864ADF" w:rsidRPr="004E0D47">
          <w:rPr>
            <w:rStyle w:val="Hyperlink"/>
            <w:rFonts w:ascii="Arial" w:hAnsi="Arial" w:cs="Arial"/>
            <w:i/>
            <w:noProof/>
            <w:lang w:val="en-US"/>
          </w:rPr>
          <w:t>LAI</w:t>
        </w:r>
        <w:r w:rsidR="00864ADF" w:rsidRPr="004E0D47">
          <w:rPr>
            <w:rStyle w:val="Hyperlink"/>
            <w:rFonts w:ascii="Arial" w:hAnsi="Arial" w:cs="Arial"/>
            <w:noProof/>
            <w:lang w:val="en-US"/>
          </w:rPr>
          <w:t>) measured by a ceptometer (dots and asterisks) and linearly interpolated (dashed lines) as a function of date (m/dd/2010)</w:t>
        </w:r>
        <w:r w:rsidR="00864ADF">
          <w:rPr>
            <w:rFonts w:asciiTheme="minorHAnsi" w:eastAsiaTheme="minorEastAsia" w:hAnsiTheme="minorHAnsi"/>
            <w:noProof/>
            <w:sz w:val="22"/>
            <w:lang w:eastAsia="pt-BR"/>
          </w:rPr>
          <w:tab/>
        </w:r>
        <w:r w:rsidR="00864ADF" w:rsidRPr="004E0D47">
          <w:rPr>
            <w:rStyle w:val="Hyperlink"/>
            <w:noProof/>
          </w:rPr>
          <w:t>59</w:t>
        </w:r>
        <w:r w:rsidR="00864ADF">
          <w:rPr>
            <w:noProof/>
            <w:webHidden/>
          </w:rPr>
          <w:tab/>
        </w:r>
        <w:r>
          <w:rPr>
            <w:noProof/>
            <w:webHidden/>
          </w:rPr>
          <w:fldChar w:fldCharType="begin"/>
        </w:r>
        <w:r w:rsidR="00864ADF">
          <w:rPr>
            <w:noProof/>
            <w:webHidden/>
          </w:rPr>
          <w:instrText xml:space="preserve"> PAGEREF _Toc296436884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5" w:history="1">
        <w:r w:rsidR="00864ADF" w:rsidRPr="004E0D47">
          <w:rPr>
            <w:rStyle w:val="Hyperlink"/>
            <w:rFonts w:ascii="Arial" w:hAnsi="Arial" w:cs="Arial"/>
            <w:noProof/>
            <w:lang w:val="en-US"/>
          </w:rPr>
          <w:t>Figure 7 – Ceramic porous cone, stainless steel cup containing polymer and a pressure transducer of a polymer tensiometer (PoT) (approximate size indicated)</w:t>
        </w:r>
        <w:r w:rsidR="00864ADF">
          <w:rPr>
            <w:rFonts w:asciiTheme="minorHAnsi" w:eastAsiaTheme="minorEastAsia" w:hAnsiTheme="minorHAnsi"/>
            <w:noProof/>
            <w:sz w:val="22"/>
            <w:lang w:eastAsia="pt-BR"/>
          </w:rPr>
          <w:tab/>
        </w:r>
        <w:r w:rsidR="00864ADF" w:rsidRPr="004E0D47">
          <w:rPr>
            <w:rStyle w:val="Hyperlink"/>
            <w:noProof/>
          </w:rPr>
          <w:t>62</w:t>
        </w:r>
        <w:r w:rsidR="00864ADF">
          <w:rPr>
            <w:noProof/>
            <w:webHidden/>
          </w:rPr>
          <w:tab/>
        </w:r>
        <w:r>
          <w:rPr>
            <w:noProof/>
            <w:webHidden/>
          </w:rPr>
          <w:fldChar w:fldCharType="begin"/>
        </w:r>
        <w:r w:rsidR="00864ADF">
          <w:rPr>
            <w:noProof/>
            <w:webHidden/>
          </w:rPr>
          <w:instrText xml:space="preserve"> PAGEREF _Toc296436885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6" w:history="1">
        <w:r w:rsidR="00864ADF" w:rsidRPr="004E0D47">
          <w:rPr>
            <w:rStyle w:val="Hyperlink"/>
            <w:rFonts w:ascii="Arial" w:hAnsi="Arial" w:cs="Arial"/>
            <w:noProof/>
            <w:lang w:val="en-US"/>
          </w:rPr>
          <w:t>Table 2 – PoT temperature coefficients for tensiometers used in this study</w:t>
        </w:r>
        <w:r w:rsidR="00864ADF">
          <w:rPr>
            <w:rFonts w:asciiTheme="minorHAnsi" w:eastAsiaTheme="minorEastAsia" w:hAnsiTheme="minorHAnsi"/>
            <w:noProof/>
            <w:sz w:val="22"/>
            <w:lang w:eastAsia="pt-BR"/>
          </w:rPr>
          <w:tab/>
        </w:r>
        <w:r w:rsidR="00864ADF" w:rsidRPr="004E0D47">
          <w:rPr>
            <w:rStyle w:val="Hyperlink"/>
            <w:noProof/>
          </w:rPr>
          <w:t>63</w:t>
        </w:r>
        <w:r w:rsidR="00864ADF">
          <w:rPr>
            <w:noProof/>
            <w:webHidden/>
          </w:rPr>
          <w:tab/>
        </w:r>
        <w:r>
          <w:rPr>
            <w:noProof/>
            <w:webHidden/>
          </w:rPr>
          <w:fldChar w:fldCharType="begin"/>
        </w:r>
        <w:r w:rsidR="00864ADF">
          <w:rPr>
            <w:noProof/>
            <w:webHidden/>
          </w:rPr>
          <w:instrText xml:space="preserve"> PAGEREF _Toc296436886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7" w:history="1">
        <w:r w:rsidR="00864ADF" w:rsidRPr="004E0D47">
          <w:rPr>
            <w:rStyle w:val="Hyperlink"/>
            <w:rFonts w:ascii="Arial" w:hAnsi="Arial" w:cs="Arial"/>
            <w:noProof/>
            <w:lang w:val="en-US"/>
          </w:rPr>
          <w:t xml:space="preserve">Figure 8 – Vertical distribution of PoTs in the field (S.S.: soil surface; </w:t>
        </w:r>
        <w:r w:rsidR="00864ADF" w:rsidRPr="004E0D47">
          <w:rPr>
            <w:rStyle w:val="Hyperlink"/>
            <w:rFonts w:ascii="Arial" w:hAnsi="Arial" w:cs="Arial"/>
            <w:i/>
            <w:noProof/>
            <w:lang w:val="en-US"/>
          </w:rPr>
          <w:t>E</w:t>
        </w:r>
        <w:r w:rsidR="00864ADF" w:rsidRPr="004E0D47">
          <w:rPr>
            <w:rStyle w:val="Hyperlink"/>
            <w:rFonts w:ascii="Arial" w:hAnsi="Arial" w:cs="Arial"/>
            <w:noProof/>
            <w:lang w:val="en-US"/>
          </w:rPr>
          <w:t xml:space="preserve">: evaporation; </w:t>
        </w:r>
        <w:r w:rsidR="00864ADF" w:rsidRPr="004E0D47">
          <w:rPr>
            <w:rStyle w:val="Hyperlink"/>
            <w:rFonts w:ascii="Arial" w:hAnsi="Arial" w:cs="Arial"/>
            <w:i/>
            <w:noProof/>
            <w:lang w:val="en-US"/>
          </w:rPr>
          <w:t>d</w:t>
        </w:r>
        <w:r w:rsidR="00864ADF" w:rsidRPr="004E0D47">
          <w:rPr>
            <w:rStyle w:val="Hyperlink"/>
            <w:rFonts w:ascii="Arial" w:hAnsi="Arial" w:cs="Arial"/>
            <w:noProof/>
            <w:vertAlign w:val="subscript"/>
            <w:lang w:val="en-US"/>
          </w:rPr>
          <w:t>1</w:t>
        </w:r>
        <w:r w:rsidR="00864ADF" w:rsidRPr="004E0D47">
          <w:rPr>
            <w:rStyle w:val="Hyperlink"/>
            <w:rFonts w:ascii="Arial" w:hAnsi="Arial" w:cs="Arial"/>
            <w:noProof/>
            <w:vertAlign w:val="subscript"/>
            <w:lang w:val="en-US"/>
          </w:rPr>
          <w:noBreakHyphen/>
          <w:t>2</w:t>
        </w:r>
        <w:r w:rsidR="00864ADF" w:rsidRPr="004E0D47">
          <w:rPr>
            <w:rStyle w:val="Hyperlink"/>
            <w:rFonts w:ascii="Arial" w:hAnsi="Arial" w:cs="Arial"/>
            <w:noProof/>
            <w:lang w:val="en-US"/>
          </w:rPr>
          <w:t xml:space="preserve">: distance between tensiometers 1 and 3; </w:t>
        </w:r>
        <w:r w:rsidR="00864ADF" w:rsidRPr="004E0D47">
          <w:rPr>
            <w:rStyle w:val="Hyperlink"/>
            <w:rFonts w:ascii="Arial" w:hAnsi="Arial" w:cs="Arial"/>
            <w:i/>
            <w:noProof/>
            <w:lang w:val="en-US"/>
          </w:rPr>
          <w:t>d</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vertAlign w:val="subscript"/>
            <w:lang w:val="en-US"/>
          </w:rPr>
          <w:noBreakHyphen/>
          <w:t>3</w:t>
        </w:r>
        <w:r w:rsidR="00864ADF" w:rsidRPr="004E0D47">
          <w:rPr>
            <w:rStyle w:val="Hyperlink"/>
            <w:rFonts w:ascii="Arial" w:hAnsi="Arial" w:cs="Arial"/>
            <w:noProof/>
            <w:lang w:val="en-US"/>
          </w:rPr>
          <w:t xml:space="preserve">: distance between tensiometers 2 and 3; </w:t>
        </w:r>
        <w:r w:rsidR="00864ADF" w:rsidRPr="004E0D47">
          <w:rPr>
            <w:rStyle w:val="Hyperlink"/>
            <w:rFonts w:ascii="Arial" w:hAnsi="Arial" w:cs="Arial"/>
            <w:i/>
            <w:noProof/>
            <w:lang w:val="en-US"/>
          </w:rPr>
          <w:t>Z</w:t>
        </w:r>
        <w:r w:rsidR="00864ADF" w:rsidRPr="004E0D47">
          <w:rPr>
            <w:rStyle w:val="Hyperlink"/>
            <w:rFonts w:ascii="Arial" w:hAnsi="Arial" w:cs="Arial"/>
            <w:noProof/>
            <w:vertAlign w:val="subscript"/>
            <w:lang w:val="en-US"/>
          </w:rPr>
          <w:t>1</w:t>
        </w:r>
        <w:r w:rsidR="00864ADF" w:rsidRPr="004E0D47">
          <w:rPr>
            <w:rStyle w:val="Hyperlink"/>
            <w:rFonts w:ascii="Arial" w:hAnsi="Arial" w:cs="Arial"/>
            <w:noProof/>
            <w:lang w:val="en-US"/>
          </w:rPr>
          <w:t xml:space="preserve">: thickness of layer 1; </w:t>
        </w:r>
        <w:r w:rsidR="00864ADF" w:rsidRPr="004E0D47">
          <w:rPr>
            <w:rStyle w:val="Hyperlink"/>
            <w:rFonts w:ascii="Arial" w:hAnsi="Arial" w:cs="Arial"/>
            <w:i/>
            <w:noProof/>
            <w:lang w:val="en-US"/>
          </w:rPr>
          <w:t>Z</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thickness of layer 2; </w:t>
        </w:r>
        <w:r w:rsidR="00864ADF" w:rsidRPr="004E0D47">
          <w:rPr>
            <w:rStyle w:val="Hyperlink"/>
            <w:rFonts w:ascii="Arial" w:hAnsi="Arial" w:cs="Arial"/>
            <w:i/>
            <w:noProof/>
            <w:lang w:val="en-US"/>
          </w:rPr>
          <w:t>Z</w:t>
        </w:r>
        <w:r w:rsidR="00864ADF" w:rsidRPr="004E0D47">
          <w:rPr>
            <w:rStyle w:val="Hyperlink"/>
            <w:rFonts w:ascii="Arial" w:hAnsi="Arial" w:cs="Arial"/>
            <w:noProof/>
            <w:vertAlign w:val="subscript"/>
            <w:lang w:val="en-US"/>
          </w:rPr>
          <w:t>3</w:t>
        </w:r>
        <w:r w:rsidR="00864ADF" w:rsidRPr="004E0D47">
          <w:rPr>
            <w:rStyle w:val="Hyperlink"/>
            <w:rFonts w:ascii="Arial" w:hAnsi="Arial" w:cs="Arial"/>
            <w:noProof/>
            <w:lang w:val="en-US"/>
          </w:rPr>
          <w:t xml:space="preserve">: thickness of layer 3; </w:t>
        </w:r>
        <w:r w:rsidR="00864ADF" w:rsidRPr="004E0D47">
          <w:rPr>
            <w:rStyle w:val="Hyperlink"/>
            <w:rFonts w:ascii="Arial" w:hAnsi="Arial" w:cs="Arial"/>
            <w:i/>
            <w:noProof/>
            <w:lang w:val="en-US"/>
          </w:rPr>
          <w:t>q</w:t>
        </w:r>
        <w:r w:rsidR="00864ADF" w:rsidRPr="004E0D47">
          <w:rPr>
            <w:rStyle w:val="Hyperlink"/>
            <w:rFonts w:ascii="Arial" w:hAnsi="Arial" w:cs="Arial"/>
            <w:noProof/>
            <w:vertAlign w:val="subscript"/>
            <w:lang w:val="en-US"/>
          </w:rPr>
          <w:t>1</w:t>
        </w:r>
        <w:r w:rsidR="00864ADF" w:rsidRPr="004E0D47">
          <w:rPr>
            <w:rStyle w:val="Hyperlink"/>
            <w:rFonts w:ascii="Arial" w:hAnsi="Arial" w:cs="Arial"/>
            <w:noProof/>
            <w:lang w:val="en-US"/>
          </w:rPr>
          <w:t xml:space="preserve">: vertical water flux between layers 1 and 2; </w:t>
        </w:r>
        <w:r w:rsidR="00864ADF" w:rsidRPr="004E0D47">
          <w:rPr>
            <w:rStyle w:val="Hyperlink"/>
            <w:rFonts w:ascii="Arial" w:hAnsi="Arial" w:cs="Arial"/>
            <w:i/>
            <w:noProof/>
            <w:lang w:val="en-US"/>
          </w:rPr>
          <w:t>q</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vertical water flux between layers 2 and 3; PoT</w:t>
        </w:r>
        <w:r w:rsidR="00864ADF" w:rsidRPr="004E0D47">
          <w:rPr>
            <w:rStyle w:val="Hyperlink"/>
            <w:rFonts w:ascii="Arial" w:hAnsi="Arial" w:cs="Arial"/>
            <w:noProof/>
            <w:vertAlign w:val="subscript"/>
            <w:lang w:val="en-US"/>
          </w:rPr>
          <w:t>1</w:t>
        </w:r>
        <w:r w:rsidR="00864ADF" w:rsidRPr="004E0D47">
          <w:rPr>
            <w:rStyle w:val="Hyperlink"/>
            <w:rFonts w:ascii="Arial" w:hAnsi="Arial" w:cs="Arial"/>
            <w:noProof/>
            <w:lang w:val="en-US"/>
          </w:rPr>
          <w:t>: polymer tensiometer in layer 1; PoT</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polymer tensiometer in layer 2; PoT</w:t>
        </w:r>
        <w:r w:rsidR="00864ADF" w:rsidRPr="004E0D47">
          <w:rPr>
            <w:rStyle w:val="Hyperlink"/>
            <w:rFonts w:ascii="Arial" w:hAnsi="Arial" w:cs="Arial"/>
            <w:noProof/>
            <w:vertAlign w:val="subscript"/>
            <w:lang w:val="en-US"/>
          </w:rPr>
          <w:t>3</w:t>
        </w:r>
        <w:r w:rsidR="00864ADF" w:rsidRPr="004E0D47">
          <w:rPr>
            <w:rStyle w:val="Hyperlink"/>
            <w:rFonts w:ascii="Arial" w:hAnsi="Arial" w:cs="Arial"/>
            <w:noProof/>
            <w:lang w:val="en-US"/>
          </w:rPr>
          <w:t>: polymer tensiometer in layer 3)</w:t>
        </w:r>
        <w:r w:rsidR="00864ADF">
          <w:rPr>
            <w:rFonts w:asciiTheme="minorHAnsi" w:eastAsiaTheme="minorEastAsia" w:hAnsiTheme="minorHAnsi"/>
            <w:noProof/>
            <w:sz w:val="22"/>
            <w:lang w:eastAsia="pt-BR"/>
          </w:rPr>
          <w:tab/>
        </w:r>
        <w:r w:rsidR="00864ADF" w:rsidRPr="004E0D47">
          <w:rPr>
            <w:rStyle w:val="Hyperlink"/>
            <w:noProof/>
          </w:rPr>
          <w:t>68</w:t>
        </w:r>
        <w:r w:rsidR="00864ADF">
          <w:rPr>
            <w:noProof/>
            <w:webHidden/>
          </w:rPr>
          <w:tab/>
        </w:r>
        <w:r>
          <w:rPr>
            <w:noProof/>
            <w:webHidden/>
          </w:rPr>
          <w:fldChar w:fldCharType="begin"/>
        </w:r>
        <w:r w:rsidR="00864ADF">
          <w:rPr>
            <w:noProof/>
            <w:webHidden/>
          </w:rPr>
          <w:instrText xml:space="preserve"> PAGEREF _Toc296436887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8" w:history="1">
        <w:r w:rsidR="00864ADF" w:rsidRPr="004E0D47">
          <w:rPr>
            <w:rStyle w:val="Hyperlink"/>
            <w:rFonts w:ascii="Arial" w:hAnsi="Arial" w:cs="Arial"/>
            <w:noProof/>
            <w:lang w:val="en-US"/>
          </w:rPr>
          <w:t>Figure 9 – Water content as a function of pressure head (soil water retention curves) in the layer between 0 and 0.25 m (above) and in the layer between 0.25 and 0.50 m (below)</w:t>
        </w:r>
        <w:r w:rsidR="00864ADF" w:rsidRPr="004E0D47">
          <w:rPr>
            <w:rStyle w:val="Hyperlink"/>
            <w:rFonts w:ascii="Arial" w:hAnsi="Arial" w:cs="Arial"/>
            <w:iCs/>
            <w:noProof/>
            <w:lang w:val="en-US"/>
          </w:rPr>
          <w:t xml:space="preserve">. Grey dots represent experimentally obtained data and black dots represent fitted </w:t>
        </w:r>
        <w:r w:rsidR="00864ADF" w:rsidRPr="004E0D47">
          <w:rPr>
            <w:rStyle w:val="Hyperlink"/>
            <w:rFonts w:ascii="Arial" w:hAnsi="Arial" w:cs="Arial"/>
            <w:noProof/>
            <w:lang w:val="en-US"/>
          </w:rPr>
          <w:t>eq. 35. Thin lines delimit the 95% confidence interval</w:t>
        </w:r>
        <w:r w:rsidR="00864ADF">
          <w:rPr>
            <w:rFonts w:asciiTheme="minorHAnsi" w:eastAsiaTheme="minorEastAsia" w:hAnsiTheme="minorHAnsi"/>
            <w:noProof/>
            <w:sz w:val="22"/>
            <w:lang w:eastAsia="pt-BR"/>
          </w:rPr>
          <w:tab/>
        </w:r>
        <w:r w:rsidR="00864ADF" w:rsidRPr="004E0D47">
          <w:rPr>
            <w:rStyle w:val="Hyperlink"/>
            <w:noProof/>
          </w:rPr>
          <w:t>72</w:t>
        </w:r>
        <w:r w:rsidR="00864ADF">
          <w:rPr>
            <w:noProof/>
            <w:webHidden/>
          </w:rPr>
          <w:tab/>
        </w:r>
        <w:r>
          <w:rPr>
            <w:noProof/>
            <w:webHidden/>
          </w:rPr>
          <w:fldChar w:fldCharType="begin"/>
        </w:r>
        <w:r w:rsidR="00864ADF">
          <w:rPr>
            <w:noProof/>
            <w:webHidden/>
          </w:rPr>
          <w:instrText xml:space="preserve"> PAGEREF _Toc296436888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89" w:history="1">
        <w:r w:rsidR="00864ADF" w:rsidRPr="004E0D47">
          <w:rPr>
            <w:rStyle w:val="Hyperlink"/>
            <w:rFonts w:ascii="Arial" w:hAnsi="Arial" w:cs="Arial"/>
            <w:noProof/>
            <w:lang w:val="en-US"/>
          </w:rPr>
          <w:t xml:space="preserve">Table 3 – Parameters of Van Genuchten equations (eq. 35 and 36) fitted for the interval between </w:t>
        </w:r>
        <w:r w:rsidR="00864ADF" w:rsidRPr="004E0D47">
          <w:rPr>
            <w:rStyle w:val="Hyperlink"/>
            <w:rFonts w:ascii="Arial" w:hAnsi="Arial" w:cs="Arial"/>
            <w:noProof/>
            <w:lang w:val="en-US"/>
          </w:rPr>
          <w:noBreakHyphen/>
          <w:t>150 &lt;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&lt; </w:t>
        </w:r>
        <w:r w:rsidR="00864ADF" w:rsidRPr="004E0D47">
          <w:rPr>
            <w:rStyle w:val="Hyperlink"/>
            <w:rFonts w:ascii="Arial" w:hAnsi="Arial" w:cs="Arial"/>
            <w:noProof/>
            <w:lang w:val="en-US"/>
          </w:rPr>
          <w:noBreakHyphen/>
          <w:t>1 m, and lower and upper 95% confidence limits</w:t>
        </w:r>
        <w:r w:rsidR="00864ADF">
          <w:rPr>
            <w:rFonts w:asciiTheme="minorHAnsi" w:eastAsiaTheme="minorEastAsia" w:hAnsiTheme="minorHAnsi"/>
            <w:noProof/>
            <w:sz w:val="22"/>
            <w:lang w:eastAsia="pt-BR"/>
          </w:rPr>
          <w:tab/>
        </w:r>
        <w:r w:rsidR="00864ADF" w:rsidRPr="004E0D47">
          <w:rPr>
            <w:rStyle w:val="Hyperlink"/>
            <w:noProof/>
          </w:rPr>
          <w:t>73</w:t>
        </w:r>
        <w:r w:rsidR="00864ADF">
          <w:rPr>
            <w:noProof/>
            <w:webHidden/>
          </w:rPr>
          <w:tab/>
        </w:r>
        <w:r>
          <w:rPr>
            <w:noProof/>
            <w:webHidden/>
          </w:rPr>
          <w:fldChar w:fldCharType="begin"/>
        </w:r>
        <w:r w:rsidR="00864ADF">
          <w:rPr>
            <w:noProof/>
            <w:webHidden/>
          </w:rPr>
          <w:instrText xml:space="preserve"> PAGEREF _Toc296436889 \h </w:instrText>
        </w:r>
        <w:r>
          <w:rPr>
            <w:noProof/>
            <w:webHidden/>
          </w:rPr>
        </w:r>
        <w:r>
          <w:rPr>
            <w:noProof/>
            <w:webHidden/>
          </w:rPr>
          <w:fldChar w:fldCharType="separate"/>
        </w:r>
        <w:r w:rsidR="00864ADF">
          <w:rPr>
            <w:noProof/>
            <w:webHidden/>
          </w:rPr>
          <w:t>13</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0" w:history="1">
        <w:r w:rsidR="00864ADF" w:rsidRPr="004E0D47">
          <w:rPr>
            <w:rStyle w:val="Hyperlink"/>
            <w:rFonts w:ascii="Arial" w:hAnsi="Arial" w:cs="Arial"/>
            <w:noProof/>
            <w:lang w:val="en-US"/>
          </w:rPr>
          <w:t>Figure 11 – Maximum daily air temperature during the interval of analysis for both treatments as a function of date (m/dd/2010)</w:t>
        </w:r>
        <w:r w:rsidR="00864ADF">
          <w:rPr>
            <w:rFonts w:asciiTheme="minorHAnsi" w:eastAsiaTheme="minorEastAsia" w:hAnsiTheme="minorHAnsi"/>
            <w:noProof/>
            <w:sz w:val="22"/>
            <w:lang w:eastAsia="pt-BR"/>
          </w:rPr>
          <w:tab/>
        </w:r>
        <w:r w:rsidR="00864ADF" w:rsidRPr="004E0D47">
          <w:rPr>
            <w:rStyle w:val="Hyperlink"/>
            <w:noProof/>
          </w:rPr>
          <w:t>76</w:t>
        </w:r>
        <w:r w:rsidR="00864ADF">
          <w:rPr>
            <w:noProof/>
            <w:webHidden/>
          </w:rPr>
          <w:tab/>
        </w:r>
        <w:r>
          <w:rPr>
            <w:noProof/>
            <w:webHidden/>
          </w:rPr>
          <w:fldChar w:fldCharType="begin"/>
        </w:r>
        <w:r w:rsidR="00864ADF">
          <w:rPr>
            <w:noProof/>
            <w:webHidden/>
          </w:rPr>
          <w:instrText xml:space="preserve"> PAGEREF _Toc296436890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1" w:history="1">
        <w:r w:rsidR="00864ADF" w:rsidRPr="004E0D47">
          <w:rPr>
            <w:rStyle w:val="Hyperlink"/>
            <w:rFonts w:ascii="Arial" w:hAnsi="Arial" w:cs="Arial"/>
            <w:noProof/>
            <w:lang w:val="en-US"/>
          </w:rPr>
          <w:t>Figure 12 – Maximum daily canopy temperature during the interval of analysis for both treatments as a function of date (m/dd/2010). Straight lines are the tendency lines</w:t>
        </w:r>
        <w:r w:rsidR="00864ADF">
          <w:rPr>
            <w:rFonts w:asciiTheme="minorHAnsi" w:eastAsiaTheme="minorEastAsia" w:hAnsiTheme="minorHAnsi"/>
            <w:noProof/>
            <w:sz w:val="22"/>
            <w:lang w:eastAsia="pt-BR"/>
          </w:rPr>
          <w:tab/>
        </w:r>
        <w:r w:rsidR="00864ADF" w:rsidRPr="004E0D47">
          <w:rPr>
            <w:rStyle w:val="Hyperlink"/>
            <w:noProof/>
          </w:rPr>
          <w:t>76</w:t>
        </w:r>
        <w:r w:rsidR="00864ADF">
          <w:rPr>
            <w:noProof/>
            <w:webHidden/>
          </w:rPr>
          <w:tab/>
        </w:r>
        <w:r>
          <w:rPr>
            <w:noProof/>
            <w:webHidden/>
          </w:rPr>
          <w:fldChar w:fldCharType="begin"/>
        </w:r>
        <w:r w:rsidR="00864ADF">
          <w:rPr>
            <w:noProof/>
            <w:webHidden/>
          </w:rPr>
          <w:instrText xml:space="preserve"> PAGEREF _Toc296436891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2144"/>
          <w:tab w:val="right" w:leader="dot" w:pos="9397"/>
        </w:tabs>
        <w:rPr>
          <w:rFonts w:asciiTheme="minorHAnsi" w:eastAsiaTheme="minorEastAsia" w:hAnsiTheme="minorHAnsi"/>
          <w:noProof/>
          <w:sz w:val="22"/>
          <w:lang w:eastAsia="pt-BR"/>
        </w:rPr>
      </w:pPr>
      <w:hyperlink w:anchor="_Toc296436892" w:history="1">
        <w:r w:rsidR="00864ADF" w:rsidRPr="004E0D47">
          <w:rPr>
            <w:rStyle w:val="Hyperlink"/>
            <w:rFonts w:ascii="Arial" w:hAnsi="Arial" w:cs="Arial"/>
            <w:noProof/>
            <w:lang w:val="en-US"/>
          </w:rPr>
          <w:t>Figure 13 –</w:t>
        </w:r>
        <w:r w:rsidR="00864ADF">
          <w:rPr>
            <w:rFonts w:asciiTheme="minorHAnsi" w:eastAsiaTheme="minorEastAsia" w:hAnsiTheme="minorHAnsi"/>
            <w:noProof/>
            <w:sz w:val="22"/>
            <w:lang w:eastAsia="pt-BR"/>
          </w:rPr>
          <w:tab/>
        </w:r>
        <w:r w:rsidR="00864ADF" w:rsidRPr="004E0D47">
          <w:rPr>
            <w:rStyle w:val="Hyperlink"/>
            <w:rFonts w:ascii="Arial" w:hAnsi="Arial" w:cs="Arial"/>
            <w:noProof/>
            <w:lang w:val="en-US"/>
          </w:rPr>
          <w:t>Difference between canopy and air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canopy-air</w:t>
        </w:r>
        <w:r w:rsidR="00864ADF" w:rsidRPr="004E0D47">
          <w:rPr>
            <w:rStyle w:val="Hyperlink"/>
            <w:rFonts w:ascii="Arial" w:hAnsi="Arial" w:cs="Arial"/>
            <w:noProof/>
            <w:lang w:val="en-US"/>
          </w:rPr>
          <w:t>) as a function of water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for the irrigated (above) and non-irrigated (below) treatment. The color of the dots represent the period of the day of the respective observation. Straight lines are tendency lines</w:t>
        </w:r>
        <w:r w:rsidR="00864ADF" w:rsidRPr="004E0D47">
          <w:rPr>
            <w:rStyle w:val="Hyperlink"/>
            <w:noProof/>
          </w:rPr>
          <w:t xml:space="preserve"> 78</w:t>
        </w:r>
        <w:r w:rsidR="00864ADF">
          <w:rPr>
            <w:noProof/>
            <w:webHidden/>
          </w:rPr>
          <w:tab/>
        </w:r>
        <w:r>
          <w:rPr>
            <w:noProof/>
            <w:webHidden/>
          </w:rPr>
          <w:fldChar w:fldCharType="begin"/>
        </w:r>
        <w:r w:rsidR="00864ADF">
          <w:rPr>
            <w:noProof/>
            <w:webHidden/>
          </w:rPr>
          <w:instrText xml:space="preserve"> PAGEREF _Toc296436892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24"/>
          <w:tab w:val="right" w:leader="dot" w:pos="9397"/>
        </w:tabs>
        <w:rPr>
          <w:rFonts w:asciiTheme="minorHAnsi" w:eastAsiaTheme="minorEastAsia" w:hAnsiTheme="minorHAnsi"/>
          <w:noProof/>
          <w:sz w:val="22"/>
          <w:lang w:eastAsia="pt-BR"/>
        </w:rPr>
      </w:pPr>
      <w:hyperlink w:anchor="_Toc296436893" w:history="1">
        <w:r w:rsidR="00864ADF" w:rsidRPr="004E0D47">
          <w:rPr>
            <w:rStyle w:val="Hyperlink"/>
            <w:rFonts w:ascii="Arial" w:hAnsi="Arial" w:cs="Arial"/>
            <w:noProof/>
            <w:lang w:val="en-US"/>
          </w:rPr>
          <w:t>Figure 14 – Difference between canopy and wet bulb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wb</w:t>
        </w:r>
        <w:r w:rsidR="00864ADF" w:rsidRPr="004E0D47">
          <w:rPr>
            <w:rStyle w:val="Hyperlink"/>
            <w:rFonts w:ascii="Arial" w:hAnsi="Arial" w:cs="Arial"/>
            <w:noProof/>
            <w:lang w:val="en-US"/>
          </w:rPr>
          <w:t>) for both treatments as a function of date (m/dd/2010). Straight lines are the tendency lines</w:t>
        </w:r>
        <w:r w:rsidR="00864ADF">
          <w:rPr>
            <w:rFonts w:asciiTheme="minorHAnsi" w:eastAsiaTheme="minorEastAsia" w:hAnsiTheme="minorHAnsi"/>
            <w:noProof/>
            <w:sz w:val="22"/>
            <w:lang w:eastAsia="pt-BR"/>
          </w:rPr>
          <w:tab/>
        </w:r>
        <w:r w:rsidR="00864ADF" w:rsidRPr="004E0D47">
          <w:rPr>
            <w:rStyle w:val="Hyperlink"/>
            <w:noProof/>
          </w:rPr>
          <w:t>79</w:t>
        </w:r>
        <w:r w:rsidR="00864ADF">
          <w:rPr>
            <w:noProof/>
            <w:webHidden/>
          </w:rPr>
          <w:tab/>
        </w:r>
        <w:r>
          <w:rPr>
            <w:noProof/>
            <w:webHidden/>
          </w:rPr>
          <w:fldChar w:fldCharType="begin"/>
        </w:r>
        <w:r w:rsidR="00864ADF">
          <w:rPr>
            <w:noProof/>
            <w:webHidden/>
          </w:rPr>
          <w:instrText xml:space="preserve"> PAGEREF _Toc296436893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4" w:history="1">
        <w:r w:rsidR="00864ADF" w:rsidRPr="004E0D47">
          <w:rPr>
            <w:rStyle w:val="Hyperlink"/>
            <w:rFonts w:ascii="Arial" w:hAnsi="Arial" w:cs="Arial"/>
            <w:noProof/>
            <w:lang w:val="en-US"/>
          </w:rPr>
          <w:t xml:space="preserve">Figure 15 – Difference in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xml:space="preserve"> and difference in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i/>
            <w:noProof/>
            <w:vertAlign w:val="subscript"/>
            <w:lang w:val="en-US"/>
          </w:rPr>
          <w:noBreakHyphen/>
          <w:t>air</w:t>
        </w:r>
        <w:r w:rsidR="00864ADF" w:rsidRPr="004E0D47">
          <w:rPr>
            <w:rStyle w:val="Hyperlink"/>
            <w:rFonts w:ascii="Arial" w:hAnsi="Arial" w:cs="Arial"/>
            <w:noProof/>
            <w:lang w:val="en-US"/>
          </w:rPr>
          <w:t>) between non-irrigated treatment and irrigated treatment as a function of date (m/dd/2010). Ellipses identify in a sequence the days August 15, 23, 25 and 30 which were analyzed in more details</w:t>
        </w:r>
        <w:r w:rsidR="00864ADF">
          <w:rPr>
            <w:rFonts w:asciiTheme="minorHAnsi" w:eastAsiaTheme="minorEastAsia" w:hAnsiTheme="minorHAnsi"/>
            <w:noProof/>
            <w:sz w:val="22"/>
            <w:lang w:eastAsia="pt-BR"/>
          </w:rPr>
          <w:tab/>
        </w:r>
        <w:r w:rsidR="00864ADF" w:rsidRPr="004E0D47">
          <w:rPr>
            <w:rStyle w:val="Hyperlink"/>
            <w:noProof/>
          </w:rPr>
          <w:t>81</w:t>
        </w:r>
        <w:r w:rsidR="00864ADF">
          <w:rPr>
            <w:noProof/>
            <w:webHidden/>
          </w:rPr>
          <w:tab/>
        </w:r>
        <w:r>
          <w:rPr>
            <w:noProof/>
            <w:webHidden/>
          </w:rPr>
          <w:fldChar w:fldCharType="begin"/>
        </w:r>
        <w:r w:rsidR="00864ADF">
          <w:rPr>
            <w:noProof/>
            <w:webHidden/>
          </w:rPr>
          <w:instrText xml:space="preserve"> PAGEREF _Toc296436894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5" w:history="1">
        <w:r w:rsidR="00864ADF" w:rsidRPr="004E0D47">
          <w:rPr>
            <w:rStyle w:val="Hyperlink"/>
            <w:rFonts w:ascii="Arial" w:hAnsi="Arial" w:cs="Arial"/>
            <w:noProof/>
            <w:lang w:val="en-US"/>
          </w:rPr>
          <w:t xml:space="preserve">Figure 16 – Mean values of stomatal conductance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(mm s</w:t>
        </w:r>
        <w:r w:rsidR="00864ADF" w:rsidRPr="004E0D47">
          <w:rPr>
            <w:rStyle w:val="Hyperlink"/>
            <w:rFonts w:ascii="Arial" w:hAnsi="Arial" w:cs="Arial"/>
            <w:noProof/>
            <w:vertAlign w:val="superscript"/>
            <w:lang w:val="en-US"/>
          </w:rPr>
          <w:noBreakHyphen/>
          <w:t>1</w:t>
        </w:r>
        <w:r w:rsidR="00864ADF" w:rsidRPr="004E0D47">
          <w:rPr>
            <w:rStyle w:val="Hyperlink"/>
            <w:rFonts w:ascii="Arial" w:hAnsi="Arial" w:cs="Arial"/>
            <w:noProof/>
            <w:lang w:val="en-US"/>
          </w:rPr>
          <w:t xml:space="preserve">) (above) and transpiration rate </w:t>
        </w:r>
        <w:r w:rsidR="00864ADF" w:rsidRPr="004E0D47">
          <w:rPr>
            <w:rStyle w:val="Hyperlink"/>
            <w:rFonts w:ascii="Arial" w:hAnsi="Arial" w:cs="Arial"/>
            <w:i/>
            <w:noProof/>
            <w:lang w:val="en-US"/>
          </w:rPr>
          <w:t>T</w:t>
        </w:r>
        <w:r w:rsidR="00864ADF" w:rsidRPr="004E0D47">
          <w:rPr>
            <w:rStyle w:val="Hyperlink"/>
            <w:rFonts w:ascii="Arial" w:hAnsi="Arial" w:cs="Arial"/>
            <w:noProof/>
            <w:lang w:val="en-US"/>
          </w:rPr>
          <w:t xml:space="preserve"> (mg m</w:t>
        </w:r>
        <w:r w:rsidR="00864ADF" w:rsidRPr="004E0D47">
          <w:rPr>
            <w:rStyle w:val="Hyperlink"/>
            <w:rFonts w:ascii="Arial" w:hAnsi="Arial" w:cs="Arial"/>
            <w:noProof/>
            <w:vertAlign w:val="superscript"/>
            <w:lang w:val="en-US"/>
          </w:rPr>
          <w:noBreakHyphen/>
          <w:t>2</w:t>
        </w:r>
        <w:r w:rsidR="00864ADF" w:rsidRPr="004E0D47">
          <w:rPr>
            <w:rStyle w:val="Hyperlink"/>
            <w:rFonts w:ascii="Arial" w:hAnsi="Arial" w:cs="Arial"/>
            <w:noProof/>
            <w:lang w:val="en-US"/>
          </w:rPr>
          <w:t> s</w:t>
        </w:r>
        <w:r w:rsidR="00864ADF" w:rsidRPr="004E0D47">
          <w:rPr>
            <w:rStyle w:val="Hyperlink"/>
            <w:rFonts w:ascii="Arial" w:hAnsi="Arial" w:cs="Arial"/>
            <w:noProof/>
            <w:vertAlign w:val="superscript"/>
            <w:lang w:val="en-US"/>
          </w:rPr>
          <w:noBreakHyphen/>
          <w:t>1</w:t>
        </w:r>
        <w:r w:rsidR="00864ADF" w:rsidRPr="004E0D47">
          <w:rPr>
            <w:rStyle w:val="Hyperlink"/>
            <w:rFonts w:ascii="Arial" w:hAnsi="Arial" w:cs="Arial"/>
            <w:noProof/>
            <w:lang w:val="en-US"/>
          </w:rPr>
          <w:t>) (below) for both treatments as a function of date (m/dd/2010). Measurements were made between 11:00 AM and 2:30 PM by porometry</w:t>
        </w:r>
        <w:r w:rsidR="00864ADF">
          <w:rPr>
            <w:rFonts w:asciiTheme="minorHAnsi" w:eastAsiaTheme="minorEastAsia" w:hAnsiTheme="minorHAnsi"/>
            <w:noProof/>
            <w:sz w:val="22"/>
            <w:lang w:eastAsia="pt-BR"/>
          </w:rPr>
          <w:tab/>
        </w:r>
        <w:r w:rsidR="00864ADF" w:rsidRPr="004E0D47">
          <w:rPr>
            <w:rStyle w:val="Hyperlink"/>
            <w:noProof/>
          </w:rPr>
          <w:t>82</w:t>
        </w:r>
        <w:r w:rsidR="00864ADF">
          <w:rPr>
            <w:noProof/>
            <w:webHidden/>
          </w:rPr>
          <w:tab/>
        </w:r>
        <w:r>
          <w:rPr>
            <w:noProof/>
            <w:webHidden/>
          </w:rPr>
          <w:fldChar w:fldCharType="begin"/>
        </w:r>
        <w:r w:rsidR="00864ADF">
          <w:rPr>
            <w:noProof/>
            <w:webHidden/>
          </w:rPr>
          <w:instrText xml:space="preserve"> PAGEREF _Toc296436895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6" w:history="1">
        <w:r w:rsidR="00864ADF" w:rsidRPr="004E0D47">
          <w:rPr>
            <w:rStyle w:val="Hyperlink"/>
            <w:rFonts w:ascii="Arial" w:hAnsi="Arial" w:cs="Arial"/>
            <w:noProof/>
            <w:lang w:val="en-US"/>
          </w:rPr>
          <w:t xml:space="preserve">Figure 17 –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xml:space="preserve"> (m) for three depths in two observation points of the non-irrigated treatment (NI 1 and NI 2) as a function of date (m/dd/2010). Vertical lines indicate the onset of water stress determined by the criterion of temperature and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xml:space="preserve"> differences</w:t>
        </w:r>
        <w:r w:rsidR="00864ADF">
          <w:rPr>
            <w:rFonts w:asciiTheme="minorHAnsi" w:eastAsiaTheme="minorEastAsia" w:hAnsiTheme="minorHAnsi"/>
            <w:noProof/>
            <w:sz w:val="22"/>
            <w:lang w:eastAsia="pt-BR"/>
          </w:rPr>
          <w:tab/>
        </w:r>
        <w:r w:rsidR="00864ADF" w:rsidRPr="004E0D47">
          <w:rPr>
            <w:rStyle w:val="Hyperlink"/>
            <w:noProof/>
          </w:rPr>
          <w:t>84</w:t>
        </w:r>
        <w:r w:rsidR="00864ADF">
          <w:rPr>
            <w:noProof/>
            <w:webHidden/>
          </w:rPr>
          <w:tab/>
        </w:r>
        <w:r>
          <w:rPr>
            <w:noProof/>
            <w:webHidden/>
          </w:rPr>
          <w:fldChar w:fldCharType="begin"/>
        </w:r>
        <w:r w:rsidR="00864ADF">
          <w:rPr>
            <w:noProof/>
            <w:webHidden/>
          </w:rPr>
          <w:instrText xml:space="preserve"> PAGEREF _Toc296436896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7" w:history="1">
        <w:r w:rsidR="00864ADF" w:rsidRPr="004E0D47">
          <w:rPr>
            <w:rStyle w:val="Hyperlink"/>
            <w:rFonts w:ascii="Arial" w:hAnsi="Arial" w:cs="Arial"/>
            <w:noProof/>
            <w:lang w:val="en-US"/>
          </w:rPr>
          <w:t xml:space="preserve">Figure 18 –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(m) at three depths in the two observation points in the irrigated treatment (I 1 and I 2) as a function of date (m/dd/2010)</w:t>
        </w:r>
        <w:r w:rsidR="00864ADF">
          <w:rPr>
            <w:rFonts w:asciiTheme="minorHAnsi" w:eastAsiaTheme="minorEastAsia" w:hAnsiTheme="minorHAnsi"/>
            <w:noProof/>
            <w:sz w:val="22"/>
            <w:lang w:eastAsia="pt-BR"/>
          </w:rPr>
          <w:tab/>
        </w:r>
        <w:r w:rsidR="00864ADF" w:rsidRPr="004E0D47">
          <w:rPr>
            <w:rStyle w:val="Hyperlink"/>
            <w:noProof/>
          </w:rPr>
          <w:t>85</w:t>
        </w:r>
        <w:r w:rsidR="00864ADF">
          <w:rPr>
            <w:noProof/>
            <w:webHidden/>
          </w:rPr>
          <w:tab/>
        </w:r>
        <w:r>
          <w:rPr>
            <w:noProof/>
            <w:webHidden/>
          </w:rPr>
          <w:fldChar w:fldCharType="begin"/>
        </w:r>
        <w:r w:rsidR="00864ADF">
          <w:rPr>
            <w:noProof/>
            <w:webHidden/>
          </w:rPr>
          <w:instrText xml:space="preserve"> PAGEREF _Toc296436897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8" w:history="1">
        <w:r w:rsidR="00864ADF" w:rsidRPr="004E0D47">
          <w:rPr>
            <w:rStyle w:val="Hyperlink"/>
            <w:rFonts w:ascii="Arial" w:hAnsi="Arial" w:cs="Arial"/>
            <w:noProof/>
            <w:lang w:val="en-US"/>
          </w:rPr>
          <w:t xml:space="preserve">Figure 19 – Photosynthetically active radiation </w:t>
        </w:r>
        <w:r w:rsidR="00864ADF" w:rsidRPr="004E0D47">
          <w:rPr>
            <w:rStyle w:val="Hyperlink"/>
            <w:rFonts w:ascii="Arial" w:hAnsi="Arial" w:cs="Arial"/>
            <w:i/>
            <w:noProof/>
            <w:lang w:val="en-US"/>
          </w:rPr>
          <w:t>PAR</w:t>
        </w:r>
        <w:r w:rsidR="00864ADF" w:rsidRPr="004E0D47">
          <w:rPr>
            <w:rStyle w:val="Hyperlink"/>
            <w:rFonts w:ascii="Arial" w:hAnsi="Arial" w:cs="Arial"/>
            <w:noProof/>
            <w:lang w:val="en-US"/>
          </w:rPr>
          <w:t xml:space="preserve"> (W m</w:t>
        </w:r>
        <w:r w:rsidR="00864ADF" w:rsidRPr="004E0D47">
          <w:rPr>
            <w:rStyle w:val="Hyperlink"/>
            <w:rFonts w:ascii="Arial" w:hAnsi="Arial" w:cs="Arial"/>
            <w:noProof/>
            <w:vertAlign w:val="superscript"/>
            <w:lang w:val="en-US"/>
          </w:rPr>
          <w:noBreakHyphen/>
          <w:t>2</w:t>
        </w:r>
        <w:r w:rsidR="00864ADF" w:rsidRPr="004E0D47">
          <w:rPr>
            <w:rStyle w:val="Hyperlink"/>
            <w:rFonts w:ascii="Arial" w:hAnsi="Arial" w:cs="Arial"/>
            <w:noProof/>
            <w:lang w:val="en-US"/>
          </w:rPr>
          <w:t>) as a function of the time of the day for August 9, 15, 23, 25 and 30, 2010</w:t>
        </w:r>
        <w:r w:rsidR="00864ADF">
          <w:rPr>
            <w:rFonts w:asciiTheme="minorHAnsi" w:eastAsiaTheme="minorEastAsia" w:hAnsiTheme="minorHAnsi"/>
            <w:noProof/>
            <w:sz w:val="22"/>
            <w:lang w:eastAsia="pt-BR"/>
          </w:rPr>
          <w:tab/>
        </w:r>
        <w:r w:rsidR="00864ADF" w:rsidRPr="004E0D47">
          <w:rPr>
            <w:rStyle w:val="Hyperlink"/>
            <w:noProof/>
          </w:rPr>
          <w:t>86</w:t>
        </w:r>
        <w:r w:rsidR="00864ADF">
          <w:rPr>
            <w:noProof/>
            <w:webHidden/>
          </w:rPr>
          <w:tab/>
        </w:r>
        <w:r>
          <w:rPr>
            <w:noProof/>
            <w:webHidden/>
          </w:rPr>
          <w:fldChar w:fldCharType="begin"/>
        </w:r>
        <w:r w:rsidR="00864ADF">
          <w:rPr>
            <w:noProof/>
            <w:webHidden/>
          </w:rPr>
          <w:instrText xml:space="preserve"> PAGEREF _Toc296436898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899" w:history="1">
        <w:r w:rsidR="00864ADF" w:rsidRPr="004E0D47">
          <w:rPr>
            <w:rStyle w:val="Hyperlink"/>
            <w:rFonts w:ascii="Arial" w:hAnsi="Arial" w:cs="Arial"/>
            <w:noProof/>
            <w:lang w:val="en-US"/>
          </w:rPr>
          <w:t>Figure 20 –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and canopy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noProof/>
            <w:lang w:val="en-US"/>
          </w:rPr>
          <w:t xml:space="preserve">) for the irrigated treatment (continuous line) and for the non-irrigated treatment (dashed line), </w:t>
        </w:r>
        <w:r w:rsidR="00864ADF" w:rsidRPr="004E0D47">
          <w:rPr>
            <w:rStyle w:val="Hyperlink"/>
            <w:rFonts w:ascii="Arial" w:hAnsi="Arial" w:cs="Arial"/>
            <w:noProof/>
            <w:lang w:val="en-US"/>
          </w:rPr>
          <w:lastRenderedPageBreak/>
          <w:t>and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at the two observation points in the non-irrigated treatment (NI 1 and NI 2) on August 9, 2010.</w:t>
        </w:r>
        <w:r w:rsidR="00864ADF">
          <w:rPr>
            <w:rFonts w:asciiTheme="minorHAnsi" w:eastAsiaTheme="minorEastAsia" w:hAnsiTheme="minorHAnsi"/>
            <w:noProof/>
            <w:sz w:val="22"/>
            <w:lang w:eastAsia="pt-BR"/>
          </w:rPr>
          <w:tab/>
        </w:r>
        <w:r w:rsidR="00864ADF" w:rsidRPr="004E0D47">
          <w:rPr>
            <w:rStyle w:val="Hyperlink"/>
            <w:noProof/>
          </w:rPr>
          <w:t>88</w:t>
        </w:r>
        <w:r w:rsidR="00864ADF">
          <w:rPr>
            <w:noProof/>
            <w:webHidden/>
          </w:rPr>
          <w:tab/>
        </w:r>
        <w:r>
          <w:rPr>
            <w:noProof/>
            <w:webHidden/>
          </w:rPr>
          <w:fldChar w:fldCharType="begin"/>
        </w:r>
        <w:r w:rsidR="00864ADF">
          <w:rPr>
            <w:noProof/>
            <w:webHidden/>
          </w:rPr>
          <w:instrText xml:space="preserve"> PAGEREF _Toc296436899 \h </w:instrText>
        </w:r>
        <w:r>
          <w:rPr>
            <w:noProof/>
            <w:webHidden/>
          </w:rPr>
        </w:r>
        <w:r>
          <w:rPr>
            <w:noProof/>
            <w:webHidden/>
          </w:rPr>
          <w:fldChar w:fldCharType="separate"/>
        </w:r>
        <w:r w:rsidR="00864ADF">
          <w:rPr>
            <w:noProof/>
            <w:webHidden/>
          </w:rPr>
          <w:t>14</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0" w:history="1">
        <w:r w:rsidR="00864ADF" w:rsidRPr="004E0D47">
          <w:rPr>
            <w:rStyle w:val="Hyperlink"/>
            <w:rFonts w:ascii="Arial" w:hAnsi="Arial" w:cs="Arial"/>
            <w:noProof/>
            <w:lang w:val="en-US"/>
          </w:rPr>
          <w:t>Figure 21 –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and canopy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noProof/>
            <w:lang w:val="en-US"/>
          </w:rPr>
          <w:t>) for the irrigated treatment (continuous line) and for the non-irrigated treatment (dashed line), and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at the two observation points in the non-irrigated treatment (NI 1 and NI 2) on August 15, 2010</w:t>
        </w:r>
        <w:r w:rsidR="00864ADF">
          <w:rPr>
            <w:rFonts w:asciiTheme="minorHAnsi" w:eastAsiaTheme="minorEastAsia" w:hAnsiTheme="minorHAnsi"/>
            <w:noProof/>
            <w:sz w:val="22"/>
            <w:lang w:eastAsia="pt-BR"/>
          </w:rPr>
          <w:tab/>
        </w:r>
        <w:r w:rsidR="00864ADF" w:rsidRPr="004E0D47">
          <w:rPr>
            <w:rStyle w:val="Hyperlink"/>
            <w:noProof/>
          </w:rPr>
          <w:t>89</w:t>
        </w:r>
        <w:r w:rsidR="00864ADF">
          <w:rPr>
            <w:noProof/>
            <w:webHidden/>
          </w:rPr>
          <w:tab/>
        </w:r>
        <w:r>
          <w:rPr>
            <w:noProof/>
            <w:webHidden/>
          </w:rPr>
          <w:fldChar w:fldCharType="begin"/>
        </w:r>
        <w:r w:rsidR="00864ADF">
          <w:rPr>
            <w:noProof/>
            <w:webHidden/>
          </w:rPr>
          <w:instrText xml:space="preserve"> PAGEREF _Toc296436900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1" w:history="1">
        <w:r w:rsidR="00864ADF" w:rsidRPr="004E0D47">
          <w:rPr>
            <w:rStyle w:val="Hyperlink"/>
            <w:rFonts w:ascii="Arial" w:hAnsi="Arial" w:cs="Arial"/>
            <w:noProof/>
            <w:lang w:val="en-US"/>
          </w:rPr>
          <w:t>Figure 22 –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and canopy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noProof/>
            <w:lang w:val="en-US"/>
          </w:rPr>
          <w:t>) for the irrigated treatment (continuous line) and for the non-irrigated treatment (dashed line), and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at the two observation points in the non-irrigated treatment (NI 1 and NI 2) on August 23, 2010</w:t>
        </w:r>
        <w:r w:rsidR="00864ADF">
          <w:rPr>
            <w:rFonts w:asciiTheme="minorHAnsi" w:eastAsiaTheme="minorEastAsia" w:hAnsiTheme="minorHAnsi"/>
            <w:noProof/>
            <w:sz w:val="22"/>
            <w:lang w:eastAsia="pt-BR"/>
          </w:rPr>
          <w:tab/>
        </w:r>
        <w:r w:rsidR="00864ADF" w:rsidRPr="004E0D47">
          <w:rPr>
            <w:rStyle w:val="Hyperlink"/>
            <w:noProof/>
          </w:rPr>
          <w:t>91</w:t>
        </w:r>
        <w:r w:rsidR="00864ADF">
          <w:rPr>
            <w:noProof/>
            <w:webHidden/>
          </w:rPr>
          <w:tab/>
        </w:r>
        <w:r>
          <w:rPr>
            <w:noProof/>
            <w:webHidden/>
          </w:rPr>
          <w:fldChar w:fldCharType="begin"/>
        </w:r>
        <w:r w:rsidR="00864ADF">
          <w:rPr>
            <w:noProof/>
            <w:webHidden/>
          </w:rPr>
          <w:instrText xml:space="preserve"> PAGEREF _Toc296436901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2" w:history="1">
        <w:r w:rsidR="00864ADF" w:rsidRPr="004E0D47">
          <w:rPr>
            <w:rStyle w:val="Hyperlink"/>
            <w:rFonts w:ascii="Arial" w:hAnsi="Arial" w:cs="Arial"/>
            <w:noProof/>
            <w:lang w:val="en-US"/>
          </w:rPr>
          <w:t>Figure 23 –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and canopy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noProof/>
            <w:lang w:val="en-US"/>
          </w:rPr>
          <w:t>) for the irrigated treatment (continuous line) and for the non-irrigated treatment (dashed line), and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at the two observation points in the non-irrigated treatment (NI 1 and NI 2) on August 25, 2010</w:t>
        </w:r>
        <w:r w:rsidR="00864ADF">
          <w:rPr>
            <w:rFonts w:asciiTheme="minorHAnsi" w:eastAsiaTheme="minorEastAsia" w:hAnsiTheme="minorHAnsi"/>
            <w:noProof/>
            <w:sz w:val="22"/>
            <w:lang w:eastAsia="pt-BR"/>
          </w:rPr>
          <w:tab/>
        </w:r>
        <w:r w:rsidR="00864ADF" w:rsidRPr="004E0D47">
          <w:rPr>
            <w:rStyle w:val="Hyperlink"/>
            <w:noProof/>
          </w:rPr>
          <w:t>92</w:t>
        </w:r>
        <w:r w:rsidR="00864ADF">
          <w:rPr>
            <w:noProof/>
            <w:webHidden/>
          </w:rPr>
          <w:tab/>
        </w:r>
        <w:r>
          <w:rPr>
            <w:noProof/>
            <w:webHidden/>
          </w:rPr>
          <w:fldChar w:fldCharType="begin"/>
        </w:r>
        <w:r w:rsidR="00864ADF">
          <w:rPr>
            <w:noProof/>
            <w:webHidden/>
          </w:rPr>
          <w:instrText xml:space="preserve"> PAGEREF _Toc296436902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3" w:history="1">
        <w:r w:rsidR="00864ADF" w:rsidRPr="004E0D47">
          <w:rPr>
            <w:rStyle w:val="Hyperlink"/>
            <w:rFonts w:ascii="Arial" w:hAnsi="Arial" w:cs="Arial"/>
            <w:noProof/>
            <w:lang w:val="en-US"/>
          </w:rPr>
          <w:t>Figure 24 – Vapor pressure deficit (</w:t>
        </w:r>
        <w:r w:rsidR="00864ADF" w:rsidRPr="004E0D47">
          <w:rPr>
            <w:rStyle w:val="Hyperlink"/>
            <w:rFonts w:ascii="Arial" w:hAnsi="Arial" w:cs="Arial"/>
            <w:i/>
            <w:noProof/>
            <w:lang w:val="en-US"/>
          </w:rPr>
          <w:t>VPD</w:t>
        </w:r>
        <w:r w:rsidR="00864ADF" w:rsidRPr="004E0D47">
          <w:rPr>
            <w:rStyle w:val="Hyperlink"/>
            <w:rFonts w:ascii="Arial" w:hAnsi="Arial" w:cs="Arial"/>
            <w:noProof/>
            <w:lang w:val="en-US"/>
          </w:rPr>
          <w:t>) and canopy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canopy</w:t>
        </w:r>
        <w:r w:rsidR="00864ADF" w:rsidRPr="004E0D47">
          <w:rPr>
            <w:rStyle w:val="Hyperlink"/>
            <w:rFonts w:ascii="Arial" w:hAnsi="Arial" w:cs="Arial"/>
            <w:noProof/>
            <w:lang w:val="en-US"/>
          </w:rPr>
          <w:t>) for the irrigated treatment (continuous line) and for the non-irrigated treatment (dashed line), and soil water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at the two observation points in the non-irrigated treatment (NI 1 and NI 2) on August 30, 2010</w:t>
        </w:r>
        <w:r w:rsidR="00864ADF">
          <w:rPr>
            <w:rFonts w:asciiTheme="minorHAnsi" w:eastAsiaTheme="minorEastAsia" w:hAnsiTheme="minorHAnsi"/>
            <w:noProof/>
            <w:sz w:val="22"/>
            <w:lang w:eastAsia="pt-BR"/>
          </w:rPr>
          <w:tab/>
        </w:r>
        <w:r w:rsidR="00864ADF" w:rsidRPr="004E0D47">
          <w:rPr>
            <w:rStyle w:val="Hyperlink"/>
            <w:noProof/>
          </w:rPr>
          <w:t>93</w:t>
        </w:r>
        <w:r w:rsidR="00864ADF">
          <w:rPr>
            <w:noProof/>
            <w:webHidden/>
          </w:rPr>
          <w:tab/>
        </w:r>
        <w:r>
          <w:rPr>
            <w:noProof/>
            <w:webHidden/>
          </w:rPr>
          <w:fldChar w:fldCharType="begin"/>
        </w:r>
        <w:r w:rsidR="00864ADF">
          <w:rPr>
            <w:noProof/>
            <w:webHidden/>
          </w:rPr>
          <w:instrText xml:space="preserve"> PAGEREF _Toc296436903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4" w:history="1">
        <w:r w:rsidR="00864ADF" w:rsidRPr="004E0D47">
          <w:rPr>
            <w:rStyle w:val="Hyperlink"/>
            <w:rFonts w:ascii="Arial" w:hAnsi="Arial" w:cs="Arial"/>
            <w:noProof/>
            <w:lang w:val="en-US"/>
          </w:rPr>
          <w:t xml:space="preserve">Table 4 – Fitted values of parameter </w:t>
        </w:r>
        <w:r w:rsidR="00864ADF" w:rsidRPr="004E0D47">
          <w:rPr>
            <w:rStyle w:val="Hyperlink"/>
            <w:rFonts w:ascii="Arial" w:hAnsi="Arial" w:cs="Arial"/>
            <w:i/>
            <w:noProof/>
            <w:lang w:val="en-US"/>
          </w:rPr>
          <w:t>f</w:t>
        </w:r>
        <w:r w:rsidR="00864ADF" w:rsidRPr="004E0D47">
          <w:rPr>
            <w:rStyle w:val="Hyperlink"/>
            <w:rFonts w:ascii="Arial" w:hAnsi="Arial" w:cs="Arial"/>
            <w:i/>
            <w:noProof/>
            <w:vertAlign w:val="subscript"/>
            <w:lang w:val="en-US"/>
          </w:rPr>
          <w:t>z</w:t>
        </w:r>
        <w:r w:rsidR="00864ADF" w:rsidRPr="004E0D47">
          <w:rPr>
            <w:rStyle w:val="Hyperlink"/>
            <w:rFonts w:ascii="Arial" w:hAnsi="Arial" w:cs="Arial"/>
            <w:noProof/>
            <w:lang w:val="en-US"/>
          </w:rPr>
          <w:t xml:space="preserve"> to different combinations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for observation points in the non-irrigated treatment</w:t>
        </w:r>
        <w:r w:rsidR="00864ADF">
          <w:rPr>
            <w:rFonts w:asciiTheme="minorHAnsi" w:eastAsiaTheme="minorEastAsia" w:hAnsiTheme="minorHAnsi"/>
            <w:noProof/>
            <w:sz w:val="22"/>
            <w:lang w:eastAsia="pt-BR"/>
          </w:rPr>
          <w:tab/>
        </w:r>
        <w:r w:rsidR="00864ADF" w:rsidRPr="004E0D47">
          <w:rPr>
            <w:rStyle w:val="Hyperlink"/>
            <w:noProof/>
          </w:rPr>
          <w:t>95</w:t>
        </w:r>
        <w:r w:rsidR="00864ADF">
          <w:rPr>
            <w:noProof/>
            <w:webHidden/>
          </w:rPr>
          <w:tab/>
        </w:r>
        <w:r>
          <w:rPr>
            <w:noProof/>
            <w:webHidden/>
          </w:rPr>
          <w:fldChar w:fldCharType="begin"/>
        </w:r>
        <w:r w:rsidR="00864ADF">
          <w:rPr>
            <w:noProof/>
            <w:webHidden/>
          </w:rPr>
          <w:instrText xml:space="preserve"> PAGEREF _Toc296436904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5" w:history="1">
        <w:r w:rsidR="00864ADF" w:rsidRPr="004E0D47">
          <w:rPr>
            <w:rStyle w:val="Hyperlink"/>
            <w:rFonts w:ascii="Arial" w:hAnsi="Arial" w:cs="Arial"/>
            <w:noProof/>
            <w:lang w:val="en-US"/>
          </w:rPr>
          <w:t xml:space="preserve">Table 5 – Sensitivity coefficient </w:t>
        </w:r>
        <w:r w:rsidR="00864ADF" w:rsidRPr="004E0D47">
          <w:rPr>
            <w:rStyle w:val="Hyperlink"/>
            <w:rFonts w:ascii="Arial" w:hAnsi="Arial" w:cs="Arial"/>
            <w:i/>
            <w:noProof/>
            <w:lang w:val="en-US"/>
          </w:rPr>
          <w:t>η</w:t>
        </w:r>
        <w:r w:rsidR="00864ADF" w:rsidRPr="004E0D47">
          <w:rPr>
            <w:rStyle w:val="Hyperlink"/>
            <w:rFonts w:ascii="Arial" w:hAnsi="Arial" w:cs="Arial"/>
            <w:noProof/>
            <w:lang w:val="en-US"/>
          </w:rPr>
          <w:t xml:space="preserve"> (eq. 47) of parameter </w:t>
        </w:r>
        <w:r w:rsidR="00864ADF" w:rsidRPr="004E0D47">
          <w:rPr>
            <w:rStyle w:val="Hyperlink"/>
            <w:rFonts w:ascii="Arial" w:hAnsi="Arial" w:cs="Arial"/>
            <w:i/>
            <w:noProof/>
            <w:lang w:val="en-US"/>
          </w:rPr>
          <w:t>f</w:t>
        </w:r>
        <w:r w:rsidR="00864ADF" w:rsidRPr="004E0D47">
          <w:rPr>
            <w:rStyle w:val="Hyperlink"/>
            <w:rFonts w:ascii="Arial" w:hAnsi="Arial" w:cs="Arial"/>
            <w:i/>
            <w:noProof/>
            <w:vertAlign w:val="subscript"/>
            <w:lang w:val="en-US"/>
          </w:rPr>
          <w:t>z</w:t>
        </w:r>
        <w:r w:rsidR="00864ADF" w:rsidRPr="004E0D47">
          <w:rPr>
            <w:rStyle w:val="Hyperlink"/>
            <w:rFonts w:ascii="Arial" w:hAnsi="Arial" w:cs="Arial"/>
            <w:noProof/>
            <w:lang w:val="en-US"/>
          </w:rPr>
          <w:t xml:space="preserve"> to the pressure head at root surface for different combinations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for observation points in the non-irrigated treatment</w:t>
        </w:r>
        <w:r w:rsidR="00864ADF">
          <w:rPr>
            <w:rFonts w:asciiTheme="minorHAnsi" w:eastAsiaTheme="minorEastAsia" w:hAnsiTheme="minorHAnsi"/>
            <w:noProof/>
            <w:sz w:val="22"/>
            <w:lang w:eastAsia="pt-BR"/>
          </w:rPr>
          <w:tab/>
        </w:r>
        <w:r w:rsidR="00864ADF" w:rsidRPr="004E0D47">
          <w:rPr>
            <w:rStyle w:val="Hyperlink"/>
            <w:noProof/>
          </w:rPr>
          <w:t>95</w:t>
        </w:r>
        <w:r w:rsidR="00864ADF">
          <w:rPr>
            <w:noProof/>
            <w:webHidden/>
          </w:rPr>
          <w:tab/>
        </w:r>
        <w:r>
          <w:rPr>
            <w:noProof/>
            <w:webHidden/>
          </w:rPr>
          <w:fldChar w:fldCharType="begin"/>
        </w:r>
        <w:r w:rsidR="00864ADF">
          <w:rPr>
            <w:noProof/>
            <w:webHidden/>
          </w:rPr>
          <w:instrText xml:space="preserve"> PAGEREF _Toc296436905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6" w:history="1">
        <w:r w:rsidR="00864ADF" w:rsidRPr="004E0D47">
          <w:rPr>
            <w:rStyle w:val="Hyperlink"/>
            <w:rFonts w:ascii="Arial" w:hAnsi="Arial" w:cs="Arial"/>
            <w:noProof/>
            <w:lang w:val="en-US"/>
          </w:rPr>
          <w:t>Figure 25 – Root soil water uptake calculated with experimental data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exp</w:t>
        </w:r>
        <w:r w:rsidR="00864ADF" w:rsidRPr="004E0D47">
          <w:rPr>
            <w:rStyle w:val="Hyperlink"/>
            <w:rFonts w:ascii="Arial" w:hAnsi="Arial" w:cs="Arial"/>
            <w:noProof/>
            <w:lang w:val="en-US"/>
          </w:rPr>
          <w:t>) and estimated by the model proposed by Jong Van Lier et al. (2008)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xml:space="preserve">) for the soil layer between 0-0.1 m, two observation points (NI 1 e NI 2) in the non-irrigated treatment. Black circles represent values calculated with fitted values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open circles are calculated with the lower 95% limit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the upper 95% limit of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and crosses are calculated with the upper 95% limit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the lower 95% limit of </w:t>
        </w:r>
        <w:r w:rsidR="00864ADF" w:rsidRPr="004E0D47">
          <w:rPr>
            <w:rStyle w:val="Hyperlink"/>
            <w:rFonts w:ascii="Arial" w:hAnsi="Arial" w:cs="Arial"/>
            <w:i/>
            <w:noProof/>
            <w:lang w:val="en-US"/>
          </w:rPr>
          <w:t>λ</w:t>
        </w:r>
        <w:r w:rsidR="00864ADF">
          <w:rPr>
            <w:rFonts w:asciiTheme="minorHAnsi" w:eastAsiaTheme="minorEastAsia" w:hAnsiTheme="minorHAnsi"/>
            <w:noProof/>
            <w:sz w:val="22"/>
            <w:lang w:eastAsia="pt-BR"/>
          </w:rPr>
          <w:tab/>
        </w:r>
        <w:r w:rsidR="00864ADF" w:rsidRPr="004E0D47">
          <w:rPr>
            <w:rStyle w:val="Hyperlink"/>
            <w:noProof/>
          </w:rPr>
          <w:t>96</w:t>
        </w:r>
        <w:r w:rsidR="00864ADF">
          <w:rPr>
            <w:noProof/>
            <w:webHidden/>
          </w:rPr>
          <w:tab/>
        </w:r>
        <w:r>
          <w:rPr>
            <w:noProof/>
            <w:webHidden/>
          </w:rPr>
          <w:fldChar w:fldCharType="begin"/>
        </w:r>
        <w:r w:rsidR="00864ADF">
          <w:rPr>
            <w:noProof/>
            <w:webHidden/>
          </w:rPr>
          <w:instrText xml:space="preserve"> PAGEREF _Toc296436906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7" w:history="1">
        <w:r w:rsidR="00864ADF" w:rsidRPr="004E0D47">
          <w:rPr>
            <w:rStyle w:val="Hyperlink"/>
            <w:rFonts w:ascii="Arial" w:hAnsi="Arial" w:cs="Arial"/>
            <w:noProof/>
            <w:lang w:val="en-US"/>
          </w:rPr>
          <w:t>Figure 26 – Root soil water uptake calculated with experimental data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exp</w:t>
        </w:r>
        <w:r w:rsidR="00864ADF" w:rsidRPr="004E0D47">
          <w:rPr>
            <w:rStyle w:val="Hyperlink"/>
            <w:rFonts w:ascii="Arial" w:hAnsi="Arial" w:cs="Arial"/>
            <w:noProof/>
            <w:lang w:val="en-US"/>
          </w:rPr>
          <w:t>) and estimated by the model proposed by Jong Van Lier et al. (2008)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xml:space="preserve">) for the soil layer </w:t>
        </w:r>
        <w:r w:rsidR="00864ADF" w:rsidRPr="004E0D47">
          <w:rPr>
            <w:rStyle w:val="Hyperlink"/>
            <w:rFonts w:ascii="Arial" w:hAnsi="Arial" w:cs="Arial"/>
            <w:noProof/>
            <w:lang w:val="en-US"/>
          </w:rPr>
          <w:lastRenderedPageBreak/>
          <w:t xml:space="preserve">between 0.1-0.2 m, two observation points (NI 1 e NI 2) in the non-irrigated treatment. Black circles represent values calculated with fitted values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open circles are calculated with the lower 95% limit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the upper 95% limit of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and crosses are calculated with the upper 95% limit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the lower 95% limit of </w:t>
        </w:r>
        <w:r w:rsidR="00864ADF" w:rsidRPr="004E0D47">
          <w:rPr>
            <w:rStyle w:val="Hyperlink"/>
            <w:rFonts w:ascii="Arial" w:hAnsi="Arial" w:cs="Arial"/>
            <w:i/>
            <w:noProof/>
            <w:lang w:val="en-US"/>
          </w:rPr>
          <w:t>λ</w:t>
        </w:r>
        <w:r w:rsidR="00864ADF">
          <w:rPr>
            <w:rFonts w:asciiTheme="minorHAnsi" w:eastAsiaTheme="minorEastAsia" w:hAnsiTheme="minorHAnsi"/>
            <w:noProof/>
            <w:sz w:val="22"/>
            <w:lang w:eastAsia="pt-BR"/>
          </w:rPr>
          <w:tab/>
        </w:r>
        <w:r w:rsidR="00864ADF" w:rsidRPr="004E0D47">
          <w:rPr>
            <w:rStyle w:val="Hyperlink"/>
            <w:noProof/>
          </w:rPr>
          <w:t>97</w:t>
        </w:r>
        <w:r w:rsidR="00864ADF">
          <w:rPr>
            <w:noProof/>
            <w:webHidden/>
          </w:rPr>
          <w:tab/>
        </w:r>
        <w:r>
          <w:rPr>
            <w:noProof/>
            <w:webHidden/>
          </w:rPr>
          <w:fldChar w:fldCharType="begin"/>
        </w:r>
        <w:r w:rsidR="00864ADF">
          <w:rPr>
            <w:noProof/>
            <w:webHidden/>
          </w:rPr>
          <w:instrText xml:space="preserve"> PAGEREF _Toc296436907 \h </w:instrText>
        </w:r>
        <w:r>
          <w:rPr>
            <w:noProof/>
            <w:webHidden/>
          </w:rPr>
        </w:r>
        <w:r>
          <w:rPr>
            <w:noProof/>
            <w:webHidden/>
          </w:rPr>
          <w:fldChar w:fldCharType="separate"/>
        </w:r>
        <w:r w:rsidR="00864ADF">
          <w:rPr>
            <w:noProof/>
            <w:webHidden/>
          </w:rPr>
          <w:t>15</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8" w:history="1">
        <w:r w:rsidR="00864ADF" w:rsidRPr="004E0D47">
          <w:rPr>
            <w:rStyle w:val="Hyperlink"/>
            <w:rFonts w:ascii="Arial" w:hAnsi="Arial" w:cs="Arial"/>
            <w:noProof/>
            <w:lang w:val="en-US"/>
          </w:rPr>
          <w:t>Figure 27 – Root soil water uptake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in the soil layer between 0</w:t>
        </w:r>
        <w:r w:rsidR="00864ADF" w:rsidRPr="004E0D47">
          <w:rPr>
            <w:rStyle w:val="Hyperlink"/>
            <w:rFonts w:ascii="Arial" w:hAnsi="Arial" w:cs="Arial"/>
            <w:noProof/>
            <w:lang w:val="en-US"/>
          </w:rPr>
          <w:noBreakHyphen/>
          <w:t xml:space="preserve">0.1 m at observation point 1 (NI 1) of the non-irrigated treatment as a function of date (m/dd/2010). Dashed lines represent estimates using the upper and lower limits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with 95% confidence interval</w:t>
        </w:r>
        <w:r w:rsidR="00864ADF">
          <w:rPr>
            <w:rFonts w:asciiTheme="minorHAnsi" w:eastAsiaTheme="minorEastAsia" w:hAnsiTheme="minorHAnsi"/>
            <w:noProof/>
            <w:sz w:val="22"/>
            <w:lang w:eastAsia="pt-BR"/>
          </w:rPr>
          <w:tab/>
        </w:r>
        <w:r w:rsidR="00864ADF" w:rsidRPr="004E0D47">
          <w:rPr>
            <w:rStyle w:val="Hyperlink"/>
            <w:noProof/>
          </w:rPr>
          <w:t>99</w:t>
        </w:r>
        <w:r w:rsidR="00864ADF">
          <w:rPr>
            <w:noProof/>
            <w:webHidden/>
          </w:rPr>
          <w:tab/>
        </w:r>
        <w:r>
          <w:rPr>
            <w:noProof/>
            <w:webHidden/>
          </w:rPr>
          <w:fldChar w:fldCharType="begin"/>
        </w:r>
        <w:r w:rsidR="00864ADF">
          <w:rPr>
            <w:noProof/>
            <w:webHidden/>
          </w:rPr>
          <w:instrText xml:space="preserve"> PAGEREF _Toc296436908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09" w:history="1">
        <w:r w:rsidR="00864ADF" w:rsidRPr="004E0D47">
          <w:rPr>
            <w:rStyle w:val="Hyperlink"/>
            <w:rFonts w:ascii="Arial" w:hAnsi="Arial" w:cs="Arial"/>
            <w:noProof/>
            <w:lang w:val="en-US"/>
          </w:rPr>
          <w:t>Figure 28 – Root soil water uptake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in the soil layer between 0</w:t>
        </w:r>
        <w:r w:rsidR="00864ADF" w:rsidRPr="004E0D47">
          <w:rPr>
            <w:rStyle w:val="Hyperlink"/>
            <w:rFonts w:ascii="Arial" w:hAnsi="Arial" w:cs="Arial"/>
            <w:noProof/>
            <w:lang w:val="en-US"/>
          </w:rPr>
          <w:noBreakHyphen/>
          <w:t xml:space="preserve">0.1 m at observation point 2 (NI 2) of the non-irrigated treatment as a function of date (m/dd/2010). Dashed lines represent estimates using the upper and lower limits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with 95% confidence interval</w:t>
        </w:r>
        <w:r w:rsidR="00864ADF">
          <w:rPr>
            <w:rFonts w:asciiTheme="minorHAnsi" w:eastAsiaTheme="minorEastAsia" w:hAnsiTheme="minorHAnsi"/>
            <w:noProof/>
            <w:sz w:val="22"/>
            <w:lang w:eastAsia="pt-BR"/>
          </w:rPr>
          <w:tab/>
        </w:r>
        <w:r w:rsidR="00864ADF" w:rsidRPr="004E0D47">
          <w:rPr>
            <w:rStyle w:val="Hyperlink"/>
            <w:noProof/>
          </w:rPr>
          <w:t>99</w:t>
        </w:r>
        <w:r w:rsidR="00864ADF">
          <w:rPr>
            <w:noProof/>
            <w:webHidden/>
          </w:rPr>
          <w:tab/>
        </w:r>
        <w:r>
          <w:rPr>
            <w:noProof/>
            <w:webHidden/>
          </w:rPr>
          <w:fldChar w:fldCharType="begin"/>
        </w:r>
        <w:r w:rsidR="00864ADF">
          <w:rPr>
            <w:noProof/>
            <w:webHidden/>
          </w:rPr>
          <w:instrText xml:space="preserve"> PAGEREF _Toc296436909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0" w:history="1">
        <w:r w:rsidR="00864ADF" w:rsidRPr="004E0D47">
          <w:rPr>
            <w:rStyle w:val="Hyperlink"/>
            <w:rFonts w:ascii="Arial" w:hAnsi="Arial" w:cs="Arial"/>
            <w:noProof/>
            <w:lang w:val="en-US"/>
          </w:rPr>
          <w:t>Figure 29 – Root soil water uptake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in the soil layer between 0.1</w:t>
        </w:r>
        <w:r w:rsidR="00864ADF" w:rsidRPr="004E0D47">
          <w:rPr>
            <w:rStyle w:val="Hyperlink"/>
            <w:rFonts w:ascii="Arial" w:hAnsi="Arial" w:cs="Arial"/>
            <w:noProof/>
            <w:lang w:val="en-US"/>
          </w:rPr>
          <w:noBreakHyphen/>
          <w:t xml:space="preserve">0.2 m at observation point 1 (NI 1) of the non-irrigated treatment as a function of date (m/dd/2010). Dashed lines represent estimates using the upper and lower limits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with 95% confidence interval</w:t>
        </w:r>
        <w:r w:rsidR="00864ADF">
          <w:rPr>
            <w:rFonts w:asciiTheme="minorHAnsi" w:eastAsiaTheme="minorEastAsia" w:hAnsiTheme="minorHAnsi"/>
            <w:noProof/>
            <w:sz w:val="22"/>
            <w:lang w:eastAsia="pt-BR"/>
          </w:rPr>
          <w:tab/>
        </w:r>
        <w:r w:rsidR="00864ADF" w:rsidRPr="004E0D47">
          <w:rPr>
            <w:rStyle w:val="Hyperlink"/>
            <w:noProof/>
          </w:rPr>
          <w:t>100</w:t>
        </w:r>
        <w:r w:rsidR="00864ADF">
          <w:rPr>
            <w:noProof/>
            <w:webHidden/>
          </w:rPr>
          <w:tab/>
        </w:r>
        <w:r>
          <w:rPr>
            <w:noProof/>
            <w:webHidden/>
          </w:rPr>
          <w:fldChar w:fldCharType="begin"/>
        </w:r>
        <w:r w:rsidR="00864ADF">
          <w:rPr>
            <w:noProof/>
            <w:webHidden/>
          </w:rPr>
          <w:instrText xml:space="preserve"> PAGEREF _Toc296436910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1" w:history="1">
        <w:r w:rsidR="00864ADF" w:rsidRPr="004E0D47">
          <w:rPr>
            <w:rStyle w:val="Hyperlink"/>
            <w:rFonts w:ascii="Arial" w:hAnsi="Arial" w:cs="Arial"/>
            <w:noProof/>
            <w:lang w:val="en-US"/>
          </w:rPr>
          <w:t>Figure 30 – Root soil water uptake (</w:t>
        </w:r>
        <w:r w:rsidR="00864ADF" w:rsidRPr="004E0D47">
          <w:rPr>
            <w:rStyle w:val="Hyperlink"/>
            <w:rFonts w:ascii="Arial" w:hAnsi="Arial" w:cs="Arial"/>
            <w:i/>
            <w:noProof/>
            <w:lang w:val="en-US"/>
          </w:rPr>
          <w:t>S</w:t>
        </w:r>
        <w:r w:rsidR="00864ADF" w:rsidRPr="004E0D47">
          <w:rPr>
            <w:rStyle w:val="Hyperlink"/>
            <w:rFonts w:ascii="Arial" w:hAnsi="Arial" w:cs="Arial"/>
            <w:i/>
            <w:noProof/>
            <w:vertAlign w:val="subscript"/>
            <w:lang w:val="en-US"/>
          </w:rPr>
          <w:t>mod</w:t>
        </w:r>
        <w:r w:rsidR="00864ADF" w:rsidRPr="004E0D47">
          <w:rPr>
            <w:rStyle w:val="Hyperlink"/>
            <w:rFonts w:ascii="Arial" w:hAnsi="Arial" w:cs="Arial"/>
            <w:noProof/>
            <w:lang w:val="en-US"/>
          </w:rPr>
          <w:t>) in the soil layer between 0.1</w:t>
        </w:r>
        <w:r w:rsidR="00864ADF" w:rsidRPr="004E0D47">
          <w:rPr>
            <w:rStyle w:val="Hyperlink"/>
            <w:rFonts w:ascii="Arial" w:hAnsi="Arial" w:cs="Arial"/>
            <w:noProof/>
            <w:lang w:val="en-US"/>
          </w:rPr>
          <w:noBreakHyphen/>
          <w:t xml:space="preserve">0.2 m at observation point 2 (NI 2) of the non-irrigated treatment as a function of date (m/dd/2010). Dashed lines represent estimates using the upper and lower limits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with 95% confidence interval</w:t>
        </w:r>
        <w:r w:rsidR="00864ADF">
          <w:rPr>
            <w:rFonts w:asciiTheme="minorHAnsi" w:eastAsiaTheme="minorEastAsia" w:hAnsiTheme="minorHAnsi"/>
            <w:noProof/>
            <w:sz w:val="22"/>
            <w:lang w:eastAsia="pt-BR"/>
          </w:rPr>
          <w:tab/>
        </w:r>
        <w:r w:rsidR="00864ADF" w:rsidRPr="004E0D47">
          <w:rPr>
            <w:rStyle w:val="Hyperlink"/>
            <w:noProof/>
          </w:rPr>
          <w:t>100</w:t>
        </w:r>
        <w:r w:rsidR="00864ADF">
          <w:rPr>
            <w:noProof/>
            <w:webHidden/>
          </w:rPr>
          <w:tab/>
        </w:r>
        <w:r>
          <w:rPr>
            <w:noProof/>
            <w:webHidden/>
          </w:rPr>
          <w:fldChar w:fldCharType="begin"/>
        </w:r>
        <w:r w:rsidR="00864ADF">
          <w:rPr>
            <w:noProof/>
            <w:webHidden/>
          </w:rPr>
          <w:instrText xml:space="preserve"> PAGEREF _Toc296436911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2" w:history="1">
        <w:r w:rsidR="00864ADF" w:rsidRPr="004E0D47">
          <w:rPr>
            <w:rStyle w:val="Hyperlink"/>
            <w:rFonts w:ascii="Arial" w:hAnsi="Arial" w:cs="Arial"/>
            <w:noProof/>
            <w:lang w:val="en-US"/>
          </w:rPr>
          <w:t>Table 6 – Stomatal conductance,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and transpiration rate of bean plants (</w:t>
        </w:r>
        <w:r w:rsidR="00864ADF" w:rsidRPr="004E0D47">
          <w:rPr>
            <w:rStyle w:val="Hyperlink"/>
            <w:rFonts w:ascii="Arial" w:hAnsi="Arial" w:cs="Arial"/>
            <w:i/>
            <w:noProof/>
            <w:lang w:val="en-US"/>
          </w:rPr>
          <w:t>Phaseolus vulgaris</w:t>
        </w:r>
        <w:r w:rsidR="00864ADF" w:rsidRPr="004E0D47">
          <w:rPr>
            <w:rStyle w:val="Hyperlink"/>
            <w:rFonts w:ascii="Arial" w:hAnsi="Arial" w:cs="Arial"/>
            <w:noProof/>
            <w:lang w:val="en-US"/>
          </w:rPr>
          <w:t xml:space="preserve"> L.) obtained by some authors and in this study</w:t>
        </w:r>
        <w:r w:rsidR="00864ADF">
          <w:rPr>
            <w:rFonts w:asciiTheme="minorHAnsi" w:eastAsiaTheme="minorEastAsia" w:hAnsiTheme="minorHAnsi"/>
            <w:noProof/>
            <w:sz w:val="22"/>
            <w:lang w:eastAsia="pt-BR"/>
          </w:rPr>
          <w:tab/>
        </w:r>
        <w:r w:rsidR="00864ADF" w:rsidRPr="004E0D47">
          <w:rPr>
            <w:rStyle w:val="Hyperlink"/>
            <w:noProof/>
          </w:rPr>
          <w:t>101</w:t>
        </w:r>
        <w:r w:rsidR="00864ADF">
          <w:rPr>
            <w:noProof/>
            <w:webHidden/>
          </w:rPr>
          <w:tab/>
        </w:r>
        <w:r>
          <w:rPr>
            <w:noProof/>
            <w:webHidden/>
          </w:rPr>
          <w:fldChar w:fldCharType="begin"/>
        </w:r>
        <w:r w:rsidR="00864ADF">
          <w:rPr>
            <w:noProof/>
            <w:webHidden/>
          </w:rPr>
          <w:instrText xml:space="preserve"> PAGEREF _Toc296436912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3" w:history="1">
        <w:r w:rsidR="00864ADF" w:rsidRPr="004E0D47">
          <w:rPr>
            <w:rStyle w:val="Hyperlink"/>
            <w:rFonts w:ascii="Arial" w:hAnsi="Arial" w:cs="Arial"/>
            <w:noProof/>
            <w:lang w:val="en-US"/>
          </w:rPr>
          <w:t>Figure 31 – Specific humidity deficit (</w:t>
        </w:r>
        <w:r w:rsidR="00864ADF" w:rsidRPr="004E0D47">
          <w:rPr>
            <w:rStyle w:val="Hyperlink"/>
            <w:rFonts w:ascii="Arial" w:hAnsi="Arial" w:cs="Arial"/>
            <w:i/>
            <w:noProof/>
            <w:lang w:val="en-US"/>
          </w:rPr>
          <w:t>D</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w:t>
        </w:r>
        <w:r w:rsidR="00864ADF" w:rsidRPr="004E0D47">
          <w:rPr>
            <w:rStyle w:val="Hyperlink"/>
            <w:rFonts w:ascii="Arial" w:hAnsi="Arial" w:cs="Arial"/>
            <w:i/>
            <w:noProof/>
            <w:lang w:val="en-US"/>
          </w:rPr>
          <w:t>A</w:t>
        </w:r>
        <w:r w:rsidR="00864ADF" w:rsidRPr="004E0D47">
          <w:rPr>
            <w:rStyle w:val="Hyperlink"/>
            <w:rFonts w:ascii="Arial" w:hAnsi="Arial" w:cs="Arial"/>
            <w:noProof/>
            <w:lang w:val="en-US"/>
          </w:rPr>
          <w:t>), stomatal conductance for water vapor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and transpiration rate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Ags</w:t>
        </w:r>
        <w:r w:rsidR="00864ADF" w:rsidRPr="004E0D47">
          <w:rPr>
            <w:rStyle w:val="Hyperlink"/>
            <w:rFonts w:ascii="Arial" w:hAnsi="Arial" w:cs="Arial"/>
            <w:noProof/>
            <w:lang w:val="en-US"/>
          </w:rPr>
          <w:t>) between 7:00 AM and 6:00 PM of August 15, 2010. Solid lines represent the irrigated treatment and dashed lines represent the non-irrigated treatment</w:t>
        </w:r>
        <w:r w:rsidR="00864ADF">
          <w:rPr>
            <w:rFonts w:asciiTheme="minorHAnsi" w:eastAsiaTheme="minorEastAsia" w:hAnsiTheme="minorHAnsi"/>
            <w:noProof/>
            <w:sz w:val="22"/>
            <w:lang w:eastAsia="pt-BR"/>
          </w:rPr>
          <w:tab/>
        </w:r>
        <w:r w:rsidR="00864ADF" w:rsidRPr="004E0D47">
          <w:rPr>
            <w:rStyle w:val="Hyperlink"/>
            <w:noProof/>
          </w:rPr>
          <w:t>103</w:t>
        </w:r>
        <w:r w:rsidR="00864ADF">
          <w:rPr>
            <w:noProof/>
            <w:webHidden/>
          </w:rPr>
          <w:tab/>
        </w:r>
        <w:r>
          <w:rPr>
            <w:noProof/>
            <w:webHidden/>
          </w:rPr>
          <w:fldChar w:fldCharType="begin"/>
        </w:r>
        <w:r w:rsidR="00864ADF">
          <w:rPr>
            <w:noProof/>
            <w:webHidden/>
          </w:rPr>
          <w:instrText xml:space="preserve"> PAGEREF _Toc296436913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4" w:history="1">
        <w:r w:rsidR="00864ADF" w:rsidRPr="004E0D47">
          <w:rPr>
            <w:rStyle w:val="Hyperlink"/>
            <w:rFonts w:ascii="Arial" w:hAnsi="Arial" w:cs="Arial"/>
            <w:noProof/>
            <w:lang w:val="en-US"/>
          </w:rPr>
          <w:t>Figure 32 – Specific humidity deficit (</w:t>
        </w:r>
        <w:r w:rsidR="00864ADF" w:rsidRPr="004E0D47">
          <w:rPr>
            <w:rStyle w:val="Hyperlink"/>
            <w:rFonts w:ascii="Arial" w:hAnsi="Arial" w:cs="Arial"/>
            <w:i/>
            <w:noProof/>
            <w:lang w:val="en-US"/>
          </w:rPr>
          <w:t>D</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w:t>
        </w:r>
        <w:r w:rsidR="00864ADF" w:rsidRPr="004E0D47">
          <w:rPr>
            <w:rStyle w:val="Hyperlink"/>
            <w:rFonts w:ascii="Arial" w:hAnsi="Arial" w:cs="Arial"/>
            <w:i/>
            <w:noProof/>
            <w:lang w:val="en-US"/>
          </w:rPr>
          <w:t>A</w:t>
        </w:r>
        <w:r w:rsidR="00864ADF" w:rsidRPr="004E0D47">
          <w:rPr>
            <w:rStyle w:val="Hyperlink"/>
            <w:rFonts w:ascii="Arial" w:hAnsi="Arial" w:cs="Arial"/>
            <w:noProof/>
            <w:lang w:val="en-US"/>
          </w:rPr>
          <w:t>), stomatal conductance for water vapor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and transpiration rate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Ags</w:t>
        </w:r>
        <w:r w:rsidR="00864ADF" w:rsidRPr="004E0D47">
          <w:rPr>
            <w:rStyle w:val="Hyperlink"/>
            <w:rFonts w:ascii="Arial" w:hAnsi="Arial" w:cs="Arial"/>
            <w:noProof/>
            <w:lang w:val="en-US"/>
          </w:rPr>
          <w:t>) between 7:00 AM and 6:00 PM of August 23, 2010. Solid lines represent the irrigated treatment and dashed lines represent the non-irrigated treatment</w:t>
        </w:r>
        <w:r w:rsidR="00864ADF">
          <w:rPr>
            <w:rFonts w:asciiTheme="minorHAnsi" w:eastAsiaTheme="minorEastAsia" w:hAnsiTheme="minorHAnsi"/>
            <w:noProof/>
            <w:sz w:val="22"/>
            <w:lang w:eastAsia="pt-BR"/>
          </w:rPr>
          <w:tab/>
        </w:r>
        <w:r w:rsidR="00864ADF" w:rsidRPr="004E0D47">
          <w:rPr>
            <w:rStyle w:val="Hyperlink"/>
            <w:noProof/>
          </w:rPr>
          <w:t>104</w:t>
        </w:r>
        <w:r w:rsidR="00864ADF">
          <w:rPr>
            <w:noProof/>
            <w:webHidden/>
          </w:rPr>
          <w:tab/>
        </w:r>
        <w:r>
          <w:rPr>
            <w:noProof/>
            <w:webHidden/>
          </w:rPr>
          <w:fldChar w:fldCharType="begin"/>
        </w:r>
        <w:r w:rsidR="00864ADF">
          <w:rPr>
            <w:noProof/>
            <w:webHidden/>
          </w:rPr>
          <w:instrText xml:space="preserve"> PAGEREF _Toc296436914 \h </w:instrText>
        </w:r>
        <w:r>
          <w:rPr>
            <w:noProof/>
            <w:webHidden/>
          </w:rPr>
        </w:r>
        <w:r>
          <w:rPr>
            <w:noProof/>
            <w:webHidden/>
          </w:rPr>
          <w:fldChar w:fldCharType="separate"/>
        </w:r>
        <w:r w:rsidR="00864ADF">
          <w:rPr>
            <w:noProof/>
            <w:webHidden/>
          </w:rPr>
          <w:t>16</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5" w:history="1">
        <w:r w:rsidR="00864ADF" w:rsidRPr="004E0D47">
          <w:rPr>
            <w:rStyle w:val="Hyperlink"/>
            <w:rFonts w:ascii="Arial" w:hAnsi="Arial" w:cs="Arial"/>
            <w:noProof/>
            <w:lang w:val="en-US"/>
          </w:rPr>
          <w:t>Figure 33 – Specific humidity deficit (</w:t>
        </w:r>
        <w:r w:rsidR="00864ADF" w:rsidRPr="004E0D47">
          <w:rPr>
            <w:rStyle w:val="Hyperlink"/>
            <w:rFonts w:ascii="Arial" w:hAnsi="Arial" w:cs="Arial"/>
            <w:i/>
            <w:noProof/>
            <w:lang w:val="en-US"/>
          </w:rPr>
          <w:t>D</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w:t>
        </w:r>
        <w:r w:rsidR="00864ADF" w:rsidRPr="004E0D47">
          <w:rPr>
            <w:rStyle w:val="Hyperlink"/>
            <w:rFonts w:ascii="Arial" w:hAnsi="Arial" w:cs="Arial"/>
            <w:i/>
            <w:noProof/>
            <w:lang w:val="en-US"/>
          </w:rPr>
          <w:t>A</w:t>
        </w:r>
        <w:r w:rsidR="00864ADF" w:rsidRPr="004E0D47">
          <w:rPr>
            <w:rStyle w:val="Hyperlink"/>
            <w:rFonts w:ascii="Arial" w:hAnsi="Arial" w:cs="Arial"/>
            <w:noProof/>
            <w:lang w:val="en-US"/>
          </w:rPr>
          <w:t>), stomatal conductance for water vapor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and transpiration rate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Ags</w:t>
        </w:r>
        <w:r w:rsidR="00864ADF" w:rsidRPr="004E0D47">
          <w:rPr>
            <w:rStyle w:val="Hyperlink"/>
            <w:rFonts w:ascii="Arial" w:hAnsi="Arial" w:cs="Arial"/>
            <w:noProof/>
            <w:lang w:val="en-US"/>
          </w:rPr>
          <w:t>) between 7:00 AM and 6:00 PM of August 25, 2010. Solid lines represent the irrigated treatment and dashed lines represent the non-irrigated treatment</w:t>
        </w:r>
        <w:r w:rsidR="00864ADF">
          <w:rPr>
            <w:rFonts w:asciiTheme="minorHAnsi" w:eastAsiaTheme="minorEastAsia" w:hAnsiTheme="minorHAnsi"/>
            <w:noProof/>
            <w:sz w:val="22"/>
            <w:lang w:eastAsia="pt-BR"/>
          </w:rPr>
          <w:tab/>
        </w:r>
        <w:r w:rsidR="00864ADF" w:rsidRPr="004E0D47">
          <w:rPr>
            <w:rStyle w:val="Hyperlink"/>
            <w:noProof/>
          </w:rPr>
          <w:t>105</w:t>
        </w:r>
        <w:r w:rsidR="00864ADF">
          <w:rPr>
            <w:noProof/>
            <w:webHidden/>
          </w:rPr>
          <w:tab/>
        </w:r>
        <w:r>
          <w:rPr>
            <w:noProof/>
            <w:webHidden/>
          </w:rPr>
          <w:fldChar w:fldCharType="begin"/>
        </w:r>
        <w:r w:rsidR="00864ADF">
          <w:rPr>
            <w:noProof/>
            <w:webHidden/>
          </w:rPr>
          <w:instrText xml:space="preserve"> PAGEREF _Toc296436915 \h </w:instrText>
        </w:r>
        <w:r>
          <w:rPr>
            <w:noProof/>
            <w:webHidden/>
          </w:rPr>
        </w:r>
        <w:r>
          <w:rPr>
            <w:noProof/>
            <w:webHidden/>
          </w:rPr>
          <w:fldChar w:fldCharType="separate"/>
        </w:r>
        <w:r w:rsidR="00864ADF">
          <w:rPr>
            <w:noProof/>
            <w:webHidden/>
          </w:rPr>
          <w:t>17</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6" w:history="1">
        <w:r w:rsidR="00864ADF" w:rsidRPr="004E0D47">
          <w:rPr>
            <w:rStyle w:val="Hyperlink"/>
            <w:rFonts w:ascii="Arial" w:hAnsi="Arial" w:cs="Arial"/>
            <w:noProof/>
            <w:lang w:val="en-US"/>
          </w:rPr>
          <w:t>Figure 34 – Specific humidity deficit (</w:t>
        </w:r>
        <w:r w:rsidR="00864ADF" w:rsidRPr="004E0D47">
          <w:rPr>
            <w:rStyle w:val="Hyperlink"/>
            <w:rFonts w:ascii="Arial" w:hAnsi="Arial" w:cs="Arial"/>
            <w:i/>
            <w:noProof/>
            <w:lang w:val="en-US"/>
          </w:rPr>
          <w:t>D</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w:t>
        </w:r>
        <w:r w:rsidR="00864ADF" w:rsidRPr="004E0D47">
          <w:rPr>
            <w:rStyle w:val="Hyperlink"/>
            <w:rFonts w:ascii="Arial" w:hAnsi="Arial" w:cs="Arial"/>
            <w:i/>
            <w:noProof/>
            <w:lang w:val="en-US"/>
          </w:rPr>
          <w:t>A</w:t>
        </w:r>
        <w:r w:rsidR="00864ADF" w:rsidRPr="004E0D47">
          <w:rPr>
            <w:rStyle w:val="Hyperlink"/>
            <w:rFonts w:ascii="Arial" w:hAnsi="Arial" w:cs="Arial"/>
            <w:noProof/>
            <w:lang w:val="en-US"/>
          </w:rPr>
          <w:t>), stomatal conductance for water vapor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and transpiration rate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Ags</w:t>
        </w:r>
        <w:r w:rsidR="00864ADF" w:rsidRPr="004E0D47">
          <w:rPr>
            <w:rStyle w:val="Hyperlink"/>
            <w:rFonts w:ascii="Arial" w:hAnsi="Arial" w:cs="Arial"/>
            <w:noProof/>
            <w:lang w:val="en-US"/>
          </w:rPr>
          <w:t>) between 7:00 AM and 6:00 PM of August 30, 2010. Solid lines represent the irrigated treatment and dashed lines represent the non-irrigated treatment</w:t>
        </w:r>
        <w:r w:rsidR="00864ADF">
          <w:rPr>
            <w:rFonts w:asciiTheme="minorHAnsi" w:eastAsiaTheme="minorEastAsia" w:hAnsiTheme="minorHAnsi"/>
            <w:noProof/>
            <w:sz w:val="22"/>
            <w:lang w:eastAsia="pt-BR"/>
          </w:rPr>
          <w:tab/>
        </w:r>
        <w:r w:rsidR="00864ADF" w:rsidRPr="004E0D47">
          <w:rPr>
            <w:rStyle w:val="Hyperlink"/>
            <w:noProof/>
          </w:rPr>
          <w:t>106</w:t>
        </w:r>
        <w:r w:rsidR="00864ADF">
          <w:rPr>
            <w:noProof/>
            <w:webHidden/>
          </w:rPr>
          <w:tab/>
        </w:r>
        <w:r>
          <w:rPr>
            <w:noProof/>
            <w:webHidden/>
          </w:rPr>
          <w:fldChar w:fldCharType="begin"/>
        </w:r>
        <w:r w:rsidR="00864ADF">
          <w:rPr>
            <w:noProof/>
            <w:webHidden/>
          </w:rPr>
          <w:instrText xml:space="preserve"> PAGEREF _Toc296436916 \h </w:instrText>
        </w:r>
        <w:r>
          <w:rPr>
            <w:noProof/>
            <w:webHidden/>
          </w:rPr>
        </w:r>
        <w:r>
          <w:rPr>
            <w:noProof/>
            <w:webHidden/>
          </w:rPr>
          <w:fldChar w:fldCharType="separate"/>
        </w:r>
        <w:r w:rsidR="00864ADF">
          <w:rPr>
            <w:noProof/>
            <w:webHidden/>
          </w:rPr>
          <w:t>17</w:t>
        </w:r>
        <w:r>
          <w:rPr>
            <w:noProof/>
            <w:webHidden/>
          </w:rPr>
          <w:fldChar w:fldCharType="end"/>
        </w:r>
      </w:hyperlink>
    </w:p>
    <w:p w:rsidR="00864ADF" w:rsidRDefault="00EB4AC9">
      <w:pPr>
        <w:pStyle w:val="ndicedeilustraes"/>
        <w:tabs>
          <w:tab w:val="left" w:pos="8791"/>
          <w:tab w:val="right" w:leader="dot" w:pos="9397"/>
        </w:tabs>
        <w:rPr>
          <w:rFonts w:asciiTheme="minorHAnsi" w:eastAsiaTheme="minorEastAsia" w:hAnsiTheme="minorHAnsi"/>
          <w:noProof/>
          <w:sz w:val="22"/>
          <w:lang w:eastAsia="pt-BR"/>
        </w:rPr>
      </w:pPr>
      <w:hyperlink w:anchor="_Toc296436917" w:history="1">
        <w:r w:rsidR="00864ADF" w:rsidRPr="004E0D47">
          <w:rPr>
            <w:rStyle w:val="Hyperlink"/>
            <w:rFonts w:ascii="Arial" w:hAnsi="Arial" w:cs="Arial"/>
            <w:noProof/>
            <w:lang w:val="en-US"/>
          </w:rPr>
          <w:t>Figure 35 – Maximum daily values of specific humidity deficit (</w:t>
        </w:r>
        <w:r w:rsidR="00864ADF" w:rsidRPr="004E0D47">
          <w:rPr>
            <w:rStyle w:val="Hyperlink"/>
            <w:rFonts w:ascii="Arial" w:hAnsi="Arial" w:cs="Arial"/>
            <w:i/>
            <w:noProof/>
            <w:lang w:val="en-US"/>
          </w:rPr>
          <w:t>D</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w:t>
        </w:r>
        <w:r w:rsidR="00864ADF" w:rsidRPr="004E0D47">
          <w:rPr>
            <w:rStyle w:val="Hyperlink"/>
            <w:rFonts w:ascii="Arial" w:hAnsi="Arial" w:cs="Arial"/>
            <w:i/>
            <w:noProof/>
            <w:lang w:val="en-US"/>
          </w:rPr>
          <w:t>A</w:t>
        </w:r>
        <w:r w:rsidR="00864ADF" w:rsidRPr="004E0D47">
          <w:rPr>
            <w:rStyle w:val="Hyperlink"/>
            <w:rFonts w:ascii="Arial" w:hAnsi="Arial" w:cs="Arial"/>
            <w:noProof/>
            <w:lang w:val="en-US"/>
          </w:rPr>
          <w:t>), stomatal conductance for water vapor (</w:t>
        </w:r>
        <w:r w:rsidR="00864ADF" w:rsidRPr="004E0D47">
          <w:rPr>
            <w:rStyle w:val="Hyperlink"/>
            <w:rFonts w:ascii="Arial" w:hAnsi="Arial" w:cs="Arial"/>
            <w:i/>
            <w:noProof/>
            <w:lang w:val="en-US"/>
          </w:rPr>
          <w:t>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and transpiration rate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Ags</w:t>
        </w:r>
        <w:r w:rsidR="00864ADF" w:rsidRPr="004E0D47">
          <w:rPr>
            <w:rStyle w:val="Hyperlink"/>
            <w:rFonts w:ascii="Arial" w:hAnsi="Arial" w:cs="Arial"/>
            <w:noProof/>
            <w:lang w:val="en-US"/>
          </w:rPr>
          <w:t xml:space="preserve">) simulated by </w:t>
        </w:r>
        <w:r w:rsidR="00864ADF" w:rsidRPr="004E0D47">
          <w:rPr>
            <w:rStyle w:val="Hyperlink"/>
            <w:rFonts w:ascii="Arial" w:hAnsi="Arial" w:cs="Arial"/>
            <w:i/>
            <w:noProof/>
            <w:lang w:val="en-US"/>
          </w:rPr>
          <w:t>Ag</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model for the irrigated (continuous line) and non-irrigated (dashed line) treatments as a function of date (m/dd/2010)</w:t>
        </w:r>
        <w:r w:rsidR="00864ADF">
          <w:rPr>
            <w:rFonts w:asciiTheme="minorHAnsi" w:eastAsiaTheme="minorEastAsia" w:hAnsiTheme="minorHAnsi"/>
            <w:noProof/>
            <w:sz w:val="22"/>
            <w:lang w:eastAsia="pt-BR"/>
          </w:rPr>
          <w:tab/>
        </w:r>
        <w:r w:rsidR="00864ADF" w:rsidRPr="004E0D47">
          <w:rPr>
            <w:rStyle w:val="Hyperlink"/>
            <w:noProof/>
          </w:rPr>
          <w:t>107</w:t>
        </w:r>
        <w:r w:rsidR="00864ADF">
          <w:rPr>
            <w:noProof/>
            <w:webHidden/>
          </w:rPr>
          <w:tab/>
        </w:r>
        <w:r>
          <w:rPr>
            <w:noProof/>
            <w:webHidden/>
          </w:rPr>
          <w:fldChar w:fldCharType="begin"/>
        </w:r>
        <w:r w:rsidR="00864ADF">
          <w:rPr>
            <w:noProof/>
            <w:webHidden/>
          </w:rPr>
          <w:instrText xml:space="preserve"> PAGEREF _Toc296436917 \h </w:instrText>
        </w:r>
        <w:r>
          <w:rPr>
            <w:noProof/>
            <w:webHidden/>
          </w:rPr>
        </w:r>
        <w:r>
          <w:rPr>
            <w:noProof/>
            <w:webHidden/>
          </w:rPr>
          <w:fldChar w:fldCharType="separate"/>
        </w:r>
        <w:r w:rsidR="00864ADF">
          <w:rPr>
            <w:noProof/>
            <w:webHidden/>
          </w:rPr>
          <w:t>17</w:t>
        </w:r>
        <w:r>
          <w:rPr>
            <w:noProof/>
            <w:webHidden/>
          </w:rPr>
          <w:fldChar w:fldCharType="end"/>
        </w:r>
      </w:hyperlink>
    </w:p>
    <w:p w:rsidR="00864ADF" w:rsidRDefault="00EB4AC9">
      <w:pPr>
        <w:pStyle w:val="ndicedeilustraes"/>
        <w:tabs>
          <w:tab w:val="left" w:pos="6626"/>
          <w:tab w:val="right" w:leader="dot" w:pos="9397"/>
        </w:tabs>
        <w:rPr>
          <w:rFonts w:asciiTheme="minorHAnsi" w:eastAsiaTheme="minorEastAsia" w:hAnsiTheme="minorHAnsi"/>
          <w:noProof/>
          <w:sz w:val="22"/>
          <w:lang w:eastAsia="pt-BR"/>
        </w:rPr>
      </w:pPr>
      <w:hyperlink w:anchor="_Toc296436918" w:history="1">
        <w:r w:rsidR="00864ADF" w:rsidRPr="004E0D47">
          <w:rPr>
            <w:rStyle w:val="Hyperlink"/>
            <w:rFonts w:ascii="Arial" w:hAnsi="Arial" w:cs="Arial"/>
            <w:noProof/>
            <w:lang w:val="en-US"/>
          </w:rPr>
          <w:t>Table 7 – Parameter values used in the present study</w:t>
        </w:r>
        <w:r w:rsidR="00864ADF">
          <w:rPr>
            <w:rFonts w:asciiTheme="minorHAnsi" w:eastAsiaTheme="minorEastAsia" w:hAnsiTheme="minorHAnsi"/>
            <w:noProof/>
            <w:sz w:val="22"/>
            <w:lang w:eastAsia="pt-BR"/>
          </w:rPr>
          <w:tab/>
        </w:r>
        <w:r w:rsidR="00864ADF" w:rsidRPr="004E0D47">
          <w:rPr>
            <w:rStyle w:val="Hyperlink"/>
            <w:noProof/>
          </w:rPr>
          <w:t>126</w:t>
        </w:r>
        <w:r w:rsidR="00864ADF">
          <w:rPr>
            <w:noProof/>
            <w:webHidden/>
          </w:rPr>
          <w:tab/>
        </w:r>
        <w:r>
          <w:rPr>
            <w:noProof/>
            <w:webHidden/>
          </w:rPr>
          <w:fldChar w:fldCharType="begin"/>
        </w:r>
        <w:r w:rsidR="00864ADF">
          <w:rPr>
            <w:noProof/>
            <w:webHidden/>
          </w:rPr>
          <w:instrText xml:space="preserve"> PAGEREF _Toc296436918 \h </w:instrText>
        </w:r>
        <w:r>
          <w:rPr>
            <w:noProof/>
            <w:webHidden/>
          </w:rPr>
        </w:r>
        <w:r>
          <w:rPr>
            <w:noProof/>
            <w:webHidden/>
          </w:rPr>
          <w:fldChar w:fldCharType="separate"/>
        </w:r>
        <w:r w:rsidR="00864ADF">
          <w:rPr>
            <w:noProof/>
            <w:webHidden/>
          </w:rPr>
          <w:t>17</w:t>
        </w:r>
        <w:r>
          <w:rPr>
            <w:noProof/>
            <w:webHidden/>
          </w:rPr>
          <w:fldChar w:fldCharType="end"/>
        </w:r>
      </w:hyperlink>
    </w:p>
    <w:p w:rsidR="00864ADF" w:rsidRDefault="00EB4AC9">
      <w:pPr>
        <w:pStyle w:val="ndicedeilustraes"/>
        <w:tabs>
          <w:tab w:val="left" w:pos="7013"/>
          <w:tab w:val="right" w:leader="dot" w:pos="9397"/>
        </w:tabs>
        <w:rPr>
          <w:rFonts w:asciiTheme="minorHAnsi" w:eastAsiaTheme="minorEastAsia" w:hAnsiTheme="minorHAnsi"/>
          <w:noProof/>
          <w:sz w:val="22"/>
          <w:lang w:eastAsia="pt-BR"/>
        </w:rPr>
      </w:pPr>
      <w:hyperlink w:anchor="_Toc296436919" w:history="1">
        <w:r w:rsidR="00864ADF" w:rsidRPr="004E0D47">
          <w:rPr>
            <w:rStyle w:val="Hyperlink"/>
            <w:rFonts w:ascii="Arial" w:hAnsi="Arial" w:cs="Arial"/>
            <w:noProof/>
            <w:lang w:val="en-US"/>
          </w:rPr>
          <w:t>Table 8 – Weights and distances of five points integration</w:t>
        </w:r>
        <w:r w:rsidR="00864ADF">
          <w:rPr>
            <w:rFonts w:asciiTheme="minorHAnsi" w:eastAsiaTheme="minorEastAsia" w:hAnsiTheme="minorHAnsi"/>
            <w:noProof/>
            <w:sz w:val="22"/>
            <w:lang w:eastAsia="pt-BR"/>
          </w:rPr>
          <w:tab/>
        </w:r>
        <w:r w:rsidR="00864ADF" w:rsidRPr="004E0D47">
          <w:rPr>
            <w:rStyle w:val="Hyperlink"/>
            <w:noProof/>
          </w:rPr>
          <w:t>130</w:t>
        </w:r>
        <w:r w:rsidR="00864ADF">
          <w:rPr>
            <w:noProof/>
            <w:webHidden/>
          </w:rPr>
          <w:tab/>
        </w:r>
        <w:r>
          <w:rPr>
            <w:noProof/>
            <w:webHidden/>
          </w:rPr>
          <w:fldChar w:fldCharType="begin"/>
        </w:r>
        <w:r w:rsidR="00864ADF">
          <w:rPr>
            <w:noProof/>
            <w:webHidden/>
          </w:rPr>
          <w:instrText xml:space="preserve"> PAGEREF _Toc296436919 \h </w:instrText>
        </w:r>
        <w:r>
          <w:rPr>
            <w:noProof/>
            <w:webHidden/>
          </w:rPr>
        </w:r>
        <w:r>
          <w:rPr>
            <w:noProof/>
            <w:webHidden/>
          </w:rPr>
          <w:fldChar w:fldCharType="separate"/>
        </w:r>
        <w:r w:rsidR="00864ADF">
          <w:rPr>
            <w:noProof/>
            <w:webHidden/>
          </w:rPr>
          <w:t>17</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0" w:history="1">
        <w:r w:rsidR="00864ADF" w:rsidRPr="004E0D47">
          <w:rPr>
            <w:rStyle w:val="Hyperlink"/>
            <w:rFonts w:ascii="Arial" w:eastAsia="Times New Roman" w:hAnsi="Arial" w:cs="Arial"/>
            <w:noProof/>
            <w:lang w:val="en-US" w:eastAsia="pt-BR"/>
          </w:rPr>
          <w:t xml:space="preserve">The </w:t>
        </w:r>
        <w:r w:rsidR="00864ADF" w:rsidRPr="004E0D47">
          <w:rPr>
            <w:rStyle w:val="Hyperlink"/>
            <w:rFonts w:ascii="Arial" w:eastAsia="Times New Roman" w:hAnsi="Arial" w:cs="Arial"/>
            <w:i/>
            <w:noProof/>
            <w:lang w:val="en-US" w:eastAsia="pt-BR"/>
          </w:rPr>
          <w:t>LAI</w:t>
        </w:r>
        <w:r w:rsidR="00864ADF" w:rsidRPr="004E0D47">
          <w:rPr>
            <w:rStyle w:val="Hyperlink"/>
            <w:rFonts w:ascii="Arial" w:eastAsia="Times New Roman" w:hAnsi="Arial" w:cs="Arial"/>
            <w:noProof/>
            <w:lang w:val="en-US" w:eastAsia="pt-BR"/>
          </w:rPr>
          <w:t xml:space="preserve"> was estimated five times during the experimental period, on August 4, 12, 19 and 27 and on September 2. The </w:t>
        </w:r>
        <w:r w:rsidR="00864ADF" w:rsidRPr="004E0D47">
          <w:rPr>
            <w:rStyle w:val="Hyperlink"/>
            <w:rFonts w:ascii="Arial" w:hAnsi="Arial" w:cs="Arial"/>
            <w:noProof/>
            <w:lang w:val="en-US"/>
          </w:rPr>
          <w:t>dots and asterisks</w:t>
        </w:r>
        <w:r w:rsidR="00864ADF" w:rsidRPr="004E0D47">
          <w:rPr>
            <w:rStyle w:val="Hyperlink"/>
            <w:rFonts w:ascii="Arial" w:eastAsia="Times New Roman" w:hAnsi="Arial" w:cs="Arial"/>
            <w:noProof/>
            <w:lang w:val="en-US" w:eastAsia="pt-BR"/>
          </w:rPr>
          <w:t xml:space="preserve"> of Figure </w:t>
        </w:r>
        <w:r w:rsidR="00864ADF" w:rsidRPr="004E0D47">
          <w:rPr>
            <w:rStyle w:val="Hyperlink"/>
            <w:rFonts w:ascii="Arial" w:hAnsi="Arial" w:cs="Arial"/>
            <w:noProof/>
            <w:lang w:val="en-US"/>
          </w:rPr>
          <w:t>6</w:t>
        </w:r>
        <w:r w:rsidR="00864ADF" w:rsidRPr="004E0D47">
          <w:rPr>
            <w:rStyle w:val="Hyperlink"/>
            <w:rFonts w:ascii="Arial" w:eastAsia="Times New Roman" w:hAnsi="Arial" w:cs="Arial"/>
            <w:noProof/>
            <w:lang w:val="en-US" w:eastAsia="pt-BR"/>
          </w:rPr>
          <w:t xml:space="preserve"> represent the five measurements, while lines shows the daily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LAI</w:t>
        </w:r>
        <w:r w:rsidR="00864ADF" w:rsidRPr="004E0D47">
          <w:rPr>
            <w:rStyle w:val="Hyperlink"/>
            <w:rFonts w:ascii="Arial" w:eastAsia="Times New Roman" w:hAnsi="Arial" w:cs="Arial"/>
            <w:noProof/>
            <w:lang w:val="en-US" w:eastAsia="pt-BR"/>
          </w:rPr>
          <w:t xml:space="preserve"> obtained from a linear interpolation of measured data. It is observed in this figure that at the beginning of the sampled period the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LAI</w:t>
        </w:r>
        <w:r w:rsidR="00864ADF" w:rsidRPr="004E0D47">
          <w:rPr>
            <w:rStyle w:val="Hyperlink"/>
            <w:rFonts w:ascii="Arial" w:eastAsia="Times New Roman" w:hAnsi="Arial" w:cs="Arial"/>
            <w:noProof/>
            <w:lang w:val="en-US" w:eastAsia="pt-BR"/>
          </w:rPr>
          <w:t xml:space="preserve"> of the two treatments were similar because both treatments were being irrigated. At later stages, the </w:t>
        </w:r>
        <w:r w:rsidR="00864ADF" w:rsidRPr="004E0D47">
          <w:rPr>
            <w:rStyle w:val="Hyperlink"/>
            <w:rFonts w:ascii="Arial" w:eastAsia="Times New Roman" w:hAnsi="Arial" w:cs="Arial"/>
            <w:i/>
            <w:noProof/>
            <w:lang w:val="en-US" w:eastAsia="pt-BR"/>
          </w:rPr>
          <w:t>LAI</w:t>
        </w:r>
        <w:r w:rsidR="00864ADF" w:rsidRPr="004E0D47">
          <w:rPr>
            <w:rStyle w:val="Hyperlink"/>
            <w:rFonts w:ascii="Arial" w:eastAsia="Times New Roman" w:hAnsi="Arial" w:cs="Arial"/>
            <w:noProof/>
            <w:lang w:val="en-US" w:eastAsia="pt-BR"/>
          </w:rPr>
          <w:t xml:space="preserve"> of plants of the non-irrigated treatment was reduced. The daily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LAI</w:t>
        </w:r>
        <w:r w:rsidR="00864ADF" w:rsidRPr="004E0D47">
          <w:rPr>
            <w:rStyle w:val="Hyperlink"/>
            <w:rFonts w:ascii="Arial" w:eastAsia="Times New Roman" w:hAnsi="Arial" w:cs="Arial"/>
            <w:noProof/>
            <w:lang w:val="en-US" w:eastAsia="pt-BR"/>
          </w:rPr>
          <w:t xml:space="preserve"> measured by the ceptometer and obtained by linear interpolation are presented in Table </w:t>
        </w:r>
        <w:r w:rsidR="00864ADF" w:rsidRPr="004E0D47">
          <w:rPr>
            <w:rStyle w:val="Hyperlink"/>
            <w:rFonts w:ascii="Arial" w:hAnsi="Arial" w:cs="Arial"/>
            <w:noProof/>
            <w:lang w:val="en-US"/>
          </w:rPr>
          <w:t>1</w:t>
        </w:r>
        <w:r w:rsidR="00864ADF" w:rsidRPr="004E0D47">
          <w:rPr>
            <w:rStyle w:val="Hyperlink"/>
            <w:rFonts w:ascii="Arial" w:eastAsia="Times New Roman" w:hAnsi="Arial" w:cs="Arial"/>
            <w:noProof/>
            <w:lang w:val="en-US" w:eastAsia="pt-BR"/>
          </w:rPr>
          <w:t>.</w:t>
        </w:r>
        <w:r w:rsidR="00864ADF">
          <w:rPr>
            <w:noProof/>
            <w:webHidden/>
          </w:rPr>
          <w:tab/>
        </w:r>
        <w:r>
          <w:rPr>
            <w:noProof/>
            <w:webHidden/>
          </w:rPr>
          <w:fldChar w:fldCharType="begin"/>
        </w:r>
        <w:r w:rsidR="00864ADF">
          <w:rPr>
            <w:noProof/>
            <w:webHidden/>
          </w:rPr>
          <w:instrText xml:space="preserve"> PAGEREF _Toc296436920 \h </w:instrText>
        </w:r>
        <w:r>
          <w:rPr>
            <w:noProof/>
            <w:webHidden/>
          </w:rPr>
        </w:r>
        <w:r>
          <w:rPr>
            <w:noProof/>
            <w:webHidden/>
          </w:rPr>
          <w:fldChar w:fldCharType="separate"/>
        </w:r>
        <w:r w:rsidR="00864ADF">
          <w:rPr>
            <w:noProof/>
            <w:webHidden/>
          </w:rPr>
          <w:t>57</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1" w:history="1">
        <w:r w:rsidR="00864ADF" w:rsidRPr="004E0D47">
          <w:rPr>
            <w:rStyle w:val="Hyperlink"/>
            <w:rFonts w:ascii="Arial" w:hAnsi="Arial" w:cs="Arial"/>
            <w:noProof/>
            <w:lang w:val="en-US"/>
          </w:rPr>
          <w:t>Table 1 – Daily values of leaf area index (</w:t>
        </w:r>
        <w:r w:rsidR="00864ADF" w:rsidRPr="004E0D47">
          <w:rPr>
            <w:rStyle w:val="Hyperlink"/>
            <w:rFonts w:ascii="Arial" w:hAnsi="Arial" w:cs="Arial"/>
            <w:i/>
            <w:noProof/>
            <w:lang w:val="en-US"/>
          </w:rPr>
          <w:t>LAI</w:t>
        </w:r>
        <w:r w:rsidR="00864ADF" w:rsidRPr="004E0D47">
          <w:rPr>
            <w:rStyle w:val="Hyperlink"/>
            <w:rFonts w:ascii="Arial" w:hAnsi="Arial" w:cs="Arial"/>
            <w:noProof/>
            <w:lang w:val="en-US"/>
          </w:rPr>
          <w:t>). Bold-font values were measured; non-bold-font values were obtained by linear interpolation of measured values</w:t>
        </w:r>
        <w:r w:rsidR="00864ADF">
          <w:rPr>
            <w:noProof/>
            <w:webHidden/>
          </w:rPr>
          <w:tab/>
        </w:r>
        <w:r>
          <w:rPr>
            <w:noProof/>
            <w:webHidden/>
          </w:rPr>
          <w:fldChar w:fldCharType="begin"/>
        </w:r>
        <w:r w:rsidR="00864ADF">
          <w:rPr>
            <w:noProof/>
            <w:webHidden/>
          </w:rPr>
          <w:instrText xml:space="preserve"> PAGEREF _Toc296436921 \h </w:instrText>
        </w:r>
        <w:r>
          <w:rPr>
            <w:noProof/>
            <w:webHidden/>
          </w:rPr>
        </w:r>
        <w:r>
          <w:rPr>
            <w:noProof/>
            <w:webHidden/>
          </w:rPr>
          <w:fldChar w:fldCharType="separate"/>
        </w:r>
        <w:r w:rsidR="00864ADF">
          <w:rPr>
            <w:noProof/>
            <w:webHidden/>
          </w:rPr>
          <w:t>58</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2" w:history="1">
        <w:r w:rsidR="00864ADF" w:rsidRPr="004E0D47">
          <w:rPr>
            <w:rStyle w:val="Hyperlink"/>
            <w:rFonts w:ascii="Arial" w:hAnsi="Arial" w:cs="Arial"/>
            <w:noProof/>
            <w:lang w:val="en-US"/>
          </w:rPr>
          <w:t xml:space="preserve">where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cor</w:t>
        </w:r>
        <w:r w:rsidR="00864ADF" w:rsidRPr="004E0D47">
          <w:rPr>
            <w:rStyle w:val="Hyperlink"/>
            <w:rFonts w:ascii="Arial" w:hAnsi="Arial" w:cs="Arial"/>
            <w:noProof/>
            <w:lang w:val="en-US"/>
          </w:rPr>
          <w:t xml:space="preserve"> (bar) is the temperature corrected pressure,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m</w:t>
        </w:r>
        <w:r w:rsidR="00864ADF" w:rsidRPr="004E0D47">
          <w:rPr>
            <w:rStyle w:val="Hyperlink"/>
            <w:rFonts w:ascii="Arial" w:hAnsi="Arial" w:cs="Arial"/>
            <w:noProof/>
            <w:lang w:val="en-US"/>
          </w:rPr>
          <w:t xml:space="preserve"> (bar) is the pressure measured by the PoT,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m</w:t>
        </w:r>
        <w:r w:rsidR="00864ADF" w:rsidRPr="004E0D47">
          <w:rPr>
            <w:rStyle w:val="Hyperlink"/>
            <w:rFonts w:ascii="Arial" w:hAnsi="Arial" w:cs="Arial"/>
            <w:noProof/>
            <w:lang w:val="en-US"/>
          </w:rPr>
          <w:t xml:space="preserve"> (°C) is the measured temperature,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ref</w:t>
        </w:r>
        <w:r w:rsidR="00864ADF" w:rsidRPr="004E0D47">
          <w:rPr>
            <w:rStyle w:val="Hyperlink"/>
            <w:rFonts w:ascii="Arial" w:hAnsi="Arial" w:cs="Arial"/>
            <w:noProof/>
            <w:lang w:val="en-US"/>
          </w:rPr>
          <w:t xml:space="preserve"> (°C) is the reference temperature obtained by the average temperature when the PoT are placed in water for 24 hours, and </w:t>
        </w:r>
        <w:r w:rsidR="00864ADF" w:rsidRPr="004E0D47">
          <w:rPr>
            <w:rStyle w:val="Hyperlink"/>
            <w:rFonts w:ascii="Arial" w:hAnsi="Arial" w:cs="Arial"/>
            <w:i/>
            <w:noProof/>
            <w:lang w:val="en-US"/>
          </w:rPr>
          <w:t>Coef</w:t>
        </w:r>
        <w:r w:rsidR="00864ADF" w:rsidRPr="004E0D47">
          <w:rPr>
            <w:rStyle w:val="Hyperlink"/>
            <w:rFonts w:ascii="Arial" w:hAnsi="Arial" w:cs="Arial"/>
            <w:i/>
            <w:noProof/>
            <w:vertAlign w:val="subscript"/>
            <w:lang w:val="en-US"/>
          </w:rPr>
          <w:t>t</w:t>
        </w:r>
        <w:r w:rsidR="00864ADF" w:rsidRPr="004E0D47">
          <w:rPr>
            <w:rStyle w:val="Hyperlink"/>
            <w:rFonts w:ascii="Arial" w:hAnsi="Arial" w:cs="Arial"/>
            <w:noProof/>
            <w:lang w:val="en-US"/>
          </w:rPr>
          <w:t xml:space="preserve"> (bar °C</w:t>
        </w:r>
        <w:r w:rsidR="00864ADF" w:rsidRPr="004E0D47">
          <w:rPr>
            <w:rStyle w:val="Hyperlink"/>
            <w:rFonts w:ascii="Arial" w:hAnsi="Arial" w:cs="Arial"/>
            <w:noProof/>
            <w:vertAlign w:val="superscript"/>
            <w:lang w:val="en-US"/>
          </w:rPr>
          <w:noBreakHyphen/>
          <w:t>1</w:t>
        </w:r>
        <w:r w:rsidR="00864ADF" w:rsidRPr="004E0D47">
          <w:rPr>
            <w:rStyle w:val="Hyperlink"/>
            <w:rFonts w:ascii="Arial" w:hAnsi="Arial" w:cs="Arial"/>
            <w:noProof/>
            <w:lang w:val="en-US"/>
          </w:rPr>
          <w:t xml:space="preserve">) is a coefficient of pressure variation as a function of temperature determined in the laboratory and specific to each tensiometer. Values of </w:t>
        </w:r>
        <w:r w:rsidR="00864ADF" w:rsidRPr="004E0D47">
          <w:rPr>
            <w:rStyle w:val="Hyperlink"/>
            <w:rFonts w:ascii="Arial" w:hAnsi="Arial" w:cs="Arial"/>
            <w:i/>
            <w:noProof/>
            <w:lang w:val="en-US"/>
          </w:rPr>
          <w:t>Coef</w:t>
        </w:r>
        <w:r w:rsidR="00864ADF" w:rsidRPr="004E0D47">
          <w:rPr>
            <w:rStyle w:val="Hyperlink"/>
            <w:rFonts w:ascii="Arial" w:hAnsi="Arial" w:cs="Arial"/>
            <w:i/>
            <w:noProof/>
            <w:vertAlign w:val="subscript"/>
            <w:lang w:val="en-US"/>
          </w:rPr>
          <w:t>t</w:t>
        </w:r>
        <w:r w:rsidR="00864ADF" w:rsidRPr="004E0D47">
          <w:rPr>
            <w:rStyle w:val="Hyperlink"/>
            <w:rFonts w:ascii="Arial" w:hAnsi="Arial" w:cs="Arial"/>
            <w:noProof/>
            <w:lang w:val="en-US"/>
          </w:rPr>
          <w:t xml:space="preserve"> for the PoTs used in this study are presented in Table 2. The real pressure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real</w:t>
        </w:r>
        <w:r w:rsidR="00864ADF" w:rsidRPr="004E0D47">
          <w:rPr>
            <w:rStyle w:val="Hyperlink"/>
            <w:rFonts w:ascii="Arial" w:hAnsi="Arial" w:cs="Arial"/>
            <w:noProof/>
            <w:lang w:val="en-US"/>
          </w:rPr>
          <w:t xml:space="preserve"> (bar) is given by the difference between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cor</w:t>
        </w:r>
        <w:r w:rsidR="00864ADF" w:rsidRPr="004E0D47">
          <w:rPr>
            <w:rStyle w:val="Hyperlink"/>
            <w:rFonts w:ascii="Arial" w:hAnsi="Arial" w:cs="Arial"/>
            <w:noProof/>
            <w:vertAlign w:val="subscript"/>
            <w:lang w:val="en-US"/>
          </w:rPr>
          <w:t xml:space="preserve"> </w:t>
        </w:r>
        <w:r w:rsidR="00864ADF" w:rsidRPr="004E0D47">
          <w:rPr>
            <w:rStyle w:val="Hyperlink"/>
            <w:rFonts w:ascii="Arial" w:hAnsi="Arial" w:cs="Arial"/>
            <w:noProof/>
            <w:lang w:val="en-US"/>
          </w:rPr>
          <w:t xml:space="preserve">and the reference pressure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ref</w:t>
        </w:r>
        <w:r w:rsidR="00864ADF" w:rsidRPr="004E0D47">
          <w:rPr>
            <w:rStyle w:val="Hyperlink"/>
            <w:rFonts w:ascii="Arial" w:hAnsi="Arial" w:cs="Arial"/>
            <w:i/>
            <w:noProof/>
            <w:lang w:val="en-US"/>
          </w:rPr>
          <w:t xml:space="preserve"> </w:t>
        </w:r>
        <w:r w:rsidR="00864ADF" w:rsidRPr="004E0D47">
          <w:rPr>
            <w:rStyle w:val="Hyperlink"/>
            <w:rFonts w:ascii="Arial" w:hAnsi="Arial" w:cs="Arial"/>
            <w:noProof/>
            <w:lang w:val="en-US"/>
          </w:rPr>
          <w:t xml:space="preserve">(bar), </w:t>
        </w:r>
        <w:r w:rsidR="00864ADF" w:rsidRPr="004E0D47">
          <w:rPr>
            <w:rStyle w:val="Hyperlink"/>
            <w:rFonts w:ascii="Arial" w:hAnsi="Arial" w:cs="Arial"/>
            <w:noProof/>
            <w:lang w:val="en-US"/>
          </w:rPr>
          <w:lastRenderedPageBreak/>
          <w:t xml:space="preserve">obtained analogous to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ref</w:t>
        </w:r>
        <w:r w:rsidR="00864ADF" w:rsidRPr="004E0D47">
          <w:rPr>
            <w:rStyle w:val="Hyperlink"/>
            <w:rFonts w:ascii="Arial" w:hAnsi="Arial" w:cs="Arial"/>
            <w:noProof/>
            <w:lang w:val="en-US"/>
          </w:rPr>
          <w:t xml:space="preserve">. The pressure head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xml:space="preserve"> is then given by the conversion of </w:t>
        </w:r>
        <w:r w:rsidR="00864ADF" w:rsidRPr="004E0D47">
          <w:rPr>
            <w:rStyle w:val="Hyperlink"/>
            <w:rFonts w:ascii="Arial" w:hAnsi="Arial" w:cs="Arial"/>
            <w:i/>
            <w:noProof/>
            <w:lang w:val="en-US"/>
          </w:rPr>
          <w:t>P</w:t>
        </w:r>
        <w:r w:rsidR="00864ADF" w:rsidRPr="004E0D47">
          <w:rPr>
            <w:rStyle w:val="Hyperlink"/>
            <w:rFonts w:ascii="Arial" w:hAnsi="Arial" w:cs="Arial"/>
            <w:i/>
            <w:noProof/>
            <w:vertAlign w:val="subscript"/>
            <w:lang w:val="en-US"/>
          </w:rPr>
          <w:t>real</w:t>
        </w:r>
        <w:r w:rsidR="00864ADF" w:rsidRPr="004E0D47">
          <w:rPr>
            <w:rStyle w:val="Hyperlink"/>
            <w:rFonts w:ascii="Arial" w:hAnsi="Arial" w:cs="Arial"/>
            <w:noProof/>
            <w:lang w:val="en-US"/>
          </w:rPr>
          <w:t xml:space="preserve"> in units of bar to units of m.</w:t>
        </w:r>
        <w:r w:rsidR="00864ADF">
          <w:rPr>
            <w:noProof/>
            <w:webHidden/>
          </w:rPr>
          <w:tab/>
        </w:r>
        <w:r>
          <w:rPr>
            <w:noProof/>
            <w:webHidden/>
          </w:rPr>
          <w:fldChar w:fldCharType="begin"/>
        </w:r>
        <w:r w:rsidR="00864ADF">
          <w:rPr>
            <w:noProof/>
            <w:webHidden/>
          </w:rPr>
          <w:instrText xml:space="preserve"> PAGEREF _Toc296436922 \h </w:instrText>
        </w:r>
        <w:r>
          <w:rPr>
            <w:noProof/>
            <w:webHidden/>
          </w:rPr>
        </w:r>
        <w:r>
          <w:rPr>
            <w:noProof/>
            <w:webHidden/>
          </w:rPr>
          <w:fldChar w:fldCharType="separate"/>
        </w:r>
        <w:r w:rsidR="00864ADF">
          <w:rPr>
            <w:noProof/>
            <w:webHidden/>
          </w:rPr>
          <w:t>62</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3" w:history="1">
        <w:r w:rsidR="00864ADF" w:rsidRPr="004E0D47">
          <w:rPr>
            <w:rStyle w:val="Hyperlink"/>
            <w:rFonts w:ascii="Arial" w:hAnsi="Arial" w:cs="Arial"/>
            <w:noProof/>
            <w:lang w:val="en-US"/>
          </w:rPr>
          <w:t>Table 2 – PoT temperature coefficients for tensiometers used in this study</w:t>
        </w:r>
        <w:r w:rsidR="00864ADF">
          <w:rPr>
            <w:noProof/>
            <w:webHidden/>
          </w:rPr>
          <w:tab/>
        </w:r>
        <w:r>
          <w:rPr>
            <w:noProof/>
            <w:webHidden/>
          </w:rPr>
          <w:fldChar w:fldCharType="begin"/>
        </w:r>
        <w:r w:rsidR="00864ADF">
          <w:rPr>
            <w:noProof/>
            <w:webHidden/>
          </w:rPr>
          <w:instrText xml:space="preserve"> PAGEREF _Toc296436923 \h </w:instrText>
        </w:r>
        <w:r>
          <w:rPr>
            <w:noProof/>
            <w:webHidden/>
          </w:rPr>
        </w:r>
        <w:r>
          <w:rPr>
            <w:noProof/>
            <w:webHidden/>
          </w:rPr>
          <w:fldChar w:fldCharType="separate"/>
        </w:r>
        <w:r w:rsidR="00864ADF">
          <w:rPr>
            <w:noProof/>
            <w:webHidden/>
          </w:rPr>
          <w:t>63</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4" w:history="1">
        <w:r w:rsidR="00864ADF" w:rsidRPr="004E0D47">
          <w:rPr>
            <w:rStyle w:val="Hyperlink"/>
            <w:rFonts w:ascii="Arial" w:eastAsia="Times New Roman" w:hAnsi="Arial" w:cs="Arial"/>
            <w:noProof/>
            <w:lang w:val="en-US" w:eastAsia="pt-BR"/>
          </w:rPr>
          <w:t xml:space="preserve">The fitting results for soil hydraulic conductivity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noProof/>
            <w:lang w:val="en-US" w:eastAsia="pt-BR"/>
          </w:rPr>
          <w:t xml:space="preserve"> versus pressure head </w:t>
        </w:r>
        <w:r w:rsidR="00864ADF" w:rsidRPr="004E0D47">
          <w:rPr>
            <w:rStyle w:val="Hyperlink"/>
            <w:rFonts w:ascii="Arial" w:eastAsia="Times New Roman" w:hAnsi="Arial" w:cs="Arial"/>
            <w:i/>
            <w:noProof/>
            <w:lang w:val="en-US" w:eastAsia="pt-BR"/>
          </w:rPr>
          <w:t>h</w:t>
        </w:r>
        <w:r w:rsidR="00864ADF" w:rsidRPr="004E0D47">
          <w:rPr>
            <w:rStyle w:val="Hyperlink"/>
            <w:rFonts w:ascii="Arial" w:eastAsia="Times New Roman" w:hAnsi="Arial" w:cs="Arial"/>
            <w:noProof/>
            <w:lang w:val="en-US" w:eastAsia="pt-BR"/>
          </w:rPr>
          <w:t xml:space="preserve"> are shown in Figure </w:t>
        </w:r>
        <w:r w:rsidR="00864ADF" w:rsidRPr="004E0D47">
          <w:rPr>
            <w:rStyle w:val="Hyperlink"/>
            <w:rFonts w:ascii="Arial" w:hAnsi="Arial" w:cs="Arial"/>
            <w:noProof/>
            <w:lang w:val="en-US"/>
          </w:rPr>
          <w:t>10</w:t>
        </w:r>
        <w:r w:rsidR="00864ADF" w:rsidRPr="004E0D47">
          <w:rPr>
            <w:rStyle w:val="Hyperlink"/>
            <w:rFonts w:ascii="Arial" w:eastAsia="Times New Roman" w:hAnsi="Arial" w:cs="Arial"/>
            <w:noProof/>
            <w:lang w:val="en-US" w:eastAsia="pt-BR"/>
          </w:rPr>
          <w:t xml:space="preserve">. In this figure, values of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noProof/>
            <w:lang w:val="en-US" w:eastAsia="pt-BR"/>
          </w:rPr>
          <w:t xml:space="preserve"> obtained by eq. </w:t>
        </w:r>
        <w:r w:rsidR="00864ADF" w:rsidRPr="004E0D47">
          <w:rPr>
            <w:rStyle w:val="Hyperlink"/>
            <w:rFonts w:ascii="Arial" w:hAnsi="Arial" w:cs="Arial"/>
            <w:noProof/>
            <w:lang w:val="en-US"/>
          </w:rPr>
          <w:t>33</w:t>
        </w:r>
        <w:r w:rsidR="00864ADF" w:rsidRPr="004E0D47">
          <w:rPr>
            <w:rStyle w:val="Hyperlink"/>
            <w:rFonts w:ascii="Arial" w:eastAsia="Times New Roman" w:hAnsi="Arial" w:cs="Arial"/>
            <w:noProof/>
            <w:lang w:val="en-US" w:eastAsia="pt-BR"/>
          </w:rPr>
          <w:t xml:space="preserve"> with data from the evaporation experiment fitted by eq. </w:t>
        </w:r>
        <w:r w:rsidR="00864ADF" w:rsidRPr="004E0D47">
          <w:rPr>
            <w:rStyle w:val="Hyperlink"/>
            <w:rFonts w:ascii="Arial" w:hAnsi="Arial" w:cs="Arial"/>
            <w:noProof/>
            <w:lang w:val="en-US"/>
          </w:rPr>
          <w:t>36 are plotted, together with the</w:t>
        </w:r>
        <w:r w:rsidR="00864ADF" w:rsidRPr="004E0D47">
          <w:rPr>
            <w:rStyle w:val="Hyperlink"/>
            <w:rFonts w:ascii="Arial" w:eastAsia="Times New Roman" w:hAnsi="Arial" w:cs="Arial"/>
            <w:noProof/>
            <w:lang w:val="en-US" w:eastAsia="pt-BR"/>
          </w:rPr>
          <w:t xml:space="preserve"> 95% confidence interval obtained with the upper limit of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combined to the lower limit of </w:t>
        </w:r>
        <w:r w:rsidR="00864ADF" w:rsidRPr="004E0D47">
          <w:rPr>
            <w:rStyle w:val="Hyperlink"/>
            <w:rFonts w:ascii="Arial" w:eastAsia="Times New Roman" w:hAnsi="Arial" w:cs="Arial"/>
            <w:i/>
            <w:noProof/>
            <w:lang w:val="en-US" w:eastAsia="pt-BR"/>
          </w:rPr>
          <w:t>λ</w:t>
        </w:r>
        <w:r w:rsidR="00864ADF" w:rsidRPr="004E0D47">
          <w:rPr>
            <w:rStyle w:val="Hyperlink"/>
            <w:rFonts w:ascii="Arial" w:eastAsia="Times New Roman" w:hAnsi="Arial" w:cs="Arial"/>
            <w:noProof/>
            <w:lang w:val="en-US" w:eastAsia="pt-BR"/>
          </w:rPr>
          <w:t xml:space="preserve">, and the lower limit of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combined to the upper limit of </w:t>
        </w:r>
        <w:r w:rsidR="00864ADF" w:rsidRPr="004E0D47">
          <w:rPr>
            <w:rStyle w:val="Hyperlink"/>
            <w:rFonts w:ascii="Arial" w:eastAsia="Times New Roman" w:hAnsi="Arial" w:cs="Arial"/>
            <w:i/>
            <w:noProof/>
            <w:lang w:val="en-US" w:eastAsia="pt-BR"/>
          </w:rPr>
          <w:t>λ</w:t>
        </w:r>
        <w:r w:rsidR="00864ADF" w:rsidRPr="004E0D47">
          <w:rPr>
            <w:rStyle w:val="Hyperlink"/>
            <w:rFonts w:ascii="Arial" w:eastAsia="Times New Roman" w:hAnsi="Arial" w:cs="Arial"/>
            <w:noProof/>
            <w:lang w:val="en-US" w:eastAsia="pt-BR"/>
          </w:rPr>
          <w:t xml:space="preserve">. The decrease of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noProof/>
            <w:lang w:val="en-US" w:eastAsia="pt-BR"/>
          </w:rPr>
          <w:t xml:space="preserve"> with </w:t>
        </w:r>
        <w:r w:rsidR="00864ADF" w:rsidRPr="004E0D47">
          <w:rPr>
            <w:rStyle w:val="Hyperlink"/>
            <w:rFonts w:ascii="Arial" w:eastAsia="Times New Roman" w:hAnsi="Arial" w:cs="Arial"/>
            <w:i/>
            <w:noProof/>
            <w:lang w:val="en-US" w:eastAsia="pt-BR"/>
          </w:rPr>
          <w:t>h</w:t>
        </w:r>
        <w:r w:rsidR="00864ADF" w:rsidRPr="004E0D47">
          <w:rPr>
            <w:rStyle w:val="Hyperlink"/>
            <w:rFonts w:ascii="Arial" w:eastAsia="Times New Roman" w:hAnsi="Arial" w:cs="Arial"/>
            <w:noProof/>
            <w:lang w:val="en-US" w:eastAsia="pt-BR"/>
          </w:rPr>
          <w:t xml:space="preserve"> is similar in the two soil layers. The 95% confidence interval is larger for the 0</w:t>
        </w:r>
        <w:r w:rsidR="00864ADF" w:rsidRPr="004E0D47">
          <w:rPr>
            <w:rStyle w:val="Hyperlink"/>
            <w:rFonts w:ascii="Arial" w:eastAsia="Times New Roman" w:hAnsi="Arial" w:cs="Arial"/>
            <w:noProof/>
            <w:lang w:val="en-US" w:eastAsia="pt-BR"/>
          </w:rPr>
          <w:noBreakHyphen/>
          <w:t xml:space="preserve">0.25 m layer, which showed a greater dispersion of experimental data. The range in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noProof/>
            <w:lang w:val="en-US" w:eastAsia="pt-BR"/>
          </w:rPr>
          <w:t xml:space="preserve"> covered by the confidence interval represents a little more than a factor of 10 in the layer between 0</w:t>
        </w:r>
        <w:r w:rsidR="00864ADF" w:rsidRPr="004E0D47">
          <w:rPr>
            <w:rStyle w:val="Hyperlink"/>
            <w:rFonts w:ascii="Arial" w:eastAsia="Times New Roman" w:hAnsi="Arial" w:cs="Arial"/>
            <w:noProof/>
            <w:lang w:val="en-US" w:eastAsia="pt-BR"/>
          </w:rPr>
          <w:noBreakHyphen/>
          <w:t xml:space="preserve">0.25 m, and slightly less in the 0.25-0.5 m layer. In Table </w:t>
        </w:r>
        <w:r w:rsidR="00864ADF" w:rsidRPr="004E0D47">
          <w:rPr>
            <w:rStyle w:val="Hyperlink"/>
            <w:rFonts w:ascii="Arial" w:hAnsi="Arial" w:cs="Arial"/>
            <w:noProof/>
            <w:lang w:val="en-US"/>
          </w:rPr>
          <w:t>3</w:t>
        </w:r>
        <w:r w:rsidR="00864ADF" w:rsidRPr="004E0D47">
          <w:rPr>
            <w:rStyle w:val="Hyperlink"/>
            <w:rFonts w:ascii="Arial" w:eastAsia="Times New Roman" w:hAnsi="Arial" w:cs="Arial"/>
            <w:noProof/>
            <w:lang w:val="en-US" w:eastAsia="pt-BR"/>
          </w:rPr>
          <w:t xml:space="preserve"> the parameters of the Van Genuchten equation system fitted for both soil layers are presented. These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were used as input in the root water uptake model.</w:t>
        </w:r>
        <w:r w:rsidR="00864ADF">
          <w:rPr>
            <w:noProof/>
            <w:webHidden/>
          </w:rPr>
          <w:tab/>
        </w:r>
        <w:r>
          <w:rPr>
            <w:noProof/>
            <w:webHidden/>
          </w:rPr>
          <w:fldChar w:fldCharType="begin"/>
        </w:r>
        <w:r w:rsidR="00864ADF">
          <w:rPr>
            <w:noProof/>
            <w:webHidden/>
          </w:rPr>
          <w:instrText xml:space="preserve"> PAGEREF _Toc296436924 \h </w:instrText>
        </w:r>
        <w:r>
          <w:rPr>
            <w:noProof/>
            <w:webHidden/>
          </w:rPr>
        </w:r>
        <w:r>
          <w:rPr>
            <w:noProof/>
            <w:webHidden/>
          </w:rPr>
          <w:fldChar w:fldCharType="separate"/>
        </w:r>
        <w:r w:rsidR="00864ADF">
          <w:rPr>
            <w:noProof/>
            <w:webHidden/>
          </w:rPr>
          <w:t>71</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5" w:history="1">
        <w:r w:rsidR="00864ADF" w:rsidRPr="004E0D47">
          <w:rPr>
            <w:rStyle w:val="Hyperlink"/>
            <w:rFonts w:ascii="Arial" w:hAnsi="Arial" w:cs="Arial"/>
            <w:noProof/>
            <w:lang w:val="en-US"/>
          </w:rPr>
          <w:t xml:space="preserve">Table 3 – Parameters of Van Genuchten equations (eq. 35 and 36) fitted for the interval between </w:t>
        </w:r>
        <w:r w:rsidR="00864ADF" w:rsidRPr="004E0D47">
          <w:rPr>
            <w:rStyle w:val="Hyperlink"/>
            <w:rFonts w:ascii="Arial" w:hAnsi="Arial" w:cs="Arial"/>
            <w:noProof/>
            <w:lang w:val="en-US"/>
          </w:rPr>
          <w:noBreakHyphen/>
          <w:t>150 &lt; </w:t>
        </w:r>
        <w:r w:rsidR="00864ADF" w:rsidRPr="004E0D47">
          <w:rPr>
            <w:rStyle w:val="Hyperlink"/>
            <w:rFonts w:ascii="Arial" w:hAnsi="Arial" w:cs="Arial"/>
            <w:i/>
            <w:noProof/>
            <w:lang w:val="en-US"/>
          </w:rPr>
          <w:t>h</w:t>
        </w:r>
        <w:r w:rsidR="00864ADF" w:rsidRPr="004E0D47">
          <w:rPr>
            <w:rStyle w:val="Hyperlink"/>
            <w:rFonts w:ascii="Arial" w:hAnsi="Arial" w:cs="Arial"/>
            <w:noProof/>
            <w:lang w:val="en-US"/>
          </w:rPr>
          <w:t> &lt; </w:t>
        </w:r>
        <w:r w:rsidR="00864ADF" w:rsidRPr="004E0D47">
          <w:rPr>
            <w:rStyle w:val="Hyperlink"/>
            <w:rFonts w:ascii="Arial" w:hAnsi="Arial" w:cs="Arial"/>
            <w:noProof/>
            <w:lang w:val="en-US"/>
          </w:rPr>
          <w:noBreakHyphen/>
          <w:t>1 m, and lower and upper 95% confidence limits</w:t>
        </w:r>
        <w:r w:rsidR="00864ADF">
          <w:rPr>
            <w:noProof/>
            <w:webHidden/>
          </w:rPr>
          <w:tab/>
        </w:r>
        <w:r>
          <w:rPr>
            <w:noProof/>
            <w:webHidden/>
          </w:rPr>
          <w:fldChar w:fldCharType="begin"/>
        </w:r>
        <w:r w:rsidR="00864ADF">
          <w:rPr>
            <w:noProof/>
            <w:webHidden/>
          </w:rPr>
          <w:instrText xml:space="preserve"> PAGEREF _Toc296436925 \h </w:instrText>
        </w:r>
        <w:r>
          <w:rPr>
            <w:noProof/>
            <w:webHidden/>
          </w:rPr>
        </w:r>
        <w:r>
          <w:rPr>
            <w:noProof/>
            <w:webHidden/>
          </w:rPr>
          <w:fldChar w:fldCharType="separate"/>
        </w:r>
        <w:r w:rsidR="00864ADF">
          <w:rPr>
            <w:noProof/>
            <w:webHidden/>
          </w:rPr>
          <w:t>73</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6" w:history="1">
        <w:r w:rsidR="00864ADF" w:rsidRPr="004E0D47">
          <w:rPr>
            <w:rStyle w:val="Hyperlink"/>
            <w:rFonts w:ascii="Arial" w:eastAsia="Times New Roman" w:hAnsi="Arial" w:cs="Arial"/>
            <w:noProof/>
            <w:lang w:val="en-US" w:eastAsia="pt-BR"/>
          </w:rPr>
          <w:t xml:space="preserve">The root water uptake model is sensitive to the root length density of plant, as shown by </w:t>
        </w:r>
        <w:r w:rsidR="00864ADF" w:rsidRPr="004E0D47">
          <w:rPr>
            <w:rStyle w:val="Hyperlink"/>
            <w:rFonts w:ascii="Arial" w:hAnsi="Arial" w:cs="Arial"/>
            <w:noProof/>
            <w:lang w:val="en-US"/>
          </w:rPr>
          <w:t>Jong Van Lier et al. (2008).</w:t>
        </w:r>
        <w:r w:rsidR="00864ADF" w:rsidRPr="004E0D47">
          <w:rPr>
            <w:rStyle w:val="Hyperlink"/>
            <w:rFonts w:ascii="Arial" w:eastAsia="Times New Roman" w:hAnsi="Arial" w:cs="Arial"/>
            <w:noProof/>
            <w:lang w:val="en-US" w:eastAsia="pt-BR"/>
          </w:rPr>
          <w:t xml:space="preserv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obtained in the literature and mentioned in item 3.3.1 were used in the calculations. Following Faria et al. (2010), the empirical parameter </w:t>
        </w:r>
        <w:r w:rsidR="00864ADF" w:rsidRPr="004E0D47">
          <w:rPr>
            <w:rStyle w:val="Hyperlink"/>
            <w:rFonts w:ascii="Arial" w:eastAsia="Times New Roman" w:hAnsi="Arial" w:cs="Arial"/>
            <w:i/>
            <w:noProof/>
            <w:lang w:val="en-US" w:eastAsia="pt-BR"/>
          </w:rPr>
          <w:t>f</w:t>
        </w:r>
        <w:r w:rsidR="00864ADF" w:rsidRPr="004E0D47">
          <w:rPr>
            <w:rStyle w:val="Hyperlink"/>
            <w:rFonts w:ascii="Arial" w:eastAsia="Times New Roman" w:hAnsi="Arial" w:cs="Arial"/>
            <w:i/>
            <w:noProof/>
            <w:vertAlign w:val="subscript"/>
            <w:lang w:val="en-US" w:eastAsia="pt-BR"/>
          </w:rPr>
          <w:t>z</w:t>
        </w:r>
        <w:r w:rsidR="00864ADF" w:rsidRPr="004E0D47">
          <w:rPr>
            <w:rStyle w:val="Hyperlink"/>
            <w:rFonts w:ascii="Arial" w:eastAsia="Times New Roman" w:hAnsi="Arial" w:cs="Arial"/>
            <w:noProof/>
            <w:lang w:val="en-US" w:eastAsia="pt-BR"/>
          </w:rPr>
          <w:t xml:space="preserve"> was fitted to each observation point and to combinations of </w:t>
        </w:r>
        <w:r w:rsidR="00864ADF" w:rsidRPr="004E0D47">
          <w:rPr>
            <w:rStyle w:val="Hyperlink"/>
            <w:rFonts w:ascii="Arial" w:eastAsia="Times New Roman" w:hAnsi="Arial" w:cs="Arial"/>
            <w:i/>
            <w:noProof/>
            <w:lang w:val="en-US" w:eastAsia="pt-BR"/>
          </w:rPr>
          <w:t>K</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and </w:t>
        </w:r>
        <w:r w:rsidR="00864ADF" w:rsidRPr="004E0D47">
          <w:rPr>
            <w:rStyle w:val="Hyperlink"/>
            <w:rFonts w:ascii="Arial" w:eastAsia="Times New Roman" w:hAnsi="Arial" w:cs="Arial"/>
            <w:i/>
            <w:noProof/>
            <w:lang w:val="en-US" w:eastAsia="pt-BR"/>
          </w:rPr>
          <w:t>λ</w:t>
        </w:r>
        <w:r w:rsidR="00864ADF" w:rsidRPr="004E0D47">
          <w:rPr>
            <w:rStyle w:val="Hyperlink"/>
            <w:rFonts w:ascii="Arial" w:eastAsia="Times New Roman" w:hAnsi="Arial" w:cs="Arial"/>
            <w:noProof/>
            <w:lang w:val="en-US" w:eastAsia="pt-BR"/>
          </w:rPr>
          <w:t xml:space="preserve"> (Table </w:t>
        </w:r>
        <w:r w:rsidR="00864ADF" w:rsidRPr="004E0D47">
          <w:rPr>
            <w:rStyle w:val="Hyperlink"/>
            <w:rFonts w:ascii="Arial" w:hAnsi="Arial" w:cs="Arial"/>
            <w:noProof/>
            <w:lang w:val="en-US"/>
          </w:rPr>
          <w:t>4</w:t>
        </w:r>
        <w:r w:rsidR="00864ADF" w:rsidRPr="004E0D47">
          <w:rPr>
            <w:rStyle w:val="Hyperlink"/>
            <w:rFonts w:ascii="Arial" w:eastAsia="Times New Roman" w:hAnsi="Arial" w:cs="Arial"/>
            <w:noProof/>
            <w:lang w:val="en-US" w:eastAsia="pt-BR"/>
          </w:rPr>
          <w:t>). The data set of the layer between 0.1</w:t>
        </w:r>
        <w:r w:rsidR="00864ADF" w:rsidRPr="004E0D47">
          <w:rPr>
            <w:rStyle w:val="Hyperlink"/>
            <w:rFonts w:ascii="Arial" w:eastAsia="Times New Roman" w:hAnsi="Arial" w:cs="Arial"/>
            <w:noProof/>
            <w:lang w:val="en-US" w:eastAsia="pt-BR"/>
          </w:rPr>
          <w:noBreakHyphen/>
          <w:t xml:space="preserve">0.2 m from observation point 1 did not converge and the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f</w:t>
        </w:r>
        <w:r w:rsidR="00864ADF" w:rsidRPr="004E0D47">
          <w:rPr>
            <w:rStyle w:val="Hyperlink"/>
            <w:rFonts w:ascii="Arial" w:eastAsia="Times New Roman" w:hAnsi="Arial" w:cs="Arial"/>
            <w:i/>
            <w:noProof/>
            <w:vertAlign w:val="subscript"/>
            <w:lang w:val="en-US" w:eastAsia="pt-BR"/>
          </w:rPr>
          <w:t>z</w:t>
        </w:r>
        <w:r w:rsidR="00864ADF" w:rsidRPr="004E0D47">
          <w:rPr>
            <w:rStyle w:val="Hyperlink"/>
            <w:rFonts w:ascii="Arial" w:eastAsia="Times New Roman" w:hAnsi="Arial" w:cs="Arial"/>
            <w:noProof/>
            <w:lang w:val="en-US" w:eastAsia="pt-BR"/>
          </w:rPr>
          <w:t xml:space="preserve"> for this layer presented in Table </w:t>
        </w:r>
        <w:r w:rsidR="00864ADF" w:rsidRPr="004E0D47">
          <w:rPr>
            <w:rStyle w:val="Hyperlink"/>
            <w:rFonts w:ascii="Arial" w:hAnsi="Arial" w:cs="Arial"/>
            <w:noProof/>
            <w:lang w:val="en-US"/>
          </w:rPr>
          <w:t>4</w:t>
        </w:r>
        <w:r w:rsidR="00864ADF" w:rsidRPr="004E0D47">
          <w:rPr>
            <w:rStyle w:val="Hyperlink"/>
            <w:rFonts w:ascii="Arial" w:eastAsia="Times New Roman" w:hAnsi="Arial" w:cs="Arial"/>
            <w:noProof/>
            <w:lang w:val="en-US" w:eastAsia="pt-BR"/>
          </w:rPr>
          <w:t xml:space="preserve"> and used in Figure </w:t>
        </w:r>
        <w:r w:rsidR="00864ADF" w:rsidRPr="004E0D47">
          <w:rPr>
            <w:rStyle w:val="Hyperlink"/>
            <w:rFonts w:ascii="Arial" w:hAnsi="Arial" w:cs="Arial"/>
            <w:noProof/>
            <w:lang w:val="en-US"/>
          </w:rPr>
          <w:t>26</w:t>
        </w:r>
        <w:r w:rsidR="00864ADF" w:rsidRPr="004E0D47">
          <w:rPr>
            <w:rStyle w:val="Hyperlink"/>
            <w:rFonts w:ascii="Arial" w:eastAsia="Times New Roman" w:hAnsi="Arial" w:cs="Arial"/>
            <w:noProof/>
            <w:lang w:val="en-US" w:eastAsia="pt-BR"/>
          </w:rPr>
          <w:t xml:space="preserve"> are the same obtained to the point observation 2. In addition, data between 24 and 27 of August were excluded from analysis because in this period the plots were irrigated, reducing the reliability of measurements.</w:t>
        </w:r>
        <w:r w:rsidR="00864ADF">
          <w:rPr>
            <w:noProof/>
            <w:webHidden/>
          </w:rPr>
          <w:tab/>
        </w:r>
        <w:r>
          <w:rPr>
            <w:noProof/>
            <w:webHidden/>
          </w:rPr>
          <w:fldChar w:fldCharType="begin"/>
        </w:r>
        <w:r w:rsidR="00864ADF">
          <w:rPr>
            <w:noProof/>
            <w:webHidden/>
          </w:rPr>
          <w:instrText xml:space="preserve"> PAGEREF _Toc296436926 \h </w:instrText>
        </w:r>
        <w:r>
          <w:rPr>
            <w:noProof/>
            <w:webHidden/>
          </w:rPr>
        </w:r>
        <w:r>
          <w:rPr>
            <w:noProof/>
            <w:webHidden/>
          </w:rPr>
          <w:fldChar w:fldCharType="separate"/>
        </w:r>
        <w:r w:rsidR="00864ADF">
          <w:rPr>
            <w:noProof/>
            <w:webHidden/>
          </w:rPr>
          <w:t>93</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7" w:history="1">
        <w:r w:rsidR="00864ADF" w:rsidRPr="004E0D47">
          <w:rPr>
            <w:rStyle w:val="Hyperlink"/>
            <w:rFonts w:ascii="Arial" w:eastAsia="Times New Roman" w:hAnsi="Arial" w:cs="Arial"/>
            <w:noProof/>
            <w:lang w:val="en-US" w:eastAsia="pt-BR"/>
          </w:rPr>
          <w:t xml:space="preserve">To check the sensitivity of </w:t>
        </w:r>
        <w:r w:rsidR="00864ADF" w:rsidRPr="004E0D47">
          <w:rPr>
            <w:rStyle w:val="Hyperlink"/>
            <w:rFonts w:ascii="Arial" w:eastAsia="Times New Roman" w:hAnsi="Arial" w:cs="Arial"/>
            <w:i/>
            <w:noProof/>
            <w:lang w:val="en-US" w:eastAsia="pt-BR"/>
          </w:rPr>
          <w:t>f</w:t>
        </w:r>
        <w:r w:rsidR="00864ADF" w:rsidRPr="004E0D47">
          <w:rPr>
            <w:rStyle w:val="Hyperlink"/>
            <w:rFonts w:ascii="Arial" w:eastAsia="Times New Roman" w:hAnsi="Arial" w:cs="Arial"/>
            <w:i/>
            <w:noProof/>
            <w:vertAlign w:val="subscript"/>
            <w:lang w:val="en-US" w:eastAsia="pt-BR"/>
          </w:rPr>
          <w:t>z</w:t>
        </w:r>
        <w:r w:rsidR="00864ADF" w:rsidRPr="004E0D47">
          <w:rPr>
            <w:rStyle w:val="Hyperlink"/>
            <w:rFonts w:ascii="Arial" w:eastAsia="Times New Roman" w:hAnsi="Arial" w:cs="Arial"/>
            <w:noProof/>
            <w:lang w:val="en-US" w:eastAsia="pt-BR"/>
          </w:rPr>
          <w:t xml:space="preserve"> to the permanent wilting pressure head at the root surface </w:t>
        </w:r>
        <w:r w:rsidR="00864ADF" w:rsidRPr="004E0D47">
          <w:rPr>
            <w:rStyle w:val="Hyperlink"/>
            <w:rFonts w:ascii="Arial" w:eastAsia="Times New Roman" w:hAnsi="Arial" w:cs="Arial"/>
            <w:i/>
            <w:noProof/>
            <w:lang w:val="en-US" w:eastAsia="pt-BR"/>
          </w:rPr>
          <w:t>h</w:t>
        </w:r>
        <w:r w:rsidR="00864ADF" w:rsidRPr="004E0D47">
          <w:rPr>
            <w:rStyle w:val="Hyperlink"/>
            <w:rFonts w:ascii="Arial" w:eastAsia="Times New Roman" w:hAnsi="Arial" w:cs="Arial"/>
            <w:i/>
            <w:noProof/>
            <w:vertAlign w:val="subscript"/>
            <w:lang w:val="en-US" w:eastAsia="pt-BR"/>
          </w:rPr>
          <w:t>0</w:t>
        </w:r>
        <w:r w:rsidR="00864ADF" w:rsidRPr="004E0D47">
          <w:rPr>
            <w:rStyle w:val="Hyperlink"/>
            <w:rFonts w:ascii="Arial" w:eastAsia="Times New Roman" w:hAnsi="Arial" w:cs="Arial"/>
            <w:noProof/>
            <w:lang w:val="en-US" w:eastAsia="pt-BR"/>
          </w:rPr>
          <w:t xml:space="preserve">, the corresponding sensitivity coefficient </w:t>
        </w:r>
        <w:r w:rsidR="00864ADF" w:rsidRPr="004E0D47">
          <w:rPr>
            <w:rStyle w:val="Hyperlink"/>
            <w:rFonts w:ascii="Arial" w:eastAsia="Times New Roman" w:hAnsi="Arial" w:cs="Arial"/>
            <w:i/>
            <w:noProof/>
            <w:lang w:val="en-US" w:eastAsia="pt-BR"/>
          </w:rPr>
          <w:t>η</w:t>
        </w:r>
        <w:r w:rsidR="00864ADF" w:rsidRPr="004E0D47">
          <w:rPr>
            <w:rStyle w:val="Hyperlink"/>
            <w:rFonts w:ascii="Arial" w:eastAsia="Times New Roman" w:hAnsi="Arial" w:cs="Arial"/>
            <w:noProof/>
            <w:lang w:val="en-US" w:eastAsia="pt-BR"/>
          </w:rPr>
          <w:t xml:space="preserve"> was calculated (eq. 47). To determine </w:t>
        </w:r>
        <w:r w:rsidR="00864ADF" w:rsidRPr="004E0D47">
          <w:rPr>
            <w:rStyle w:val="Hyperlink"/>
            <w:rFonts w:ascii="Arial" w:eastAsia="Times New Roman" w:hAnsi="Arial" w:cs="Arial"/>
            <w:i/>
            <w:noProof/>
            <w:lang w:val="en-US" w:eastAsia="pt-BR"/>
          </w:rPr>
          <w:t>η</w:t>
        </w:r>
        <w:r w:rsidR="00864ADF" w:rsidRPr="004E0D47">
          <w:rPr>
            <w:rStyle w:val="Hyperlink"/>
            <w:rFonts w:ascii="Arial" w:eastAsia="Times New Roman" w:hAnsi="Arial" w:cs="Arial"/>
            <w:noProof/>
            <w:lang w:val="en-US" w:eastAsia="pt-BR"/>
          </w:rPr>
          <w:t xml:space="preserve">, the original value used for </w:t>
        </w:r>
        <w:r w:rsidR="00864ADF" w:rsidRPr="004E0D47">
          <w:rPr>
            <w:rStyle w:val="Hyperlink"/>
            <w:rFonts w:ascii="Arial" w:eastAsia="Times New Roman" w:hAnsi="Arial" w:cs="Arial"/>
            <w:i/>
            <w:noProof/>
            <w:lang w:val="en-US" w:eastAsia="pt-BR"/>
          </w:rPr>
          <w:t>h</w:t>
        </w:r>
        <w:r w:rsidR="00864ADF" w:rsidRPr="004E0D47">
          <w:rPr>
            <w:rStyle w:val="Hyperlink"/>
            <w:rFonts w:ascii="Arial" w:eastAsia="Times New Roman" w:hAnsi="Arial" w:cs="Arial"/>
            <w:i/>
            <w:noProof/>
            <w:vertAlign w:val="subscript"/>
            <w:lang w:val="en-US" w:eastAsia="pt-BR"/>
          </w:rPr>
          <w:t>0</w:t>
        </w:r>
        <w:r w:rsidR="00864ADF" w:rsidRPr="004E0D47">
          <w:rPr>
            <w:rStyle w:val="Hyperlink"/>
            <w:rFonts w:ascii="Arial" w:eastAsia="Times New Roman" w:hAnsi="Arial" w:cs="Arial"/>
            <w:noProof/>
            <w:lang w:val="en-US" w:eastAsia="pt-BR"/>
          </w:rPr>
          <w:t xml:space="preserve"> (</w:t>
        </w:r>
        <w:r w:rsidR="00864ADF" w:rsidRPr="004E0D47">
          <w:rPr>
            <w:rStyle w:val="Hyperlink"/>
            <w:rFonts w:ascii="Arial" w:eastAsia="Times New Roman" w:hAnsi="Arial" w:cs="Arial"/>
            <w:noProof/>
            <w:lang w:val="en-US" w:eastAsia="pt-BR"/>
          </w:rPr>
          <w:noBreakHyphen/>
          <w:t>150 m) was reduced by 0.1% (</w:t>
        </w:r>
        <w:r w:rsidR="00864ADF" w:rsidRPr="004E0D47">
          <w:rPr>
            <w:rStyle w:val="Hyperlink"/>
            <w:rFonts w:ascii="Arial" w:eastAsia="Times New Roman" w:hAnsi="Arial" w:cs="Arial"/>
            <w:noProof/>
            <w:lang w:val="en-US" w:eastAsia="pt-BR"/>
          </w:rPr>
          <w:noBreakHyphen/>
          <w:t>150.15 m) (Table</w:t>
        </w:r>
        <w:r w:rsidR="00864ADF" w:rsidRPr="004E0D47">
          <w:rPr>
            <w:rStyle w:val="Hyperlink"/>
            <w:rFonts w:ascii="Arial" w:hAnsi="Arial" w:cs="Arial"/>
            <w:noProof/>
            <w:lang w:val="en-US" w:eastAsia="pt-BR"/>
          </w:rPr>
          <w:t> </w:t>
        </w:r>
        <w:r w:rsidR="00864ADF" w:rsidRPr="004E0D47">
          <w:rPr>
            <w:rStyle w:val="Hyperlink"/>
            <w:rFonts w:ascii="Arial" w:hAnsi="Arial" w:cs="Arial"/>
            <w:noProof/>
            <w:lang w:val="en-US"/>
          </w:rPr>
          <w:t>5</w:t>
        </w:r>
        <w:r w:rsidR="00864ADF" w:rsidRPr="004E0D47">
          <w:rPr>
            <w:rStyle w:val="Hyperlink"/>
            <w:rFonts w:ascii="Arial" w:eastAsia="Times New Roman" w:hAnsi="Arial" w:cs="Arial"/>
            <w:noProof/>
            <w:lang w:val="en-US" w:eastAsia="pt-BR"/>
          </w:rPr>
          <w:t xml:space="preserve">). With this new value, the procedure of </w:t>
        </w:r>
        <w:r w:rsidR="00864ADF" w:rsidRPr="004E0D47">
          <w:rPr>
            <w:rStyle w:val="Hyperlink"/>
            <w:rFonts w:ascii="Arial" w:eastAsia="Times New Roman" w:hAnsi="Arial" w:cs="Arial"/>
            <w:i/>
            <w:noProof/>
            <w:lang w:val="en-US" w:eastAsia="pt-BR"/>
          </w:rPr>
          <w:t>f</w:t>
        </w:r>
        <w:r w:rsidR="00864ADF" w:rsidRPr="004E0D47">
          <w:rPr>
            <w:rStyle w:val="Hyperlink"/>
            <w:rFonts w:ascii="Arial" w:eastAsia="Times New Roman" w:hAnsi="Arial" w:cs="Arial"/>
            <w:i/>
            <w:noProof/>
            <w:vertAlign w:val="subscript"/>
            <w:lang w:val="en-US" w:eastAsia="pt-BR"/>
          </w:rPr>
          <w:t>z</w:t>
        </w:r>
        <w:r w:rsidR="00864ADF" w:rsidRPr="004E0D47">
          <w:rPr>
            <w:rStyle w:val="Hyperlink"/>
            <w:rFonts w:ascii="Arial" w:eastAsia="Times New Roman" w:hAnsi="Arial" w:cs="Arial"/>
            <w:noProof/>
            <w:lang w:val="en-US" w:eastAsia="pt-BR"/>
          </w:rPr>
          <w:t xml:space="preserve"> determination was done again. The </w:t>
        </w:r>
        <w:r w:rsidR="00864ADF" w:rsidRPr="004E0D47">
          <w:rPr>
            <w:rStyle w:val="Hyperlink"/>
            <w:rFonts w:ascii="Arial" w:eastAsia="Times New Roman" w:hAnsi="Arial" w:cs="Arial"/>
            <w:i/>
            <w:noProof/>
            <w:lang w:val="en-US" w:eastAsia="pt-BR"/>
          </w:rPr>
          <w:t>η</w:t>
        </w:r>
        <w:r w:rsidR="00864ADF" w:rsidRPr="004E0D47">
          <w:rPr>
            <w:rStyle w:val="Hyperlink"/>
            <w:rFonts w:ascii="Arial" w:eastAsia="Times New Roman" w:hAnsi="Arial" w:cs="Arial"/>
            <w:noProof/>
            <w:lang w:val="en-US" w:eastAsia="pt-BR"/>
          </w:rPr>
          <w:t xml:space="preserv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were between 0.07 and 0.7, being </w:t>
        </w:r>
        <w:r w:rsidR="00864ADF" w:rsidRPr="004E0D47">
          <w:rPr>
            <w:rStyle w:val="Hyperlink"/>
            <w:rFonts w:ascii="Arial" w:eastAsia="Times New Roman" w:hAnsi="Arial" w:cs="Arial"/>
            <w:i/>
            <w:noProof/>
            <w:lang w:val="en-US" w:eastAsia="pt-BR"/>
          </w:rPr>
          <w:t>f</w:t>
        </w:r>
        <w:r w:rsidR="00864ADF" w:rsidRPr="004E0D47">
          <w:rPr>
            <w:rStyle w:val="Hyperlink"/>
            <w:rFonts w:ascii="Arial" w:eastAsia="Times New Roman" w:hAnsi="Arial" w:cs="Arial"/>
            <w:i/>
            <w:noProof/>
            <w:vertAlign w:val="subscript"/>
            <w:lang w:val="en-US" w:eastAsia="pt-BR"/>
          </w:rPr>
          <w:t>z</w:t>
        </w:r>
        <w:r w:rsidR="00864ADF" w:rsidRPr="004E0D47">
          <w:rPr>
            <w:rStyle w:val="Hyperlink"/>
            <w:rFonts w:ascii="Arial" w:eastAsia="Times New Roman" w:hAnsi="Arial" w:cs="Arial"/>
            <w:noProof/>
            <w:lang w:val="en-US" w:eastAsia="pt-BR"/>
          </w:rPr>
          <w:t xml:space="preserve"> little to moderately sensitive to </w:t>
        </w:r>
        <w:r w:rsidR="00864ADF" w:rsidRPr="004E0D47">
          <w:rPr>
            <w:rStyle w:val="Hyperlink"/>
            <w:rFonts w:ascii="Arial" w:eastAsia="Times New Roman" w:hAnsi="Arial" w:cs="Arial"/>
            <w:i/>
            <w:noProof/>
            <w:lang w:val="en-US" w:eastAsia="pt-BR"/>
          </w:rPr>
          <w:t>h</w:t>
        </w:r>
        <w:r w:rsidR="00864ADF" w:rsidRPr="004E0D47">
          <w:rPr>
            <w:rStyle w:val="Hyperlink"/>
            <w:rFonts w:ascii="Arial" w:eastAsia="Times New Roman" w:hAnsi="Arial" w:cs="Arial"/>
            <w:i/>
            <w:noProof/>
            <w:vertAlign w:val="subscript"/>
            <w:lang w:val="en-US" w:eastAsia="pt-BR"/>
          </w:rPr>
          <w:t>0</w:t>
        </w:r>
        <w:r w:rsidR="00864ADF" w:rsidRPr="004E0D47">
          <w:rPr>
            <w:rStyle w:val="Hyperlink"/>
            <w:rFonts w:ascii="Arial" w:eastAsia="Times New Roman" w:hAnsi="Arial" w:cs="Arial"/>
            <w:noProof/>
            <w:lang w:val="en-US" w:eastAsia="pt-BR"/>
          </w:rPr>
          <w:t>.</w:t>
        </w:r>
        <w:r w:rsidR="00864ADF">
          <w:rPr>
            <w:noProof/>
            <w:webHidden/>
          </w:rPr>
          <w:tab/>
        </w:r>
        <w:r>
          <w:rPr>
            <w:noProof/>
            <w:webHidden/>
          </w:rPr>
          <w:fldChar w:fldCharType="begin"/>
        </w:r>
        <w:r w:rsidR="00864ADF">
          <w:rPr>
            <w:noProof/>
            <w:webHidden/>
          </w:rPr>
          <w:instrText xml:space="preserve"> PAGEREF _Toc296436927 \h </w:instrText>
        </w:r>
        <w:r>
          <w:rPr>
            <w:noProof/>
            <w:webHidden/>
          </w:rPr>
        </w:r>
        <w:r>
          <w:rPr>
            <w:noProof/>
            <w:webHidden/>
          </w:rPr>
          <w:fldChar w:fldCharType="separate"/>
        </w:r>
        <w:r w:rsidR="00864ADF">
          <w:rPr>
            <w:noProof/>
            <w:webHidden/>
          </w:rPr>
          <w:t>94</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8" w:history="1">
        <w:r w:rsidR="00864ADF" w:rsidRPr="004E0D47">
          <w:rPr>
            <w:rStyle w:val="Hyperlink"/>
            <w:rFonts w:ascii="Arial" w:hAnsi="Arial" w:cs="Arial"/>
            <w:noProof/>
            <w:lang w:val="en-US"/>
          </w:rPr>
          <w:t xml:space="preserve">Table 4 – Fitted values of parameter </w:t>
        </w:r>
        <w:r w:rsidR="00864ADF" w:rsidRPr="004E0D47">
          <w:rPr>
            <w:rStyle w:val="Hyperlink"/>
            <w:rFonts w:ascii="Arial" w:hAnsi="Arial" w:cs="Arial"/>
            <w:i/>
            <w:noProof/>
            <w:lang w:val="en-US"/>
          </w:rPr>
          <w:t>f</w:t>
        </w:r>
        <w:r w:rsidR="00864ADF" w:rsidRPr="004E0D47">
          <w:rPr>
            <w:rStyle w:val="Hyperlink"/>
            <w:rFonts w:ascii="Arial" w:hAnsi="Arial" w:cs="Arial"/>
            <w:i/>
            <w:noProof/>
            <w:vertAlign w:val="subscript"/>
            <w:lang w:val="en-US"/>
          </w:rPr>
          <w:t>z</w:t>
        </w:r>
        <w:r w:rsidR="00864ADF" w:rsidRPr="004E0D47">
          <w:rPr>
            <w:rStyle w:val="Hyperlink"/>
            <w:rFonts w:ascii="Arial" w:hAnsi="Arial" w:cs="Arial"/>
            <w:noProof/>
            <w:lang w:val="en-US"/>
          </w:rPr>
          <w:t xml:space="preserve"> to different combinations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for observation points in the non-irrigated treatment</w:t>
        </w:r>
        <w:r w:rsidR="00864ADF">
          <w:rPr>
            <w:noProof/>
            <w:webHidden/>
          </w:rPr>
          <w:tab/>
        </w:r>
        <w:r>
          <w:rPr>
            <w:noProof/>
            <w:webHidden/>
          </w:rPr>
          <w:fldChar w:fldCharType="begin"/>
        </w:r>
        <w:r w:rsidR="00864ADF">
          <w:rPr>
            <w:noProof/>
            <w:webHidden/>
          </w:rPr>
          <w:instrText xml:space="preserve"> PAGEREF _Toc296436928 \h </w:instrText>
        </w:r>
        <w:r>
          <w:rPr>
            <w:noProof/>
            <w:webHidden/>
          </w:rPr>
        </w:r>
        <w:r>
          <w:rPr>
            <w:noProof/>
            <w:webHidden/>
          </w:rPr>
          <w:fldChar w:fldCharType="separate"/>
        </w:r>
        <w:r w:rsidR="00864ADF">
          <w:rPr>
            <w:noProof/>
            <w:webHidden/>
          </w:rPr>
          <w:t>95</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29" w:history="1">
        <w:r w:rsidR="00864ADF" w:rsidRPr="004E0D47">
          <w:rPr>
            <w:rStyle w:val="Hyperlink"/>
            <w:rFonts w:ascii="Arial" w:hAnsi="Arial" w:cs="Arial"/>
            <w:noProof/>
            <w:lang w:val="en-US"/>
          </w:rPr>
          <w:t xml:space="preserve">Table 5 – Sensitivity coefficient </w:t>
        </w:r>
        <w:r w:rsidR="00864ADF" w:rsidRPr="004E0D47">
          <w:rPr>
            <w:rStyle w:val="Hyperlink"/>
            <w:rFonts w:ascii="Arial" w:hAnsi="Arial" w:cs="Arial"/>
            <w:i/>
            <w:noProof/>
            <w:lang w:val="en-US"/>
          </w:rPr>
          <w:t>η</w:t>
        </w:r>
        <w:r w:rsidR="00864ADF" w:rsidRPr="004E0D47">
          <w:rPr>
            <w:rStyle w:val="Hyperlink"/>
            <w:rFonts w:ascii="Arial" w:hAnsi="Arial" w:cs="Arial"/>
            <w:noProof/>
            <w:lang w:val="en-US"/>
          </w:rPr>
          <w:t xml:space="preserve"> (eq. 47) of parameter </w:t>
        </w:r>
        <w:r w:rsidR="00864ADF" w:rsidRPr="004E0D47">
          <w:rPr>
            <w:rStyle w:val="Hyperlink"/>
            <w:rFonts w:ascii="Arial" w:hAnsi="Arial" w:cs="Arial"/>
            <w:i/>
            <w:noProof/>
            <w:lang w:val="en-US"/>
          </w:rPr>
          <w:t>f</w:t>
        </w:r>
        <w:r w:rsidR="00864ADF" w:rsidRPr="004E0D47">
          <w:rPr>
            <w:rStyle w:val="Hyperlink"/>
            <w:rFonts w:ascii="Arial" w:hAnsi="Arial" w:cs="Arial"/>
            <w:i/>
            <w:noProof/>
            <w:vertAlign w:val="subscript"/>
            <w:lang w:val="en-US"/>
          </w:rPr>
          <w:t>z</w:t>
        </w:r>
        <w:r w:rsidR="00864ADF" w:rsidRPr="004E0D47">
          <w:rPr>
            <w:rStyle w:val="Hyperlink"/>
            <w:rFonts w:ascii="Arial" w:hAnsi="Arial" w:cs="Arial"/>
            <w:noProof/>
            <w:lang w:val="en-US"/>
          </w:rPr>
          <w:t xml:space="preserve"> to the pressure head at root surface for different combinations of </w:t>
        </w:r>
        <w:r w:rsidR="00864ADF" w:rsidRPr="004E0D47">
          <w:rPr>
            <w:rStyle w:val="Hyperlink"/>
            <w:rFonts w:ascii="Arial" w:hAnsi="Arial" w:cs="Arial"/>
            <w:i/>
            <w:noProof/>
            <w:lang w:val="en-US"/>
          </w:rPr>
          <w:t>K</w:t>
        </w:r>
        <w:r w:rsidR="00864ADF" w:rsidRPr="004E0D47">
          <w:rPr>
            <w:rStyle w:val="Hyperlink"/>
            <w:rFonts w:ascii="Arial" w:hAnsi="Arial" w:cs="Arial"/>
            <w:i/>
            <w:noProof/>
            <w:vertAlign w:val="subscript"/>
            <w:lang w:val="en-US"/>
          </w:rPr>
          <w:t>s</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λ</w:t>
        </w:r>
        <w:r w:rsidR="00864ADF" w:rsidRPr="004E0D47">
          <w:rPr>
            <w:rStyle w:val="Hyperlink"/>
            <w:rFonts w:ascii="Arial" w:hAnsi="Arial" w:cs="Arial"/>
            <w:noProof/>
            <w:lang w:val="en-US"/>
          </w:rPr>
          <w:t xml:space="preserve"> for observation points in the non-irrigated treatment</w:t>
        </w:r>
        <w:r w:rsidR="00864ADF">
          <w:rPr>
            <w:noProof/>
            <w:webHidden/>
          </w:rPr>
          <w:tab/>
        </w:r>
        <w:r>
          <w:rPr>
            <w:noProof/>
            <w:webHidden/>
          </w:rPr>
          <w:fldChar w:fldCharType="begin"/>
        </w:r>
        <w:r w:rsidR="00864ADF">
          <w:rPr>
            <w:noProof/>
            <w:webHidden/>
          </w:rPr>
          <w:instrText xml:space="preserve"> PAGEREF _Toc296436929 \h </w:instrText>
        </w:r>
        <w:r>
          <w:rPr>
            <w:noProof/>
            <w:webHidden/>
          </w:rPr>
        </w:r>
        <w:r>
          <w:rPr>
            <w:noProof/>
            <w:webHidden/>
          </w:rPr>
          <w:fldChar w:fldCharType="separate"/>
        </w:r>
        <w:r w:rsidR="00864ADF">
          <w:rPr>
            <w:noProof/>
            <w:webHidden/>
          </w:rPr>
          <w:t>95</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0" w:history="1">
        <w:r w:rsidR="00864ADF" w:rsidRPr="004E0D47">
          <w:rPr>
            <w:rStyle w:val="Hyperlink"/>
            <w:rFonts w:ascii="Arial" w:eastAsia="Times New Roman" w:hAnsi="Arial" w:cs="Arial"/>
            <w:noProof/>
            <w:lang w:val="en-US" w:eastAsia="pt-BR"/>
          </w:rPr>
          <w:t xml:space="preserve">The transpiration rate was estimated by the </w:t>
        </w:r>
        <w:r w:rsidR="00864ADF" w:rsidRPr="004E0D47">
          <w:rPr>
            <w:rStyle w:val="Hyperlink"/>
            <w:rFonts w:ascii="Arial" w:eastAsia="Times New Roman" w:hAnsi="Arial" w:cs="Arial"/>
            <w:i/>
            <w:noProof/>
            <w:lang w:val="en-US" w:eastAsia="pt-BR"/>
          </w:rPr>
          <w:t>Ag</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model for August 15, 23, 25 and 30, 2010. As mentioned before, these days were chosen based on the analysis of Figure </w:t>
        </w:r>
        <w:r w:rsidR="00864ADF" w:rsidRPr="004E0D47">
          <w:rPr>
            <w:rStyle w:val="Hyperlink"/>
            <w:rFonts w:ascii="Arial" w:hAnsi="Arial" w:cs="Arial"/>
            <w:noProof/>
            <w:lang w:val="en-US"/>
          </w:rPr>
          <w:t>15</w:t>
        </w:r>
        <w:r w:rsidR="00864ADF" w:rsidRPr="004E0D47">
          <w:rPr>
            <w:rStyle w:val="Hyperlink"/>
            <w:rFonts w:ascii="Arial" w:eastAsia="Times New Roman" w:hAnsi="Arial" w:cs="Arial"/>
            <w:noProof/>
            <w:lang w:val="en-US" w:eastAsia="pt-BR"/>
          </w:rPr>
          <w:t xml:space="preserve"> and represent different environmental conditions. Table </w:t>
        </w:r>
        <w:r w:rsidR="00864ADF" w:rsidRPr="004E0D47">
          <w:rPr>
            <w:rStyle w:val="Hyperlink"/>
            <w:rFonts w:ascii="Arial" w:hAnsi="Arial" w:cs="Arial"/>
            <w:noProof/>
            <w:lang w:val="en-US"/>
          </w:rPr>
          <w:t>6</w:t>
        </w:r>
        <w:r w:rsidR="00864ADF" w:rsidRPr="004E0D47">
          <w:rPr>
            <w:rStyle w:val="Hyperlink"/>
            <w:rFonts w:ascii="Arial" w:eastAsia="Times New Roman" w:hAnsi="Arial" w:cs="Arial"/>
            <w:noProof/>
            <w:lang w:val="en-US" w:eastAsia="pt-BR"/>
          </w:rPr>
          <w:t xml:space="preserve"> presents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g</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w:t>
        </w:r>
        <w:r w:rsidR="00864ADF" w:rsidRPr="004E0D47">
          <w:rPr>
            <w:rStyle w:val="Hyperlink"/>
            <w:rFonts w:ascii="Arial" w:eastAsia="Times New Roman" w:hAnsi="Arial" w:cs="Arial"/>
            <w:i/>
            <w:noProof/>
            <w:lang w:val="en-US" w:eastAsia="pt-BR"/>
          </w:rPr>
          <w:t>A</w:t>
        </w:r>
        <w:r w:rsidR="00864ADF" w:rsidRPr="004E0D47">
          <w:rPr>
            <w:rStyle w:val="Hyperlink"/>
            <w:rFonts w:ascii="Arial" w:eastAsia="Times New Roman" w:hAnsi="Arial" w:cs="Arial"/>
            <w:noProof/>
            <w:lang w:val="en-US" w:eastAsia="pt-BR"/>
          </w:rPr>
          <w:t xml:space="preserve"> and </w:t>
        </w:r>
        <w:r w:rsidR="00864ADF" w:rsidRPr="004E0D47">
          <w:rPr>
            <w:rStyle w:val="Hyperlink"/>
            <w:rFonts w:ascii="Arial" w:eastAsia="Times New Roman" w:hAnsi="Arial" w:cs="Arial"/>
            <w:i/>
            <w:noProof/>
            <w:lang w:val="en-US" w:eastAsia="pt-BR"/>
          </w:rPr>
          <w:t>T</w:t>
        </w:r>
        <w:r w:rsidR="00864ADF" w:rsidRPr="004E0D47">
          <w:rPr>
            <w:rStyle w:val="Hyperlink"/>
            <w:rFonts w:ascii="Arial" w:eastAsia="Times New Roman" w:hAnsi="Arial" w:cs="Arial"/>
            <w:noProof/>
            <w:lang w:val="en-US" w:eastAsia="pt-BR"/>
          </w:rPr>
          <w:t xml:space="preserve"> observed by other authors that were used, together with measurements of </w:t>
        </w:r>
        <w:r w:rsidR="00864ADF" w:rsidRPr="004E0D47">
          <w:rPr>
            <w:rStyle w:val="Hyperlink"/>
            <w:rFonts w:ascii="Arial" w:eastAsia="Times New Roman" w:hAnsi="Arial" w:cs="Arial"/>
            <w:i/>
            <w:noProof/>
            <w:lang w:val="en-US" w:eastAsia="pt-BR"/>
          </w:rPr>
          <w:t>T</w:t>
        </w:r>
        <w:r w:rsidR="00864ADF" w:rsidRPr="004E0D47">
          <w:rPr>
            <w:rStyle w:val="Hyperlink"/>
            <w:rFonts w:ascii="Arial" w:eastAsia="Times New Roman" w:hAnsi="Arial" w:cs="Arial"/>
            <w:noProof/>
            <w:lang w:val="en-US" w:eastAsia="pt-BR"/>
          </w:rPr>
          <w:t xml:space="preserve"> and </w:t>
        </w:r>
        <w:r w:rsidR="00864ADF" w:rsidRPr="004E0D47">
          <w:rPr>
            <w:rStyle w:val="Hyperlink"/>
            <w:rFonts w:ascii="Arial" w:eastAsia="Times New Roman" w:hAnsi="Arial" w:cs="Arial"/>
            <w:i/>
            <w:noProof/>
            <w:lang w:val="en-US" w:eastAsia="pt-BR"/>
          </w:rPr>
          <w:t>g</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from the field experiment (Figure </w:t>
        </w:r>
        <w:r w:rsidR="00864ADF" w:rsidRPr="004E0D47">
          <w:rPr>
            <w:rStyle w:val="Hyperlink"/>
            <w:rFonts w:ascii="Arial" w:hAnsi="Arial" w:cs="Arial"/>
            <w:noProof/>
            <w:lang w:val="en-US"/>
          </w:rPr>
          <w:t>16</w:t>
        </w:r>
        <w:r w:rsidR="00864ADF" w:rsidRPr="004E0D47">
          <w:rPr>
            <w:rStyle w:val="Hyperlink"/>
            <w:rFonts w:ascii="Arial" w:eastAsia="Times New Roman" w:hAnsi="Arial" w:cs="Arial"/>
            <w:noProof/>
            <w:lang w:val="en-US" w:eastAsia="pt-BR"/>
          </w:rPr>
          <w:t xml:space="preserve">), for comparison with the simulations. By comparison of the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in Table </w:t>
        </w:r>
        <w:r w:rsidR="00864ADF" w:rsidRPr="004E0D47">
          <w:rPr>
            <w:rStyle w:val="Hyperlink"/>
            <w:rFonts w:ascii="Arial" w:hAnsi="Arial" w:cs="Arial"/>
            <w:noProof/>
            <w:lang w:val="en-US"/>
          </w:rPr>
          <w:t>6</w:t>
        </w:r>
        <w:r w:rsidR="00864ADF" w:rsidRPr="004E0D47">
          <w:rPr>
            <w:rStyle w:val="Hyperlink"/>
            <w:rFonts w:ascii="Arial" w:eastAsia="Times New Roman" w:hAnsi="Arial" w:cs="Arial"/>
            <w:noProof/>
            <w:lang w:val="en-US" w:eastAsia="pt-BR"/>
          </w:rPr>
          <w:t xml:space="preserve">, it appears that the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observed in this study corroborate in part with the measurements obtained in other studies, since the maximum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 xml:space="preserve">of </w:t>
        </w:r>
        <w:r w:rsidR="00864ADF" w:rsidRPr="004E0D47">
          <w:rPr>
            <w:rStyle w:val="Hyperlink"/>
            <w:rFonts w:ascii="Arial" w:eastAsia="Times New Roman" w:hAnsi="Arial" w:cs="Arial"/>
            <w:i/>
            <w:noProof/>
            <w:lang w:val="en-US" w:eastAsia="pt-BR"/>
          </w:rPr>
          <w:t>g</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and </w:t>
        </w:r>
        <w:r w:rsidR="00864ADF" w:rsidRPr="004E0D47">
          <w:rPr>
            <w:rStyle w:val="Hyperlink"/>
            <w:rFonts w:ascii="Arial" w:eastAsia="Times New Roman" w:hAnsi="Arial" w:cs="Arial"/>
            <w:i/>
            <w:noProof/>
            <w:lang w:val="en-US" w:eastAsia="pt-BR"/>
          </w:rPr>
          <w:t>T</w:t>
        </w:r>
        <w:r w:rsidR="00864ADF" w:rsidRPr="004E0D47">
          <w:rPr>
            <w:rStyle w:val="Hyperlink"/>
            <w:rFonts w:ascii="Arial" w:eastAsia="Times New Roman" w:hAnsi="Arial" w:cs="Arial"/>
            <w:noProof/>
            <w:lang w:val="en-US" w:eastAsia="pt-BR"/>
          </w:rPr>
          <w:t xml:space="preserve"> are up to 13 mm s</w:t>
        </w:r>
        <w:r w:rsidR="00864ADF" w:rsidRPr="004E0D47">
          <w:rPr>
            <w:rStyle w:val="Hyperlink"/>
            <w:rFonts w:ascii="Arial" w:eastAsia="Times New Roman" w:hAnsi="Arial" w:cs="Arial"/>
            <w:noProof/>
            <w:vertAlign w:val="superscript"/>
            <w:lang w:val="en-US" w:eastAsia="pt-BR"/>
          </w:rPr>
          <w:noBreakHyphen/>
          <w:t>1</w:t>
        </w:r>
        <w:r w:rsidR="00864ADF" w:rsidRPr="004E0D47">
          <w:rPr>
            <w:rStyle w:val="Hyperlink"/>
            <w:rFonts w:ascii="Arial" w:eastAsia="Times New Roman" w:hAnsi="Arial" w:cs="Arial"/>
            <w:noProof/>
            <w:lang w:val="en-US" w:eastAsia="pt-BR"/>
          </w:rPr>
          <w:t xml:space="preserve"> and 322 mg m</w:t>
        </w:r>
        <w:r w:rsidR="00864ADF" w:rsidRPr="004E0D47">
          <w:rPr>
            <w:rStyle w:val="Hyperlink"/>
            <w:rFonts w:ascii="Arial" w:eastAsia="Times New Roman" w:hAnsi="Arial" w:cs="Arial"/>
            <w:noProof/>
            <w:vertAlign w:val="superscript"/>
            <w:lang w:val="en-US" w:eastAsia="pt-BR"/>
          </w:rPr>
          <w:noBreakHyphen/>
          <w:t>2</w:t>
        </w:r>
        <w:r w:rsidR="00864ADF" w:rsidRPr="004E0D47">
          <w:rPr>
            <w:rStyle w:val="Hyperlink"/>
            <w:rFonts w:ascii="Arial" w:eastAsia="Times New Roman" w:hAnsi="Arial" w:cs="Arial"/>
            <w:noProof/>
            <w:lang w:val="en-US" w:eastAsia="pt-BR"/>
          </w:rPr>
          <w:t> s</w:t>
        </w:r>
        <w:r w:rsidR="00864ADF" w:rsidRPr="004E0D47">
          <w:rPr>
            <w:rStyle w:val="Hyperlink"/>
            <w:rFonts w:ascii="Arial" w:eastAsia="Times New Roman" w:hAnsi="Arial" w:cs="Arial"/>
            <w:noProof/>
            <w:vertAlign w:val="superscript"/>
            <w:lang w:val="en-US" w:eastAsia="pt-BR"/>
          </w:rPr>
          <w:noBreakHyphen/>
          <w:t>1</w:t>
        </w:r>
        <w:r w:rsidR="00864ADF" w:rsidRPr="004E0D47">
          <w:rPr>
            <w:rStyle w:val="Hyperlink"/>
            <w:rFonts w:ascii="Arial" w:eastAsia="Times New Roman" w:hAnsi="Arial" w:cs="Arial"/>
            <w:noProof/>
            <w:lang w:val="en-US" w:eastAsia="pt-BR"/>
          </w:rPr>
          <w:t xml:space="preserve"> higher than those observed by Comstock and Ehleringer (1993), for example.</w:t>
        </w:r>
        <w:r w:rsidR="00864ADF">
          <w:rPr>
            <w:noProof/>
            <w:webHidden/>
          </w:rPr>
          <w:tab/>
        </w:r>
        <w:r>
          <w:rPr>
            <w:noProof/>
            <w:webHidden/>
          </w:rPr>
          <w:fldChar w:fldCharType="begin"/>
        </w:r>
        <w:r w:rsidR="00864ADF">
          <w:rPr>
            <w:noProof/>
            <w:webHidden/>
          </w:rPr>
          <w:instrText xml:space="preserve"> PAGEREF _Toc296436930 \h </w:instrText>
        </w:r>
        <w:r>
          <w:rPr>
            <w:noProof/>
            <w:webHidden/>
          </w:rPr>
        </w:r>
        <w:r>
          <w:rPr>
            <w:noProof/>
            <w:webHidden/>
          </w:rPr>
          <w:fldChar w:fldCharType="separate"/>
        </w:r>
        <w:r w:rsidR="00864ADF">
          <w:rPr>
            <w:noProof/>
            <w:webHidden/>
          </w:rPr>
          <w:t>101</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1" w:history="1">
        <w:r w:rsidR="00864ADF" w:rsidRPr="004E0D47">
          <w:rPr>
            <w:rStyle w:val="Hyperlink"/>
            <w:rFonts w:ascii="Arial" w:hAnsi="Arial" w:cs="Arial"/>
            <w:noProof/>
            <w:lang w:val="en-US"/>
          </w:rPr>
          <w:t>Table 6 – Stomatal conductance, CO</w:t>
        </w:r>
        <w:r w:rsidR="00864ADF" w:rsidRPr="004E0D47">
          <w:rPr>
            <w:rStyle w:val="Hyperlink"/>
            <w:rFonts w:ascii="Arial" w:hAnsi="Arial" w:cs="Arial"/>
            <w:noProof/>
            <w:vertAlign w:val="subscript"/>
            <w:lang w:val="en-US"/>
          </w:rPr>
          <w:t>2</w:t>
        </w:r>
        <w:r w:rsidR="00864ADF" w:rsidRPr="004E0D47">
          <w:rPr>
            <w:rStyle w:val="Hyperlink"/>
            <w:rFonts w:ascii="Arial" w:hAnsi="Arial" w:cs="Arial"/>
            <w:noProof/>
            <w:lang w:val="en-US"/>
          </w:rPr>
          <w:t xml:space="preserve"> net assimilation and transpiration rate of bean plants (</w:t>
        </w:r>
        <w:r w:rsidR="00864ADF" w:rsidRPr="004E0D47">
          <w:rPr>
            <w:rStyle w:val="Hyperlink"/>
            <w:rFonts w:ascii="Arial" w:hAnsi="Arial" w:cs="Arial"/>
            <w:i/>
            <w:noProof/>
            <w:lang w:val="en-US"/>
          </w:rPr>
          <w:t>Phaseolus vulgaris</w:t>
        </w:r>
        <w:r w:rsidR="00864ADF" w:rsidRPr="004E0D47">
          <w:rPr>
            <w:rStyle w:val="Hyperlink"/>
            <w:rFonts w:ascii="Arial" w:hAnsi="Arial" w:cs="Arial"/>
            <w:noProof/>
            <w:lang w:val="en-US"/>
          </w:rPr>
          <w:t xml:space="preserve"> L.) obtained by some authors and in this study</w:t>
        </w:r>
        <w:r w:rsidR="00864ADF">
          <w:rPr>
            <w:noProof/>
            <w:webHidden/>
          </w:rPr>
          <w:tab/>
        </w:r>
        <w:r>
          <w:rPr>
            <w:noProof/>
            <w:webHidden/>
          </w:rPr>
          <w:fldChar w:fldCharType="begin"/>
        </w:r>
        <w:r w:rsidR="00864ADF">
          <w:rPr>
            <w:noProof/>
            <w:webHidden/>
          </w:rPr>
          <w:instrText xml:space="preserve"> PAGEREF _Toc296436931 \h </w:instrText>
        </w:r>
        <w:r>
          <w:rPr>
            <w:noProof/>
            <w:webHidden/>
          </w:rPr>
        </w:r>
        <w:r>
          <w:rPr>
            <w:noProof/>
            <w:webHidden/>
          </w:rPr>
          <w:fldChar w:fldCharType="separate"/>
        </w:r>
        <w:r w:rsidR="00864ADF">
          <w:rPr>
            <w:noProof/>
            <w:webHidden/>
          </w:rPr>
          <w:t>101</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2" w:history="1">
        <w:r w:rsidR="00864ADF" w:rsidRPr="004E0D47">
          <w:rPr>
            <w:rStyle w:val="Hyperlink"/>
            <w:rFonts w:ascii="Arial" w:eastAsia="Times New Roman" w:hAnsi="Arial" w:cs="Arial"/>
            <w:noProof/>
            <w:lang w:val="en-US" w:eastAsia="pt-BR"/>
          </w:rPr>
          <w:t>Figure </w:t>
        </w:r>
        <w:r w:rsidR="00864ADF" w:rsidRPr="004E0D47">
          <w:rPr>
            <w:rStyle w:val="Hyperlink"/>
            <w:rFonts w:ascii="Arial" w:hAnsi="Arial" w:cs="Arial"/>
            <w:noProof/>
            <w:lang w:val="en-US"/>
          </w:rPr>
          <w:t>31</w:t>
        </w:r>
        <w:r w:rsidR="00864ADF" w:rsidRPr="004E0D47">
          <w:rPr>
            <w:rStyle w:val="Hyperlink"/>
            <w:rFonts w:ascii="Arial" w:eastAsia="Times New Roman" w:hAnsi="Arial" w:cs="Arial"/>
            <w:noProof/>
            <w:lang w:val="en-US" w:eastAsia="pt-BR"/>
          </w:rPr>
          <w:t xml:space="preserve"> shows the simulations with the </w:t>
        </w:r>
        <w:r w:rsidR="00864ADF" w:rsidRPr="004E0D47">
          <w:rPr>
            <w:rStyle w:val="Hyperlink"/>
            <w:rFonts w:ascii="Arial" w:eastAsia="Times New Roman" w:hAnsi="Arial" w:cs="Arial"/>
            <w:i/>
            <w:noProof/>
            <w:lang w:val="en-US" w:eastAsia="pt-BR"/>
          </w:rPr>
          <w:t>Ag</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xml:space="preserve"> model for August 15. The specific humidity deficit </w:t>
        </w:r>
        <w:r w:rsidR="00864ADF" w:rsidRPr="004E0D47">
          <w:rPr>
            <w:rStyle w:val="Hyperlink"/>
            <w:rFonts w:ascii="Arial" w:eastAsia="Times New Roman" w:hAnsi="Arial" w:cs="Arial"/>
            <w:i/>
            <w:noProof/>
            <w:lang w:val="en-US" w:eastAsia="pt-BR"/>
          </w:rPr>
          <w:t>D</w:t>
        </w:r>
        <w:r w:rsidR="00864ADF" w:rsidRPr="004E0D47">
          <w:rPr>
            <w:rStyle w:val="Hyperlink"/>
            <w:rFonts w:ascii="Arial" w:eastAsia="Times New Roman" w:hAnsi="Arial" w:cs="Arial"/>
            <w:i/>
            <w:noProof/>
            <w:vertAlign w:val="subscript"/>
            <w:lang w:val="en-US" w:eastAsia="pt-BR"/>
          </w:rPr>
          <w:t>s</w:t>
        </w:r>
        <w:r w:rsidR="00864ADF" w:rsidRPr="004E0D47">
          <w:rPr>
            <w:rStyle w:val="Hyperlink"/>
            <w:rFonts w:ascii="Arial" w:eastAsia="Times New Roman" w:hAnsi="Arial" w:cs="Arial"/>
            <w:noProof/>
            <w:lang w:val="en-US" w:eastAsia="pt-BR"/>
          </w:rPr>
          <w:t>, calculated by the model from the difference between the specific humidity at saturation at canopy temperature and air specific humidity, was higher during the warmest periods of the day in the non-irrigated treatment. The simulations of CO</w:t>
        </w:r>
        <w:r w:rsidR="00864ADF" w:rsidRPr="004E0D47">
          <w:rPr>
            <w:rStyle w:val="Hyperlink"/>
            <w:rFonts w:ascii="Arial" w:eastAsia="Times New Roman" w:hAnsi="Arial" w:cs="Arial"/>
            <w:noProof/>
            <w:vertAlign w:val="subscript"/>
            <w:lang w:val="en-US" w:eastAsia="pt-BR"/>
          </w:rPr>
          <w:t>2</w:t>
        </w:r>
        <w:r w:rsidR="00864ADF" w:rsidRPr="004E0D47">
          <w:rPr>
            <w:rStyle w:val="Hyperlink"/>
            <w:rFonts w:ascii="Arial" w:eastAsia="Times New Roman" w:hAnsi="Arial" w:cs="Arial"/>
            <w:noProof/>
            <w:lang w:val="en-US" w:eastAsia="pt-BR"/>
          </w:rPr>
          <w:t xml:space="preserve"> assimilation, stomatal conductance and transpiration rate showed a consistent pattern for the environmental conditions of that day, although the values </w:t>
        </w:r>
        <w:r w:rsidR="00864ADF" w:rsidRPr="004E0D47">
          <w:rPr>
            <w:rStyle w:val="Hyperlink"/>
            <w:rFonts w:ascii="Cambria Math" w:eastAsia="Times New Roman" w:hAnsi="Cambria Math" w:cs="Cambria Math"/>
            <w:noProof/>
            <w:lang w:val="en-US" w:eastAsia="pt-BR"/>
          </w:rPr>
          <w:t>​​</w:t>
        </w:r>
        <w:r w:rsidR="00864ADF" w:rsidRPr="004E0D47">
          <w:rPr>
            <w:rStyle w:val="Hyperlink"/>
            <w:rFonts w:ascii="Arial" w:eastAsia="Times New Roman" w:hAnsi="Arial" w:cs="Arial"/>
            <w:noProof/>
            <w:lang w:val="en-US" w:eastAsia="pt-BR"/>
          </w:rPr>
          <w:t>were higher than expected when compared to other studies (Table </w:t>
        </w:r>
        <w:r w:rsidR="00864ADF" w:rsidRPr="004E0D47">
          <w:rPr>
            <w:rStyle w:val="Hyperlink"/>
            <w:rFonts w:ascii="Arial" w:hAnsi="Arial" w:cs="Arial"/>
            <w:noProof/>
            <w:lang w:val="en-US"/>
          </w:rPr>
          <w:t>6</w:t>
        </w:r>
        <w:r w:rsidR="00864ADF" w:rsidRPr="004E0D47">
          <w:rPr>
            <w:rStyle w:val="Hyperlink"/>
            <w:rFonts w:ascii="Arial" w:eastAsia="Times New Roman" w:hAnsi="Arial" w:cs="Arial"/>
            <w:noProof/>
            <w:lang w:val="en-US" w:eastAsia="pt-BR"/>
          </w:rPr>
          <w:t>). Both simulated variables were higher for the irrigated treatment plants, showing that the non-irrigated plants, without irrigation for 13 days, already were suffering the effect of reduced soil water content availability. No dip in transpiration rate during the warmest times of the day was observed, possibly because of the relatively low air temperature.</w:t>
        </w:r>
        <w:r w:rsidR="00864ADF">
          <w:rPr>
            <w:noProof/>
            <w:webHidden/>
          </w:rPr>
          <w:tab/>
        </w:r>
        <w:r>
          <w:rPr>
            <w:noProof/>
            <w:webHidden/>
          </w:rPr>
          <w:fldChar w:fldCharType="begin"/>
        </w:r>
        <w:r w:rsidR="00864ADF">
          <w:rPr>
            <w:noProof/>
            <w:webHidden/>
          </w:rPr>
          <w:instrText xml:space="preserve"> PAGEREF _Toc296436932 \h </w:instrText>
        </w:r>
        <w:r>
          <w:rPr>
            <w:noProof/>
            <w:webHidden/>
          </w:rPr>
        </w:r>
        <w:r>
          <w:rPr>
            <w:noProof/>
            <w:webHidden/>
          </w:rPr>
          <w:fldChar w:fldCharType="separate"/>
        </w:r>
        <w:r w:rsidR="00864ADF">
          <w:rPr>
            <w:noProof/>
            <w:webHidden/>
          </w:rPr>
          <w:t>101</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3" w:history="1">
        <w:r w:rsidR="00864ADF" w:rsidRPr="004E0D47">
          <w:rPr>
            <w:rStyle w:val="Hyperlink"/>
            <w:rFonts w:ascii="Arial" w:hAnsi="Arial" w:cs="Arial"/>
            <w:noProof/>
            <w:lang w:val="en-US"/>
          </w:rPr>
          <w:t xml:space="preserve">where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1</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2</w:t>
        </w:r>
        <w:r w:rsidR="00864ADF" w:rsidRPr="004E0D47">
          <w:rPr>
            <w:rStyle w:val="Hyperlink"/>
            <w:rFonts w:ascii="Arial" w:hAnsi="Arial" w:cs="Arial"/>
            <w:noProof/>
            <w:lang w:val="en-US"/>
          </w:rPr>
          <w:t xml:space="preserve"> denote reference temperatures.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1</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t</w:t>
        </w:r>
        <w:r w:rsidR="00864ADF" w:rsidRPr="004E0D47">
          <w:rPr>
            <w:rStyle w:val="Hyperlink"/>
            <w:rFonts w:ascii="Arial" w:hAnsi="Arial" w:cs="Arial"/>
            <w:i/>
            <w:noProof/>
            <w:vertAlign w:val="subscript"/>
            <w:lang w:val="en-US"/>
          </w:rPr>
          <w:t>2</w:t>
        </w:r>
        <w:r w:rsidR="00864ADF" w:rsidRPr="004E0D47">
          <w:rPr>
            <w:rStyle w:val="Hyperlink"/>
            <w:rFonts w:ascii="Arial" w:hAnsi="Arial" w:cs="Arial"/>
            <w:noProof/>
            <w:lang w:val="en-US"/>
          </w:rPr>
          <w:t xml:space="preserve"> can be adjusted to mimic species-specific features (for instance, the lower temperature optimum of C3 species than C4 species). The resulting default values used in the present study are summarized in Table 7.</w:t>
        </w:r>
        <w:r w:rsidR="00864ADF">
          <w:rPr>
            <w:noProof/>
            <w:webHidden/>
          </w:rPr>
          <w:tab/>
        </w:r>
        <w:r>
          <w:rPr>
            <w:noProof/>
            <w:webHidden/>
          </w:rPr>
          <w:fldChar w:fldCharType="begin"/>
        </w:r>
        <w:r w:rsidR="00864ADF">
          <w:rPr>
            <w:noProof/>
            <w:webHidden/>
          </w:rPr>
          <w:instrText xml:space="preserve"> PAGEREF _Toc296436933 \h </w:instrText>
        </w:r>
        <w:r>
          <w:rPr>
            <w:noProof/>
            <w:webHidden/>
          </w:rPr>
        </w:r>
        <w:r>
          <w:rPr>
            <w:noProof/>
            <w:webHidden/>
          </w:rPr>
          <w:fldChar w:fldCharType="separate"/>
        </w:r>
        <w:r w:rsidR="00864ADF">
          <w:rPr>
            <w:noProof/>
            <w:webHidden/>
          </w:rPr>
          <w:t>126</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4" w:history="1">
        <w:r w:rsidR="00864ADF" w:rsidRPr="004E0D47">
          <w:rPr>
            <w:rStyle w:val="Hyperlink"/>
            <w:rFonts w:ascii="Arial" w:hAnsi="Arial" w:cs="Arial"/>
            <w:noProof/>
            <w:lang w:val="en-US"/>
          </w:rPr>
          <w:t>Table 7 – Parameter values used in the present study</w:t>
        </w:r>
        <w:r w:rsidR="00864ADF">
          <w:rPr>
            <w:noProof/>
            <w:webHidden/>
          </w:rPr>
          <w:tab/>
        </w:r>
        <w:r>
          <w:rPr>
            <w:noProof/>
            <w:webHidden/>
          </w:rPr>
          <w:fldChar w:fldCharType="begin"/>
        </w:r>
        <w:r w:rsidR="00864ADF">
          <w:rPr>
            <w:noProof/>
            <w:webHidden/>
          </w:rPr>
          <w:instrText xml:space="preserve"> PAGEREF _Toc296436934 \h </w:instrText>
        </w:r>
        <w:r>
          <w:rPr>
            <w:noProof/>
            <w:webHidden/>
          </w:rPr>
        </w:r>
        <w:r>
          <w:rPr>
            <w:noProof/>
            <w:webHidden/>
          </w:rPr>
          <w:fldChar w:fldCharType="separate"/>
        </w:r>
        <w:r w:rsidR="00864ADF">
          <w:rPr>
            <w:noProof/>
            <w:webHidden/>
          </w:rPr>
          <w:t>126</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5" w:history="1">
        <w:r w:rsidR="00864ADF" w:rsidRPr="004E0D47">
          <w:rPr>
            <w:rStyle w:val="Hyperlink"/>
            <w:rFonts w:ascii="Arial" w:hAnsi="Arial" w:cs="Arial"/>
            <w:noProof/>
            <w:lang w:val="en-US"/>
          </w:rPr>
          <w:t xml:space="preserve">where </w:t>
        </w:r>
        <w:r w:rsidR="00864ADF" w:rsidRPr="004E0D47">
          <w:rPr>
            <w:rStyle w:val="Hyperlink"/>
            <w:rFonts w:ascii="Arial" w:hAnsi="Arial" w:cs="Arial"/>
            <w:i/>
            <w:noProof/>
            <w:lang w:val="en-US"/>
          </w:rPr>
          <w:t>z</w:t>
        </w:r>
        <w:r w:rsidR="00864ADF" w:rsidRPr="004E0D47">
          <w:rPr>
            <w:rStyle w:val="Hyperlink"/>
            <w:rFonts w:ascii="Arial" w:hAnsi="Arial" w:cs="Arial"/>
            <w:i/>
            <w:noProof/>
            <w:vertAlign w:val="subscript"/>
            <w:lang w:val="en-US"/>
          </w:rPr>
          <w:t>i</w:t>
        </w:r>
        <w:r w:rsidR="00864ADF" w:rsidRPr="004E0D47">
          <w:rPr>
            <w:rStyle w:val="Hyperlink"/>
            <w:rFonts w:ascii="Arial" w:hAnsi="Arial" w:cs="Arial"/>
            <w:noProof/>
            <w:lang w:val="en-US"/>
          </w:rPr>
          <w:t xml:space="preserve"> and </w:t>
        </w:r>
        <w:r w:rsidR="00864ADF" w:rsidRPr="004E0D47">
          <w:rPr>
            <w:rStyle w:val="Hyperlink"/>
            <w:rFonts w:ascii="Arial" w:hAnsi="Arial" w:cs="Arial"/>
            <w:i/>
            <w:noProof/>
            <w:lang w:val="en-US"/>
          </w:rPr>
          <w:t>W</w:t>
        </w:r>
        <w:r w:rsidR="00864ADF" w:rsidRPr="004E0D47">
          <w:rPr>
            <w:rStyle w:val="Hyperlink"/>
            <w:rFonts w:ascii="Arial" w:hAnsi="Arial" w:cs="Arial"/>
            <w:i/>
            <w:noProof/>
            <w:vertAlign w:val="subscript"/>
            <w:lang w:val="en-US"/>
          </w:rPr>
          <w:t>i</w:t>
        </w:r>
        <w:r w:rsidR="00864ADF" w:rsidRPr="004E0D47">
          <w:rPr>
            <w:rStyle w:val="Hyperlink"/>
            <w:rFonts w:ascii="Arial" w:hAnsi="Arial" w:cs="Arial"/>
            <w:noProof/>
            <w:lang w:val="en-US"/>
          </w:rPr>
          <w:t xml:space="preserve"> are distance and weight of point </w:t>
        </w:r>
        <w:r w:rsidR="00864ADF" w:rsidRPr="004E0D47">
          <w:rPr>
            <w:rStyle w:val="Hyperlink"/>
            <w:rFonts w:ascii="Arial" w:hAnsi="Arial" w:cs="Arial"/>
            <w:i/>
            <w:noProof/>
            <w:lang w:val="en-US"/>
          </w:rPr>
          <w:t>i</w:t>
        </w:r>
        <w:r w:rsidR="00864ADF" w:rsidRPr="004E0D47">
          <w:rPr>
            <w:rStyle w:val="Hyperlink"/>
            <w:rFonts w:ascii="Arial" w:hAnsi="Arial" w:cs="Arial"/>
            <w:noProof/>
            <w:lang w:val="en-US"/>
          </w:rPr>
          <w:t>, respectively, and values are presented in Table 8.</w:t>
        </w:r>
        <w:r w:rsidR="00864ADF">
          <w:rPr>
            <w:noProof/>
            <w:webHidden/>
          </w:rPr>
          <w:tab/>
        </w:r>
        <w:r>
          <w:rPr>
            <w:noProof/>
            <w:webHidden/>
          </w:rPr>
          <w:fldChar w:fldCharType="begin"/>
        </w:r>
        <w:r w:rsidR="00864ADF">
          <w:rPr>
            <w:noProof/>
            <w:webHidden/>
          </w:rPr>
          <w:instrText xml:space="preserve"> PAGEREF _Toc296436935 \h </w:instrText>
        </w:r>
        <w:r>
          <w:rPr>
            <w:noProof/>
            <w:webHidden/>
          </w:rPr>
        </w:r>
        <w:r>
          <w:rPr>
            <w:noProof/>
            <w:webHidden/>
          </w:rPr>
          <w:fldChar w:fldCharType="separate"/>
        </w:r>
        <w:r w:rsidR="00864ADF">
          <w:rPr>
            <w:noProof/>
            <w:webHidden/>
          </w:rPr>
          <w:t>130</w:t>
        </w:r>
        <w:r>
          <w:rPr>
            <w:noProof/>
            <w:webHidden/>
          </w:rPr>
          <w:fldChar w:fldCharType="end"/>
        </w:r>
      </w:hyperlink>
    </w:p>
    <w:p w:rsidR="00864ADF" w:rsidRDefault="00EB4AC9">
      <w:pPr>
        <w:pStyle w:val="ndicedeilustraes"/>
        <w:tabs>
          <w:tab w:val="right" w:leader="dot" w:pos="9397"/>
        </w:tabs>
        <w:rPr>
          <w:rFonts w:asciiTheme="minorHAnsi" w:eastAsiaTheme="minorEastAsia" w:hAnsiTheme="minorHAnsi"/>
          <w:noProof/>
          <w:sz w:val="22"/>
          <w:lang w:eastAsia="pt-BR"/>
        </w:rPr>
      </w:pPr>
      <w:hyperlink w:anchor="_Toc296436936" w:history="1">
        <w:r w:rsidR="00864ADF" w:rsidRPr="004E0D47">
          <w:rPr>
            <w:rStyle w:val="Hyperlink"/>
            <w:rFonts w:ascii="Arial" w:hAnsi="Arial" w:cs="Arial"/>
            <w:noProof/>
            <w:lang w:val="en-US"/>
          </w:rPr>
          <w:t>Table 8 – Weights and distances of five points integration</w:t>
        </w:r>
        <w:r w:rsidR="00864ADF">
          <w:rPr>
            <w:noProof/>
            <w:webHidden/>
          </w:rPr>
          <w:tab/>
        </w:r>
        <w:r>
          <w:rPr>
            <w:noProof/>
            <w:webHidden/>
          </w:rPr>
          <w:fldChar w:fldCharType="begin"/>
        </w:r>
        <w:r w:rsidR="00864ADF">
          <w:rPr>
            <w:noProof/>
            <w:webHidden/>
          </w:rPr>
          <w:instrText xml:space="preserve"> PAGEREF _Toc296436936 \h </w:instrText>
        </w:r>
        <w:r>
          <w:rPr>
            <w:noProof/>
            <w:webHidden/>
          </w:rPr>
        </w:r>
        <w:r>
          <w:rPr>
            <w:noProof/>
            <w:webHidden/>
          </w:rPr>
          <w:fldChar w:fldCharType="separate"/>
        </w:r>
        <w:r w:rsidR="00864ADF">
          <w:rPr>
            <w:noProof/>
            <w:webHidden/>
          </w:rPr>
          <w:t>130</w:t>
        </w:r>
        <w:r>
          <w:rPr>
            <w:noProof/>
            <w:webHidden/>
          </w:rPr>
          <w:fldChar w:fldCharType="end"/>
        </w:r>
      </w:hyperlink>
    </w:p>
    <w:p w:rsidR="00DA1C24" w:rsidRPr="00743826" w:rsidRDefault="00EB4AC9" w:rsidP="00166063">
      <w:pPr>
        <w:ind w:firstLine="0"/>
        <w:rPr>
          <w:rFonts w:ascii="Arial" w:hAnsi="Arial" w:cs="Arial"/>
          <w:b/>
          <w:szCs w:val="24"/>
          <w:lang w:val="en-US"/>
        </w:rPr>
      </w:pPr>
      <w:r w:rsidRPr="00956816">
        <w:rPr>
          <w:rFonts w:ascii="Arial" w:hAnsi="Arial" w:cs="Arial"/>
          <w:b/>
          <w:szCs w:val="24"/>
          <w:lang w:val="en-US"/>
        </w:rPr>
        <w:fldChar w:fldCharType="end"/>
      </w:r>
      <w:r w:rsidR="00956816" w:rsidRPr="00956816">
        <w:rPr>
          <w:rFonts w:ascii="Arial" w:hAnsi="Arial" w:cs="Arial"/>
          <w:b/>
          <w:szCs w:val="24"/>
          <w:lang w:val="en-US"/>
        </w:rPr>
        <w:br w:type="page"/>
      </w:r>
    </w:p>
    <w:p w:rsidR="00DA1C24" w:rsidRPr="00743826" w:rsidRDefault="00E00E68" w:rsidP="00C63E42">
      <w:pPr>
        <w:pStyle w:val="Ttulo1"/>
        <w:ind w:firstLine="0"/>
        <w:rPr>
          <w:rFonts w:ascii="Arial" w:hAnsi="Arial" w:cs="Arial"/>
          <w:lang w:val="en-US"/>
        </w:rPr>
      </w:pPr>
      <w:bookmarkStart w:id="107" w:name="_Toc296436801"/>
      <w:r w:rsidRPr="00743826">
        <w:rPr>
          <w:rFonts w:ascii="Arial" w:hAnsi="Arial" w:cs="Arial"/>
          <w:lang w:val="en-US"/>
        </w:rPr>
        <w:lastRenderedPageBreak/>
        <w:t>LIST</w:t>
      </w:r>
      <w:r w:rsidR="00956816" w:rsidRPr="00956816">
        <w:rPr>
          <w:rFonts w:ascii="Arial" w:hAnsi="Arial" w:cs="Arial"/>
          <w:lang w:val="en-US"/>
        </w:rPr>
        <w:t xml:space="preserve"> OF ABBREVIATIONS</w:t>
      </w:r>
      <w:bookmarkEnd w:id="107"/>
    </w:p>
    <w:p w:rsidR="00DA1C24" w:rsidRPr="00743826" w:rsidRDefault="00DA1C24" w:rsidP="00F74EA0">
      <w:pPr>
        <w:jc w:val="center"/>
        <w:rPr>
          <w:rFonts w:ascii="Arial" w:hAnsi="Arial" w:cs="Arial"/>
          <w:b/>
          <w:szCs w:val="24"/>
          <w:lang w:val="en-US"/>
        </w:rPr>
      </w:pPr>
    </w:p>
    <w:p w:rsidR="00F33473" w:rsidRPr="00743826" w:rsidRDefault="00956816" w:rsidP="00F33473">
      <w:pPr>
        <w:tabs>
          <w:tab w:val="left" w:pos="851"/>
          <w:tab w:val="left" w:pos="1701"/>
        </w:tabs>
        <w:ind w:left="851" w:hanging="851"/>
        <w:rPr>
          <w:rFonts w:ascii="Arial" w:hAnsi="Arial" w:cs="Arial"/>
          <w:szCs w:val="24"/>
          <w:lang w:val="en-US"/>
        </w:rPr>
      </w:pPr>
      <w:r w:rsidRPr="00956816">
        <w:rPr>
          <w:rFonts w:ascii="Arial" w:hAnsi="Arial" w:cs="Arial"/>
          <w:szCs w:val="24"/>
          <w:lang w:val="en-US"/>
        </w:rPr>
        <w:t xml:space="preserve">ARPEGE </w:t>
      </w:r>
      <w:r w:rsidRPr="00956816">
        <w:rPr>
          <w:rFonts w:ascii="Arial" w:hAnsi="Arial" w:cs="Arial"/>
          <w:szCs w:val="24"/>
          <w:lang w:val="en-US"/>
        </w:rPr>
        <w:tab/>
        <w:t>Action de Recherche Petite Echelle – Grande Echelle</w:t>
      </w:r>
    </w:p>
    <w:p w:rsidR="00F33473" w:rsidRPr="00743826" w:rsidRDefault="00956816" w:rsidP="00F33473">
      <w:pPr>
        <w:tabs>
          <w:tab w:val="left" w:pos="851"/>
          <w:tab w:val="left" w:pos="1701"/>
        </w:tabs>
        <w:ind w:left="851" w:hanging="851"/>
        <w:rPr>
          <w:rFonts w:ascii="Arial" w:hAnsi="Arial" w:cs="Arial"/>
          <w:lang w:val="en-US"/>
        </w:rPr>
      </w:pPr>
      <w:r w:rsidRPr="00956816">
        <w:rPr>
          <w:rFonts w:ascii="Arial" w:hAnsi="Arial" w:cs="Arial"/>
          <w:lang w:val="en-US"/>
        </w:rPr>
        <w:t>CO</w:t>
      </w:r>
      <w:r w:rsidRPr="00956816">
        <w:rPr>
          <w:rFonts w:ascii="Arial" w:hAnsi="Arial" w:cs="Arial"/>
          <w:vertAlign w:val="subscript"/>
          <w:lang w:val="en-US"/>
        </w:rPr>
        <w:t>2</w:t>
      </w:r>
      <w:r w:rsidRPr="00956816">
        <w:rPr>
          <w:rFonts w:ascii="Arial" w:hAnsi="Arial" w:cs="Arial"/>
          <w:i/>
          <w:vertAlign w:val="subscript"/>
          <w:lang w:val="en-US"/>
        </w:rPr>
        <w:tab/>
      </w:r>
      <w:r w:rsidRPr="00956816">
        <w:rPr>
          <w:rFonts w:ascii="Arial" w:hAnsi="Arial" w:cs="Arial"/>
          <w:i/>
          <w:vertAlign w:val="subscript"/>
          <w:lang w:val="en-US"/>
        </w:rPr>
        <w:tab/>
      </w:r>
      <w:r w:rsidRPr="00956816">
        <w:rPr>
          <w:rFonts w:ascii="Arial" w:hAnsi="Arial" w:cs="Arial"/>
          <w:lang w:val="en-US"/>
        </w:rPr>
        <w:t>Carbon dioxide</w:t>
      </w:r>
    </w:p>
    <w:p w:rsidR="004232FF"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CSI</w:t>
      </w:r>
      <w:r w:rsidRPr="00956816">
        <w:rPr>
          <w:rFonts w:ascii="Arial" w:hAnsi="Arial" w:cs="Arial"/>
          <w:szCs w:val="24"/>
          <w:lang w:val="en-US"/>
        </w:rPr>
        <w:tab/>
      </w:r>
      <w:r w:rsidRPr="00956816">
        <w:rPr>
          <w:rFonts w:ascii="Arial" w:hAnsi="Arial" w:cs="Arial"/>
          <w:szCs w:val="24"/>
          <w:lang w:val="en-US"/>
        </w:rPr>
        <w:tab/>
        <w:t>Canopy Stress Index</w:t>
      </w:r>
    </w:p>
    <w:p w:rsidR="004232FF"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CWSI</w:t>
      </w:r>
      <w:r w:rsidRPr="00956816">
        <w:rPr>
          <w:rFonts w:ascii="Arial" w:hAnsi="Arial" w:cs="Arial"/>
          <w:szCs w:val="24"/>
          <w:lang w:val="en-US"/>
        </w:rPr>
        <w:tab/>
      </w:r>
      <w:r w:rsidRPr="00956816">
        <w:rPr>
          <w:rFonts w:ascii="Arial" w:hAnsi="Arial" w:cs="Arial"/>
          <w:szCs w:val="24"/>
          <w:lang w:val="en-US"/>
        </w:rPr>
        <w:tab/>
        <w:t>Crop Water Stress Index</w:t>
      </w:r>
    </w:p>
    <w:p w:rsidR="004232FF"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ESALQ</w:t>
      </w:r>
      <w:r w:rsidRPr="00956816">
        <w:rPr>
          <w:rFonts w:ascii="Arial" w:hAnsi="Arial" w:cs="Arial"/>
          <w:szCs w:val="24"/>
          <w:lang w:val="en-US"/>
        </w:rPr>
        <w:tab/>
      </w:r>
      <w:r w:rsidRPr="00956816">
        <w:rPr>
          <w:rFonts w:ascii="Arial" w:hAnsi="Arial" w:cs="Arial"/>
          <w:szCs w:val="24"/>
          <w:lang w:val="en-US"/>
        </w:rPr>
        <w:tab/>
        <w:t xml:space="preserve"> “Luiz de Queiroz” College of Agriculture</w:t>
      </w:r>
    </w:p>
    <w:p w:rsidR="00E97508" w:rsidRPr="00743826" w:rsidRDefault="00E97508" w:rsidP="004232FF">
      <w:pPr>
        <w:tabs>
          <w:tab w:val="left" w:pos="851"/>
          <w:tab w:val="left" w:pos="1701"/>
        </w:tabs>
        <w:ind w:left="851" w:hanging="851"/>
        <w:rPr>
          <w:rFonts w:ascii="Arial" w:hAnsi="Arial" w:cs="Arial"/>
          <w:szCs w:val="24"/>
          <w:lang w:val="en-US"/>
        </w:rPr>
      </w:pPr>
      <w:r w:rsidRPr="00743826">
        <w:rPr>
          <w:rFonts w:ascii="Arial" w:hAnsi="Arial" w:cs="Arial"/>
          <w:szCs w:val="24"/>
          <w:lang w:val="en-US"/>
        </w:rPr>
        <w:t>FAO</w:t>
      </w:r>
      <w:r w:rsidRPr="00743826">
        <w:rPr>
          <w:rFonts w:ascii="Arial" w:hAnsi="Arial" w:cs="Arial"/>
          <w:szCs w:val="24"/>
          <w:lang w:val="en-US"/>
        </w:rPr>
        <w:tab/>
      </w:r>
      <w:r w:rsidRPr="00743826">
        <w:rPr>
          <w:rFonts w:ascii="Arial" w:hAnsi="Arial" w:cs="Arial"/>
          <w:szCs w:val="24"/>
          <w:lang w:val="en-US"/>
        </w:rPr>
        <w:tab/>
      </w:r>
      <w:r w:rsidR="00956816" w:rsidRPr="00956816">
        <w:rPr>
          <w:rFonts w:ascii="Arial" w:hAnsi="Arial" w:cs="Arial"/>
          <w:lang w:val="en-US"/>
        </w:rPr>
        <w:t>Food and Agricultural Organization of the United Nations</w:t>
      </w:r>
    </w:p>
    <w:p w:rsidR="00912D71"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ISBA</w:t>
      </w:r>
      <w:r w:rsidRPr="00956816">
        <w:rPr>
          <w:rFonts w:ascii="Arial" w:hAnsi="Arial" w:cs="Arial"/>
          <w:szCs w:val="24"/>
          <w:lang w:val="en-US"/>
        </w:rPr>
        <w:tab/>
      </w:r>
      <w:r w:rsidRPr="00956816">
        <w:rPr>
          <w:rFonts w:ascii="Arial" w:hAnsi="Arial" w:cs="Arial"/>
          <w:szCs w:val="24"/>
          <w:lang w:val="en-US"/>
        </w:rPr>
        <w:tab/>
      </w:r>
      <w:r w:rsidRPr="00956816">
        <w:rPr>
          <w:rFonts w:ascii="Arial" w:hAnsi="Arial" w:cs="Arial"/>
          <w:color w:val="000000"/>
          <w:lang w:val="en-US"/>
        </w:rPr>
        <w:t>Interactions between Soil, Biosphere, and Atmosphere</w:t>
      </w:r>
    </w:p>
    <w:p w:rsidR="0016742A"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PoT</w:t>
      </w:r>
      <w:r w:rsidRPr="00956816">
        <w:rPr>
          <w:rFonts w:ascii="Arial" w:hAnsi="Arial" w:cs="Arial"/>
          <w:szCs w:val="24"/>
          <w:lang w:val="en-US"/>
        </w:rPr>
        <w:tab/>
      </w:r>
      <w:r w:rsidRPr="00956816">
        <w:rPr>
          <w:rFonts w:ascii="Arial" w:hAnsi="Arial" w:cs="Arial"/>
          <w:szCs w:val="24"/>
          <w:lang w:val="en-US"/>
        </w:rPr>
        <w:tab/>
        <w:t>Polymer Tensiometer</w:t>
      </w:r>
    </w:p>
    <w:p w:rsidR="00A25064" w:rsidRPr="00743826" w:rsidRDefault="00956816" w:rsidP="00685365">
      <w:pPr>
        <w:tabs>
          <w:tab w:val="left" w:pos="851"/>
          <w:tab w:val="left" w:pos="1701"/>
        </w:tabs>
        <w:ind w:left="851" w:hanging="851"/>
        <w:rPr>
          <w:rFonts w:ascii="Arial" w:hAnsi="Arial" w:cs="Arial"/>
          <w:szCs w:val="24"/>
          <w:lang w:val="en-US"/>
        </w:rPr>
      </w:pPr>
      <w:r w:rsidRPr="00956816">
        <w:rPr>
          <w:rFonts w:ascii="Arial" w:hAnsi="Arial" w:cs="Arial"/>
          <w:szCs w:val="24"/>
          <w:lang w:val="en-US"/>
        </w:rPr>
        <w:t>SVAT</w:t>
      </w:r>
      <w:r w:rsidRPr="00956816">
        <w:rPr>
          <w:rFonts w:ascii="Arial" w:hAnsi="Arial" w:cs="Arial"/>
          <w:szCs w:val="24"/>
          <w:lang w:val="en-US"/>
        </w:rPr>
        <w:tab/>
      </w:r>
      <w:r w:rsidRPr="00956816">
        <w:rPr>
          <w:rFonts w:ascii="Arial" w:hAnsi="Arial" w:cs="Arial"/>
          <w:szCs w:val="24"/>
          <w:lang w:val="en-US"/>
        </w:rPr>
        <w:tab/>
        <w:t>Soil-Vegetation-Atmosphere Transfer</w:t>
      </w:r>
    </w:p>
    <w:p w:rsidR="004232FF" w:rsidRPr="00743826" w:rsidRDefault="00956816" w:rsidP="004232FF">
      <w:pPr>
        <w:tabs>
          <w:tab w:val="left" w:pos="851"/>
          <w:tab w:val="left" w:pos="1701"/>
        </w:tabs>
        <w:ind w:left="851" w:hanging="851"/>
        <w:rPr>
          <w:rFonts w:ascii="Arial" w:hAnsi="Arial" w:cs="Arial"/>
          <w:szCs w:val="24"/>
          <w:lang w:val="en-US"/>
        </w:rPr>
      </w:pPr>
      <w:r w:rsidRPr="00956816">
        <w:rPr>
          <w:rFonts w:ascii="Arial" w:hAnsi="Arial" w:cs="Arial"/>
          <w:szCs w:val="24"/>
          <w:lang w:val="en-US"/>
        </w:rPr>
        <w:t>TDR</w:t>
      </w:r>
      <w:r w:rsidRPr="00956816">
        <w:rPr>
          <w:rFonts w:ascii="Arial" w:hAnsi="Arial" w:cs="Arial"/>
          <w:szCs w:val="24"/>
          <w:lang w:val="en-US"/>
        </w:rPr>
        <w:tab/>
      </w:r>
      <w:r w:rsidRPr="00956816">
        <w:rPr>
          <w:rFonts w:ascii="Arial" w:hAnsi="Arial" w:cs="Arial"/>
          <w:szCs w:val="24"/>
          <w:lang w:val="en-US"/>
        </w:rPr>
        <w:tab/>
        <w:t>Time-Domain Reflectometry</w:t>
      </w:r>
    </w:p>
    <w:p w:rsidR="00C91498" w:rsidRPr="00743826" w:rsidRDefault="00956816" w:rsidP="00C91498">
      <w:pPr>
        <w:tabs>
          <w:tab w:val="left" w:pos="851"/>
          <w:tab w:val="left" w:pos="1701"/>
        </w:tabs>
        <w:ind w:left="851" w:hanging="851"/>
        <w:rPr>
          <w:rFonts w:ascii="Arial" w:hAnsi="Arial" w:cs="Arial"/>
          <w:szCs w:val="24"/>
          <w:lang w:val="en-US"/>
        </w:rPr>
      </w:pPr>
      <w:r w:rsidRPr="00956816">
        <w:rPr>
          <w:rFonts w:ascii="Arial" w:hAnsi="Arial" w:cs="Arial"/>
          <w:szCs w:val="24"/>
          <w:lang w:val="en-US"/>
        </w:rPr>
        <w:t>USP</w:t>
      </w:r>
      <w:r w:rsidRPr="00956816">
        <w:rPr>
          <w:rFonts w:ascii="Arial" w:hAnsi="Arial" w:cs="Arial"/>
          <w:szCs w:val="24"/>
          <w:lang w:val="en-US"/>
        </w:rPr>
        <w:tab/>
      </w:r>
      <w:r w:rsidRPr="00956816">
        <w:rPr>
          <w:rFonts w:ascii="Arial" w:hAnsi="Arial" w:cs="Arial"/>
          <w:szCs w:val="24"/>
          <w:lang w:val="en-US"/>
        </w:rPr>
        <w:tab/>
        <w:t>University of São Paulo</w:t>
      </w:r>
    </w:p>
    <w:p w:rsidR="004232FF" w:rsidRPr="00743826" w:rsidRDefault="004232FF" w:rsidP="004232FF">
      <w:pPr>
        <w:tabs>
          <w:tab w:val="left" w:pos="851"/>
          <w:tab w:val="left" w:pos="1701"/>
        </w:tabs>
        <w:ind w:left="851" w:hanging="851"/>
        <w:rPr>
          <w:rFonts w:ascii="Arial" w:hAnsi="Arial" w:cs="Arial"/>
          <w:szCs w:val="24"/>
          <w:lang w:val="en-US"/>
        </w:rPr>
      </w:pPr>
      <w:r w:rsidRPr="00743826">
        <w:rPr>
          <w:rFonts w:ascii="Arial" w:hAnsi="Arial" w:cs="Arial"/>
          <w:szCs w:val="24"/>
          <w:lang w:val="en-US"/>
        </w:rPr>
        <w:t>WUR</w:t>
      </w:r>
      <w:r w:rsidRPr="00743826">
        <w:rPr>
          <w:rFonts w:ascii="Arial" w:hAnsi="Arial" w:cs="Arial"/>
          <w:szCs w:val="24"/>
          <w:lang w:val="en-US"/>
        </w:rPr>
        <w:tab/>
      </w:r>
      <w:r w:rsidRPr="00743826">
        <w:rPr>
          <w:rFonts w:ascii="Arial" w:hAnsi="Arial" w:cs="Arial"/>
          <w:szCs w:val="24"/>
          <w:lang w:val="en-US"/>
        </w:rPr>
        <w:tab/>
        <w:t>Wageningen University and Research Centre</w:t>
      </w:r>
    </w:p>
    <w:p w:rsidR="000D78C9" w:rsidRPr="00743826" w:rsidRDefault="000D78C9" w:rsidP="00685365">
      <w:pPr>
        <w:tabs>
          <w:tab w:val="left" w:pos="851"/>
          <w:tab w:val="left" w:pos="1701"/>
        </w:tabs>
        <w:ind w:left="851" w:hanging="851"/>
        <w:rPr>
          <w:rFonts w:ascii="Arial" w:hAnsi="Arial" w:cs="Arial"/>
          <w:szCs w:val="24"/>
          <w:lang w:val="en-US"/>
        </w:rPr>
      </w:pPr>
    </w:p>
    <w:p w:rsidR="00685365" w:rsidRPr="00743826" w:rsidRDefault="00685365" w:rsidP="007C7EEB">
      <w:pPr>
        <w:tabs>
          <w:tab w:val="left" w:pos="851"/>
        </w:tabs>
        <w:ind w:left="851" w:hanging="851"/>
        <w:rPr>
          <w:rFonts w:ascii="Arial" w:hAnsi="Arial" w:cs="Arial"/>
          <w:szCs w:val="24"/>
          <w:lang w:val="en-US"/>
        </w:rPr>
      </w:pPr>
    </w:p>
    <w:p w:rsidR="00097F36" w:rsidRPr="00743826" w:rsidRDefault="00097F36" w:rsidP="00A27A53">
      <w:pPr>
        <w:ind w:firstLine="0"/>
        <w:rPr>
          <w:rFonts w:ascii="Arial" w:hAnsi="Arial" w:cs="Arial"/>
          <w:szCs w:val="24"/>
          <w:lang w:val="en-US"/>
        </w:rPr>
      </w:pPr>
    </w:p>
    <w:p w:rsidR="00DA1C24" w:rsidRPr="00743826" w:rsidRDefault="00956816">
      <w:pPr>
        <w:rPr>
          <w:rFonts w:ascii="Arial" w:hAnsi="Arial" w:cs="Arial"/>
          <w:b/>
          <w:szCs w:val="24"/>
          <w:lang w:val="en-US"/>
        </w:rPr>
      </w:pPr>
      <w:r w:rsidRPr="00956816">
        <w:rPr>
          <w:rFonts w:ascii="Arial" w:hAnsi="Arial" w:cs="Arial"/>
          <w:b/>
          <w:szCs w:val="24"/>
          <w:lang w:val="en-US"/>
        </w:rPr>
        <w:br w:type="page"/>
      </w:r>
    </w:p>
    <w:p w:rsidR="00A53385" w:rsidRPr="00743826" w:rsidRDefault="00956816" w:rsidP="00C63E42">
      <w:pPr>
        <w:pStyle w:val="Ttulo1"/>
        <w:ind w:firstLine="0"/>
        <w:rPr>
          <w:rFonts w:ascii="Arial" w:hAnsi="Arial" w:cs="Arial"/>
          <w:lang w:val="en-US"/>
        </w:rPr>
      </w:pPr>
      <w:bookmarkStart w:id="108" w:name="_Toc296436802"/>
      <w:r w:rsidRPr="00956816">
        <w:rPr>
          <w:rFonts w:ascii="Arial" w:hAnsi="Arial" w:cs="Arial"/>
          <w:lang w:val="en-US"/>
        </w:rPr>
        <w:lastRenderedPageBreak/>
        <w:t>LIST OF SYMBOLS</w:t>
      </w:r>
      <w:bookmarkEnd w:id="108"/>
    </w:p>
    <w:p w:rsidR="00A27A53" w:rsidRPr="00743826" w:rsidRDefault="00A27A53" w:rsidP="00F74EA0">
      <w:pPr>
        <w:tabs>
          <w:tab w:val="left" w:pos="851"/>
        </w:tabs>
        <w:ind w:left="851" w:hanging="851"/>
        <w:rPr>
          <w:rFonts w:ascii="Arial" w:hAnsi="Arial" w:cs="Arial"/>
          <w:lang w:val="en-US"/>
        </w:rPr>
      </w:pPr>
    </w:p>
    <w:p w:rsidR="006202AB" w:rsidRPr="00743826" w:rsidRDefault="00956816" w:rsidP="006202AB">
      <w:pPr>
        <w:tabs>
          <w:tab w:val="left" w:pos="851"/>
        </w:tabs>
        <w:ind w:left="851" w:hanging="851"/>
        <w:rPr>
          <w:rFonts w:ascii="Arial" w:hAnsi="Arial" w:cs="Arial"/>
          <w:lang w:val="en-US"/>
        </w:rPr>
      </w:pPr>
      <w:r w:rsidRPr="00956816">
        <w:rPr>
          <w:rFonts w:ascii="Arial" w:hAnsi="Arial" w:cs="Arial"/>
          <w:i/>
          <w:lang w:val="en-US"/>
        </w:rPr>
        <w:t>A</w:t>
      </w:r>
      <w:r w:rsidRPr="00956816">
        <w:rPr>
          <w:rFonts w:ascii="Arial" w:hAnsi="Arial" w:cs="Arial"/>
          <w:lang w:val="en-US"/>
        </w:rPr>
        <w:tab/>
        <w:t>Net CO</w:t>
      </w:r>
      <w:r w:rsidRPr="00956816">
        <w:rPr>
          <w:rFonts w:ascii="Arial" w:hAnsi="Arial" w:cs="Arial"/>
          <w:vertAlign w:val="subscript"/>
          <w:lang w:val="en-US"/>
        </w:rPr>
        <w:t>2</w:t>
      </w:r>
      <w:r w:rsidRPr="00956816">
        <w:rPr>
          <w:rFonts w:ascii="Arial" w:hAnsi="Arial" w:cs="Arial"/>
          <w:lang w:val="en-US"/>
        </w:rPr>
        <w:t xml:space="preserve"> assimilation rate (mg m</w:t>
      </w:r>
      <w:r w:rsidR="00422C77">
        <w:rPr>
          <w:rFonts w:ascii="Arial" w:hAnsi="Arial" w:cs="Arial"/>
          <w:vertAlign w:val="superscript"/>
          <w:lang w:val="en-US"/>
        </w:rPr>
        <w:noBreakHyphen/>
        <w:t>2</w:t>
      </w:r>
      <w:r w:rsidRPr="00956816">
        <w:rPr>
          <w:rFonts w:ascii="Arial" w:hAnsi="Arial" w:cs="Arial"/>
          <w:lang w:val="en-US"/>
        </w:rPr>
        <w:t xml:space="preserve"> s</w:t>
      </w:r>
      <w:r w:rsidR="00422C77">
        <w:rPr>
          <w:rFonts w:ascii="Arial" w:hAnsi="Arial" w:cs="Arial"/>
          <w:vertAlign w:val="superscript"/>
          <w:lang w:val="en-US"/>
        </w:rPr>
        <w:noBreakHyphen/>
        <w:t>1</w:t>
      </w:r>
      <w:r w:rsidRPr="00956816">
        <w:rPr>
          <w:rFonts w:ascii="Arial" w:hAnsi="Arial" w:cs="Arial"/>
          <w:lang w:val="en-US"/>
        </w:rPr>
        <w:t>)</w:t>
      </w:r>
    </w:p>
    <w:p w:rsidR="00A57AD8" w:rsidRPr="00743826" w:rsidRDefault="00956816" w:rsidP="00A57AD8">
      <w:pPr>
        <w:tabs>
          <w:tab w:val="left" w:pos="851"/>
        </w:tabs>
        <w:ind w:left="851" w:hanging="851"/>
        <w:rPr>
          <w:rFonts w:ascii="Arial" w:hAnsi="Arial" w:cs="Arial"/>
          <w:lang w:val="en-US"/>
        </w:rPr>
      </w:pPr>
      <w:r w:rsidRPr="00956816">
        <w:rPr>
          <w:rFonts w:ascii="Arial" w:hAnsi="Arial" w:cs="Arial"/>
          <w:i/>
          <w:lang w:val="en-US"/>
        </w:rPr>
        <w:t>A</w:t>
      </w:r>
      <w:r w:rsidRPr="00956816">
        <w:rPr>
          <w:rFonts w:ascii="Arial" w:hAnsi="Arial" w:cs="Arial"/>
          <w:i/>
          <w:vertAlign w:val="subscript"/>
          <w:lang w:val="en-US"/>
        </w:rPr>
        <w:t>g</w:t>
      </w:r>
      <w:r w:rsidRPr="00956816">
        <w:rPr>
          <w:rFonts w:ascii="Arial" w:hAnsi="Arial" w:cs="Arial"/>
          <w:vertAlign w:val="subscript"/>
          <w:lang w:val="en-US"/>
        </w:rPr>
        <w:tab/>
      </w:r>
      <w:r w:rsidRPr="00956816">
        <w:rPr>
          <w:rFonts w:ascii="Arial" w:hAnsi="Arial" w:cs="Arial"/>
          <w:lang w:val="en-US"/>
        </w:rPr>
        <w:t>Gross CO</w:t>
      </w:r>
      <w:r w:rsidRPr="00956816">
        <w:rPr>
          <w:rFonts w:ascii="Arial" w:hAnsi="Arial" w:cs="Arial"/>
          <w:vertAlign w:val="subscript"/>
          <w:lang w:val="en-US"/>
        </w:rPr>
        <w:t>2</w:t>
      </w:r>
      <w:r w:rsidRPr="00956816">
        <w:rPr>
          <w:rFonts w:ascii="Arial" w:hAnsi="Arial" w:cs="Arial"/>
          <w:lang w:val="en-US"/>
        </w:rPr>
        <w:t xml:space="preserve"> assimilation rate (mg m</w:t>
      </w:r>
      <w:r w:rsidR="00422C77">
        <w:rPr>
          <w:rFonts w:ascii="Arial" w:hAnsi="Arial" w:cs="Arial"/>
          <w:vertAlign w:val="superscript"/>
          <w:lang w:val="en-US"/>
        </w:rPr>
        <w:noBreakHyphen/>
        <w:t>2</w:t>
      </w:r>
      <w:r w:rsidRPr="00956816">
        <w:rPr>
          <w:rFonts w:ascii="Arial" w:hAnsi="Arial" w:cs="Arial"/>
          <w:lang w:val="en-US"/>
        </w:rPr>
        <w:t xml:space="preserve"> s</w:t>
      </w:r>
      <w:r w:rsidR="00422C77">
        <w:rPr>
          <w:rFonts w:ascii="Arial" w:hAnsi="Arial" w:cs="Arial"/>
          <w:vertAlign w:val="superscript"/>
          <w:lang w:val="en-US"/>
        </w:rPr>
        <w:noBreakHyphen/>
        <w:t>1</w:t>
      </w:r>
      <w:r w:rsidRPr="00956816">
        <w:rPr>
          <w:rFonts w:ascii="Arial" w:hAnsi="Arial" w:cs="Arial"/>
          <w:lang w:val="en-US"/>
        </w:rPr>
        <w:t>)</w:t>
      </w:r>
    </w:p>
    <w:p w:rsidR="00FE6ABA" w:rsidRPr="00743826" w:rsidRDefault="00956816" w:rsidP="00A27A53">
      <w:pPr>
        <w:tabs>
          <w:tab w:val="left" w:pos="851"/>
        </w:tabs>
        <w:ind w:left="851" w:hanging="851"/>
        <w:rPr>
          <w:rFonts w:ascii="Arial" w:hAnsi="Arial" w:cs="Arial"/>
          <w:lang w:val="en-US"/>
        </w:rPr>
      </w:pP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lang w:val="en-US"/>
        </w:rPr>
        <w:tab/>
        <w:t>Photosynthetic rate at saturating light intensity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p w:rsidR="00314007" w:rsidRPr="00743826" w:rsidRDefault="00956816" w:rsidP="00314007">
      <w:pPr>
        <w:tabs>
          <w:tab w:val="left" w:pos="851"/>
        </w:tabs>
        <w:ind w:left="851" w:hanging="851"/>
        <w:rPr>
          <w:rFonts w:ascii="Arial" w:hAnsi="Arial" w:cs="Arial"/>
          <w:lang w:val="en-US"/>
        </w:rPr>
      </w:pPr>
      <w:r w:rsidRPr="00956816">
        <w:rPr>
          <w:rFonts w:ascii="Arial" w:hAnsi="Arial" w:cs="Arial"/>
          <w:i/>
          <w:lang w:val="en-US"/>
        </w:rPr>
        <w:t>A</w:t>
      </w:r>
      <w:r w:rsidRPr="00956816">
        <w:rPr>
          <w:rFonts w:ascii="Arial" w:hAnsi="Arial" w:cs="Arial"/>
          <w:i/>
          <w:vertAlign w:val="subscript"/>
          <w:lang w:val="en-US"/>
        </w:rPr>
        <w:t>m</w:t>
      </w:r>
      <w:proofErr w:type="gramStart"/>
      <w:r w:rsidRPr="00956816">
        <w:rPr>
          <w:rFonts w:ascii="Arial" w:hAnsi="Arial" w:cs="Arial"/>
          <w:i/>
          <w:vertAlign w:val="subscript"/>
          <w:lang w:val="en-US"/>
        </w:rPr>
        <w:t>,max</w:t>
      </w:r>
      <w:proofErr w:type="gramEnd"/>
      <w:r w:rsidRPr="00956816">
        <w:rPr>
          <w:rFonts w:ascii="Arial" w:hAnsi="Arial" w:cs="Arial"/>
          <w:lang w:val="en-US"/>
        </w:rPr>
        <w:tab/>
        <w:t>Leaf photosynthetic capacity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p w:rsidR="00314007" w:rsidRPr="00743826" w:rsidRDefault="00956816" w:rsidP="00314007">
      <w:pPr>
        <w:tabs>
          <w:tab w:val="left" w:pos="851"/>
        </w:tabs>
        <w:ind w:left="851" w:hanging="851"/>
        <w:rPr>
          <w:rFonts w:ascii="Arial" w:hAnsi="Arial" w:cs="Arial"/>
          <w:lang w:val="en-US"/>
        </w:rPr>
      </w:pP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lang w:val="en-US"/>
        </w:rPr>
        <w:tab/>
        <w:t xml:space="preserve">Minimum </w:t>
      </w: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lang w:val="en-US"/>
        </w:rPr>
        <w:t xml:space="preserve">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p w:rsidR="00626C33" w:rsidRPr="00743826" w:rsidRDefault="00956816" w:rsidP="00626C33">
      <w:pPr>
        <w:tabs>
          <w:tab w:val="left" w:pos="851"/>
        </w:tabs>
        <w:ind w:left="851" w:hanging="851"/>
        <w:rPr>
          <w:rFonts w:ascii="Arial" w:hAnsi="Arial" w:cs="Arial"/>
          <w:lang w:val="en-US"/>
        </w:rPr>
      </w:pPr>
      <w:proofErr w:type="gramStart"/>
      <w:r w:rsidRPr="00956816">
        <w:rPr>
          <w:rFonts w:ascii="Arial" w:eastAsia="SymbolMT" w:hAnsi="Arial" w:cs="Arial"/>
          <w:i/>
          <w:lang w:val="en-US"/>
        </w:rPr>
        <w:t>a</w:t>
      </w:r>
      <w:r w:rsidRPr="00956816">
        <w:rPr>
          <w:rFonts w:ascii="Arial" w:eastAsia="SymbolMT" w:hAnsi="Arial" w:cs="Arial"/>
          <w:i/>
          <w:vertAlign w:val="subscript"/>
          <w:lang w:val="en-US"/>
        </w:rPr>
        <w:t>z</w:t>
      </w:r>
      <w:proofErr w:type="gramEnd"/>
      <w:r w:rsidRPr="00956816">
        <w:rPr>
          <w:rFonts w:ascii="Arial" w:eastAsia="SymbolMT" w:hAnsi="Arial" w:cs="Arial"/>
          <w:lang w:val="en-US"/>
        </w:rPr>
        <w:tab/>
        <w:t xml:space="preserve">Ratio between root distance of mean soil water content and </w:t>
      </w:r>
      <w:r w:rsidRPr="00956816">
        <w:rPr>
          <w:rFonts w:ascii="Arial" w:hAnsi="Arial" w:cs="Arial"/>
          <w:i/>
          <w:iCs/>
          <w:lang w:val="en-US"/>
        </w:rPr>
        <w:t>r</w:t>
      </w:r>
      <w:r w:rsidRPr="00956816">
        <w:rPr>
          <w:rFonts w:ascii="Arial" w:hAnsi="Arial" w:cs="Arial"/>
          <w:i/>
          <w:iCs/>
          <w:vertAlign w:val="subscript"/>
          <w:lang w:val="en-US"/>
        </w:rPr>
        <w:t>m</w:t>
      </w:r>
      <w:r w:rsidRPr="00956816">
        <w:rPr>
          <w:rFonts w:ascii="Arial" w:hAnsi="Arial" w:cs="Arial"/>
          <w:iCs/>
          <w:lang w:val="en-US"/>
        </w:rPr>
        <w:t xml:space="preserve"> </w:t>
      </w:r>
      <w:r w:rsidRPr="00956816">
        <w:rPr>
          <w:rFonts w:ascii="Arial" w:hAnsi="Arial" w:cs="Arial"/>
          <w:lang w:val="en-US"/>
        </w:rPr>
        <w:t>(m m</w:t>
      </w:r>
      <w:r w:rsidR="00422C77">
        <w:rPr>
          <w:rFonts w:ascii="Arial" w:hAnsi="Arial" w:cs="Arial"/>
          <w:vertAlign w:val="superscript"/>
          <w:lang w:val="en-US"/>
        </w:rPr>
        <w:noBreakHyphen/>
        <w:t>1</w:t>
      </w:r>
      <w:r w:rsidRPr="00956816">
        <w:rPr>
          <w:rFonts w:ascii="Arial" w:hAnsi="Arial" w:cs="Arial"/>
          <w:lang w:val="en-US"/>
        </w:rPr>
        <w:t> = -)</w:t>
      </w:r>
    </w:p>
    <w:p w:rsidR="0016742A" w:rsidRPr="00743826" w:rsidRDefault="00956816" w:rsidP="008E33E0">
      <w:pPr>
        <w:tabs>
          <w:tab w:val="left" w:pos="851"/>
        </w:tabs>
        <w:ind w:left="851" w:hanging="851"/>
        <w:rPr>
          <w:rFonts w:ascii="Arial" w:hAnsi="Arial" w:cs="Arial"/>
          <w:lang w:val="en-US"/>
        </w:rPr>
      </w:pPr>
      <w:r w:rsidRPr="00956816">
        <w:rPr>
          <w:rFonts w:ascii="Arial" w:hAnsi="Arial" w:cs="Arial"/>
          <w:i/>
          <w:lang w:val="en-US"/>
        </w:rPr>
        <w:t>Coef</w:t>
      </w:r>
      <w:r w:rsidRPr="00956816">
        <w:rPr>
          <w:rFonts w:ascii="Arial" w:hAnsi="Arial" w:cs="Arial"/>
          <w:i/>
          <w:vertAlign w:val="subscript"/>
          <w:lang w:val="en-US"/>
        </w:rPr>
        <w:t>t</w:t>
      </w:r>
      <w:r w:rsidRPr="00956816">
        <w:rPr>
          <w:rFonts w:ascii="Arial" w:hAnsi="Arial" w:cs="Arial"/>
          <w:lang w:val="en-US"/>
        </w:rPr>
        <w:tab/>
        <w:t>PoT coefficient (bar °C</w:t>
      </w:r>
      <w:r w:rsidR="00422C77">
        <w:rPr>
          <w:rFonts w:ascii="Arial" w:hAnsi="Arial" w:cs="Arial"/>
          <w:vertAlign w:val="superscript"/>
          <w:lang w:val="en-US"/>
        </w:rPr>
        <w:noBreakHyphen/>
        <w:t>1</w:t>
      </w:r>
      <w:r w:rsidRPr="00956816">
        <w:rPr>
          <w:rFonts w:ascii="Arial" w:hAnsi="Arial" w:cs="Arial"/>
          <w:lang w:val="en-US"/>
        </w:rPr>
        <w:t>)</w:t>
      </w:r>
    </w:p>
    <w:p w:rsidR="008E33E0" w:rsidRPr="00743826" w:rsidRDefault="00956816" w:rsidP="008E33E0">
      <w:pPr>
        <w:tabs>
          <w:tab w:val="left" w:pos="851"/>
        </w:tabs>
        <w:ind w:left="851" w:hanging="851"/>
        <w:rPr>
          <w:rFonts w:ascii="Arial" w:hAnsi="Arial" w:cs="Arial"/>
          <w:lang w:val="en-US"/>
        </w:rPr>
      </w:pP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ab/>
        <w:t>Intercellular CO</w:t>
      </w:r>
      <w:r w:rsidRPr="00956816">
        <w:rPr>
          <w:rFonts w:ascii="Arial" w:hAnsi="Arial" w:cs="Arial"/>
          <w:vertAlign w:val="subscript"/>
          <w:lang w:val="en-US"/>
        </w:rPr>
        <w:t>2</w:t>
      </w:r>
      <w:r w:rsidRPr="00956816">
        <w:rPr>
          <w:rFonts w:ascii="Arial" w:hAnsi="Arial" w:cs="Arial"/>
          <w:lang w:val="en-US"/>
        </w:rPr>
        <w:t xml:space="preserve"> concentration (mg m</w:t>
      </w:r>
      <w:r w:rsidR="00422C77">
        <w:rPr>
          <w:rFonts w:ascii="Arial" w:hAnsi="Arial" w:cs="Arial"/>
          <w:vertAlign w:val="superscript"/>
          <w:lang w:val="en-US"/>
        </w:rPr>
        <w:noBreakHyphen/>
        <w:t>3</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t>C</w:t>
      </w:r>
      <w:r w:rsidRPr="00956816">
        <w:rPr>
          <w:rFonts w:ascii="Arial" w:hAnsi="Arial" w:cs="Arial"/>
          <w:i/>
          <w:vertAlign w:val="subscript"/>
          <w:lang w:val="en-US"/>
        </w:rPr>
        <w:t>min</w:t>
      </w:r>
      <w:r w:rsidRPr="00956816">
        <w:rPr>
          <w:rFonts w:ascii="Arial" w:hAnsi="Arial" w:cs="Arial"/>
          <w:lang w:val="en-US"/>
        </w:rPr>
        <w:tab/>
        <w:t>Minimum intercellular CO</w:t>
      </w:r>
      <w:r w:rsidRPr="00956816">
        <w:rPr>
          <w:rFonts w:ascii="Arial" w:hAnsi="Arial" w:cs="Arial"/>
          <w:vertAlign w:val="subscript"/>
          <w:lang w:val="en-US"/>
        </w:rPr>
        <w:t>2</w:t>
      </w:r>
      <w:r w:rsidRPr="00956816">
        <w:rPr>
          <w:rFonts w:ascii="Arial" w:hAnsi="Arial" w:cs="Arial"/>
          <w:lang w:val="en-US"/>
        </w:rPr>
        <w:t xml:space="preserve"> concentration (mg m</w:t>
      </w:r>
      <w:r w:rsidR="00422C77">
        <w:rPr>
          <w:rFonts w:ascii="Arial" w:hAnsi="Arial" w:cs="Arial"/>
          <w:vertAlign w:val="superscript"/>
          <w:lang w:val="en-US"/>
        </w:rPr>
        <w:noBreakHyphen/>
        <w:t>3</w:t>
      </w:r>
      <w:r w:rsidRPr="00956816">
        <w:rPr>
          <w:rFonts w:ascii="Arial" w:hAnsi="Arial" w:cs="Arial"/>
          <w:lang w:val="en-US"/>
        </w:rPr>
        <w:t>)</w:t>
      </w:r>
    </w:p>
    <w:p w:rsidR="008E33E0" w:rsidRPr="00743826" w:rsidRDefault="00956816" w:rsidP="008E33E0">
      <w:pPr>
        <w:tabs>
          <w:tab w:val="left" w:pos="851"/>
        </w:tabs>
        <w:ind w:left="851" w:hanging="851"/>
        <w:rPr>
          <w:rFonts w:ascii="Arial" w:hAnsi="Arial" w:cs="Arial"/>
          <w:lang w:val="en-US"/>
        </w:rPr>
      </w:pP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ab/>
        <w:t>CO</w:t>
      </w:r>
      <w:r w:rsidRPr="00956816">
        <w:rPr>
          <w:rFonts w:ascii="Arial" w:hAnsi="Arial" w:cs="Arial"/>
          <w:vertAlign w:val="subscript"/>
          <w:lang w:val="en-US"/>
        </w:rPr>
        <w:t>2</w:t>
      </w:r>
      <w:r w:rsidRPr="00956816">
        <w:rPr>
          <w:rFonts w:ascii="Arial" w:hAnsi="Arial" w:cs="Arial"/>
          <w:lang w:val="en-US"/>
        </w:rPr>
        <w:t xml:space="preserve"> concentration at surface (leaf or canopy) (mg m</w:t>
      </w:r>
      <w:r w:rsidR="00422C77">
        <w:rPr>
          <w:rFonts w:ascii="Arial" w:hAnsi="Arial" w:cs="Arial"/>
          <w:vertAlign w:val="superscript"/>
          <w:lang w:val="en-US"/>
        </w:rPr>
        <w:noBreakHyphen/>
        <w:t>3</w:t>
      </w:r>
      <w:r w:rsidRPr="00956816">
        <w:rPr>
          <w:rFonts w:ascii="Arial" w:hAnsi="Arial" w:cs="Arial"/>
          <w:lang w:val="en-US"/>
        </w:rPr>
        <w:t>)</w:t>
      </w:r>
    </w:p>
    <w:p w:rsidR="008E33E0" w:rsidRPr="00743826" w:rsidRDefault="00956816" w:rsidP="008E33E0">
      <w:pPr>
        <w:tabs>
          <w:tab w:val="left" w:pos="851"/>
        </w:tabs>
        <w:ind w:left="851" w:hanging="851"/>
        <w:rPr>
          <w:rFonts w:ascii="Arial" w:hAnsi="Arial" w:cs="Arial"/>
          <w:lang w:val="en-US"/>
        </w:rPr>
      </w:pPr>
      <w:proofErr w:type="gramStart"/>
      <w:r w:rsidRPr="00956816">
        <w:rPr>
          <w:rFonts w:ascii="Arial" w:hAnsi="Arial" w:cs="Arial"/>
          <w:i/>
          <w:lang w:val="en-US"/>
        </w:rPr>
        <w:t>c</w:t>
      </w:r>
      <w:r w:rsidRPr="00956816">
        <w:rPr>
          <w:rFonts w:ascii="Arial" w:hAnsi="Arial" w:cs="Arial"/>
          <w:i/>
          <w:vertAlign w:val="subscript"/>
          <w:lang w:val="en-US"/>
        </w:rPr>
        <w:t>p</w:t>
      </w:r>
      <w:proofErr w:type="gramEnd"/>
      <w:r w:rsidRPr="00956816">
        <w:rPr>
          <w:rFonts w:ascii="Arial" w:hAnsi="Arial" w:cs="Arial"/>
          <w:vertAlign w:val="subscript"/>
          <w:lang w:val="en-US"/>
        </w:rPr>
        <w:tab/>
      </w:r>
      <w:r w:rsidRPr="00956816">
        <w:rPr>
          <w:rFonts w:ascii="Arial" w:hAnsi="Arial" w:cs="Arial"/>
          <w:lang w:val="en-US"/>
        </w:rPr>
        <w:t>Heat capacity of air at constant pressure (MJ kg</w:t>
      </w:r>
      <w:r w:rsidR="00422C77">
        <w:rPr>
          <w:rFonts w:ascii="Arial" w:hAnsi="Arial" w:cs="Arial"/>
          <w:vertAlign w:val="superscript"/>
          <w:lang w:val="en-US"/>
        </w:rPr>
        <w:noBreakHyphen/>
        <w:t>1</w:t>
      </w:r>
      <w:r w:rsidRPr="00956816">
        <w:rPr>
          <w:rFonts w:ascii="Arial" w:hAnsi="Arial" w:cs="Arial"/>
          <w:lang w:val="en-US"/>
        </w:rPr>
        <w:t xml:space="preserve"> °C</w:t>
      </w:r>
      <w:r w:rsidR="00422C77">
        <w:rPr>
          <w:rFonts w:ascii="Arial" w:hAnsi="Arial" w:cs="Arial"/>
          <w:vertAlign w:val="superscript"/>
          <w:lang w:val="en-US"/>
        </w:rPr>
        <w:noBreakHyphen/>
        <w:t>1</w:t>
      </w:r>
      <w:r w:rsidRPr="00956816">
        <w:rPr>
          <w:rFonts w:ascii="Arial" w:hAnsi="Arial" w:cs="Arial"/>
          <w:lang w:val="en-US"/>
        </w:rPr>
        <w:t>)</w:t>
      </w:r>
    </w:p>
    <w:p w:rsidR="008E33E0" w:rsidRPr="00743826" w:rsidRDefault="00956816" w:rsidP="008E33E0">
      <w:pPr>
        <w:tabs>
          <w:tab w:val="left" w:pos="851"/>
        </w:tabs>
        <w:ind w:left="851" w:hanging="851"/>
        <w:rPr>
          <w:rFonts w:ascii="Arial" w:hAnsi="Arial" w:cs="Arial"/>
          <w:lang w:val="en-US"/>
        </w:rPr>
      </w:pPr>
      <w:r w:rsidRPr="00956816">
        <w:rPr>
          <w:rFonts w:ascii="Arial" w:hAnsi="Arial" w:cs="Arial"/>
          <w:i/>
          <w:lang w:val="en-US"/>
        </w:rPr>
        <w:t>D</w:t>
      </w:r>
      <w:r w:rsidRPr="00956816">
        <w:rPr>
          <w:rFonts w:ascii="Arial" w:hAnsi="Arial" w:cs="Arial"/>
          <w:lang w:val="en-US"/>
        </w:rPr>
        <w:tab/>
        <w:t>Soil hydraulic diffusivity (m</w:t>
      </w:r>
      <w:r w:rsidRPr="00956816">
        <w:rPr>
          <w:rFonts w:ascii="Arial" w:hAnsi="Arial" w:cs="Arial"/>
          <w:vertAlign w:val="superscript"/>
          <w:lang w:val="en-US"/>
        </w:rPr>
        <w:t>2</w:t>
      </w:r>
      <w:r w:rsidRPr="00956816">
        <w:rPr>
          <w:rFonts w:ascii="Arial" w:hAnsi="Arial" w:cs="Arial"/>
          <w:lang w:val="en-US"/>
        </w:rPr>
        <w:t> d</w:t>
      </w:r>
      <w:r w:rsidR="00422C77">
        <w:rPr>
          <w:rFonts w:ascii="Arial" w:hAnsi="Arial" w:cs="Arial"/>
          <w:vertAlign w:val="superscript"/>
          <w:lang w:val="en-US"/>
        </w:rPr>
        <w:noBreakHyphen/>
        <w:t>1</w:t>
      </w:r>
      <w:r w:rsidRPr="00956816">
        <w:rPr>
          <w:rFonts w:ascii="Arial" w:hAnsi="Arial" w:cs="Arial"/>
          <w:lang w:val="en-US"/>
        </w:rPr>
        <w:t>)</w:t>
      </w:r>
    </w:p>
    <w:p w:rsidR="0037248B" w:rsidRPr="00743826" w:rsidRDefault="00956816" w:rsidP="0037248B">
      <w:pPr>
        <w:tabs>
          <w:tab w:val="left" w:pos="851"/>
        </w:tabs>
        <w:ind w:left="851" w:hanging="851"/>
        <w:rPr>
          <w:rFonts w:ascii="Arial" w:hAnsi="Arial" w:cs="Arial"/>
          <w:lang w:val="en-US"/>
        </w:rPr>
      </w:pP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ab/>
        <w:t>Specific humidity deficit between leaf and air (g kg</w:t>
      </w:r>
      <w:r w:rsidR="00422C77">
        <w:rPr>
          <w:rFonts w:ascii="Arial" w:hAnsi="Arial" w:cs="Arial"/>
          <w:vertAlign w:val="superscript"/>
          <w:lang w:val="en-US"/>
        </w:rPr>
        <w:noBreakHyphen/>
        <w:t>1</w:t>
      </w:r>
      <w:r w:rsidRPr="00956816">
        <w:rPr>
          <w:rFonts w:ascii="Arial" w:hAnsi="Arial" w:cs="Arial"/>
          <w:lang w:val="en-US"/>
        </w:rPr>
        <w:t>)</w:t>
      </w:r>
    </w:p>
    <w:p w:rsidR="002A5048" w:rsidRPr="00743826" w:rsidRDefault="00956816" w:rsidP="002A5048">
      <w:pPr>
        <w:tabs>
          <w:tab w:val="left" w:pos="851"/>
        </w:tabs>
        <w:ind w:left="851" w:hanging="851"/>
        <w:rPr>
          <w:rFonts w:ascii="Arial" w:hAnsi="Arial" w:cs="Arial"/>
          <w:lang w:val="en-US"/>
        </w:rPr>
      </w:pPr>
      <w:r w:rsidRPr="00956816">
        <w:rPr>
          <w:rFonts w:ascii="Arial" w:hAnsi="Arial" w:cs="Arial"/>
          <w:i/>
          <w:lang w:val="en-US"/>
        </w:rPr>
        <w:t>D</w:t>
      </w:r>
      <w:r w:rsidRPr="00956816">
        <w:rPr>
          <w:rFonts w:ascii="Arial" w:hAnsi="Arial" w:cs="Arial"/>
          <w:i/>
          <w:vertAlign w:val="subscript"/>
          <w:lang w:val="en-US"/>
        </w:rPr>
        <w:t>max</w:t>
      </w:r>
      <w:r w:rsidRPr="00956816">
        <w:rPr>
          <w:rFonts w:ascii="Arial" w:hAnsi="Arial" w:cs="Arial"/>
          <w:lang w:val="en-US"/>
        </w:rPr>
        <w:tab/>
        <w:t xml:space="preserve">Value of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xml:space="preserve"> at complete stomata closure (g kg</w:t>
      </w:r>
      <w:r w:rsidR="00422C77">
        <w:rPr>
          <w:rFonts w:ascii="Arial" w:hAnsi="Arial" w:cs="Arial"/>
          <w:vertAlign w:val="superscript"/>
          <w:lang w:val="en-US"/>
        </w:rPr>
        <w:noBreakHyphen/>
        <w:t>1</w:t>
      </w:r>
      <w:r w:rsidRPr="00956816">
        <w:rPr>
          <w:rFonts w:ascii="Arial" w:hAnsi="Arial" w:cs="Arial"/>
          <w:lang w:val="en-US"/>
        </w:rPr>
        <w:t>)</w:t>
      </w:r>
    </w:p>
    <w:p w:rsidR="00E12594" w:rsidRPr="00743826" w:rsidRDefault="00956816" w:rsidP="008E6161">
      <w:pPr>
        <w:tabs>
          <w:tab w:val="left" w:pos="851"/>
        </w:tabs>
        <w:ind w:left="851" w:hanging="851"/>
        <w:rPr>
          <w:rFonts w:ascii="Arial" w:hAnsi="Arial" w:cs="Arial"/>
          <w:lang w:val="en-US"/>
        </w:rPr>
      </w:pPr>
      <w:r w:rsidRPr="00956816">
        <w:rPr>
          <w:rFonts w:ascii="Arial" w:hAnsi="Arial" w:cs="Arial"/>
          <w:i/>
          <w:lang w:val="en-US"/>
        </w:rPr>
        <w:t>E</w:t>
      </w:r>
      <w:r w:rsidRPr="00956816">
        <w:rPr>
          <w:rFonts w:ascii="Arial" w:hAnsi="Arial" w:cs="Arial"/>
          <w:i/>
          <w:lang w:val="en-US"/>
        </w:rPr>
        <w:tab/>
      </w:r>
      <w:r w:rsidRPr="00956816">
        <w:rPr>
          <w:rFonts w:ascii="Arial" w:hAnsi="Arial" w:cs="Arial"/>
          <w:lang w:val="en-US"/>
        </w:rPr>
        <w:t>Water evaporation rate (kg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DF1BC0" w:rsidRPr="00743826" w:rsidRDefault="00956816" w:rsidP="00DF1BC0">
      <w:pPr>
        <w:tabs>
          <w:tab w:val="left" w:pos="851"/>
        </w:tabs>
        <w:ind w:left="851" w:hanging="851"/>
        <w:rPr>
          <w:rFonts w:ascii="Arial" w:hAnsi="Arial" w:cs="Arial"/>
          <w:lang w:val="en-US"/>
        </w:rPr>
      </w:pPr>
      <w:r w:rsidRPr="00956816">
        <w:rPr>
          <w:rFonts w:ascii="Arial" w:hAnsi="Arial" w:cs="Arial"/>
          <w:i/>
          <w:lang w:val="en-US"/>
        </w:rPr>
        <w:t>E</w:t>
      </w:r>
      <w:r w:rsidRPr="00956816">
        <w:rPr>
          <w:rFonts w:ascii="Arial" w:hAnsi="Arial" w:cs="Arial"/>
          <w:i/>
          <w:vertAlign w:val="subscript"/>
          <w:lang w:val="en-US"/>
        </w:rPr>
        <w:t>n</w:t>
      </w:r>
      <w:r w:rsidRPr="00956816">
        <w:rPr>
          <w:rFonts w:ascii="Arial" w:hAnsi="Arial" w:cs="Arial"/>
          <w:i/>
          <w:lang w:val="en-US"/>
        </w:rPr>
        <w:tab/>
      </w:r>
      <w:r w:rsidRPr="00956816">
        <w:rPr>
          <w:rFonts w:ascii="Arial" w:hAnsi="Arial" w:cs="Arial"/>
          <w:lang w:val="en-US"/>
        </w:rPr>
        <w:t>Water evaporation rate of bare soil (mm</w:t>
      </w:r>
      <w:r w:rsidRPr="00956816">
        <w:rPr>
          <w:rFonts w:ascii="Arial" w:hAnsi="Arial" w:cs="Arial"/>
          <w:vertAlign w:val="superscript"/>
          <w:lang w:val="en-US"/>
        </w:rPr>
        <w:t xml:space="preserve"> </w:t>
      </w:r>
      <w:r w:rsidRPr="00956816">
        <w:rPr>
          <w:rFonts w:ascii="Arial" w:hAnsi="Arial" w:cs="Arial"/>
          <w:lang w:val="en-US"/>
        </w:rPr>
        <w:t>d</w:t>
      </w:r>
      <w:r w:rsidR="00422C77">
        <w:rPr>
          <w:rFonts w:ascii="Arial" w:hAnsi="Arial" w:cs="Arial"/>
          <w:vertAlign w:val="superscript"/>
          <w:lang w:val="en-US"/>
        </w:rPr>
        <w:noBreakHyphen/>
        <w:t>1</w:t>
      </w:r>
      <w:r w:rsidRPr="00956816">
        <w:rPr>
          <w:rFonts w:ascii="Arial" w:hAnsi="Arial" w:cs="Arial"/>
          <w:lang w:val="en-US"/>
        </w:rPr>
        <w:t>)</w:t>
      </w:r>
    </w:p>
    <w:p w:rsidR="00DF1BC0" w:rsidRPr="00743826" w:rsidRDefault="00956816" w:rsidP="00DF1BC0">
      <w:pPr>
        <w:tabs>
          <w:tab w:val="left" w:pos="851"/>
        </w:tabs>
        <w:ind w:left="851" w:hanging="851"/>
        <w:rPr>
          <w:rFonts w:ascii="Arial" w:hAnsi="Arial" w:cs="Arial"/>
          <w:lang w:val="en-US"/>
        </w:rPr>
      </w:pPr>
      <w:r w:rsidRPr="00956816">
        <w:rPr>
          <w:rFonts w:ascii="Arial" w:hAnsi="Arial" w:cs="Arial"/>
          <w:i/>
          <w:lang w:val="en-US"/>
        </w:rPr>
        <w:t>E</w:t>
      </w:r>
      <w:r w:rsidRPr="00956816">
        <w:rPr>
          <w:rFonts w:ascii="Arial" w:hAnsi="Arial" w:cs="Arial"/>
          <w:i/>
          <w:vertAlign w:val="subscript"/>
          <w:lang w:val="en-US"/>
        </w:rPr>
        <w:t>s</w:t>
      </w:r>
      <w:r w:rsidRPr="00956816">
        <w:rPr>
          <w:rFonts w:ascii="Arial" w:hAnsi="Arial" w:cs="Arial"/>
          <w:i/>
          <w:lang w:val="en-US"/>
        </w:rPr>
        <w:tab/>
      </w:r>
      <w:r w:rsidRPr="00956816">
        <w:rPr>
          <w:rFonts w:ascii="Arial" w:hAnsi="Arial" w:cs="Arial"/>
          <w:lang w:val="en-US"/>
        </w:rPr>
        <w:t>Water evaporation rate of soil surface (mm</w:t>
      </w:r>
      <w:r w:rsidRPr="00956816">
        <w:rPr>
          <w:rFonts w:ascii="Arial" w:hAnsi="Arial" w:cs="Arial"/>
          <w:vertAlign w:val="superscript"/>
          <w:lang w:val="en-US"/>
        </w:rPr>
        <w:t xml:space="preserve"> </w:t>
      </w:r>
      <w:r w:rsidRPr="00956816">
        <w:rPr>
          <w:rFonts w:ascii="Arial" w:hAnsi="Arial" w:cs="Arial"/>
          <w:lang w:val="en-US"/>
        </w:rPr>
        <w:t>d</w:t>
      </w:r>
      <w:r w:rsidR="00422C77">
        <w:rPr>
          <w:rFonts w:ascii="Arial" w:hAnsi="Arial" w:cs="Arial"/>
          <w:vertAlign w:val="superscript"/>
          <w:lang w:val="en-US"/>
        </w:rPr>
        <w:noBreakHyphen/>
        <w:t>1</w:t>
      </w:r>
      <w:r w:rsidRPr="00956816">
        <w:rPr>
          <w:rFonts w:ascii="Arial" w:hAnsi="Arial" w:cs="Arial"/>
          <w:lang w:val="en-US"/>
        </w:rPr>
        <w:t>)</w:t>
      </w:r>
    </w:p>
    <w:p w:rsidR="002A5048" w:rsidRPr="00743826" w:rsidRDefault="002A5048" w:rsidP="002A5048">
      <w:pPr>
        <w:tabs>
          <w:tab w:val="left" w:pos="851"/>
        </w:tabs>
        <w:ind w:left="851" w:hanging="851"/>
        <w:rPr>
          <w:rFonts w:ascii="Arial" w:hAnsi="Arial" w:cs="Arial"/>
          <w:lang w:val="en-US"/>
        </w:rPr>
      </w:pPr>
      <w:proofErr w:type="gramStart"/>
      <w:r w:rsidRPr="00743826">
        <w:rPr>
          <w:rFonts w:ascii="Arial" w:hAnsi="Arial" w:cs="Arial"/>
          <w:i/>
          <w:lang w:val="en-US"/>
        </w:rPr>
        <w:t>e</w:t>
      </w:r>
      <w:r w:rsidR="00956816" w:rsidRPr="00956816">
        <w:rPr>
          <w:rFonts w:ascii="Arial" w:hAnsi="Arial" w:cs="Arial"/>
          <w:i/>
          <w:vertAlign w:val="subscript"/>
          <w:lang w:val="en-US"/>
        </w:rPr>
        <w:t>a</w:t>
      </w:r>
      <w:proofErr w:type="gramEnd"/>
      <w:r w:rsidR="00956816" w:rsidRPr="00956816">
        <w:rPr>
          <w:rFonts w:ascii="Arial" w:hAnsi="Arial" w:cs="Arial"/>
          <w:vertAlign w:val="subscript"/>
          <w:lang w:val="en-US"/>
        </w:rPr>
        <w:tab/>
      </w:r>
      <w:r w:rsidR="00956816" w:rsidRPr="00956816">
        <w:rPr>
          <w:rFonts w:ascii="Arial" w:hAnsi="Arial" w:cs="Arial"/>
          <w:lang w:val="en-US"/>
        </w:rPr>
        <w:t>Actual water vapor pressure (kPa)</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lang w:val="en-US"/>
        </w:rPr>
        <w:t>e</w:t>
      </w:r>
      <w:r w:rsidRPr="00956816">
        <w:rPr>
          <w:rFonts w:ascii="Arial" w:hAnsi="Arial" w:cs="Arial"/>
          <w:i/>
          <w:vertAlign w:val="subscript"/>
          <w:lang w:val="en-US"/>
        </w:rPr>
        <w:t>s</w:t>
      </w:r>
      <w:proofErr w:type="gramEnd"/>
      <w:r w:rsidRPr="00956816">
        <w:rPr>
          <w:rFonts w:ascii="Arial" w:hAnsi="Arial" w:cs="Arial"/>
          <w:vertAlign w:val="subscript"/>
          <w:lang w:val="en-US"/>
        </w:rPr>
        <w:tab/>
      </w:r>
      <w:r w:rsidRPr="00956816">
        <w:rPr>
          <w:rFonts w:ascii="Arial" w:hAnsi="Arial" w:cs="Arial"/>
          <w:lang w:val="en-US"/>
        </w:rPr>
        <w:t>Saturation pressure of water vapor (kPa)</w:t>
      </w:r>
    </w:p>
    <w:p w:rsidR="00912D71" w:rsidRPr="00743826" w:rsidRDefault="00956816" w:rsidP="005B3FA7">
      <w:pPr>
        <w:tabs>
          <w:tab w:val="left" w:pos="851"/>
        </w:tabs>
        <w:ind w:left="851" w:hanging="851"/>
        <w:rPr>
          <w:rFonts w:ascii="Arial" w:hAnsi="Arial" w:cs="Arial"/>
          <w:lang w:val="en-US"/>
        </w:rPr>
      </w:pPr>
      <w:proofErr w:type="gramStart"/>
      <w:r w:rsidRPr="00956816">
        <w:rPr>
          <w:rFonts w:ascii="Arial" w:hAnsi="Arial" w:cs="Arial"/>
          <w:i/>
          <w:lang w:val="en-US"/>
        </w:rPr>
        <w:t>f</w:t>
      </w:r>
      <w:proofErr w:type="gramEnd"/>
      <w:r w:rsidRPr="00956816">
        <w:rPr>
          <w:rFonts w:ascii="Arial" w:hAnsi="Arial" w:cs="Arial"/>
          <w:lang w:val="en-US"/>
        </w:rPr>
        <w:tab/>
        <w:t xml:space="preserve">Ratio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w:t>
      </w:r>
    </w:p>
    <w:p w:rsidR="005B3FA7" w:rsidRPr="00743826" w:rsidRDefault="00956816" w:rsidP="005B3FA7">
      <w:pPr>
        <w:tabs>
          <w:tab w:val="left" w:pos="851"/>
        </w:tabs>
        <w:ind w:left="851" w:hanging="851"/>
        <w:rPr>
          <w:rFonts w:ascii="Arial" w:hAnsi="Arial" w:cs="Arial"/>
          <w:lang w:val="en-US"/>
        </w:rPr>
      </w:pPr>
      <w:proofErr w:type="gramStart"/>
      <w:r w:rsidRPr="00956816">
        <w:rPr>
          <w:rFonts w:ascii="Arial" w:hAnsi="Arial" w:cs="Arial"/>
          <w:i/>
          <w:lang w:val="en-US"/>
        </w:rPr>
        <w:t>f</w:t>
      </w:r>
      <w:r w:rsidRPr="00956816">
        <w:rPr>
          <w:rFonts w:ascii="Arial" w:hAnsi="Arial" w:cs="Arial"/>
          <w:vertAlign w:val="subscript"/>
          <w:lang w:val="en-US"/>
        </w:rPr>
        <w:t>min</w:t>
      </w:r>
      <w:proofErr w:type="gramEnd"/>
      <w:r w:rsidRPr="00956816">
        <w:rPr>
          <w:rFonts w:ascii="Arial" w:hAnsi="Arial" w:cs="Arial"/>
          <w:lang w:val="en-US"/>
        </w:rPr>
        <w:tab/>
      </w:r>
      <w:bookmarkStart w:id="109" w:name="OLE_LINK100"/>
      <w:bookmarkStart w:id="110" w:name="OLE_LINK101"/>
      <w:r w:rsidRPr="00956816">
        <w:rPr>
          <w:rFonts w:ascii="Arial" w:hAnsi="Arial" w:cs="Arial"/>
          <w:lang w:val="en-US"/>
        </w:rPr>
        <w:t xml:space="preserve">Ratio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at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xml:space="preserve"> = </w:t>
      </w:r>
      <w:r w:rsidRPr="00956816">
        <w:rPr>
          <w:rFonts w:ascii="Arial" w:hAnsi="Arial" w:cs="Arial"/>
          <w:i/>
          <w:lang w:val="en-US"/>
        </w:rPr>
        <w:t>D</w:t>
      </w:r>
      <w:r w:rsidRPr="00956816">
        <w:rPr>
          <w:rFonts w:ascii="Arial" w:hAnsi="Arial" w:cs="Arial"/>
          <w:i/>
          <w:vertAlign w:val="subscript"/>
          <w:lang w:val="en-US"/>
        </w:rPr>
        <w:t>max</w:t>
      </w:r>
      <w:r w:rsidRPr="00956816">
        <w:rPr>
          <w:rFonts w:ascii="Arial" w:hAnsi="Arial" w:cs="Arial"/>
          <w:lang w:val="en-US"/>
        </w:rPr>
        <w:t xml:space="preserve"> (-)</w:t>
      </w:r>
      <w:bookmarkEnd w:id="109"/>
      <w:bookmarkEnd w:id="110"/>
    </w:p>
    <w:p w:rsidR="00912D71" w:rsidRPr="00743826" w:rsidRDefault="00956816" w:rsidP="00912D71">
      <w:pPr>
        <w:tabs>
          <w:tab w:val="left" w:pos="851"/>
        </w:tabs>
        <w:ind w:left="851" w:hanging="851"/>
        <w:rPr>
          <w:rFonts w:ascii="Arial" w:hAnsi="Arial" w:cs="Arial"/>
          <w:lang w:val="en-US"/>
        </w:rPr>
      </w:pPr>
      <w:proofErr w:type="gramStart"/>
      <w:r w:rsidRPr="00956816">
        <w:rPr>
          <w:rFonts w:ascii="Arial" w:hAnsi="Arial" w:cs="Arial"/>
          <w:i/>
          <w:lang w:val="en-US"/>
        </w:rPr>
        <w:t>f</w:t>
      </w:r>
      <w:r w:rsidRPr="00956816">
        <w:rPr>
          <w:rFonts w:ascii="Arial" w:hAnsi="Arial" w:cs="Arial"/>
          <w:i/>
          <w:vertAlign w:val="subscript"/>
          <w:lang w:val="en-US"/>
        </w:rPr>
        <w:t>z</w:t>
      </w:r>
      <w:proofErr w:type="gramEnd"/>
      <w:r w:rsidRPr="00956816">
        <w:rPr>
          <w:rFonts w:ascii="Arial" w:hAnsi="Arial" w:cs="Arial"/>
          <w:lang w:val="en-US"/>
        </w:rPr>
        <w:tab/>
        <w:t xml:space="preserve">Empirical parameter of </w:t>
      </w:r>
      <w:r w:rsidR="00743826" w:rsidRPr="00743826">
        <w:rPr>
          <w:rFonts w:ascii="Arial" w:hAnsi="Arial" w:cs="Arial"/>
          <w:lang w:val="en-US"/>
        </w:rPr>
        <w:t xml:space="preserve">the </w:t>
      </w:r>
      <w:r w:rsidRPr="00956816">
        <w:rPr>
          <w:rFonts w:ascii="Arial" w:hAnsi="Arial" w:cs="Arial"/>
          <w:lang w:val="en-US"/>
        </w:rPr>
        <w:t xml:space="preserve">Jong van Lier et al. </w:t>
      </w:r>
      <w:r w:rsidR="00912D71" w:rsidRPr="00743826">
        <w:rPr>
          <w:rFonts w:ascii="Arial" w:hAnsi="Arial" w:cs="Arial"/>
          <w:lang w:val="en-US"/>
        </w:rPr>
        <w:t>(2008)</w:t>
      </w:r>
      <w:r w:rsidRPr="00956816">
        <w:rPr>
          <w:rFonts w:ascii="Arial" w:hAnsi="Arial" w:cs="Arial"/>
          <w:lang w:val="en-US"/>
        </w:rPr>
        <w:t xml:space="preserve"> model</w:t>
      </w:r>
    </w:p>
    <w:p w:rsidR="005B3FA7" w:rsidRPr="00743826" w:rsidRDefault="00956816" w:rsidP="005B3FA7">
      <w:pPr>
        <w:tabs>
          <w:tab w:val="left" w:pos="851"/>
        </w:tabs>
        <w:ind w:left="851" w:hanging="851"/>
        <w:rPr>
          <w:rFonts w:ascii="Arial" w:hAnsi="Arial" w:cs="Arial"/>
          <w:lang w:val="en-US"/>
        </w:rPr>
      </w:pPr>
      <w:proofErr w:type="gramStart"/>
      <w:r w:rsidRPr="00956816">
        <w:rPr>
          <w:rFonts w:ascii="Arial" w:hAnsi="Arial" w:cs="Arial"/>
          <w:i/>
          <w:lang w:val="en-US"/>
        </w:rPr>
        <w:t>f</w:t>
      </w:r>
      <w:r w:rsidRPr="00956816">
        <w:rPr>
          <w:rFonts w:ascii="Arial" w:hAnsi="Arial" w:cs="Arial"/>
          <w:vertAlign w:val="subscript"/>
          <w:lang w:val="en-US"/>
        </w:rPr>
        <w:t>0</w:t>
      </w:r>
      <w:proofErr w:type="gramEnd"/>
      <w:r w:rsidRPr="00956816">
        <w:rPr>
          <w:rFonts w:ascii="Arial" w:hAnsi="Arial" w:cs="Arial"/>
          <w:lang w:val="en-US"/>
        </w:rPr>
        <w:tab/>
        <w:t xml:space="preserve">Ratio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at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xml:space="preserve"> = 0 (-)</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t>G</w:t>
      </w:r>
      <w:r w:rsidRPr="00956816">
        <w:rPr>
          <w:rFonts w:ascii="Arial" w:hAnsi="Arial" w:cs="Arial"/>
          <w:lang w:val="en-US"/>
        </w:rPr>
        <w:tab/>
        <w:t>Soil heat flux (W m</w:t>
      </w:r>
      <w:r w:rsidR="00422C77">
        <w:rPr>
          <w:rFonts w:ascii="Arial" w:hAnsi="Arial" w:cs="Arial"/>
          <w:vertAlign w:val="superscript"/>
          <w:lang w:val="en-US"/>
        </w:rPr>
        <w:noBreakHyphen/>
        <w:t>2</w:t>
      </w:r>
      <w:r w:rsidRPr="00956816">
        <w:rPr>
          <w:rFonts w:ascii="Arial" w:hAnsi="Arial" w:cs="Arial"/>
          <w:lang w:val="en-US"/>
        </w:rPr>
        <w:t>)</w:t>
      </w:r>
    </w:p>
    <w:p w:rsidR="00777EF6" w:rsidRPr="00743826" w:rsidRDefault="00956816" w:rsidP="00777EF6">
      <w:pPr>
        <w:tabs>
          <w:tab w:val="left" w:pos="851"/>
        </w:tabs>
        <w:ind w:left="851" w:hanging="851"/>
        <w:rPr>
          <w:rFonts w:ascii="Arial" w:hAnsi="Arial" w:cs="Arial"/>
          <w:lang w:val="en-US"/>
        </w:rPr>
      </w:pPr>
      <w:proofErr w:type="gramStart"/>
      <w:r w:rsidRPr="00956816">
        <w:rPr>
          <w:rFonts w:ascii="Arial" w:hAnsi="Arial" w:cs="Arial"/>
          <w:i/>
          <w:lang w:val="en-US"/>
        </w:rPr>
        <w:t>g</w:t>
      </w:r>
      <w:r w:rsidRPr="00956816">
        <w:rPr>
          <w:rFonts w:ascii="Arial" w:hAnsi="Arial" w:cs="Arial"/>
          <w:i/>
          <w:vertAlign w:val="subscript"/>
          <w:lang w:val="en-US"/>
        </w:rPr>
        <w:t>bl</w:t>
      </w:r>
      <w:proofErr w:type="gramEnd"/>
      <w:r w:rsidRPr="00956816">
        <w:rPr>
          <w:rFonts w:ascii="Arial" w:hAnsi="Arial" w:cs="Arial"/>
          <w:vertAlign w:val="subscript"/>
          <w:lang w:val="en-US"/>
        </w:rPr>
        <w:tab/>
      </w:r>
      <w:r w:rsidRPr="00956816">
        <w:rPr>
          <w:rFonts w:ascii="Arial" w:hAnsi="Arial" w:cs="Arial"/>
          <w:lang w:val="en-US"/>
        </w:rPr>
        <w:t>Boundary layer conductance (mm s</w:t>
      </w:r>
      <w:r w:rsidR="00422C77">
        <w:rPr>
          <w:rFonts w:ascii="Arial" w:hAnsi="Arial" w:cs="Arial"/>
          <w:vertAlign w:val="superscript"/>
          <w:lang w:val="en-US"/>
        </w:rPr>
        <w:noBreakHyphen/>
        <w:t>1</w:t>
      </w:r>
      <w:r w:rsidRPr="00956816">
        <w:rPr>
          <w:rFonts w:ascii="Arial" w:hAnsi="Arial" w:cs="Arial"/>
          <w:lang w:val="en-US"/>
        </w:rPr>
        <w:t>)</w:t>
      </w:r>
    </w:p>
    <w:p w:rsidR="00777EF6" w:rsidRPr="00743826" w:rsidRDefault="00956816" w:rsidP="00777EF6">
      <w:pPr>
        <w:tabs>
          <w:tab w:val="left" w:pos="851"/>
        </w:tabs>
        <w:ind w:left="851" w:hanging="851"/>
        <w:rPr>
          <w:rFonts w:ascii="Arial" w:hAnsi="Arial" w:cs="Arial"/>
          <w:lang w:val="en-US"/>
        </w:rPr>
      </w:pPr>
      <w:proofErr w:type="gramStart"/>
      <w:r w:rsidRPr="00956816">
        <w:rPr>
          <w:rFonts w:ascii="Arial" w:hAnsi="Arial" w:cs="Arial"/>
          <w:i/>
          <w:lang w:val="en-US"/>
        </w:rPr>
        <w:t>g</w:t>
      </w:r>
      <w:r w:rsidRPr="00956816">
        <w:rPr>
          <w:rFonts w:ascii="Arial" w:hAnsi="Arial" w:cs="Arial"/>
          <w:i/>
          <w:vertAlign w:val="subscript"/>
          <w:lang w:val="en-US"/>
        </w:rPr>
        <w:t>m</w:t>
      </w:r>
      <w:proofErr w:type="gramEnd"/>
      <w:r w:rsidRPr="00956816">
        <w:rPr>
          <w:rFonts w:ascii="Arial" w:hAnsi="Arial" w:cs="Arial"/>
          <w:vertAlign w:val="subscript"/>
          <w:lang w:val="en-US"/>
        </w:rPr>
        <w:tab/>
      </w:r>
      <w:r w:rsidRPr="00956816">
        <w:rPr>
          <w:rFonts w:ascii="Arial" w:hAnsi="Arial" w:cs="Arial"/>
          <w:lang w:val="en-US"/>
        </w:rPr>
        <w:t>Mesophyll conductance (mm s</w:t>
      </w:r>
      <w:r w:rsidR="00422C77">
        <w:rPr>
          <w:rFonts w:ascii="Arial" w:hAnsi="Arial" w:cs="Arial"/>
          <w:vertAlign w:val="superscript"/>
          <w:lang w:val="en-US"/>
        </w:rPr>
        <w:noBreakHyphen/>
        <w:t>1</w:t>
      </w:r>
      <w:r w:rsidRPr="00956816">
        <w:rPr>
          <w:rFonts w:ascii="Arial" w:hAnsi="Arial" w:cs="Arial"/>
          <w:lang w:val="en-US"/>
        </w:rPr>
        <w:t>)</w:t>
      </w:r>
    </w:p>
    <w:p w:rsidR="003A39DA" w:rsidRPr="00743826" w:rsidRDefault="00956816" w:rsidP="003A39DA">
      <w:pPr>
        <w:tabs>
          <w:tab w:val="left" w:pos="851"/>
        </w:tabs>
        <w:ind w:left="851" w:hanging="851"/>
        <w:rPr>
          <w:rFonts w:ascii="Arial" w:hAnsi="Arial" w:cs="Arial"/>
          <w:lang w:val="en-US"/>
        </w:rPr>
      </w:pPr>
      <w:proofErr w:type="gramStart"/>
      <w:r w:rsidRPr="00956816">
        <w:rPr>
          <w:rFonts w:ascii="Arial" w:hAnsi="Arial" w:cs="Arial"/>
          <w:i/>
          <w:lang w:val="en-US"/>
        </w:rPr>
        <w:t>g</w:t>
      </w:r>
      <w:r w:rsidRPr="00956816">
        <w:rPr>
          <w:rFonts w:ascii="Arial" w:hAnsi="Arial" w:cs="Arial"/>
          <w:i/>
          <w:vertAlign w:val="subscript"/>
          <w:lang w:val="en-US"/>
        </w:rPr>
        <w:t>s</w:t>
      </w:r>
      <w:proofErr w:type="gramEnd"/>
      <w:r w:rsidRPr="00956816">
        <w:rPr>
          <w:rFonts w:ascii="Arial" w:hAnsi="Arial" w:cs="Arial"/>
          <w:lang w:val="en-US"/>
        </w:rPr>
        <w:tab/>
        <w:t>Stomatal conductance for water vapor (mm s</w:t>
      </w:r>
      <w:r w:rsidR="00422C77">
        <w:rPr>
          <w:rFonts w:ascii="Arial" w:hAnsi="Arial" w:cs="Arial"/>
          <w:vertAlign w:val="superscript"/>
          <w:lang w:val="en-US"/>
        </w:rPr>
        <w:noBreakHyphen/>
        <w:t>1</w:t>
      </w:r>
      <w:r w:rsidRPr="00956816">
        <w:rPr>
          <w:rFonts w:ascii="Arial" w:hAnsi="Arial" w:cs="Arial"/>
          <w:lang w:val="en-US"/>
        </w:rPr>
        <w:t>)</w:t>
      </w:r>
    </w:p>
    <w:p w:rsidR="005C37EA" w:rsidRDefault="00956816">
      <w:pPr>
        <w:tabs>
          <w:tab w:val="left" w:pos="851"/>
        </w:tabs>
        <w:ind w:left="1418" w:hanging="1418"/>
        <w:rPr>
          <w:rFonts w:ascii="Arial" w:hAnsi="Arial" w:cs="Arial"/>
          <w:lang w:val="en-US"/>
        </w:rPr>
      </w:pPr>
      <w:proofErr w:type="gramStart"/>
      <w:r w:rsidRPr="00956816">
        <w:rPr>
          <w:rFonts w:ascii="Arial" w:hAnsi="Arial" w:cs="Arial"/>
          <w:i/>
          <w:lang w:val="en-US"/>
        </w:rPr>
        <w:t>g</w:t>
      </w:r>
      <w:r w:rsidRPr="00956816">
        <w:rPr>
          <w:rFonts w:ascii="Arial" w:hAnsi="Arial" w:cs="Arial"/>
          <w:i/>
          <w:vertAlign w:val="subscript"/>
          <w:lang w:val="en-US"/>
        </w:rPr>
        <w:t>sc</w:t>
      </w:r>
      <w:proofErr w:type="gramEnd"/>
      <w:r w:rsidRPr="00956816">
        <w:rPr>
          <w:rFonts w:ascii="Arial" w:hAnsi="Arial" w:cs="Arial"/>
          <w:lang w:val="en-US"/>
        </w:rPr>
        <w:tab/>
        <w:t>Stomatal conductance for CO</w:t>
      </w:r>
      <w:r w:rsidRPr="00956816">
        <w:rPr>
          <w:rFonts w:ascii="Arial" w:hAnsi="Arial" w:cs="Arial"/>
          <w:vertAlign w:val="subscript"/>
          <w:lang w:val="en-US"/>
        </w:rPr>
        <w:t>2</w:t>
      </w:r>
      <w:r w:rsidRPr="00956816">
        <w:rPr>
          <w:rFonts w:ascii="Arial" w:hAnsi="Arial" w:cs="Arial"/>
          <w:lang w:val="en-US"/>
        </w:rPr>
        <w:t xml:space="preserve"> (mm s</w:t>
      </w:r>
      <w:r w:rsidR="00422C77">
        <w:rPr>
          <w:rFonts w:ascii="Arial" w:hAnsi="Arial" w:cs="Arial"/>
          <w:vertAlign w:val="superscript"/>
          <w:lang w:val="en-US"/>
        </w:rPr>
        <w:noBreakHyphen/>
        <w:t>1</w:t>
      </w:r>
      <w:r w:rsidRPr="00956816">
        <w:rPr>
          <w:rFonts w:ascii="Arial" w:hAnsi="Arial" w:cs="Arial"/>
          <w:lang w:val="en-US"/>
        </w:rPr>
        <w:t>)</w:t>
      </w:r>
    </w:p>
    <w:p w:rsidR="00314007" w:rsidRPr="00743826" w:rsidRDefault="008203FA" w:rsidP="0005601D">
      <w:pPr>
        <w:tabs>
          <w:tab w:val="left" w:pos="851"/>
        </w:tabs>
        <w:ind w:left="851" w:hanging="851"/>
        <w:rPr>
          <w:rFonts w:ascii="Arial" w:hAnsi="Arial" w:cs="Arial"/>
          <w:lang w:val="en-US"/>
        </w:rPr>
      </w:pPr>
      <w:r w:rsidRPr="00743826">
        <w:rPr>
          <w:rFonts w:ascii="Arial" w:hAnsi="Arial" w:cs="Arial"/>
          <w:position w:val="-12"/>
          <w:lang w:val="en-US"/>
        </w:rPr>
        <w:object w:dxaOrig="38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9.5pt" o:ole="">
            <v:imagedata r:id="rId10" o:title=""/>
          </v:shape>
          <o:OLEObject Type="Embed" ProgID="Equation.3" ShapeID="_x0000_i1025" DrawAspect="Content" ObjectID="_1370242736" r:id="rId11"/>
        </w:object>
      </w:r>
      <w:r w:rsidR="00314007" w:rsidRPr="00743826">
        <w:rPr>
          <w:rFonts w:ascii="Arial" w:hAnsi="Arial" w:cs="Arial"/>
          <w:position w:val="-12"/>
          <w:lang w:val="en-US"/>
        </w:rPr>
        <w:tab/>
      </w:r>
      <w:r w:rsidR="00956816" w:rsidRPr="00956816">
        <w:rPr>
          <w:rFonts w:ascii="Arial" w:hAnsi="Arial" w:cs="Arial"/>
          <w:lang w:val="en-US"/>
        </w:rPr>
        <w:t>First approximation of stomatal conductance for CO</w:t>
      </w:r>
      <w:r w:rsidR="00956816" w:rsidRPr="00956816">
        <w:rPr>
          <w:rFonts w:ascii="Arial" w:hAnsi="Arial" w:cs="Arial"/>
          <w:vertAlign w:val="subscript"/>
          <w:lang w:val="en-US"/>
        </w:rPr>
        <w:t>2</w:t>
      </w:r>
      <w:r w:rsidR="00956816" w:rsidRPr="00956816">
        <w:rPr>
          <w:rFonts w:ascii="Arial" w:hAnsi="Arial" w:cs="Arial"/>
          <w:lang w:val="en-US"/>
        </w:rPr>
        <w:t xml:space="preserve"> (mm s</w:t>
      </w:r>
      <w:r w:rsidR="00422C77">
        <w:rPr>
          <w:rFonts w:ascii="Arial" w:hAnsi="Arial" w:cs="Arial"/>
          <w:vertAlign w:val="superscript"/>
          <w:lang w:val="en-US"/>
        </w:rPr>
        <w:noBreakHyphen/>
        <w:t>1</w:t>
      </w:r>
      <w:r w:rsidR="00956816" w:rsidRPr="00956816">
        <w:rPr>
          <w:rFonts w:ascii="Arial" w:hAnsi="Arial" w:cs="Arial"/>
          <w:lang w:val="en-US"/>
        </w:rPr>
        <w:t>)</w:t>
      </w:r>
    </w:p>
    <w:p w:rsidR="00B74D0C" w:rsidRPr="00743826" w:rsidRDefault="00956816" w:rsidP="00B74D0C">
      <w:pPr>
        <w:tabs>
          <w:tab w:val="left" w:pos="851"/>
        </w:tabs>
        <w:ind w:left="851" w:hanging="851"/>
        <w:rPr>
          <w:rFonts w:ascii="Arial" w:hAnsi="Arial" w:cs="Arial"/>
          <w:lang w:val="en-US"/>
        </w:rPr>
      </w:pPr>
      <w:r w:rsidRPr="00956816">
        <w:rPr>
          <w:rFonts w:ascii="Arial" w:hAnsi="Arial" w:cs="Arial"/>
          <w:i/>
          <w:lang w:val="en-US"/>
        </w:rPr>
        <w:lastRenderedPageBreak/>
        <w:t>H</w:t>
      </w:r>
      <w:r w:rsidRPr="00956816">
        <w:rPr>
          <w:rFonts w:ascii="Arial" w:hAnsi="Arial" w:cs="Arial"/>
          <w:lang w:val="en-US"/>
        </w:rPr>
        <w:tab/>
        <w:t>Sensible heat flux (W m</w:t>
      </w:r>
      <w:r w:rsidR="00422C77">
        <w:rPr>
          <w:rFonts w:ascii="Arial" w:hAnsi="Arial" w:cs="Arial"/>
          <w:vertAlign w:val="superscript"/>
          <w:lang w:val="en-US"/>
        </w:rPr>
        <w:noBreakHyphen/>
        <w:t>2</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proofErr w:type="gramStart"/>
      <w:r w:rsidRPr="00956816">
        <w:rPr>
          <w:rFonts w:ascii="Arial" w:hAnsi="Arial" w:cs="Arial"/>
          <w:i/>
          <w:lang w:val="en-US"/>
        </w:rPr>
        <w:t>h</w:t>
      </w:r>
      <w:proofErr w:type="gramEnd"/>
      <w:r w:rsidRPr="00956816">
        <w:rPr>
          <w:rFonts w:ascii="Arial" w:hAnsi="Arial" w:cs="Arial"/>
          <w:lang w:val="en-US"/>
        </w:rPr>
        <w:tab/>
        <w:t>Pressure head (m)</w:t>
      </w:r>
    </w:p>
    <w:p w:rsidR="005C37B9" w:rsidRPr="00743826" w:rsidRDefault="00956816" w:rsidP="005C37B9">
      <w:pPr>
        <w:tabs>
          <w:tab w:val="left" w:pos="851"/>
        </w:tabs>
        <w:ind w:left="851" w:hanging="851"/>
        <w:rPr>
          <w:rFonts w:ascii="Arial" w:hAnsi="Arial" w:cs="Arial"/>
          <w:lang w:val="en-US"/>
        </w:rPr>
      </w:pPr>
      <w:proofErr w:type="gramStart"/>
      <w:r w:rsidRPr="00956816">
        <w:rPr>
          <w:rFonts w:ascii="Arial" w:hAnsi="Arial" w:cs="Arial"/>
          <w:i/>
          <w:lang w:val="en-US"/>
        </w:rPr>
        <w:t>h</w:t>
      </w:r>
      <w:r w:rsidRPr="00956816">
        <w:rPr>
          <w:rFonts w:ascii="Arial" w:hAnsi="Arial" w:cs="Arial"/>
          <w:i/>
          <w:vertAlign w:val="subscript"/>
          <w:lang w:val="en-US"/>
        </w:rPr>
        <w:t>crit</w:t>
      </w:r>
      <w:proofErr w:type="gramEnd"/>
      <w:r w:rsidRPr="00956816">
        <w:rPr>
          <w:rFonts w:ascii="Arial" w:hAnsi="Arial" w:cs="Arial"/>
          <w:vertAlign w:val="subscript"/>
          <w:lang w:val="en-US"/>
        </w:rPr>
        <w:tab/>
      </w:r>
      <w:r w:rsidRPr="00956816">
        <w:rPr>
          <w:rFonts w:ascii="Arial" w:hAnsi="Arial" w:cs="Arial"/>
          <w:lang w:val="en-US"/>
        </w:rPr>
        <w:t>Critical value of pressure head (m)</w:t>
      </w:r>
    </w:p>
    <w:p w:rsidR="002A5048" w:rsidRPr="00743826" w:rsidRDefault="00956816" w:rsidP="002A5048">
      <w:pPr>
        <w:tabs>
          <w:tab w:val="left" w:pos="851"/>
        </w:tabs>
        <w:ind w:left="851" w:hanging="851"/>
        <w:rPr>
          <w:rFonts w:ascii="Arial" w:hAnsi="Arial" w:cs="Arial"/>
          <w:lang w:val="en-US"/>
        </w:rPr>
      </w:pPr>
      <w:proofErr w:type="gramStart"/>
      <w:r w:rsidRPr="00956816">
        <w:rPr>
          <w:rFonts w:ascii="Arial" w:hAnsi="Arial" w:cs="Arial"/>
          <w:i/>
          <w:lang w:val="en-US"/>
        </w:rPr>
        <w:t>h</w:t>
      </w:r>
      <w:r w:rsidRPr="00956816">
        <w:rPr>
          <w:rFonts w:ascii="Arial" w:hAnsi="Arial" w:cs="Arial"/>
          <w:i/>
          <w:vertAlign w:val="subscript"/>
          <w:lang w:val="en-US"/>
        </w:rPr>
        <w:t>w</w:t>
      </w:r>
      <w:proofErr w:type="gramEnd"/>
      <w:r w:rsidRPr="00956816">
        <w:rPr>
          <w:rFonts w:ascii="Arial" w:hAnsi="Arial" w:cs="Arial"/>
          <w:lang w:val="en-US"/>
        </w:rPr>
        <w:tab/>
        <w:t>Pressure head at permanent wilting point (m)</w:t>
      </w:r>
    </w:p>
    <w:p w:rsidR="005C37B9" w:rsidRPr="00743826" w:rsidRDefault="00956816" w:rsidP="005C37B9">
      <w:pPr>
        <w:tabs>
          <w:tab w:val="left" w:pos="851"/>
        </w:tabs>
        <w:ind w:left="851" w:hanging="851"/>
        <w:rPr>
          <w:rFonts w:ascii="Arial" w:hAnsi="Arial" w:cs="Arial"/>
          <w:lang w:val="en-US"/>
        </w:rPr>
      </w:pPr>
      <w:proofErr w:type="gramStart"/>
      <w:r w:rsidRPr="00956816">
        <w:rPr>
          <w:rFonts w:ascii="Arial" w:hAnsi="Arial" w:cs="Arial"/>
          <w:i/>
          <w:lang w:val="en-US"/>
        </w:rPr>
        <w:t>h</w:t>
      </w:r>
      <w:r w:rsidRPr="00956816">
        <w:rPr>
          <w:rFonts w:ascii="Arial" w:hAnsi="Arial" w:cs="Arial"/>
          <w:i/>
          <w:vertAlign w:val="subscript"/>
          <w:lang w:val="en-US"/>
        </w:rPr>
        <w:t>r</w:t>
      </w:r>
      <w:proofErr w:type="gramEnd"/>
      <w:r w:rsidRPr="00956816">
        <w:rPr>
          <w:rFonts w:ascii="Arial" w:hAnsi="Arial" w:cs="Arial"/>
          <w:vertAlign w:val="subscript"/>
          <w:lang w:val="en-US"/>
        </w:rPr>
        <w:tab/>
      </w:r>
      <w:r w:rsidRPr="00956816">
        <w:rPr>
          <w:rFonts w:ascii="Arial" w:hAnsi="Arial" w:cs="Arial"/>
          <w:lang w:val="en-US"/>
        </w:rPr>
        <w:t>Pressure head at root surface (m)</w:t>
      </w:r>
    </w:p>
    <w:p w:rsidR="00B74D0C" w:rsidRPr="00743826" w:rsidRDefault="00956816" w:rsidP="00B74D0C">
      <w:pPr>
        <w:tabs>
          <w:tab w:val="left" w:pos="851"/>
        </w:tabs>
        <w:ind w:left="851" w:hanging="851"/>
        <w:rPr>
          <w:rFonts w:ascii="Arial" w:hAnsi="Arial" w:cs="Arial"/>
          <w:lang w:val="en-US"/>
        </w:rPr>
      </w:pPr>
      <w:r w:rsidRPr="00956816">
        <w:rPr>
          <w:rFonts w:ascii="Arial" w:hAnsi="Arial" w:cs="Arial"/>
          <w:i/>
          <w:lang w:val="en-US"/>
        </w:rPr>
        <w:t>K</w:t>
      </w:r>
      <w:r w:rsidRPr="00956816">
        <w:rPr>
          <w:rFonts w:ascii="Arial" w:hAnsi="Arial" w:cs="Arial"/>
          <w:lang w:val="en-US"/>
        </w:rPr>
        <w:tab/>
      </w:r>
      <w:r w:rsidR="00743826">
        <w:rPr>
          <w:rFonts w:ascii="Arial" w:hAnsi="Arial" w:cs="Arial"/>
          <w:lang w:val="en-US"/>
        </w:rPr>
        <w:t>Soil h</w:t>
      </w:r>
      <w:r w:rsidRPr="00956816">
        <w:rPr>
          <w:rFonts w:ascii="Arial" w:hAnsi="Arial" w:cs="Arial"/>
          <w:lang w:val="en-US"/>
        </w:rPr>
        <w:t>ydraulic conductivity (m d</w:t>
      </w:r>
      <w:r w:rsidR="00422C77">
        <w:rPr>
          <w:rFonts w:ascii="Arial" w:hAnsi="Arial" w:cs="Arial"/>
          <w:vertAlign w:val="superscript"/>
          <w:lang w:val="en-US"/>
        </w:rPr>
        <w:noBreakHyphen/>
        <w:t>1</w:t>
      </w:r>
      <w:r w:rsidRPr="00956816">
        <w:rPr>
          <w:rFonts w:ascii="Arial" w:hAnsi="Arial" w:cs="Arial"/>
          <w:lang w:val="en-US"/>
        </w:rPr>
        <w:t>)</w:t>
      </w:r>
    </w:p>
    <w:p w:rsidR="00F33473" w:rsidRPr="00743826" w:rsidRDefault="00956816" w:rsidP="00C52643">
      <w:pPr>
        <w:tabs>
          <w:tab w:val="left" w:pos="851"/>
        </w:tabs>
        <w:ind w:left="851" w:hanging="851"/>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ab/>
        <w:t>Saturated hydraulic conductivity (m d</w:t>
      </w:r>
      <w:r w:rsidR="00422C77">
        <w:rPr>
          <w:rFonts w:ascii="Arial" w:hAnsi="Arial" w:cs="Arial"/>
          <w:vertAlign w:val="superscript"/>
          <w:lang w:val="en-US"/>
        </w:rPr>
        <w:noBreakHyphen/>
        <w:t>1</w:t>
      </w:r>
      <w:r w:rsidRPr="00956816">
        <w:rPr>
          <w:rFonts w:ascii="Arial" w:hAnsi="Arial" w:cs="Arial"/>
          <w:lang w:val="en-US"/>
        </w:rPr>
        <w:t>)</w:t>
      </w:r>
    </w:p>
    <w:p w:rsidR="00DF1BC0" w:rsidRPr="00743826" w:rsidRDefault="00DF1BC0" w:rsidP="00C52643">
      <w:pPr>
        <w:tabs>
          <w:tab w:val="left" w:pos="851"/>
        </w:tabs>
        <w:ind w:left="851" w:hanging="851"/>
        <w:rPr>
          <w:rFonts w:ascii="Arial" w:hAnsi="Arial" w:cs="Arial"/>
          <w:lang w:val="en-US"/>
        </w:rPr>
      </w:pPr>
      <w:r w:rsidRPr="00743826">
        <w:rPr>
          <w:rFonts w:ascii="Arial" w:hAnsi="Arial" w:cs="Arial"/>
          <w:position w:val="-10"/>
          <w:lang w:val="en-US"/>
        </w:rPr>
        <w:object w:dxaOrig="560" w:dyaOrig="360">
          <v:shape id="_x0000_i1026" type="#_x0000_t75" style="width:27.75pt;height:18.75pt" o:ole="">
            <v:imagedata r:id="rId12" o:title=""/>
          </v:shape>
          <o:OLEObject Type="Embed" ProgID="Equation.3" ShapeID="_x0000_i1026" DrawAspect="Content" ObjectID="_1370242737" r:id="rId13"/>
        </w:object>
      </w:r>
      <w:r w:rsidRPr="00743826">
        <w:rPr>
          <w:rFonts w:ascii="Arial" w:hAnsi="Arial" w:cs="Arial"/>
          <w:position w:val="-10"/>
          <w:lang w:val="en-US"/>
        </w:rPr>
        <w:tab/>
      </w:r>
      <w:r w:rsidR="00956816" w:rsidRPr="00956816">
        <w:rPr>
          <w:rFonts w:ascii="Arial" w:hAnsi="Arial" w:cs="Arial"/>
          <w:lang w:val="en-US"/>
        </w:rPr>
        <w:t xml:space="preserve">Mean </w:t>
      </w:r>
      <w:r w:rsidR="00743826">
        <w:rPr>
          <w:rFonts w:ascii="Arial" w:hAnsi="Arial" w:cs="Arial"/>
          <w:lang w:val="en-US"/>
        </w:rPr>
        <w:t xml:space="preserve">soil </w:t>
      </w:r>
      <w:r w:rsidR="00917219" w:rsidRPr="00743826">
        <w:rPr>
          <w:rFonts w:ascii="Arial" w:hAnsi="Arial" w:cs="Arial"/>
          <w:lang w:val="en-US"/>
        </w:rPr>
        <w:t>hydraulic</w:t>
      </w:r>
      <w:r w:rsidR="00956816" w:rsidRPr="00956816">
        <w:rPr>
          <w:rFonts w:ascii="Arial" w:hAnsi="Arial" w:cs="Arial"/>
          <w:lang w:val="en-US"/>
        </w:rPr>
        <w:t xml:space="preserve"> conductivity between two layers (m d</w:t>
      </w:r>
      <w:r w:rsidR="00422C77">
        <w:rPr>
          <w:rFonts w:ascii="Arial" w:hAnsi="Arial" w:cs="Arial"/>
          <w:vertAlign w:val="superscript"/>
          <w:lang w:val="en-US"/>
        </w:rPr>
        <w:noBreakHyphen/>
        <w:t>1</w:t>
      </w:r>
      <w:r w:rsidR="00956816" w:rsidRPr="00956816">
        <w:rPr>
          <w:rFonts w:ascii="Arial" w:hAnsi="Arial" w:cs="Arial"/>
          <w:lang w:val="en-US"/>
        </w:rPr>
        <w:t>)</w:t>
      </w:r>
    </w:p>
    <w:p w:rsidR="00105A0A" w:rsidRPr="00743826" w:rsidRDefault="00956816" w:rsidP="00C52643">
      <w:pPr>
        <w:tabs>
          <w:tab w:val="left" w:pos="851"/>
        </w:tabs>
        <w:ind w:left="851" w:hanging="851"/>
        <w:rPr>
          <w:rFonts w:ascii="Arial" w:hAnsi="Arial" w:cs="Arial"/>
          <w:szCs w:val="24"/>
          <w:lang w:val="en-US"/>
        </w:rPr>
      </w:pPr>
      <w:proofErr w:type="gramStart"/>
      <w:r w:rsidRPr="00956816">
        <w:rPr>
          <w:rFonts w:ascii="Arial" w:hAnsi="Arial" w:cs="Arial"/>
          <w:i/>
          <w:lang w:val="en-US"/>
        </w:rPr>
        <w:t>k</w:t>
      </w:r>
      <w:proofErr w:type="gramEnd"/>
      <w:r w:rsidRPr="00956816">
        <w:rPr>
          <w:rFonts w:ascii="Arial" w:hAnsi="Arial" w:cs="Arial"/>
          <w:i/>
          <w:lang w:val="en-US"/>
        </w:rPr>
        <w:tab/>
      </w:r>
      <w:r w:rsidRPr="00956816">
        <w:rPr>
          <w:rFonts w:ascii="Arial" w:hAnsi="Arial" w:cs="Arial"/>
          <w:lang w:val="en-US"/>
        </w:rPr>
        <w:t>Empirical constant to estimate the boundary layer conductance (</w:t>
      </w:r>
      <w:r w:rsidRPr="00956816">
        <w:rPr>
          <w:rFonts w:ascii="Arial" w:hAnsi="Arial" w:cs="Arial"/>
          <w:szCs w:val="24"/>
          <w:lang w:val="en-US"/>
        </w:rPr>
        <w:t>mm s</w:t>
      </w:r>
      <w:r w:rsidRPr="00956816">
        <w:rPr>
          <w:rFonts w:ascii="Arial" w:hAnsi="Arial" w:cs="Arial"/>
          <w:szCs w:val="24"/>
          <w:vertAlign w:val="superscript"/>
          <w:lang w:val="en-US"/>
        </w:rPr>
        <w:t>-0.5</w:t>
      </w:r>
      <w:r w:rsidRPr="00956816">
        <w:rPr>
          <w:rFonts w:ascii="Arial" w:hAnsi="Arial" w:cs="Arial"/>
          <w:szCs w:val="24"/>
          <w:lang w:val="en-US"/>
        </w:rPr>
        <w:t>)</w:t>
      </w:r>
    </w:p>
    <w:p w:rsidR="00F33473" w:rsidRPr="00743826" w:rsidRDefault="00956816" w:rsidP="00105A0A">
      <w:pPr>
        <w:tabs>
          <w:tab w:val="left" w:pos="851"/>
        </w:tabs>
        <w:ind w:left="851" w:hanging="851"/>
        <w:jc w:val="left"/>
        <w:rPr>
          <w:rFonts w:ascii="Arial" w:hAnsi="Arial" w:cs="Arial"/>
          <w:lang w:val="en-US"/>
        </w:rPr>
      </w:pPr>
      <w:proofErr w:type="gramStart"/>
      <w:r w:rsidRPr="00956816">
        <w:rPr>
          <w:rFonts w:ascii="Arial" w:hAnsi="Arial" w:cs="Arial"/>
          <w:i/>
          <w:lang w:val="en-US"/>
        </w:rPr>
        <w:t>k</w:t>
      </w:r>
      <w:r w:rsidRPr="00956816">
        <w:rPr>
          <w:rFonts w:ascii="Arial" w:hAnsi="Arial" w:cs="Arial"/>
          <w:i/>
          <w:vertAlign w:val="subscript"/>
          <w:lang w:val="en-US"/>
        </w:rPr>
        <w:t>e</w:t>
      </w:r>
      <w:proofErr w:type="gramEnd"/>
      <w:r w:rsidRPr="00956816">
        <w:rPr>
          <w:rFonts w:ascii="Arial" w:hAnsi="Arial" w:cs="Arial"/>
          <w:lang w:val="en-US"/>
        </w:rPr>
        <w:t xml:space="preserve"> </w:t>
      </w:r>
      <w:r w:rsidRPr="00956816">
        <w:rPr>
          <w:rFonts w:ascii="Arial" w:hAnsi="Arial" w:cs="Arial"/>
          <w:lang w:val="en-US"/>
        </w:rPr>
        <w:tab/>
        <w:t>Coefficient of visible light extinction</w:t>
      </w:r>
    </w:p>
    <w:p w:rsidR="0016742A" w:rsidRPr="00743826" w:rsidRDefault="00956816" w:rsidP="008E6161">
      <w:pPr>
        <w:tabs>
          <w:tab w:val="left" w:pos="851"/>
        </w:tabs>
        <w:ind w:left="851" w:hanging="851"/>
        <w:rPr>
          <w:rFonts w:ascii="Arial" w:hAnsi="Arial" w:cs="Arial"/>
          <w:lang w:val="en-US"/>
        </w:rPr>
      </w:pPr>
      <w:r w:rsidRPr="00956816">
        <w:rPr>
          <w:rFonts w:ascii="Arial" w:hAnsi="Arial" w:cs="Arial"/>
          <w:i/>
          <w:lang w:val="en-US"/>
        </w:rPr>
        <w:t>L</w:t>
      </w:r>
      <w:r w:rsidRPr="00956816">
        <w:rPr>
          <w:rFonts w:ascii="Arial" w:hAnsi="Arial" w:cs="Arial"/>
          <w:lang w:val="en-US"/>
        </w:rPr>
        <w:tab/>
        <w:t>Root length (m)</w:t>
      </w:r>
    </w:p>
    <w:p w:rsidR="0016742A" w:rsidRPr="00743826" w:rsidRDefault="00956816" w:rsidP="0016742A">
      <w:pPr>
        <w:tabs>
          <w:tab w:val="left" w:pos="851"/>
          <w:tab w:val="left" w:pos="1701"/>
        </w:tabs>
        <w:ind w:left="851" w:hanging="851"/>
        <w:rPr>
          <w:rFonts w:ascii="Arial" w:hAnsi="Arial" w:cs="Arial"/>
          <w:szCs w:val="24"/>
          <w:lang w:val="en-US"/>
        </w:rPr>
      </w:pPr>
      <w:r w:rsidRPr="00956816">
        <w:rPr>
          <w:rFonts w:ascii="Arial" w:hAnsi="Arial" w:cs="Arial"/>
          <w:i/>
          <w:szCs w:val="24"/>
          <w:lang w:val="en-US"/>
        </w:rPr>
        <w:t>LAI</w:t>
      </w:r>
      <w:r w:rsidRPr="00956816">
        <w:rPr>
          <w:rFonts w:ascii="Arial" w:hAnsi="Arial" w:cs="Arial"/>
          <w:szCs w:val="24"/>
          <w:lang w:val="en-US"/>
        </w:rPr>
        <w:tab/>
        <w:t>Leaf Area Index (m</w:t>
      </w:r>
      <w:r w:rsidRPr="00956816">
        <w:rPr>
          <w:rFonts w:ascii="Arial" w:hAnsi="Arial" w:cs="Arial"/>
          <w:szCs w:val="24"/>
          <w:vertAlign w:val="superscript"/>
          <w:lang w:val="en-US"/>
        </w:rPr>
        <w:t>2</w:t>
      </w:r>
      <w:r w:rsidRPr="00956816">
        <w:rPr>
          <w:rFonts w:ascii="Arial" w:hAnsi="Arial" w:cs="Arial"/>
          <w:szCs w:val="24"/>
          <w:lang w:val="en-US"/>
        </w:rPr>
        <w:t xml:space="preserve"> m</w:t>
      </w:r>
      <w:r w:rsidR="00422C77">
        <w:rPr>
          <w:rFonts w:ascii="Arial" w:hAnsi="Arial" w:cs="Arial"/>
          <w:szCs w:val="24"/>
          <w:vertAlign w:val="superscript"/>
          <w:lang w:val="en-US"/>
        </w:rPr>
        <w:noBreakHyphen/>
        <w:t>2</w:t>
      </w:r>
      <w:r w:rsidRPr="00956816">
        <w:rPr>
          <w:rFonts w:ascii="Arial" w:hAnsi="Arial" w:cs="Arial"/>
          <w:szCs w:val="24"/>
          <w:lang w:val="en-US"/>
        </w:rPr>
        <w:t>)</w:t>
      </w:r>
    </w:p>
    <w:p w:rsidR="008E6161" w:rsidRPr="00743826" w:rsidRDefault="00956816" w:rsidP="008E6161">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lang w:val="en-US"/>
        </w:rPr>
        <w:tab/>
        <w:t>Matric flux potential (m</w:t>
      </w:r>
      <w:r w:rsidRPr="00956816">
        <w:rPr>
          <w:rFonts w:ascii="Arial" w:hAnsi="Arial" w:cs="Arial"/>
          <w:vertAlign w:val="superscript"/>
          <w:lang w:val="en-US"/>
        </w:rPr>
        <w:t>2</w:t>
      </w:r>
      <w:r w:rsidRPr="00956816">
        <w:rPr>
          <w:rFonts w:ascii="Arial" w:hAnsi="Arial" w:cs="Arial"/>
          <w:lang w:val="en-US"/>
        </w:rPr>
        <w:t> d</w:t>
      </w:r>
      <w:r w:rsidR="00422C77">
        <w:rPr>
          <w:rFonts w:ascii="Arial" w:hAnsi="Arial" w:cs="Arial"/>
          <w:vertAlign w:val="superscript"/>
          <w:lang w:val="en-US"/>
        </w:rPr>
        <w:noBreakHyphen/>
        <w:t>1</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wa</w:t>
      </w:r>
      <w:r w:rsidRPr="00956816">
        <w:rPr>
          <w:rFonts w:ascii="Arial" w:hAnsi="Arial" w:cs="Arial"/>
          <w:lang w:val="en-US"/>
        </w:rPr>
        <w:tab/>
        <w:t>Molar mass of water (g mol</w:t>
      </w:r>
      <w:r w:rsidR="00422C77">
        <w:rPr>
          <w:rFonts w:ascii="Arial" w:hAnsi="Arial" w:cs="Arial"/>
          <w:vertAlign w:val="superscript"/>
          <w:lang w:val="en-US"/>
        </w:rPr>
        <w:noBreakHyphen/>
        <w:t>1</w:t>
      </w:r>
      <w:r w:rsidRPr="00956816">
        <w:rPr>
          <w:rFonts w:ascii="Arial" w:hAnsi="Arial" w:cs="Arial"/>
          <w:lang w:val="en-US"/>
        </w:rPr>
        <w:t>)</w:t>
      </w:r>
    </w:p>
    <w:p w:rsidR="00D60CB9" w:rsidRPr="00743826" w:rsidRDefault="00956816" w:rsidP="00D60CB9">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air</w:t>
      </w:r>
      <w:r w:rsidRPr="00956816">
        <w:rPr>
          <w:rFonts w:ascii="Arial" w:hAnsi="Arial" w:cs="Arial"/>
          <w:lang w:val="en-US"/>
        </w:rPr>
        <w:tab/>
        <w:t>Molar mass of dry air (g mol</w:t>
      </w:r>
      <w:r w:rsidR="00422C77">
        <w:rPr>
          <w:rFonts w:ascii="Arial" w:hAnsi="Arial" w:cs="Arial"/>
          <w:vertAlign w:val="superscript"/>
          <w:lang w:val="en-US"/>
        </w:rPr>
        <w:noBreakHyphen/>
        <w:t>1</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crit</w:t>
      </w:r>
      <w:r w:rsidRPr="00956816">
        <w:rPr>
          <w:rFonts w:ascii="Arial" w:hAnsi="Arial" w:cs="Arial"/>
          <w:lang w:val="en-US"/>
        </w:rPr>
        <w:tab/>
        <w:t>Critical value of matric flux potential (m</w:t>
      </w:r>
      <w:r w:rsidRPr="00956816">
        <w:rPr>
          <w:rFonts w:ascii="Arial" w:hAnsi="Arial" w:cs="Arial"/>
          <w:vertAlign w:val="superscript"/>
          <w:lang w:val="en-US"/>
        </w:rPr>
        <w:t>2 </w:t>
      </w:r>
      <w:r w:rsidRPr="00956816">
        <w:rPr>
          <w:rFonts w:ascii="Arial" w:hAnsi="Arial" w:cs="Arial"/>
          <w:lang w:val="en-US"/>
        </w:rPr>
        <w:t>d</w:t>
      </w:r>
      <w:r w:rsidR="00422C77">
        <w:rPr>
          <w:rFonts w:ascii="Arial" w:hAnsi="Arial" w:cs="Arial"/>
          <w:vertAlign w:val="superscript"/>
          <w:lang w:val="en-US"/>
        </w:rPr>
        <w:noBreakHyphen/>
        <w:t>1</w:t>
      </w:r>
      <w:r w:rsidRPr="00956816">
        <w:rPr>
          <w:rFonts w:ascii="Arial" w:hAnsi="Arial" w:cs="Arial"/>
          <w:lang w:val="en-US"/>
        </w:rPr>
        <w:t>)</w:t>
      </w:r>
    </w:p>
    <w:p w:rsidR="005C37B9" w:rsidRPr="00743826" w:rsidRDefault="00956816" w:rsidP="005C37B9">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w</w:t>
      </w:r>
      <w:r w:rsidRPr="00956816">
        <w:rPr>
          <w:rFonts w:ascii="Arial" w:hAnsi="Arial" w:cs="Arial"/>
          <w:lang w:val="en-US"/>
        </w:rPr>
        <w:tab/>
        <w:t>Matric flux potential at permanent wilting point (m</w:t>
      </w:r>
      <w:r w:rsidRPr="00956816">
        <w:rPr>
          <w:rFonts w:ascii="Arial" w:hAnsi="Arial" w:cs="Arial"/>
          <w:vertAlign w:val="superscript"/>
          <w:lang w:val="en-US"/>
        </w:rPr>
        <w:t>2</w:t>
      </w:r>
      <w:r w:rsidRPr="00956816">
        <w:rPr>
          <w:rFonts w:ascii="Arial" w:hAnsi="Arial" w:cs="Arial"/>
          <w:lang w:val="en-US"/>
        </w:rPr>
        <w:t xml:space="preserve"> d</w:t>
      </w:r>
      <w:r w:rsidR="00422C77">
        <w:rPr>
          <w:rFonts w:ascii="Arial" w:hAnsi="Arial" w:cs="Arial"/>
          <w:vertAlign w:val="superscript"/>
          <w:lang w:val="en-US"/>
        </w:rPr>
        <w:noBreakHyphen/>
        <w:t>1</w:t>
      </w:r>
      <w:r w:rsidRPr="00956816">
        <w:rPr>
          <w:rFonts w:ascii="Arial" w:hAnsi="Arial" w:cs="Arial"/>
          <w:lang w:val="en-US"/>
        </w:rPr>
        <w:t>)</w:t>
      </w:r>
    </w:p>
    <w:p w:rsidR="00626C33" w:rsidRPr="00743826" w:rsidRDefault="00956816" w:rsidP="00626C33">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r</w:t>
      </w:r>
      <w:r w:rsidRPr="00956816">
        <w:rPr>
          <w:rFonts w:ascii="Arial" w:hAnsi="Arial" w:cs="Arial"/>
          <w:lang w:val="en-US"/>
        </w:rPr>
        <w:tab/>
        <w:t>Relative matric flux potential (m</w:t>
      </w:r>
      <w:r w:rsidRPr="00956816">
        <w:rPr>
          <w:rFonts w:ascii="Arial" w:hAnsi="Arial" w:cs="Arial"/>
          <w:vertAlign w:val="superscript"/>
          <w:lang w:val="en-US"/>
        </w:rPr>
        <w:t>2 </w:t>
      </w:r>
      <w:r w:rsidRPr="00956816">
        <w:rPr>
          <w:rFonts w:ascii="Arial" w:hAnsi="Arial" w:cs="Arial"/>
          <w:lang w:val="en-US"/>
        </w:rPr>
        <w:t>d</w:t>
      </w:r>
      <w:r w:rsidR="00422C77">
        <w:rPr>
          <w:rFonts w:ascii="Arial" w:hAnsi="Arial" w:cs="Arial"/>
          <w:vertAlign w:val="superscript"/>
          <w:lang w:val="en-US"/>
        </w:rPr>
        <w:noBreakHyphen/>
        <w:t>1</w:t>
      </w:r>
      <w:r w:rsidRPr="00956816">
        <w:rPr>
          <w:rFonts w:ascii="Arial" w:hAnsi="Arial" w:cs="Arial"/>
          <w:lang w:val="en-US"/>
        </w:rPr>
        <w:t>)</w:t>
      </w:r>
    </w:p>
    <w:p w:rsidR="00912D71" w:rsidRPr="00743826" w:rsidRDefault="00956816" w:rsidP="00912D71">
      <w:pPr>
        <w:tabs>
          <w:tab w:val="left" w:pos="851"/>
        </w:tabs>
        <w:ind w:left="851" w:hanging="851"/>
        <w:rPr>
          <w:rFonts w:ascii="Arial" w:hAnsi="Arial" w:cs="Arial"/>
          <w:lang w:val="en-US"/>
        </w:rPr>
      </w:pP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ab/>
        <w:t>Matric flux potential at root surface (m</w:t>
      </w:r>
      <w:r w:rsidRPr="00956816">
        <w:rPr>
          <w:rFonts w:ascii="Arial" w:hAnsi="Arial" w:cs="Arial"/>
          <w:vertAlign w:val="superscript"/>
          <w:lang w:val="en-US"/>
        </w:rPr>
        <w:t>2 </w:t>
      </w:r>
      <w:r w:rsidRPr="00956816">
        <w:rPr>
          <w:rFonts w:ascii="Arial" w:hAnsi="Arial" w:cs="Arial"/>
          <w:lang w:val="en-US"/>
        </w:rPr>
        <w:t>d</w:t>
      </w:r>
      <w:r w:rsidR="00422C77">
        <w:rPr>
          <w:rFonts w:ascii="Arial" w:hAnsi="Arial" w:cs="Arial"/>
          <w:vertAlign w:val="superscript"/>
          <w:lang w:val="en-US"/>
        </w:rPr>
        <w:noBreakHyphen/>
        <w:t>1</w:t>
      </w:r>
      <w:r w:rsidRPr="00956816">
        <w:rPr>
          <w:rFonts w:ascii="Arial" w:hAnsi="Arial" w:cs="Arial"/>
          <w:lang w:val="en-US"/>
        </w:rPr>
        <w:t>)</w:t>
      </w:r>
    </w:p>
    <w:p w:rsidR="00912D71" w:rsidRPr="00743826" w:rsidRDefault="00912D71" w:rsidP="00912D71">
      <w:pPr>
        <w:tabs>
          <w:tab w:val="left" w:pos="851"/>
        </w:tabs>
        <w:ind w:left="851" w:hanging="851"/>
        <w:rPr>
          <w:rFonts w:ascii="Arial" w:hAnsi="Arial" w:cs="Arial"/>
          <w:lang w:val="en-US"/>
        </w:rPr>
      </w:pPr>
      <w:r w:rsidRPr="00743826">
        <w:rPr>
          <w:rFonts w:ascii="Arial" w:hAnsi="Arial" w:cs="Arial"/>
          <w:position w:val="-4"/>
          <w:lang w:val="en-US"/>
        </w:rPr>
        <w:object w:dxaOrig="300" w:dyaOrig="300">
          <v:shape id="_x0000_i1027" type="#_x0000_t75" style="width:15pt;height:15.75pt" o:ole="">
            <v:imagedata r:id="rId14" o:title=""/>
          </v:shape>
          <o:OLEObject Type="Embed" ProgID="Equation.3" ShapeID="_x0000_i1027" DrawAspect="Content" ObjectID="_1370242738" r:id="rId15"/>
        </w:object>
      </w:r>
      <w:r w:rsidRPr="00743826">
        <w:rPr>
          <w:rFonts w:ascii="Arial" w:hAnsi="Arial" w:cs="Arial"/>
          <w:position w:val="-4"/>
          <w:lang w:val="en-US"/>
        </w:rPr>
        <w:tab/>
      </w:r>
      <w:r w:rsidR="00956816" w:rsidRPr="00956816">
        <w:rPr>
          <w:rFonts w:ascii="Arial" w:hAnsi="Arial" w:cs="Arial"/>
          <w:lang w:val="en-US"/>
        </w:rPr>
        <w:t xml:space="preserve">Mean matric flux potential </w:t>
      </w:r>
      <w:r w:rsidR="00743826">
        <w:rPr>
          <w:rFonts w:ascii="Arial" w:hAnsi="Arial" w:cs="Arial"/>
          <w:lang w:val="en-US"/>
        </w:rPr>
        <w:t>in the</w:t>
      </w:r>
      <w:r w:rsidR="00956816" w:rsidRPr="00956816">
        <w:rPr>
          <w:rFonts w:ascii="Arial" w:hAnsi="Arial" w:cs="Arial"/>
          <w:lang w:val="en-US"/>
        </w:rPr>
        <w:t xml:space="preserve"> rhizosphere (m</w:t>
      </w:r>
      <w:r w:rsidR="00956816" w:rsidRPr="00956816">
        <w:rPr>
          <w:rFonts w:ascii="Arial" w:hAnsi="Arial" w:cs="Arial"/>
          <w:vertAlign w:val="superscript"/>
          <w:lang w:val="en-US"/>
        </w:rPr>
        <w:t>2 </w:t>
      </w:r>
      <w:r w:rsidR="00956816" w:rsidRPr="00956816">
        <w:rPr>
          <w:rFonts w:ascii="Arial" w:hAnsi="Arial" w:cs="Arial"/>
          <w:lang w:val="en-US"/>
        </w:rPr>
        <w:t>d</w:t>
      </w:r>
      <w:r w:rsidR="00422C77">
        <w:rPr>
          <w:rFonts w:ascii="Arial" w:hAnsi="Arial" w:cs="Arial"/>
          <w:vertAlign w:val="superscript"/>
          <w:lang w:val="en-US"/>
        </w:rPr>
        <w:noBreakHyphen/>
        <w:t>1</w:t>
      </w:r>
      <w:r w:rsidR="00956816" w:rsidRPr="00956816">
        <w:rPr>
          <w:rFonts w:ascii="Arial" w:hAnsi="Arial" w:cs="Arial"/>
          <w:lang w:val="en-US"/>
        </w:rPr>
        <w:t>)</w:t>
      </w:r>
    </w:p>
    <w:p w:rsidR="00DF1BC0" w:rsidRPr="00743826" w:rsidRDefault="00956816" w:rsidP="00912D71">
      <w:pPr>
        <w:tabs>
          <w:tab w:val="left" w:pos="851"/>
        </w:tabs>
        <w:ind w:left="851" w:hanging="851"/>
        <w:rPr>
          <w:rFonts w:ascii="Arial" w:hAnsi="Arial" w:cs="Arial"/>
          <w:i/>
          <w:lang w:val="en-US"/>
        </w:rPr>
      </w:pPr>
      <w:proofErr w:type="gramStart"/>
      <w:r w:rsidRPr="00956816">
        <w:rPr>
          <w:rFonts w:ascii="Arial" w:hAnsi="Arial" w:cs="Arial"/>
          <w:i/>
          <w:lang w:val="en-US"/>
        </w:rPr>
        <w:t>m</w:t>
      </w:r>
      <w:proofErr w:type="gramEnd"/>
      <w:r w:rsidRPr="00956816">
        <w:rPr>
          <w:rFonts w:ascii="Arial" w:hAnsi="Arial" w:cs="Arial"/>
          <w:i/>
          <w:lang w:val="en-US"/>
        </w:rPr>
        <w:tab/>
      </w:r>
      <w:r w:rsidRPr="00956816">
        <w:rPr>
          <w:rFonts w:ascii="Arial" w:hAnsi="Arial" w:cs="Arial"/>
          <w:szCs w:val="24"/>
          <w:lang w:val="en-US"/>
        </w:rPr>
        <w:t>Empirical parameter of Van Genuchten (1980) equation (</w:t>
      </w:r>
      <w:r w:rsidRPr="00956816">
        <w:rPr>
          <w:rFonts w:ascii="Arial" w:hAnsi="Arial" w:cs="Arial"/>
          <w:lang w:val="en-US"/>
        </w:rPr>
        <w:t>-</w:t>
      </w:r>
      <w:r w:rsidRPr="00956816">
        <w:rPr>
          <w:rFonts w:ascii="Arial" w:hAnsi="Arial" w:cs="Arial"/>
          <w:szCs w:val="24"/>
          <w:lang w:val="en-US"/>
        </w:rPr>
        <w:t>)</w:t>
      </w:r>
    </w:p>
    <w:p w:rsidR="008E6161" w:rsidRPr="00743826" w:rsidRDefault="00956816" w:rsidP="008E6161">
      <w:pPr>
        <w:tabs>
          <w:tab w:val="left" w:pos="851"/>
        </w:tabs>
        <w:ind w:left="851" w:hanging="851"/>
        <w:rPr>
          <w:rFonts w:ascii="Arial" w:hAnsi="Arial" w:cs="Arial"/>
          <w:szCs w:val="24"/>
          <w:lang w:val="en-US"/>
        </w:rPr>
      </w:pPr>
      <w:proofErr w:type="gramStart"/>
      <w:r w:rsidRPr="00956816">
        <w:rPr>
          <w:rFonts w:ascii="Arial" w:hAnsi="Arial" w:cs="Arial"/>
          <w:i/>
          <w:szCs w:val="24"/>
          <w:lang w:val="en-US"/>
        </w:rPr>
        <w:t>n</w:t>
      </w:r>
      <w:proofErr w:type="gramEnd"/>
      <w:r w:rsidRPr="00956816">
        <w:rPr>
          <w:rFonts w:ascii="Arial" w:hAnsi="Arial" w:cs="Arial"/>
          <w:szCs w:val="24"/>
          <w:lang w:val="en-US"/>
        </w:rPr>
        <w:tab/>
        <w:t>Empirical parameter of Van Genuchten (1980) equation (</w:t>
      </w:r>
      <w:r w:rsidRPr="00956816">
        <w:rPr>
          <w:rFonts w:ascii="Arial" w:hAnsi="Arial" w:cs="Arial"/>
          <w:lang w:val="en-US"/>
        </w:rPr>
        <w:t>-</w:t>
      </w:r>
      <w:r w:rsidRPr="00956816">
        <w:rPr>
          <w:rFonts w:ascii="Arial" w:hAnsi="Arial" w:cs="Arial"/>
          <w:szCs w:val="24"/>
          <w:lang w:val="en-US"/>
        </w:rPr>
        <w:t>)</w:t>
      </w:r>
    </w:p>
    <w:p w:rsidR="008E6161" w:rsidRPr="00743826" w:rsidRDefault="00956816" w:rsidP="008E6161">
      <w:pPr>
        <w:tabs>
          <w:tab w:val="left" w:pos="851"/>
        </w:tabs>
        <w:ind w:left="851" w:hanging="851"/>
        <w:rPr>
          <w:rFonts w:ascii="Arial" w:hAnsi="Arial" w:cs="Arial"/>
          <w:lang w:val="en-US"/>
        </w:rPr>
      </w:pPr>
      <w:r w:rsidRPr="00956816">
        <w:rPr>
          <w:rFonts w:ascii="Arial" w:hAnsi="Arial" w:cs="Arial"/>
          <w:i/>
          <w:szCs w:val="24"/>
          <w:lang w:val="en-US"/>
        </w:rPr>
        <w:t>PAR</w:t>
      </w:r>
      <w:r w:rsidRPr="00956816">
        <w:rPr>
          <w:rFonts w:ascii="Arial" w:hAnsi="Arial" w:cs="Arial"/>
          <w:szCs w:val="24"/>
          <w:lang w:val="en-US"/>
        </w:rPr>
        <w:tab/>
        <w:t>Photosy</w:t>
      </w:r>
      <w:r w:rsidR="001054A2">
        <w:rPr>
          <w:rFonts w:ascii="Arial" w:hAnsi="Arial" w:cs="Arial"/>
          <w:szCs w:val="24"/>
          <w:lang w:val="en-US"/>
        </w:rPr>
        <w:t>n</w:t>
      </w:r>
      <w:r w:rsidR="00D005FC" w:rsidRPr="00743826">
        <w:rPr>
          <w:rFonts w:ascii="Arial" w:hAnsi="Arial" w:cs="Arial"/>
          <w:szCs w:val="24"/>
          <w:lang w:val="en-US"/>
        </w:rPr>
        <w:t>thetically active radiation</w:t>
      </w:r>
      <w:r w:rsidRPr="00956816">
        <w:rPr>
          <w:rFonts w:ascii="Arial" w:hAnsi="Arial" w:cs="Arial"/>
          <w:szCs w:val="24"/>
          <w:lang w:val="en-US"/>
        </w:rPr>
        <w:t xml:space="preserve"> </w:t>
      </w:r>
      <w:r w:rsidRPr="00956816">
        <w:rPr>
          <w:rFonts w:ascii="Arial" w:hAnsi="Arial" w:cs="Arial"/>
          <w:lang w:val="en-US"/>
        </w:rPr>
        <w:t>(W m</w:t>
      </w:r>
      <w:r w:rsidR="00422C77">
        <w:rPr>
          <w:rFonts w:ascii="Arial" w:hAnsi="Arial" w:cs="Arial"/>
          <w:vertAlign w:val="superscript"/>
          <w:lang w:val="en-US"/>
        </w:rPr>
        <w:noBreakHyphen/>
        <w:t>2</w:t>
      </w:r>
      <w:r w:rsidRPr="00956816">
        <w:rPr>
          <w:rFonts w:ascii="Arial" w:hAnsi="Arial" w:cs="Arial"/>
          <w:lang w:val="en-US"/>
        </w:rPr>
        <w:t>)</w:t>
      </w:r>
    </w:p>
    <w:p w:rsidR="0016742A" w:rsidRPr="00743826" w:rsidRDefault="00956816" w:rsidP="008E6161">
      <w:pPr>
        <w:tabs>
          <w:tab w:val="left" w:pos="851"/>
        </w:tabs>
        <w:ind w:left="851" w:hanging="851"/>
        <w:rPr>
          <w:rFonts w:ascii="Arial" w:hAnsi="Arial" w:cs="Arial"/>
          <w:i/>
          <w:lang w:val="en-US"/>
        </w:rPr>
      </w:pPr>
      <w:r w:rsidRPr="00956816">
        <w:rPr>
          <w:rFonts w:ascii="Arial" w:hAnsi="Arial" w:cs="Arial"/>
          <w:i/>
          <w:lang w:val="en-US"/>
        </w:rPr>
        <w:t>P</w:t>
      </w:r>
      <w:r w:rsidRPr="00956816">
        <w:rPr>
          <w:rFonts w:ascii="Arial" w:hAnsi="Arial" w:cs="Arial"/>
          <w:i/>
          <w:lang w:val="en-US"/>
        </w:rPr>
        <w:softHyphen/>
      </w:r>
      <w:r w:rsidRPr="00956816">
        <w:rPr>
          <w:rFonts w:ascii="Arial" w:hAnsi="Arial" w:cs="Arial"/>
          <w:i/>
          <w:vertAlign w:val="subscript"/>
          <w:lang w:val="en-US"/>
        </w:rPr>
        <w:t>cor</w:t>
      </w:r>
      <w:r w:rsidRPr="00956816">
        <w:rPr>
          <w:rFonts w:ascii="Arial" w:hAnsi="Arial" w:cs="Arial"/>
          <w:i/>
          <w:vertAlign w:val="subscript"/>
          <w:lang w:val="en-US"/>
        </w:rPr>
        <w:tab/>
      </w:r>
      <w:r w:rsidRPr="00956816">
        <w:rPr>
          <w:rFonts w:ascii="Arial" w:hAnsi="Arial" w:cs="Arial"/>
          <w:lang w:val="en-US"/>
        </w:rPr>
        <w:t>P</w:t>
      </w:r>
      <w:r w:rsidR="00743826">
        <w:rPr>
          <w:rFonts w:ascii="Arial" w:hAnsi="Arial" w:cs="Arial"/>
          <w:lang w:val="en-US"/>
        </w:rPr>
        <w:t>o</w:t>
      </w:r>
      <w:r w:rsidRPr="00956816">
        <w:rPr>
          <w:rFonts w:ascii="Arial" w:hAnsi="Arial" w:cs="Arial"/>
          <w:lang w:val="en-US"/>
        </w:rPr>
        <w:t>T pressure corrected by temperature (bar)</w:t>
      </w:r>
    </w:p>
    <w:p w:rsidR="00E12594" w:rsidRPr="00743826" w:rsidRDefault="00956816" w:rsidP="008E6161">
      <w:pPr>
        <w:tabs>
          <w:tab w:val="left" w:pos="851"/>
        </w:tabs>
        <w:ind w:left="851" w:hanging="851"/>
        <w:rPr>
          <w:rFonts w:ascii="Arial" w:hAnsi="Arial" w:cs="Arial"/>
          <w:i/>
          <w:lang w:val="en-US"/>
        </w:rPr>
      </w:pPr>
      <w:r w:rsidRPr="00956816">
        <w:rPr>
          <w:rFonts w:ascii="Arial" w:hAnsi="Arial" w:cs="Arial"/>
          <w:i/>
          <w:lang w:val="en-US"/>
        </w:rPr>
        <w:t>q</w:t>
      </w:r>
      <w:r w:rsidRPr="00956816">
        <w:rPr>
          <w:rFonts w:ascii="Arial" w:hAnsi="Arial" w:cs="Arial"/>
          <w:i/>
          <w:lang w:val="en-US"/>
        </w:rPr>
        <w:tab/>
      </w:r>
      <w:r w:rsidRPr="00956816">
        <w:rPr>
          <w:rFonts w:ascii="Arial" w:hAnsi="Arial" w:cs="Arial"/>
          <w:lang w:val="en-US"/>
        </w:rPr>
        <w:t>Fl</w:t>
      </w:r>
      <w:r w:rsidR="00743826">
        <w:rPr>
          <w:rFonts w:ascii="Arial" w:hAnsi="Arial" w:cs="Arial"/>
          <w:lang w:val="en-US"/>
        </w:rPr>
        <w:t>ux</w:t>
      </w:r>
      <w:r w:rsidRPr="00956816">
        <w:rPr>
          <w:rFonts w:ascii="Arial" w:hAnsi="Arial" w:cs="Arial"/>
          <w:lang w:val="en-US"/>
        </w:rPr>
        <w:t xml:space="preserve"> density of soil water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2</w:t>
      </w:r>
      <w:r w:rsidRPr="00956816">
        <w:rPr>
          <w:rFonts w:ascii="Arial" w:hAnsi="Arial" w:cs="Arial"/>
          <w:lang w:val="en-US"/>
        </w:rPr>
        <w:t xml:space="preserve"> d</w:t>
      </w:r>
      <w:r w:rsidR="00422C77">
        <w:rPr>
          <w:rFonts w:ascii="Arial" w:hAnsi="Arial" w:cs="Arial"/>
          <w:vertAlign w:val="superscript"/>
          <w:lang w:val="en-US"/>
        </w:rPr>
        <w:noBreakHyphen/>
        <w:t>1</w:t>
      </w:r>
      <w:r w:rsidRPr="00956816">
        <w:rPr>
          <w:rFonts w:ascii="Arial" w:hAnsi="Arial" w:cs="Arial"/>
          <w:lang w:val="en-US"/>
        </w:rPr>
        <w:t>)</w:t>
      </w:r>
      <w:r w:rsidRPr="00956816">
        <w:rPr>
          <w:rFonts w:ascii="Arial" w:hAnsi="Arial" w:cs="Arial"/>
          <w:i/>
          <w:lang w:val="en-US"/>
        </w:rPr>
        <w:tab/>
      </w:r>
    </w:p>
    <w:p w:rsidR="002A5048" w:rsidRPr="00743826" w:rsidRDefault="00956816" w:rsidP="002A5048">
      <w:pPr>
        <w:tabs>
          <w:tab w:val="left" w:pos="851"/>
        </w:tabs>
        <w:ind w:left="851" w:hanging="851"/>
        <w:rPr>
          <w:rFonts w:ascii="Arial" w:hAnsi="Arial" w:cs="Arial"/>
          <w:lang w:val="en-US"/>
        </w:rPr>
      </w:pPr>
      <w:proofErr w:type="gramStart"/>
      <w:r w:rsidRPr="00956816">
        <w:rPr>
          <w:rFonts w:ascii="Arial" w:hAnsi="Arial" w:cs="Arial"/>
          <w:i/>
          <w:lang w:val="en-US"/>
        </w:rPr>
        <w:t>q</w:t>
      </w:r>
      <w:r w:rsidRPr="00956816">
        <w:rPr>
          <w:rFonts w:ascii="Arial" w:hAnsi="Arial" w:cs="Arial"/>
          <w:i/>
          <w:vertAlign w:val="subscript"/>
          <w:lang w:val="en-US"/>
        </w:rPr>
        <w:t>a</w:t>
      </w:r>
      <w:proofErr w:type="gramEnd"/>
      <w:r w:rsidRPr="00956816">
        <w:rPr>
          <w:rFonts w:ascii="Arial" w:hAnsi="Arial" w:cs="Arial"/>
          <w:lang w:val="en-US"/>
        </w:rPr>
        <w:tab/>
        <w:t>Air specific humidity (g kg</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lang w:val="en-US"/>
        </w:rPr>
        <w:t>q</w:t>
      </w:r>
      <w:r w:rsidRPr="00956816">
        <w:rPr>
          <w:rFonts w:ascii="Arial" w:hAnsi="Arial" w:cs="Arial"/>
          <w:i/>
          <w:vertAlign w:val="subscript"/>
          <w:lang w:val="en-US"/>
        </w:rPr>
        <w:t>sat</w:t>
      </w:r>
      <w:proofErr w:type="gramEnd"/>
      <w:r w:rsidRPr="00956816">
        <w:rPr>
          <w:rFonts w:ascii="Arial" w:hAnsi="Arial" w:cs="Arial"/>
          <w:lang w:val="en-US"/>
        </w:rPr>
        <w:tab/>
        <w:t>Air specific humidity at saturation (g kg</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r w:rsidRPr="00956816">
        <w:rPr>
          <w:rFonts w:ascii="Arial" w:hAnsi="Arial" w:cs="Arial"/>
          <w:i/>
          <w:lang w:val="en-US"/>
        </w:rPr>
        <w:t>R</w:t>
      </w:r>
      <w:r w:rsidRPr="00956816">
        <w:rPr>
          <w:rFonts w:ascii="Arial" w:hAnsi="Arial" w:cs="Arial"/>
          <w:lang w:val="en-US"/>
        </w:rPr>
        <w:tab/>
        <w:t>Root length density (m m</w:t>
      </w:r>
      <w:r w:rsidR="00422C77">
        <w:rPr>
          <w:rFonts w:ascii="Arial" w:hAnsi="Arial" w:cs="Arial"/>
          <w:vertAlign w:val="superscript"/>
          <w:lang w:val="en-US"/>
        </w:rPr>
        <w:noBreakHyphen/>
        <w:t>3</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vertAlign w:val="subscript"/>
          <w:lang w:val="en-US"/>
        </w:rPr>
        <w:tab/>
      </w:r>
      <w:r w:rsidRPr="00956816">
        <w:rPr>
          <w:rFonts w:ascii="Arial" w:hAnsi="Arial" w:cs="Arial"/>
          <w:lang w:val="en-US"/>
        </w:rPr>
        <w:t>Dark respiration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p w:rsidR="006B4485" w:rsidRPr="00743826" w:rsidRDefault="006B4485" w:rsidP="006B4485">
      <w:pPr>
        <w:tabs>
          <w:tab w:val="left" w:pos="851"/>
        </w:tabs>
        <w:ind w:left="851" w:hanging="851"/>
        <w:rPr>
          <w:rFonts w:ascii="Arial" w:hAnsi="Arial" w:cs="Arial"/>
          <w:szCs w:val="24"/>
          <w:lang w:val="en-US"/>
        </w:rPr>
      </w:pPr>
      <w:r>
        <w:rPr>
          <w:rFonts w:ascii="Arial" w:hAnsi="Arial" w:cs="Arial"/>
          <w:i/>
          <w:szCs w:val="24"/>
          <w:lang w:val="en-US"/>
        </w:rPr>
        <w:t>RH</w:t>
      </w:r>
      <w:r w:rsidRPr="00956816">
        <w:rPr>
          <w:rFonts w:ascii="Arial" w:hAnsi="Arial" w:cs="Arial"/>
          <w:szCs w:val="24"/>
          <w:lang w:val="en-US"/>
        </w:rPr>
        <w:tab/>
        <w:t>Relative air humidity (Pa Pa</w:t>
      </w:r>
      <w:r>
        <w:rPr>
          <w:rFonts w:ascii="Arial" w:hAnsi="Arial" w:cs="Arial"/>
          <w:szCs w:val="24"/>
          <w:vertAlign w:val="superscript"/>
          <w:lang w:val="en-US"/>
        </w:rPr>
        <w:noBreakHyphen/>
        <w:t>1</w:t>
      </w:r>
      <w:r w:rsidRPr="00956816">
        <w:rPr>
          <w:rFonts w:ascii="Arial" w:hAnsi="Arial" w:cs="Arial"/>
          <w:szCs w:val="24"/>
          <w:lang w:val="en-US"/>
        </w:rPr>
        <w:t xml:space="preserve"> = -</w:t>
      </w:r>
      <w:r w:rsidRPr="00743826">
        <w:rPr>
          <w:rFonts w:ascii="Arial" w:hAnsi="Arial" w:cs="Arial"/>
          <w:szCs w:val="24"/>
          <w:lang w:val="en-US"/>
        </w:rPr>
        <w:t>)</w:t>
      </w:r>
    </w:p>
    <w:p w:rsidR="006B4485" w:rsidRPr="00743826" w:rsidRDefault="006B4485" w:rsidP="006B4485">
      <w:pPr>
        <w:tabs>
          <w:tab w:val="left" w:pos="851"/>
        </w:tabs>
        <w:ind w:left="851" w:hanging="851"/>
        <w:rPr>
          <w:rFonts w:ascii="Arial" w:hAnsi="Arial" w:cs="Arial"/>
          <w:szCs w:val="24"/>
          <w:lang w:val="en-US"/>
        </w:rPr>
      </w:pPr>
      <w:r>
        <w:rPr>
          <w:rFonts w:ascii="Arial" w:hAnsi="Arial" w:cs="Arial"/>
          <w:i/>
          <w:szCs w:val="24"/>
          <w:lang w:val="en-US"/>
        </w:rPr>
        <w:t>RH</w:t>
      </w:r>
      <w:r w:rsidRPr="00956816">
        <w:rPr>
          <w:rFonts w:ascii="Arial" w:hAnsi="Arial" w:cs="Arial"/>
          <w:i/>
          <w:szCs w:val="24"/>
          <w:vertAlign w:val="subscript"/>
          <w:lang w:val="en-US"/>
        </w:rPr>
        <w:t>s</w:t>
      </w:r>
      <w:r w:rsidRPr="00956816">
        <w:rPr>
          <w:rFonts w:ascii="Arial" w:hAnsi="Arial" w:cs="Arial"/>
          <w:szCs w:val="24"/>
          <w:lang w:val="en-US"/>
        </w:rPr>
        <w:tab/>
        <w:t xml:space="preserve">Relative soil </w:t>
      </w:r>
      <w:r>
        <w:rPr>
          <w:rFonts w:ascii="Arial" w:hAnsi="Arial" w:cs="Arial"/>
          <w:szCs w:val="24"/>
          <w:lang w:val="en-US"/>
        </w:rPr>
        <w:t xml:space="preserve">air </w:t>
      </w:r>
      <w:r w:rsidRPr="00743826">
        <w:rPr>
          <w:rFonts w:ascii="Arial" w:hAnsi="Arial" w:cs="Arial"/>
          <w:szCs w:val="24"/>
          <w:lang w:val="en-US"/>
        </w:rPr>
        <w:t>humidity</w:t>
      </w:r>
      <w:r w:rsidRPr="00956816">
        <w:rPr>
          <w:rFonts w:ascii="Arial" w:hAnsi="Arial" w:cs="Arial"/>
          <w:szCs w:val="24"/>
          <w:lang w:val="en-US"/>
        </w:rPr>
        <w:t xml:space="preserve"> (Pa Pa</w:t>
      </w:r>
      <w:r>
        <w:rPr>
          <w:rFonts w:ascii="Arial" w:hAnsi="Arial" w:cs="Arial"/>
          <w:szCs w:val="24"/>
          <w:vertAlign w:val="superscript"/>
          <w:lang w:val="en-US"/>
        </w:rPr>
        <w:noBreakHyphen/>
        <w:t>1</w:t>
      </w:r>
      <w:r w:rsidRPr="00956816">
        <w:rPr>
          <w:rFonts w:ascii="Arial" w:hAnsi="Arial" w:cs="Arial"/>
          <w:szCs w:val="24"/>
          <w:lang w:val="en-US"/>
        </w:rPr>
        <w:t xml:space="preserve"> = -</w:t>
      </w:r>
      <w:r w:rsidRPr="00743826">
        <w:rPr>
          <w:rFonts w:ascii="Arial" w:hAnsi="Arial" w:cs="Arial"/>
          <w:szCs w:val="24"/>
          <w:lang w:val="en-US"/>
        </w:rPr>
        <w:t>)</w:t>
      </w:r>
    </w:p>
    <w:p w:rsidR="00D91B40" w:rsidRPr="00743826" w:rsidRDefault="00956816" w:rsidP="00D91B40">
      <w:pPr>
        <w:tabs>
          <w:tab w:val="left" w:pos="851"/>
        </w:tabs>
        <w:ind w:left="851" w:hanging="851"/>
        <w:rPr>
          <w:rFonts w:ascii="Arial" w:hAnsi="Arial" w:cs="Arial"/>
          <w:lang w:val="en-US"/>
        </w:rPr>
      </w:pPr>
      <w:r w:rsidRPr="00956816">
        <w:rPr>
          <w:rFonts w:ascii="Arial" w:hAnsi="Arial" w:cs="Arial"/>
          <w:i/>
          <w:lang w:val="en-US"/>
        </w:rPr>
        <w:lastRenderedPageBreak/>
        <w:t>R</w:t>
      </w:r>
      <w:r w:rsidRPr="00956816">
        <w:rPr>
          <w:rFonts w:ascii="Arial" w:hAnsi="Arial" w:cs="Arial"/>
          <w:i/>
          <w:vertAlign w:val="subscript"/>
          <w:lang w:val="en-US"/>
        </w:rPr>
        <w:t>n</w:t>
      </w:r>
      <w:r w:rsidRPr="00956816">
        <w:rPr>
          <w:rFonts w:ascii="Arial" w:hAnsi="Arial" w:cs="Arial"/>
          <w:vertAlign w:val="subscript"/>
          <w:lang w:val="en-US"/>
        </w:rPr>
        <w:tab/>
      </w:r>
      <w:r w:rsidRPr="00956816">
        <w:rPr>
          <w:rFonts w:ascii="Arial" w:hAnsi="Arial" w:cs="Arial"/>
          <w:lang w:val="en-US"/>
        </w:rPr>
        <w:t>Net radiation (W m</w:t>
      </w:r>
      <w:r w:rsidR="00422C77">
        <w:rPr>
          <w:rFonts w:ascii="Arial" w:hAnsi="Arial" w:cs="Arial"/>
          <w:vertAlign w:val="superscript"/>
          <w:lang w:val="en-US"/>
        </w:rPr>
        <w:noBreakHyphen/>
        <w:t>2</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proofErr w:type="gramStart"/>
      <w:r w:rsidRPr="00956816">
        <w:rPr>
          <w:rFonts w:ascii="Arial" w:eastAsia="SymbolMT" w:hAnsi="Arial" w:cs="Arial"/>
          <w:i/>
          <w:lang w:val="en-US"/>
        </w:rPr>
        <w:t>r</w:t>
      </w:r>
      <w:proofErr w:type="gramEnd"/>
      <w:r w:rsidRPr="00956816">
        <w:rPr>
          <w:rFonts w:ascii="Arial" w:eastAsia="SymbolMT" w:hAnsi="Arial" w:cs="Arial"/>
          <w:lang w:val="en-US"/>
        </w:rPr>
        <w:tab/>
        <w:t>Radial distance from the root surface (m)</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eastAsia="SymbolMT" w:hAnsi="Arial" w:cs="Arial"/>
          <w:i/>
          <w:lang w:val="en-US"/>
        </w:rPr>
        <w:t>r</w:t>
      </w:r>
      <w:r w:rsidRPr="00956816">
        <w:rPr>
          <w:rFonts w:ascii="Arial" w:eastAsia="SymbolMT" w:hAnsi="Arial" w:cs="Arial"/>
          <w:i/>
          <w:vertAlign w:val="subscript"/>
          <w:lang w:val="en-US"/>
        </w:rPr>
        <w:t>m</w:t>
      </w:r>
      <w:proofErr w:type="gramEnd"/>
      <w:r w:rsidRPr="00956816">
        <w:rPr>
          <w:rFonts w:ascii="Arial" w:eastAsia="SymbolMT" w:hAnsi="Arial" w:cs="Arial"/>
          <w:vertAlign w:val="subscript"/>
          <w:lang w:val="en-US"/>
        </w:rPr>
        <w:tab/>
      </w:r>
      <w:r w:rsidRPr="00956816">
        <w:rPr>
          <w:rFonts w:ascii="Arial" w:eastAsia="SymbolMT" w:hAnsi="Arial" w:cs="Arial"/>
          <w:lang w:val="en-US"/>
        </w:rPr>
        <w:t>Rhizosphere radius</w:t>
      </w:r>
      <w:r w:rsidRPr="00956816">
        <w:rPr>
          <w:rFonts w:ascii="Arial" w:hAnsi="Arial" w:cs="Arial"/>
          <w:lang w:val="en-US"/>
        </w:rPr>
        <w:t xml:space="preserve"> (m)</w:t>
      </w:r>
    </w:p>
    <w:p w:rsidR="00F33473" w:rsidRPr="00743826" w:rsidRDefault="00956816" w:rsidP="00D91B40">
      <w:pPr>
        <w:tabs>
          <w:tab w:val="left" w:pos="851"/>
        </w:tabs>
        <w:ind w:left="851" w:hanging="851"/>
        <w:rPr>
          <w:rFonts w:ascii="Arial" w:eastAsia="SymbolMT" w:hAnsi="Arial" w:cs="Arial"/>
          <w:lang w:val="en-US"/>
        </w:rPr>
      </w:pPr>
      <w:proofErr w:type="gramStart"/>
      <w:r w:rsidRPr="00956816">
        <w:rPr>
          <w:rFonts w:ascii="Arial" w:eastAsia="SymbolMT" w:hAnsi="Arial" w:cs="Arial"/>
          <w:i/>
          <w:lang w:val="en-US"/>
        </w:rPr>
        <w:t>r</w:t>
      </w:r>
      <w:r w:rsidRPr="00956816">
        <w:rPr>
          <w:rFonts w:ascii="Arial" w:eastAsia="SymbolMT" w:hAnsi="Arial" w:cs="Arial"/>
          <w:i/>
          <w:vertAlign w:val="subscript"/>
          <w:lang w:val="en-US"/>
        </w:rPr>
        <w:t>t</w:t>
      </w:r>
      <w:proofErr w:type="gramEnd"/>
      <w:r w:rsidRPr="00956816">
        <w:rPr>
          <w:rFonts w:ascii="Arial" w:eastAsia="SymbolMT" w:hAnsi="Arial" w:cs="Arial"/>
          <w:i/>
          <w:vertAlign w:val="subscript"/>
          <w:lang w:val="en-US"/>
        </w:rPr>
        <w:tab/>
      </w:r>
      <w:r w:rsidRPr="00956816">
        <w:rPr>
          <w:rFonts w:ascii="Arial" w:eastAsia="SymbolMT" w:hAnsi="Arial" w:cs="Arial"/>
          <w:lang w:val="en-US"/>
        </w:rPr>
        <w:t>Total resistance to water vapor fl</w:t>
      </w:r>
      <w:r w:rsidR="00743826">
        <w:rPr>
          <w:rFonts w:ascii="Arial" w:eastAsia="SymbolMT" w:hAnsi="Arial" w:cs="Arial"/>
          <w:lang w:val="en-US"/>
        </w:rPr>
        <w:t>ux</w:t>
      </w:r>
      <w:r w:rsidRPr="00956816">
        <w:rPr>
          <w:rFonts w:ascii="Arial" w:eastAsia="SymbolMT" w:hAnsi="Arial" w:cs="Arial"/>
          <w:lang w:val="en-US"/>
        </w:rPr>
        <w:t xml:space="preserve"> (s mm</w:t>
      </w:r>
      <w:r w:rsidR="00422C77">
        <w:rPr>
          <w:rFonts w:ascii="Arial" w:eastAsia="SymbolMT" w:hAnsi="Arial" w:cs="Arial"/>
          <w:vertAlign w:val="superscript"/>
          <w:lang w:val="en-US"/>
        </w:rPr>
        <w:noBreakHyphen/>
        <w:t>1</w:t>
      </w:r>
      <w:r w:rsidRPr="00956816">
        <w:rPr>
          <w:rFonts w:ascii="Arial" w:eastAsia="SymbolMT" w:hAnsi="Arial" w:cs="Arial"/>
          <w:lang w:val="en-US"/>
        </w:rPr>
        <w:t>)</w:t>
      </w:r>
    </w:p>
    <w:p w:rsidR="00D91B40" w:rsidRPr="00743826" w:rsidRDefault="00956816" w:rsidP="00D91B40">
      <w:pPr>
        <w:tabs>
          <w:tab w:val="left" w:pos="851"/>
        </w:tabs>
        <w:ind w:left="851" w:hanging="851"/>
        <w:rPr>
          <w:rFonts w:ascii="Arial" w:hAnsi="Arial" w:cs="Arial"/>
          <w:lang w:val="en-US"/>
        </w:rPr>
      </w:pPr>
      <w:proofErr w:type="gramStart"/>
      <w:r w:rsidRPr="00956816">
        <w:rPr>
          <w:rFonts w:ascii="Arial" w:eastAsia="SymbolMT" w:hAnsi="Arial" w:cs="Arial"/>
          <w:i/>
          <w:lang w:val="en-US"/>
        </w:rPr>
        <w:t>r</w:t>
      </w:r>
      <w:r w:rsidRPr="00956816">
        <w:rPr>
          <w:rFonts w:ascii="Arial" w:eastAsia="SymbolMT" w:hAnsi="Arial" w:cs="Arial"/>
          <w:i/>
          <w:vertAlign w:val="subscript"/>
          <w:lang w:val="en-US"/>
        </w:rPr>
        <w:t>0</w:t>
      </w:r>
      <w:proofErr w:type="gramEnd"/>
      <w:r w:rsidRPr="00956816">
        <w:rPr>
          <w:rFonts w:ascii="Arial" w:eastAsia="SymbolMT" w:hAnsi="Arial" w:cs="Arial"/>
          <w:vertAlign w:val="subscript"/>
          <w:lang w:val="en-US"/>
        </w:rPr>
        <w:tab/>
      </w:r>
      <w:r w:rsidRPr="00956816">
        <w:rPr>
          <w:rFonts w:ascii="Arial" w:hAnsi="Arial" w:cs="Arial"/>
          <w:lang w:val="en-US"/>
        </w:rPr>
        <w:t>Root radius (m)</w:t>
      </w:r>
    </w:p>
    <w:p w:rsidR="00912D71" w:rsidRPr="00743826" w:rsidRDefault="00912D71" w:rsidP="00D91B40">
      <w:pPr>
        <w:tabs>
          <w:tab w:val="left" w:pos="851"/>
        </w:tabs>
        <w:ind w:left="851" w:hanging="851"/>
        <w:rPr>
          <w:rFonts w:ascii="Arial" w:hAnsi="Arial" w:cs="Arial"/>
          <w:lang w:val="en-US"/>
        </w:rPr>
      </w:pPr>
      <w:r w:rsidRPr="00743826">
        <w:rPr>
          <w:rFonts w:ascii="Arial" w:hAnsi="Arial" w:cs="Arial"/>
          <w:position w:val="-4"/>
          <w:lang w:val="en-US"/>
        </w:rPr>
        <w:object w:dxaOrig="200" w:dyaOrig="260">
          <v:shape id="_x0000_i1028" type="#_x0000_t75" style="width:9pt;height:13.5pt" o:ole="">
            <v:imagedata r:id="rId16" o:title=""/>
          </v:shape>
          <o:OLEObject Type="Embed" ProgID="Equation.3" ShapeID="_x0000_i1028" DrawAspect="Content" ObjectID="_1370242739" r:id="rId17"/>
        </w:object>
      </w:r>
      <w:r w:rsidRPr="00743826">
        <w:rPr>
          <w:rFonts w:ascii="Arial" w:hAnsi="Arial" w:cs="Arial"/>
          <w:position w:val="-4"/>
          <w:lang w:val="en-US"/>
        </w:rPr>
        <w:tab/>
      </w:r>
      <w:r w:rsidR="00956816" w:rsidRPr="00956816">
        <w:rPr>
          <w:rFonts w:ascii="Arial" w:eastAsia="SymbolMT" w:hAnsi="Arial" w:cs="Arial"/>
          <w:lang w:val="en-US"/>
        </w:rPr>
        <w:t>Mean radial distance from the root surface (m)</w:t>
      </w:r>
    </w:p>
    <w:p w:rsidR="00A8349D" w:rsidRPr="00743826" w:rsidRDefault="00956816" w:rsidP="00A8349D">
      <w:pPr>
        <w:tabs>
          <w:tab w:val="left" w:pos="851"/>
        </w:tabs>
        <w:ind w:left="851" w:hanging="851"/>
        <w:rPr>
          <w:rFonts w:ascii="Arial" w:hAnsi="Arial" w:cs="Arial"/>
          <w:lang w:val="en-US"/>
        </w:rPr>
      </w:pPr>
      <w:r w:rsidRPr="00956816">
        <w:rPr>
          <w:rFonts w:ascii="Arial" w:hAnsi="Arial" w:cs="Arial"/>
          <w:i/>
          <w:lang w:val="en-US"/>
        </w:rPr>
        <w:t>S</w:t>
      </w:r>
      <w:r w:rsidRPr="00956816">
        <w:rPr>
          <w:rFonts w:ascii="Arial" w:hAnsi="Arial" w:cs="Arial"/>
          <w:i/>
          <w:vertAlign w:val="subscript"/>
          <w:lang w:val="en-US"/>
        </w:rPr>
        <w:t>mod</w:t>
      </w:r>
      <w:r w:rsidRPr="00956816">
        <w:rPr>
          <w:rFonts w:ascii="Arial" w:hAnsi="Arial" w:cs="Arial"/>
          <w:lang w:val="en-US"/>
        </w:rPr>
        <w:t xml:space="preserve"> </w:t>
      </w:r>
      <w:r w:rsidRPr="00956816">
        <w:rPr>
          <w:rFonts w:ascii="Arial" w:hAnsi="Arial" w:cs="Arial"/>
          <w:lang w:val="en-US"/>
        </w:rPr>
        <w:tab/>
        <w:t>Actual root water uptake rate estimated by Jong Van Lier et al. (2008) model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3</w:t>
      </w:r>
      <w:r w:rsidRPr="00956816">
        <w:rPr>
          <w:rFonts w:ascii="Arial" w:hAnsi="Arial" w:cs="Arial"/>
          <w:lang w:val="en-US"/>
        </w:rPr>
        <w:t> d</w:t>
      </w:r>
      <w:r w:rsidR="00422C77">
        <w:rPr>
          <w:rFonts w:ascii="Arial" w:hAnsi="Arial" w:cs="Arial"/>
          <w:vertAlign w:val="superscript"/>
          <w:lang w:val="en-US"/>
        </w:rPr>
        <w:noBreakHyphen/>
        <w:t>1</w:t>
      </w:r>
      <w:r w:rsidRPr="00956816">
        <w:rPr>
          <w:rFonts w:ascii="Arial" w:hAnsi="Arial" w:cs="Arial"/>
          <w:lang w:val="en-US"/>
        </w:rPr>
        <w:t>)</w:t>
      </w:r>
    </w:p>
    <w:p w:rsidR="00A8349D" w:rsidRPr="00743826" w:rsidRDefault="00956816" w:rsidP="00A8349D">
      <w:pPr>
        <w:tabs>
          <w:tab w:val="left" w:pos="851"/>
        </w:tabs>
        <w:ind w:left="851" w:hanging="851"/>
        <w:rPr>
          <w:rFonts w:ascii="Arial" w:hAnsi="Arial" w:cs="Arial"/>
          <w:lang w:val="en-US"/>
        </w:rPr>
      </w:pPr>
      <w:r w:rsidRPr="00956816">
        <w:rPr>
          <w:rFonts w:ascii="Arial" w:hAnsi="Arial" w:cs="Arial"/>
          <w:i/>
          <w:lang w:val="en-US"/>
        </w:rPr>
        <w:t>S</w:t>
      </w:r>
      <w:r w:rsidRPr="00956816">
        <w:rPr>
          <w:rFonts w:ascii="Arial" w:hAnsi="Arial" w:cs="Arial"/>
          <w:i/>
          <w:vertAlign w:val="subscript"/>
          <w:lang w:val="en-US"/>
        </w:rPr>
        <w:t>exp</w:t>
      </w:r>
      <w:r w:rsidRPr="00956816">
        <w:rPr>
          <w:rFonts w:ascii="Arial" w:hAnsi="Arial" w:cs="Arial"/>
          <w:lang w:val="en-US"/>
        </w:rPr>
        <w:t xml:space="preserve"> </w:t>
      </w:r>
      <w:r w:rsidRPr="00956816">
        <w:rPr>
          <w:rFonts w:ascii="Arial" w:hAnsi="Arial" w:cs="Arial"/>
          <w:lang w:val="en-US"/>
        </w:rPr>
        <w:tab/>
        <w:t>Actual root water uptake rate estimated by experimental data (m</w:t>
      </w:r>
      <w:r w:rsidRPr="00956816">
        <w:rPr>
          <w:rFonts w:ascii="Arial" w:hAnsi="Arial" w:cs="Arial"/>
          <w:vertAlign w:val="superscript"/>
          <w:lang w:val="en-US"/>
        </w:rPr>
        <w:t>3 </w:t>
      </w:r>
      <w:r w:rsidRPr="00956816">
        <w:rPr>
          <w:rFonts w:ascii="Arial" w:hAnsi="Arial" w:cs="Arial"/>
          <w:lang w:val="en-US"/>
        </w:rPr>
        <w:t>m</w:t>
      </w:r>
      <w:r w:rsidR="00422C77">
        <w:rPr>
          <w:rFonts w:ascii="Arial" w:hAnsi="Arial" w:cs="Arial"/>
          <w:vertAlign w:val="superscript"/>
          <w:lang w:val="en-US"/>
        </w:rPr>
        <w:noBreakHyphen/>
        <w:t>3</w:t>
      </w:r>
      <w:r w:rsidRPr="00956816">
        <w:rPr>
          <w:rFonts w:ascii="Arial" w:hAnsi="Arial" w:cs="Arial"/>
          <w:lang w:val="en-US"/>
        </w:rPr>
        <w:t xml:space="preserve"> d</w:t>
      </w:r>
      <w:r w:rsidR="00422C77">
        <w:rPr>
          <w:rFonts w:ascii="Arial" w:hAnsi="Arial" w:cs="Arial"/>
          <w:vertAlign w:val="superscript"/>
          <w:lang w:val="en-US"/>
        </w:rPr>
        <w:noBreakHyphen/>
        <w:t>1</w:t>
      </w:r>
      <w:r w:rsidRPr="00956816">
        <w:rPr>
          <w:rFonts w:ascii="Arial" w:hAnsi="Arial" w:cs="Arial"/>
          <w:lang w:val="en-US"/>
        </w:rPr>
        <w:t>)</w:t>
      </w:r>
    </w:p>
    <w:p w:rsidR="00D91B40" w:rsidRPr="00743826" w:rsidRDefault="00956816" w:rsidP="00D91B40">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ar</w:t>
      </w:r>
      <w:proofErr w:type="gramEnd"/>
      <w:r w:rsidRPr="00956816">
        <w:rPr>
          <w:rFonts w:ascii="Arial" w:hAnsi="Arial" w:cs="Arial"/>
          <w:vertAlign w:val="subscript"/>
          <w:lang w:val="en-US"/>
        </w:rPr>
        <w:tab/>
      </w:r>
      <w:r w:rsidRPr="00956816">
        <w:rPr>
          <w:rFonts w:ascii="Arial" w:hAnsi="Arial" w:cs="Arial"/>
          <w:lang w:val="en-US"/>
        </w:rPr>
        <w:t>Air temperature (°C)</w:t>
      </w:r>
    </w:p>
    <w:p w:rsidR="00580EDA" w:rsidRPr="00743826" w:rsidRDefault="00956816" w:rsidP="00580EDA">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dossel</w:t>
      </w:r>
      <w:proofErr w:type="gramEnd"/>
      <w:r w:rsidRPr="00956816">
        <w:rPr>
          <w:rFonts w:ascii="Arial" w:hAnsi="Arial" w:cs="Arial"/>
          <w:lang w:val="en-US"/>
        </w:rPr>
        <w:tab/>
        <w:t>Canopy temperature (°C)</w:t>
      </w:r>
    </w:p>
    <w:p w:rsidR="00901FAB" w:rsidRPr="00743826" w:rsidRDefault="00956816" w:rsidP="00901FAB">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s</w:t>
      </w:r>
      <w:proofErr w:type="gramEnd"/>
      <w:r w:rsidRPr="00956816">
        <w:rPr>
          <w:rFonts w:ascii="Arial" w:hAnsi="Arial" w:cs="Arial"/>
          <w:vertAlign w:val="subscript"/>
          <w:lang w:val="en-US"/>
        </w:rPr>
        <w:tab/>
      </w:r>
      <w:r w:rsidRPr="00956816">
        <w:rPr>
          <w:rFonts w:ascii="Arial" w:hAnsi="Arial" w:cs="Arial"/>
          <w:lang w:val="en-US"/>
        </w:rPr>
        <w:t xml:space="preserve">Surface temperature </w:t>
      </w:r>
      <w:bookmarkStart w:id="111" w:name="OLE_LINK1"/>
      <w:bookmarkStart w:id="112" w:name="OLE_LINK2"/>
      <w:r w:rsidRPr="00956816">
        <w:rPr>
          <w:rFonts w:ascii="Arial" w:hAnsi="Arial" w:cs="Arial"/>
          <w:lang w:val="en-US"/>
        </w:rPr>
        <w:t>(°C)</w:t>
      </w:r>
      <w:bookmarkEnd w:id="111"/>
      <w:bookmarkEnd w:id="112"/>
    </w:p>
    <w:p w:rsidR="00421A51" w:rsidRPr="00743826" w:rsidRDefault="006B4485" w:rsidP="00901FAB">
      <w:pPr>
        <w:tabs>
          <w:tab w:val="left" w:pos="851"/>
        </w:tabs>
        <w:ind w:left="851" w:hanging="851"/>
        <w:rPr>
          <w:rFonts w:ascii="Arial" w:hAnsi="Arial" w:cs="Arial"/>
          <w:lang w:val="en-US"/>
        </w:rPr>
      </w:pPr>
      <w:proofErr w:type="gramStart"/>
      <w:r w:rsidRPr="00956816">
        <w:rPr>
          <w:rFonts w:ascii="Arial" w:hAnsi="Arial" w:cs="Arial"/>
          <w:i/>
          <w:lang w:val="en-US"/>
        </w:rPr>
        <w:t>t</w:t>
      </w:r>
      <w:r>
        <w:rPr>
          <w:rFonts w:ascii="Arial" w:hAnsi="Arial" w:cs="Arial"/>
          <w:i/>
          <w:vertAlign w:val="subscript"/>
          <w:lang w:val="en-US"/>
        </w:rPr>
        <w:t>wb</w:t>
      </w:r>
      <w:proofErr w:type="gramEnd"/>
      <w:r w:rsidR="00956816" w:rsidRPr="00956816">
        <w:rPr>
          <w:rFonts w:ascii="Arial" w:hAnsi="Arial" w:cs="Arial"/>
          <w:i/>
          <w:vertAlign w:val="subscript"/>
          <w:lang w:val="en-US"/>
        </w:rPr>
        <w:tab/>
      </w:r>
      <w:r w:rsidR="00956816" w:rsidRPr="00956816">
        <w:rPr>
          <w:rFonts w:ascii="Arial" w:hAnsi="Arial" w:cs="Arial"/>
          <w:lang w:val="en-US"/>
        </w:rPr>
        <w:t>Wet bulb temperature (°C)</w:t>
      </w:r>
    </w:p>
    <w:p w:rsidR="00901FAB" w:rsidRPr="00743826" w:rsidRDefault="00956816" w:rsidP="00A3005C">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1</w:t>
      </w:r>
      <w:proofErr w:type="gramEnd"/>
      <w:r w:rsidRPr="00956816">
        <w:rPr>
          <w:rFonts w:ascii="Arial" w:hAnsi="Arial" w:cs="Arial"/>
          <w:lang w:val="en-US"/>
        </w:rPr>
        <w:tab/>
        <w:t>Lower reference temperature in inhibition function (°C)</w:t>
      </w:r>
    </w:p>
    <w:p w:rsidR="00901FAB" w:rsidRPr="00743826" w:rsidRDefault="00956816" w:rsidP="00901FAB">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2</w:t>
      </w:r>
      <w:proofErr w:type="gramEnd"/>
      <w:r w:rsidRPr="00956816">
        <w:rPr>
          <w:rFonts w:ascii="Arial" w:hAnsi="Arial" w:cs="Arial"/>
          <w:lang w:val="en-US"/>
        </w:rPr>
        <w:tab/>
        <w:t>Upper reference temperature in inhibition function (°C)</w:t>
      </w:r>
    </w:p>
    <w:p w:rsidR="00E12594" w:rsidRPr="00743826" w:rsidRDefault="00956816" w:rsidP="00E12594">
      <w:pPr>
        <w:tabs>
          <w:tab w:val="left" w:pos="851"/>
        </w:tabs>
        <w:ind w:left="851" w:hanging="851"/>
        <w:rPr>
          <w:rFonts w:ascii="Arial" w:hAnsi="Arial" w:cs="Arial"/>
          <w:lang w:val="en-US"/>
        </w:rPr>
      </w:pPr>
      <w:r w:rsidRPr="00956816">
        <w:rPr>
          <w:rFonts w:ascii="Arial" w:hAnsi="Arial" w:cs="Arial"/>
          <w:i/>
          <w:lang w:val="en-US"/>
        </w:rPr>
        <w:t>T</w:t>
      </w:r>
      <w:r w:rsidRPr="00956816">
        <w:rPr>
          <w:rFonts w:ascii="Arial" w:hAnsi="Arial" w:cs="Arial"/>
          <w:lang w:val="en-US"/>
        </w:rPr>
        <w:tab/>
        <w:t>Leaf transpiration rate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E12594" w:rsidRPr="00743826" w:rsidRDefault="00956816" w:rsidP="00E12594">
      <w:pPr>
        <w:tabs>
          <w:tab w:val="left" w:pos="851"/>
        </w:tabs>
        <w:ind w:left="851" w:hanging="851"/>
        <w:rPr>
          <w:rFonts w:ascii="Arial" w:hAnsi="Arial" w:cs="Arial"/>
          <w:lang w:val="en-US"/>
        </w:rPr>
      </w:pPr>
      <w:r w:rsidRPr="00956816">
        <w:rPr>
          <w:rFonts w:ascii="Arial" w:hAnsi="Arial" w:cs="Arial"/>
          <w:i/>
          <w:lang w:val="en-US"/>
        </w:rPr>
        <w:t>T</w:t>
      </w:r>
      <w:r w:rsidRPr="00956816">
        <w:rPr>
          <w:rFonts w:ascii="Arial" w:hAnsi="Arial" w:cs="Arial"/>
          <w:i/>
          <w:vertAlign w:val="subscript"/>
          <w:lang w:val="en-US"/>
        </w:rPr>
        <w:t>a</w:t>
      </w:r>
      <w:r w:rsidRPr="00956816">
        <w:rPr>
          <w:rFonts w:ascii="Arial" w:hAnsi="Arial" w:cs="Arial"/>
          <w:lang w:val="en-US"/>
        </w:rPr>
        <w:tab/>
        <w:t>Actual leaf transpiration rate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5746DF" w:rsidRPr="00743826" w:rsidRDefault="00956816" w:rsidP="005746DF">
      <w:pPr>
        <w:tabs>
          <w:tab w:val="left" w:pos="851"/>
        </w:tabs>
        <w:ind w:left="851" w:hanging="851"/>
        <w:rPr>
          <w:rFonts w:ascii="Arial" w:hAnsi="Arial" w:cs="Arial"/>
          <w:lang w:val="en-US"/>
        </w:rPr>
      </w:pPr>
      <w:r w:rsidRPr="00956816">
        <w:rPr>
          <w:rFonts w:ascii="Arial" w:hAnsi="Arial" w:cs="Arial"/>
          <w:i/>
          <w:lang w:val="en-US"/>
        </w:rPr>
        <w:t>T</w:t>
      </w:r>
      <w:r w:rsidRPr="00956816">
        <w:rPr>
          <w:rFonts w:ascii="Arial" w:hAnsi="Arial" w:cs="Arial"/>
          <w:i/>
          <w:vertAlign w:val="subscript"/>
          <w:lang w:val="en-US"/>
        </w:rPr>
        <w:t>Ags</w:t>
      </w:r>
      <w:r w:rsidRPr="00956816">
        <w:rPr>
          <w:rFonts w:ascii="Arial" w:hAnsi="Arial" w:cs="Arial"/>
          <w:lang w:val="en-US"/>
        </w:rPr>
        <w:tab/>
        <w:t xml:space="preserve">Leaf transpiration rate estimated by </w:t>
      </w:r>
      <w:r w:rsidRPr="00956816">
        <w:rPr>
          <w:rFonts w:ascii="Arial" w:hAnsi="Arial" w:cs="Arial"/>
          <w:i/>
          <w:lang w:val="en-US"/>
        </w:rPr>
        <w:t>Ag</w:t>
      </w:r>
      <w:r w:rsidRPr="00956816">
        <w:rPr>
          <w:rFonts w:ascii="Arial" w:hAnsi="Arial" w:cs="Arial"/>
          <w:i/>
          <w:vertAlign w:val="subscript"/>
          <w:lang w:val="en-US"/>
        </w:rPr>
        <w:t>s</w:t>
      </w:r>
      <w:r w:rsidRPr="00956816">
        <w:rPr>
          <w:rFonts w:ascii="Arial" w:hAnsi="Arial" w:cs="Arial"/>
          <w:lang w:val="en-US"/>
        </w:rPr>
        <w:t xml:space="preserve"> model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5B3FA7" w:rsidRPr="00743826" w:rsidRDefault="00956816" w:rsidP="005B3FA7">
      <w:pPr>
        <w:tabs>
          <w:tab w:val="left" w:pos="851"/>
        </w:tabs>
        <w:ind w:left="851" w:hanging="851"/>
        <w:rPr>
          <w:rFonts w:ascii="Arial" w:hAnsi="Arial" w:cs="Arial"/>
          <w:lang w:val="en-US"/>
        </w:rPr>
      </w:pPr>
      <w:r w:rsidRPr="00956816">
        <w:rPr>
          <w:rFonts w:ascii="Arial" w:hAnsi="Arial" w:cs="Arial"/>
          <w:i/>
          <w:lang w:val="en-US"/>
        </w:rPr>
        <w:t>T</w:t>
      </w:r>
      <w:r w:rsidRPr="00956816">
        <w:rPr>
          <w:rFonts w:ascii="Arial" w:hAnsi="Arial" w:cs="Arial"/>
          <w:i/>
          <w:vertAlign w:val="subscript"/>
          <w:lang w:val="en-US"/>
        </w:rPr>
        <w:t>p</w:t>
      </w:r>
      <w:r w:rsidRPr="00956816">
        <w:rPr>
          <w:rFonts w:ascii="Arial" w:hAnsi="Arial" w:cs="Arial"/>
          <w:lang w:val="en-US"/>
        </w:rPr>
        <w:tab/>
        <w:t>Potential leaf transpiration rate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2A5048" w:rsidRPr="00743826" w:rsidRDefault="00956816" w:rsidP="002A5048">
      <w:pPr>
        <w:tabs>
          <w:tab w:val="left" w:pos="851"/>
        </w:tabs>
        <w:ind w:left="851" w:hanging="851"/>
        <w:rPr>
          <w:rFonts w:ascii="Arial" w:hAnsi="Arial" w:cs="Arial"/>
          <w:lang w:val="en-US"/>
        </w:rPr>
      </w:pPr>
      <w:r w:rsidRPr="00956816">
        <w:rPr>
          <w:rFonts w:ascii="Arial" w:hAnsi="Arial" w:cs="Arial"/>
          <w:i/>
          <w:lang w:val="en-US"/>
        </w:rPr>
        <w:t>T</w:t>
      </w:r>
      <w:r w:rsidRPr="00956816">
        <w:rPr>
          <w:rFonts w:ascii="Arial" w:hAnsi="Arial" w:cs="Arial"/>
          <w:i/>
          <w:vertAlign w:val="subscript"/>
          <w:lang w:val="en-US"/>
        </w:rPr>
        <w:t>w</w:t>
      </w:r>
      <w:r w:rsidRPr="00956816">
        <w:rPr>
          <w:rFonts w:ascii="Arial" w:hAnsi="Arial" w:cs="Arial"/>
          <w:lang w:val="en-US"/>
        </w:rPr>
        <w:tab/>
        <w:t>Transpiration rate at permanent wilting point (m d</w:t>
      </w:r>
      <w:r w:rsidR="00422C77">
        <w:rPr>
          <w:rFonts w:ascii="Arial" w:hAnsi="Arial" w:cs="Arial"/>
          <w:vertAlign w:val="superscript"/>
          <w:lang w:val="en-US"/>
        </w:rPr>
        <w:noBreakHyphen/>
        <w:t>1</w:t>
      </w:r>
      <w:r w:rsidRPr="00956816">
        <w:rPr>
          <w:rFonts w:ascii="Arial" w:hAnsi="Arial" w:cs="Arial"/>
          <w:lang w:val="en-US"/>
        </w:rPr>
        <w:t>)</w:t>
      </w:r>
    </w:p>
    <w:p w:rsidR="00901FAB" w:rsidRPr="00743826" w:rsidRDefault="00956816" w:rsidP="00901FAB">
      <w:pPr>
        <w:tabs>
          <w:tab w:val="left" w:pos="851"/>
        </w:tabs>
        <w:ind w:left="851" w:hanging="851"/>
        <w:rPr>
          <w:rFonts w:ascii="Arial" w:hAnsi="Arial" w:cs="Arial"/>
          <w:lang w:val="en-US"/>
        </w:rPr>
      </w:pPr>
      <w:proofErr w:type="gramStart"/>
      <w:r w:rsidRPr="00956816">
        <w:rPr>
          <w:rFonts w:ascii="Arial" w:hAnsi="Arial" w:cs="Arial"/>
          <w:i/>
          <w:lang w:val="en-US"/>
        </w:rPr>
        <w:t>T</w:t>
      </w:r>
      <w:r w:rsidRPr="00956816">
        <w:rPr>
          <w:rFonts w:ascii="Arial" w:hAnsi="Arial" w:cs="Arial"/>
          <w:i/>
          <w:vertAlign w:val="subscript"/>
          <w:lang w:val="en-US"/>
        </w:rPr>
        <w:t>r</w:t>
      </w:r>
      <w:proofErr w:type="gramEnd"/>
      <w:r w:rsidRPr="00956816">
        <w:rPr>
          <w:rFonts w:ascii="Arial" w:hAnsi="Arial" w:cs="Arial"/>
          <w:lang w:val="en-US"/>
        </w:rPr>
        <w:tab/>
        <w:t>Relative transpiration rate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w:t>
      </w:r>
    </w:p>
    <w:p w:rsidR="00747CE4" w:rsidRPr="00743826" w:rsidRDefault="00956816" w:rsidP="00D91B40">
      <w:pPr>
        <w:tabs>
          <w:tab w:val="left" w:pos="851"/>
        </w:tabs>
        <w:ind w:left="851" w:hanging="851"/>
        <w:rPr>
          <w:rFonts w:ascii="Arial" w:hAnsi="Arial" w:cs="Arial"/>
          <w:vertAlign w:val="subscript"/>
          <w:lang w:val="en-US"/>
        </w:rPr>
      </w:pPr>
      <w:proofErr w:type="gramStart"/>
      <w:r w:rsidRPr="00956816">
        <w:rPr>
          <w:rFonts w:ascii="Arial" w:hAnsi="Arial" w:cs="Arial"/>
          <w:i/>
          <w:lang w:val="en-US"/>
        </w:rPr>
        <w:t>u</w:t>
      </w:r>
      <w:proofErr w:type="gramEnd"/>
      <w:r w:rsidRPr="00956816">
        <w:rPr>
          <w:rFonts w:ascii="Arial" w:hAnsi="Arial" w:cs="Arial"/>
          <w:i/>
          <w:lang w:val="en-US"/>
        </w:rPr>
        <w:tab/>
      </w:r>
      <w:r w:rsidRPr="00956816">
        <w:rPr>
          <w:rFonts w:ascii="Arial" w:hAnsi="Arial" w:cs="Arial"/>
          <w:lang w:val="en-US"/>
        </w:rPr>
        <w:t xml:space="preserve">Wind </w:t>
      </w:r>
      <w:r w:rsidR="00743826">
        <w:rPr>
          <w:rFonts w:ascii="Arial" w:hAnsi="Arial" w:cs="Arial"/>
          <w:lang w:val="en-US"/>
        </w:rPr>
        <w:t>speed</w:t>
      </w:r>
      <w:r w:rsidRPr="00956816">
        <w:rPr>
          <w:rFonts w:ascii="Arial" w:hAnsi="Arial" w:cs="Arial"/>
          <w:lang w:val="en-US"/>
        </w:rPr>
        <w:t xml:space="preserve"> (m s</w:t>
      </w:r>
      <w:r w:rsidR="00422C77">
        <w:rPr>
          <w:rFonts w:ascii="Arial" w:hAnsi="Arial" w:cs="Arial"/>
          <w:vertAlign w:val="superscript"/>
          <w:lang w:val="en-US"/>
        </w:rPr>
        <w:noBreakHyphen/>
        <w:t>1</w:t>
      </w:r>
      <w:r w:rsidRPr="00956816">
        <w:rPr>
          <w:rFonts w:ascii="Arial" w:hAnsi="Arial" w:cs="Arial"/>
          <w:lang w:val="en-US"/>
        </w:rPr>
        <w:t>)</w:t>
      </w:r>
    </w:p>
    <w:p w:rsidR="00BF74AF" w:rsidRPr="00743826" w:rsidRDefault="00956816" w:rsidP="00BF74AF">
      <w:pPr>
        <w:tabs>
          <w:tab w:val="left" w:pos="851"/>
        </w:tabs>
        <w:ind w:left="851" w:hanging="851"/>
        <w:rPr>
          <w:rFonts w:ascii="Arial" w:hAnsi="Arial" w:cs="Arial"/>
          <w:szCs w:val="24"/>
          <w:lang w:val="en-US"/>
        </w:rPr>
      </w:pPr>
      <w:r w:rsidRPr="00956816">
        <w:rPr>
          <w:rFonts w:ascii="Arial" w:hAnsi="Arial" w:cs="Arial"/>
          <w:i/>
          <w:szCs w:val="24"/>
          <w:lang w:val="en-US"/>
        </w:rPr>
        <w:t>V</w:t>
      </w:r>
      <w:r w:rsidRPr="00956816">
        <w:rPr>
          <w:rFonts w:ascii="Arial" w:hAnsi="Arial" w:cs="Arial"/>
          <w:i/>
          <w:szCs w:val="24"/>
          <w:vertAlign w:val="subscript"/>
          <w:lang w:val="en-US"/>
        </w:rPr>
        <w:t>E</w:t>
      </w:r>
      <w:r w:rsidRPr="00956816">
        <w:rPr>
          <w:rFonts w:ascii="Arial" w:hAnsi="Arial" w:cs="Arial"/>
          <w:szCs w:val="24"/>
          <w:lang w:val="en-US"/>
        </w:rPr>
        <w:tab/>
        <w:t xml:space="preserve">Volume of </w:t>
      </w:r>
      <w:r w:rsidR="00743826">
        <w:rPr>
          <w:rFonts w:ascii="Arial" w:hAnsi="Arial" w:cs="Arial"/>
          <w:szCs w:val="24"/>
          <w:lang w:val="en-US"/>
        </w:rPr>
        <w:t xml:space="preserve">evaporated </w:t>
      </w:r>
      <w:r w:rsidR="00A3005C" w:rsidRPr="00743826">
        <w:rPr>
          <w:rFonts w:ascii="Arial" w:hAnsi="Arial" w:cs="Arial"/>
          <w:szCs w:val="24"/>
          <w:lang w:val="en-US"/>
        </w:rPr>
        <w:t>soil water</w:t>
      </w:r>
      <w:r w:rsidRPr="00956816">
        <w:rPr>
          <w:rFonts w:ascii="Arial" w:hAnsi="Arial" w:cs="Arial"/>
          <w:szCs w:val="24"/>
          <w:lang w:val="en-US"/>
        </w:rPr>
        <w:t xml:space="preserve"> (m</w:t>
      </w:r>
      <w:r w:rsidRPr="00956816">
        <w:rPr>
          <w:rFonts w:ascii="Arial" w:hAnsi="Arial" w:cs="Arial"/>
          <w:szCs w:val="24"/>
          <w:vertAlign w:val="superscript"/>
          <w:lang w:val="en-US"/>
        </w:rPr>
        <w:t>3</w:t>
      </w:r>
      <w:r w:rsidRPr="00956816">
        <w:rPr>
          <w:rFonts w:ascii="Arial" w:hAnsi="Arial" w:cs="Arial"/>
          <w:szCs w:val="24"/>
          <w:lang w:val="en-US"/>
        </w:rPr>
        <w:t>)</w:t>
      </w:r>
    </w:p>
    <w:p w:rsidR="003C3880" w:rsidRPr="00743826" w:rsidRDefault="00956816" w:rsidP="003C3880">
      <w:pPr>
        <w:tabs>
          <w:tab w:val="left" w:pos="851"/>
        </w:tabs>
        <w:ind w:left="851" w:hanging="851"/>
        <w:rPr>
          <w:rFonts w:ascii="Arial" w:hAnsi="Arial" w:cs="Arial"/>
          <w:lang w:val="en-US"/>
        </w:rPr>
      </w:pPr>
      <w:r w:rsidRPr="00956816">
        <w:rPr>
          <w:rFonts w:ascii="Arial" w:hAnsi="Arial" w:cs="Arial"/>
          <w:i/>
          <w:lang w:val="en-US"/>
        </w:rPr>
        <w:t>VPD</w:t>
      </w:r>
      <w:r w:rsidRPr="00956816">
        <w:rPr>
          <w:rFonts w:ascii="Arial" w:hAnsi="Arial" w:cs="Arial"/>
          <w:lang w:val="en-US"/>
        </w:rPr>
        <w:tab/>
        <w:t>Vapor pressure deficit (hPa)</w:t>
      </w:r>
    </w:p>
    <w:p w:rsidR="00A57AD8" w:rsidRPr="00743826" w:rsidRDefault="00956816" w:rsidP="003C3880">
      <w:pPr>
        <w:tabs>
          <w:tab w:val="left" w:pos="851"/>
        </w:tabs>
        <w:ind w:left="851" w:hanging="851"/>
        <w:rPr>
          <w:rFonts w:ascii="Arial" w:hAnsi="Arial" w:cs="Arial"/>
          <w:lang w:val="en-US"/>
        </w:rPr>
      </w:pPr>
      <w:proofErr w:type="gramStart"/>
      <w:r w:rsidRPr="00956816">
        <w:rPr>
          <w:rFonts w:ascii="Arial" w:hAnsi="Arial" w:cs="Arial"/>
          <w:i/>
          <w:lang w:val="en-US"/>
        </w:rPr>
        <w:t>W</w:t>
      </w:r>
      <w:r w:rsidRPr="00956816">
        <w:rPr>
          <w:rFonts w:ascii="Arial" w:hAnsi="Arial" w:cs="Arial"/>
          <w:i/>
          <w:vertAlign w:val="subscript"/>
          <w:lang w:val="en-US"/>
        </w:rPr>
        <w:t>l</w:t>
      </w:r>
      <w:proofErr w:type="gramEnd"/>
      <w:r w:rsidRPr="00956816">
        <w:rPr>
          <w:rFonts w:ascii="Arial" w:hAnsi="Arial" w:cs="Arial"/>
          <w:i/>
          <w:vertAlign w:val="subscript"/>
          <w:lang w:val="en-US"/>
        </w:rPr>
        <w:tab/>
      </w:r>
      <w:r w:rsidRPr="00956816">
        <w:rPr>
          <w:rFonts w:ascii="Arial" w:hAnsi="Arial" w:cs="Arial"/>
          <w:lang w:val="en-US"/>
        </w:rPr>
        <w:t>Leaf width (mm)</w:t>
      </w:r>
    </w:p>
    <w:p w:rsidR="00580EDA" w:rsidRPr="00743826" w:rsidRDefault="00956816" w:rsidP="00580EDA">
      <w:pPr>
        <w:tabs>
          <w:tab w:val="left" w:pos="851"/>
        </w:tabs>
        <w:ind w:left="851" w:hanging="851"/>
        <w:rPr>
          <w:rFonts w:ascii="Arial" w:hAnsi="Arial" w:cs="Arial"/>
          <w:szCs w:val="24"/>
          <w:lang w:val="en-US"/>
        </w:rPr>
      </w:pPr>
      <w:proofErr w:type="gramStart"/>
      <w:r w:rsidRPr="00956816">
        <w:rPr>
          <w:rFonts w:ascii="Arial" w:hAnsi="Arial" w:cs="Arial"/>
          <w:i/>
          <w:szCs w:val="24"/>
          <w:lang w:val="en-US"/>
        </w:rPr>
        <w:t>α</w:t>
      </w:r>
      <w:proofErr w:type="gramEnd"/>
      <w:r w:rsidR="00580EDA" w:rsidRPr="00743826">
        <w:rPr>
          <w:rFonts w:ascii="Arial" w:hAnsi="Arial" w:cs="Arial"/>
          <w:szCs w:val="24"/>
          <w:lang w:val="en-US"/>
        </w:rPr>
        <w:t> </w:t>
      </w:r>
      <w:r w:rsidR="00580EDA" w:rsidRPr="00743826">
        <w:rPr>
          <w:rFonts w:ascii="Arial" w:hAnsi="Arial" w:cs="Arial"/>
          <w:szCs w:val="24"/>
          <w:lang w:val="en-US"/>
        </w:rPr>
        <w:tab/>
      </w:r>
      <w:r w:rsidRPr="00956816">
        <w:rPr>
          <w:rFonts w:ascii="Arial" w:hAnsi="Arial" w:cs="Arial"/>
          <w:szCs w:val="24"/>
          <w:lang w:val="en-US"/>
        </w:rPr>
        <w:t>Empirical parameter of Van Genuchten (1980) equation (m</w:t>
      </w:r>
      <w:r w:rsidR="00422C77">
        <w:rPr>
          <w:rFonts w:ascii="Arial" w:hAnsi="Arial" w:cs="Arial"/>
          <w:szCs w:val="24"/>
          <w:vertAlign w:val="superscript"/>
          <w:lang w:val="en-US"/>
        </w:rPr>
        <w:noBreakHyphen/>
        <w:t>1</w:t>
      </w:r>
      <w:r w:rsidRPr="00956816">
        <w:rPr>
          <w:rFonts w:ascii="Arial" w:hAnsi="Arial" w:cs="Arial"/>
          <w:szCs w:val="24"/>
          <w:lang w:val="en-US"/>
        </w:rPr>
        <w:t>)</w:t>
      </w:r>
    </w:p>
    <w:p w:rsidR="00DF1BC0" w:rsidRPr="00743826" w:rsidRDefault="00956816" w:rsidP="00580EDA">
      <w:pPr>
        <w:tabs>
          <w:tab w:val="left" w:pos="851"/>
        </w:tabs>
        <w:ind w:left="851" w:hanging="851"/>
        <w:rPr>
          <w:rFonts w:ascii="Arial" w:hAnsi="Arial" w:cs="Arial"/>
          <w:szCs w:val="24"/>
          <w:lang w:val="en-US"/>
        </w:rPr>
      </w:pPr>
      <w:proofErr w:type="gramStart"/>
      <w:r w:rsidRPr="00956816">
        <w:rPr>
          <w:rFonts w:cs="Times New Roman"/>
          <w:i/>
          <w:szCs w:val="24"/>
          <w:lang w:val="en-US"/>
        </w:rPr>
        <w:t>β</w:t>
      </w:r>
      <w:proofErr w:type="gramEnd"/>
      <w:r w:rsidR="00DF1BC0" w:rsidRPr="00743826">
        <w:rPr>
          <w:rFonts w:cs="Times New Roman"/>
          <w:i/>
          <w:szCs w:val="24"/>
          <w:lang w:val="en-US"/>
        </w:rPr>
        <w:tab/>
      </w:r>
      <w:r w:rsidRPr="00956816">
        <w:rPr>
          <w:rFonts w:ascii="Arial" w:hAnsi="Arial" w:cs="Arial"/>
          <w:szCs w:val="24"/>
          <w:lang w:val="en-US"/>
        </w:rPr>
        <w:t xml:space="preserve">Empirical parameter of </w:t>
      </w:r>
      <w:r w:rsidRPr="00956816">
        <w:rPr>
          <w:rFonts w:ascii="Arial" w:hAnsi="Arial" w:cs="Arial"/>
          <w:lang w:val="en-US"/>
        </w:rPr>
        <w:t>Black, Gardne</w:t>
      </w:r>
      <w:r w:rsidR="00EB4880">
        <w:rPr>
          <w:rFonts w:ascii="Arial" w:hAnsi="Arial" w:cs="Arial"/>
          <w:lang w:val="en-US"/>
        </w:rPr>
        <w:t xml:space="preserve">r e Thurtell (1969) evaporation </w:t>
      </w:r>
      <w:r w:rsidRPr="00956816">
        <w:rPr>
          <w:rFonts w:ascii="Arial" w:hAnsi="Arial" w:cs="Arial"/>
          <w:lang w:val="en-US"/>
        </w:rPr>
        <w:t>parameterization</w:t>
      </w:r>
      <w:r w:rsidR="00EB4880">
        <w:rPr>
          <w:rFonts w:ascii="Arial" w:hAnsi="Arial" w:cs="Arial"/>
          <w:szCs w:val="24"/>
          <w:lang w:val="en-US"/>
        </w:rPr>
        <w:t xml:space="preserve"> </w:t>
      </w:r>
      <w:r w:rsidRPr="00956816">
        <w:rPr>
          <w:rFonts w:ascii="Arial" w:hAnsi="Arial" w:cs="Arial"/>
          <w:szCs w:val="24"/>
          <w:lang w:val="en-US"/>
        </w:rPr>
        <w:t>(</w:t>
      </w:r>
      <w:r w:rsidRPr="00956816">
        <w:rPr>
          <w:rFonts w:ascii="Arial" w:hAnsi="Arial" w:cs="Arial"/>
          <w:lang w:val="en-US"/>
        </w:rPr>
        <w:t>m d</w:t>
      </w:r>
      <w:r w:rsidRPr="00956816">
        <w:rPr>
          <w:rFonts w:ascii="Arial" w:hAnsi="Arial" w:cs="Arial"/>
          <w:vertAlign w:val="superscript"/>
          <w:lang w:val="en-US"/>
        </w:rPr>
        <w:t>-0.5</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lang w:val="en-US"/>
        </w:rPr>
        <w:t>γ</w:t>
      </w:r>
      <w:proofErr w:type="gramEnd"/>
      <w:r w:rsidR="008E6161" w:rsidRPr="00743826">
        <w:rPr>
          <w:rFonts w:ascii="Arial" w:hAnsi="Arial" w:cs="Arial"/>
          <w:lang w:val="en-US"/>
        </w:rPr>
        <w:tab/>
      </w:r>
      <w:bookmarkStart w:id="113" w:name="OLE_LINK102"/>
      <w:bookmarkStart w:id="114" w:name="OLE_LINK103"/>
      <w:r w:rsidRPr="00956816">
        <w:rPr>
          <w:rFonts w:ascii="Arial" w:hAnsi="Arial" w:cs="Arial"/>
          <w:lang w:val="en-US"/>
        </w:rPr>
        <w:t>Psychrometric constant</w:t>
      </w:r>
      <w:bookmarkEnd w:id="113"/>
      <w:bookmarkEnd w:id="114"/>
      <w:r w:rsidRPr="00956816">
        <w:rPr>
          <w:rFonts w:ascii="Arial" w:hAnsi="Arial" w:cs="Arial"/>
          <w:lang w:val="en-US"/>
        </w:rPr>
        <w:t xml:space="preserve"> (kPa °C</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szCs w:val="24"/>
          <w:lang w:val="en-US"/>
        </w:rPr>
        <w:t>ε</w:t>
      </w:r>
      <w:proofErr w:type="gramEnd"/>
      <w:r w:rsidRPr="00956816">
        <w:rPr>
          <w:rFonts w:ascii="Arial" w:hAnsi="Arial" w:cs="Arial"/>
          <w:szCs w:val="24"/>
          <w:lang w:val="en-US"/>
        </w:rPr>
        <w:tab/>
        <w:t>Initial quantum use efficiency</w:t>
      </w:r>
      <w:r w:rsidRPr="00956816">
        <w:rPr>
          <w:rFonts w:ascii="Arial" w:hAnsi="Arial" w:cs="Arial"/>
          <w:lang w:val="en-US"/>
        </w:rPr>
        <w:t xml:space="preserve"> (mg J</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lang w:val="en-US"/>
        </w:rPr>
        <w:t>ε</w:t>
      </w:r>
      <w:r w:rsidRPr="00956816">
        <w:rPr>
          <w:rFonts w:ascii="Arial" w:hAnsi="Arial" w:cs="Arial"/>
          <w:i/>
          <w:vertAlign w:val="subscript"/>
          <w:lang w:val="en-US"/>
        </w:rPr>
        <w:t>o</w:t>
      </w:r>
      <w:proofErr w:type="gramEnd"/>
      <w:r w:rsidRPr="00956816">
        <w:rPr>
          <w:rFonts w:ascii="Arial" w:hAnsi="Arial" w:cs="Arial"/>
          <w:vertAlign w:val="subscript"/>
          <w:lang w:val="en-US"/>
        </w:rPr>
        <w:tab/>
      </w:r>
      <w:r w:rsidRPr="00956816">
        <w:rPr>
          <w:rFonts w:ascii="Arial" w:hAnsi="Arial" w:cs="Arial"/>
          <w:lang w:val="en-US"/>
        </w:rPr>
        <w:t>Maximum initial quantum use efficiency (mg J</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r w:rsidRPr="00956816">
        <w:rPr>
          <w:rFonts w:ascii="Arial" w:hAnsi="Arial" w:cs="Arial"/>
          <w:i/>
          <w:lang w:val="en-US"/>
        </w:rPr>
        <w:lastRenderedPageBreak/>
        <w:t>Γ</w:t>
      </w:r>
      <w:r w:rsidRPr="00956816">
        <w:rPr>
          <w:rFonts w:ascii="Arial" w:hAnsi="Arial" w:cs="Arial"/>
          <w:lang w:val="en-US"/>
        </w:rPr>
        <w:tab/>
        <w:t>CO</w:t>
      </w:r>
      <w:r w:rsidRPr="00956816">
        <w:rPr>
          <w:rFonts w:ascii="Arial" w:hAnsi="Arial" w:cs="Arial"/>
          <w:vertAlign w:val="subscript"/>
          <w:lang w:val="en-US"/>
        </w:rPr>
        <w:t>2</w:t>
      </w:r>
      <w:r w:rsidRPr="00956816">
        <w:rPr>
          <w:rFonts w:ascii="Arial" w:hAnsi="Arial" w:cs="Arial"/>
          <w:lang w:val="en-US"/>
        </w:rPr>
        <w:t xml:space="preserve"> compensation concentration (mg m</w:t>
      </w:r>
      <w:r w:rsidR="00422C77">
        <w:rPr>
          <w:rFonts w:ascii="Arial" w:hAnsi="Arial" w:cs="Arial"/>
          <w:vertAlign w:val="superscript"/>
          <w:lang w:val="en-US"/>
        </w:rPr>
        <w:noBreakHyphen/>
        <w:t>3</w:t>
      </w:r>
      <w:r w:rsidRPr="00956816">
        <w:rPr>
          <w:rFonts w:ascii="Arial" w:hAnsi="Arial" w:cs="Arial"/>
          <w:lang w:val="en-US"/>
        </w:rPr>
        <w:t>)</w:t>
      </w:r>
    </w:p>
    <w:p w:rsidR="002F6712" w:rsidRPr="00743826" w:rsidRDefault="00956816" w:rsidP="002F6712">
      <w:pPr>
        <w:tabs>
          <w:tab w:val="left" w:pos="851"/>
        </w:tabs>
        <w:ind w:left="851" w:hanging="851"/>
        <w:rPr>
          <w:rFonts w:ascii="Arial" w:hAnsi="Arial" w:cs="Arial"/>
          <w:lang w:val="en-US"/>
        </w:rPr>
      </w:pPr>
      <w:proofErr w:type="gramStart"/>
      <w:r w:rsidRPr="00956816">
        <w:rPr>
          <w:rFonts w:ascii="Arial" w:hAnsi="Arial" w:cs="Arial"/>
          <w:i/>
          <w:lang w:val="en-US"/>
        </w:rPr>
        <w:t>λ</w:t>
      </w:r>
      <w:proofErr w:type="gramEnd"/>
      <w:r w:rsidR="002F6712" w:rsidRPr="00743826">
        <w:rPr>
          <w:rFonts w:ascii="Arial" w:hAnsi="Arial" w:cs="Arial"/>
          <w:lang w:val="en-US"/>
        </w:rPr>
        <w:tab/>
      </w:r>
      <w:r w:rsidRPr="00956816">
        <w:rPr>
          <w:rFonts w:ascii="Arial" w:hAnsi="Arial" w:cs="Arial"/>
          <w:szCs w:val="24"/>
          <w:lang w:val="en-US"/>
        </w:rPr>
        <w:t>Empirical parameter of Van Genuchten (1980) equation (</w:t>
      </w:r>
      <w:r w:rsidRPr="00956816">
        <w:rPr>
          <w:rFonts w:ascii="Arial" w:hAnsi="Arial" w:cs="Arial"/>
          <w:lang w:val="en-US"/>
        </w:rPr>
        <w:t>-</w:t>
      </w:r>
      <w:r w:rsidRPr="00956816">
        <w:rPr>
          <w:rFonts w:ascii="Arial" w:hAnsi="Arial" w:cs="Arial"/>
          <w:szCs w:val="24"/>
          <w:lang w:val="en-US"/>
        </w:rPr>
        <w:t>)</w:t>
      </w:r>
    </w:p>
    <w:p w:rsidR="00083758" w:rsidRPr="00743826" w:rsidRDefault="00956816" w:rsidP="00083758">
      <w:pPr>
        <w:tabs>
          <w:tab w:val="left" w:pos="851"/>
        </w:tabs>
        <w:ind w:left="851" w:hanging="851"/>
        <w:rPr>
          <w:rFonts w:ascii="Arial" w:hAnsi="Arial" w:cs="Arial"/>
          <w:lang w:val="en-US"/>
        </w:rPr>
      </w:pPr>
      <w:proofErr w:type="gramStart"/>
      <w:r w:rsidRPr="00956816">
        <w:rPr>
          <w:rFonts w:ascii="Arial" w:hAnsi="Arial" w:cs="Arial"/>
          <w:i/>
          <w:lang w:val="en-US"/>
        </w:rPr>
        <w:t>λ</w:t>
      </w:r>
      <w:r w:rsidR="00B74D0C" w:rsidRPr="00743826">
        <w:rPr>
          <w:rFonts w:ascii="Arial" w:hAnsi="Arial" w:cs="Arial"/>
          <w:i/>
          <w:vertAlign w:val="subscript"/>
          <w:lang w:val="en-US"/>
        </w:rPr>
        <w:t>v</w:t>
      </w:r>
      <w:proofErr w:type="gramEnd"/>
      <w:r w:rsidRPr="00956816">
        <w:rPr>
          <w:rFonts w:ascii="Arial" w:hAnsi="Arial" w:cs="Arial"/>
          <w:lang w:val="en-US"/>
        </w:rPr>
        <w:tab/>
        <w:t>Latent heat of water vaporization (J kg</w:t>
      </w:r>
      <w:r w:rsidR="00422C77">
        <w:rPr>
          <w:rFonts w:ascii="Arial" w:hAnsi="Arial" w:cs="Arial"/>
          <w:vertAlign w:val="superscript"/>
          <w:lang w:val="en-US"/>
        </w:rPr>
        <w:noBreakHyphen/>
        <w:t>1</w:t>
      </w:r>
      <w:r w:rsidRPr="00956816">
        <w:rPr>
          <w:rFonts w:ascii="Arial" w:hAnsi="Arial" w:cs="Arial"/>
          <w:lang w:val="en-US"/>
        </w:rPr>
        <w:t>)</w:t>
      </w:r>
    </w:p>
    <w:p w:rsidR="008E6161" w:rsidRPr="00743826" w:rsidRDefault="00F87185" w:rsidP="008E6161">
      <w:pPr>
        <w:tabs>
          <w:tab w:val="left" w:pos="851"/>
        </w:tabs>
        <w:ind w:left="851" w:hanging="851"/>
        <w:rPr>
          <w:rFonts w:ascii="Arial" w:hAnsi="Arial" w:cs="Arial"/>
          <w:lang w:val="en-US"/>
        </w:rPr>
      </w:pPr>
      <w:r w:rsidRPr="00743826">
        <w:rPr>
          <w:rFonts w:ascii="Arial" w:hAnsi="Arial" w:cs="Arial"/>
          <w:position w:val="-6"/>
          <w:lang w:val="en-US"/>
        </w:rPr>
        <w:object w:dxaOrig="240" w:dyaOrig="279">
          <v:shape id="_x0000_i1029" type="#_x0000_t75" style="width:14.25pt;height:14.25pt" o:ole="">
            <v:imagedata r:id="rId18" o:title=""/>
          </v:shape>
          <o:OLEObject Type="Embed" ProgID="Equation.3" ShapeID="_x0000_i1029" DrawAspect="Content" ObjectID="_1370242740" r:id="rId19"/>
        </w:object>
      </w:r>
      <w:r w:rsidR="008E6161" w:rsidRPr="00743826">
        <w:rPr>
          <w:rFonts w:ascii="Arial" w:hAnsi="Arial" w:cs="Arial"/>
          <w:position w:val="-6"/>
          <w:lang w:val="en-US"/>
        </w:rPr>
        <w:tab/>
      </w:r>
      <w:r w:rsidR="00956816" w:rsidRPr="00956816">
        <w:rPr>
          <w:rFonts w:ascii="Arial" w:hAnsi="Arial" w:cs="Arial"/>
          <w:szCs w:val="24"/>
          <w:lang w:val="en-US"/>
        </w:rPr>
        <w:t xml:space="preserve">Mean hydraulic gradient as a function of time </w:t>
      </w:r>
      <w:bookmarkStart w:id="115" w:name="OLE_LINK34"/>
      <w:r w:rsidR="00956816" w:rsidRPr="00956816">
        <w:rPr>
          <w:rFonts w:ascii="Arial" w:hAnsi="Arial" w:cs="Arial"/>
          <w:lang w:val="en-US"/>
        </w:rPr>
        <w:t>(-)</w:t>
      </w:r>
      <w:bookmarkEnd w:id="115"/>
    </w:p>
    <w:p w:rsidR="00580EDA" w:rsidRPr="00743826" w:rsidRDefault="00956816" w:rsidP="00580EDA">
      <w:pPr>
        <w:tabs>
          <w:tab w:val="left" w:pos="851"/>
        </w:tabs>
        <w:ind w:left="851" w:hanging="851"/>
        <w:rPr>
          <w:rFonts w:ascii="Arial" w:hAnsi="Arial" w:cs="Arial"/>
          <w:lang w:val="en-US"/>
        </w:rPr>
      </w:pPr>
      <w:proofErr w:type="gramStart"/>
      <w:r w:rsidRPr="00956816">
        <w:rPr>
          <w:rFonts w:ascii="Arial" w:hAnsi="Arial" w:cs="Arial"/>
          <w:i/>
          <w:lang w:val="en-US"/>
        </w:rPr>
        <w:t>ρ</w:t>
      </w:r>
      <w:r w:rsidR="00580EDA" w:rsidRPr="00743826">
        <w:rPr>
          <w:rFonts w:ascii="Arial" w:hAnsi="Arial" w:cs="Arial"/>
          <w:i/>
          <w:vertAlign w:val="subscript"/>
          <w:lang w:val="en-US"/>
        </w:rPr>
        <w:t>a</w:t>
      </w:r>
      <w:proofErr w:type="gramEnd"/>
      <w:r w:rsidRPr="00956816">
        <w:rPr>
          <w:rFonts w:ascii="Arial" w:hAnsi="Arial" w:cs="Arial"/>
          <w:lang w:val="en-US"/>
        </w:rPr>
        <w:t xml:space="preserve"> </w:t>
      </w:r>
      <w:r w:rsidRPr="00956816">
        <w:rPr>
          <w:rFonts w:ascii="Arial" w:hAnsi="Arial" w:cs="Arial"/>
          <w:lang w:val="en-US"/>
        </w:rPr>
        <w:tab/>
        <w:t>Density of water (kg m</w:t>
      </w:r>
      <w:r w:rsidR="00422C77">
        <w:rPr>
          <w:rFonts w:ascii="Arial" w:hAnsi="Arial" w:cs="Arial"/>
          <w:vertAlign w:val="superscript"/>
          <w:lang w:val="en-US"/>
        </w:rPr>
        <w:noBreakHyphen/>
        <w:t>3</w:t>
      </w:r>
      <w:r w:rsidRPr="00956816">
        <w:rPr>
          <w:rFonts w:ascii="Arial" w:hAnsi="Arial" w:cs="Arial"/>
          <w:lang w:val="en-US"/>
        </w:rPr>
        <w:t>)</w:t>
      </w:r>
    </w:p>
    <w:p w:rsidR="00580EDA" w:rsidRPr="00743826" w:rsidRDefault="00956816" w:rsidP="00580EDA">
      <w:pPr>
        <w:tabs>
          <w:tab w:val="left" w:pos="851"/>
        </w:tabs>
        <w:ind w:left="851" w:hanging="851"/>
        <w:rPr>
          <w:rFonts w:ascii="Arial" w:hAnsi="Arial" w:cs="Arial"/>
          <w:lang w:val="en-US"/>
        </w:rPr>
      </w:pPr>
      <w:proofErr w:type="gramStart"/>
      <w:r w:rsidRPr="00956816">
        <w:rPr>
          <w:rFonts w:ascii="Arial" w:hAnsi="Arial" w:cs="Arial"/>
          <w:i/>
          <w:lang w:val="en-US"/>
        </w:rPr>
        <w:t>ρ</w:t>
      </w:r>
      <w:r w:rsidR="00580EDA" w:rsidRPr="00743826">
        <w:rPr>
          <w:rFonts w:ascii="Arial" w:hAnsi="Arial" w:cs="Arial"/>
          <w:i/>
          <w:vertAlign w:val="subscript"/>
          <w:lang w:val="en-US"/>
        </w:rPr>
        <w:t>a</w:t>
      </w:r>
      <w:r w:rsidRPr="00956816">
        <w:rPr>
          <w:rFonts w:ascii="Arial" w:hAnsi="Arial" w:cs="Arial"/>
          <w:i/>
          <w:vertAlign w:val="subscript"/>
          <w:lang w:val="en-US"/>
        </w:rPr>
        <w:t>ir</w:t>
      </w:r>
      <w:proofErr w:type="gramEnd"/>
      <w:r w:rsidRPr="00956816">
        <w:rPr>
          <w:rFonts w:ascii="Arial" w:hAnsi="Arial" w:cs="Arial"/>
          <w:lang w:val="en-US"/>
        </w:rPr>
        <w:t xml:space="preserve"> </w:t>
      </w:r>
      <w:r w:rsidRPr="00956816">
        <w:rPr>
          <w:rFonts w:ascii="Arial" w:hAnsi="Arial" w:cs="Arial"/>
          <w:lang w:val="en-US"/>
        </w:rPr>
        <w:tab/>
        <w:t>Density of air at constant pressure (kg m</w:t>
      </w:r>
      <w:r w:rsidR="00422C77">
        <w:rPr>
          <w:rFonts w:ascii="Arial" w:hAnsi="Arial" w:cs="Arial"/>
          <w:vertAlign w:val="superscript"/>
          <w:lang w:val="en-US"/>
        </w:rPr>
        <w:noBreakHyphen/>
        <w:t>3</w:t>
      </w:r>
      <w:r w:rsidRPr="00956816">
        <w:rPr>
          <w:rFonts w:ascii="Arial" w:hAnsi="Arial" w:cs="Arial"/>
          <w:lang w:val="en-US"/>
        </w:rPr>
        <w:t>)</w:t>
      </w:r>
    </w:p>
    <w:p w:rsidR="002F6712" w:rsidRPr="00743826" w:rsidRDefault="00956816" w:rsidP="002F6712">
      <w:pPr>
        <w:tabs>
          <w:tab w:val="left" w:pos="851"/>
        </w:tabs>
        <w:ind w:left="851" w:hanging="851"/>
        <w:rPr>
          <w:rFonts w:ascii="Arial" w:hAnsi="Arial" w:cs="Arial"/>
          <w:lang w:val="en-US"/>
        </w:rPr>
      </w:pPr>
      <w:proofErr w:type="gramStart"/>
      <w:r w:rsidRPr="00956816">
        <w:rPr>
          <w:rFonts w:ascii="Arial" w:eastAsia="SymbolMT" w:hAnsi="Arial" w:cs="Arial"/>
          <w:i/>
          <w:lang w:val="en-US"/>
        </w:rPr>
        <w:t>ρ</w:t>
      </w:r>
      <w:r w:rsidR="002F6712" w:rsidRPr="00743826">
        <w:rPr>
          <w:rFonts w:ascii="Arial" w:eastAsia="SymbolMT" w:hAnsi="Arial" w:cs="Arial"/>
          <w:i/>
          <w:vertAlign w:val="subscript"/>
          <w:lang w:val="en-US"/>
        </w:rPr>
        <w:t>z</w:t>
      </w:r>
      <w:proofErr w:type="gramEnd"/>
      <w:r w:rsidRPr="00956816">
        <w:rPr>
          <w:rFonts w:ascii="Arial" w:hAnsi="Arial" w:cs="Arial"/>
          <w:lang w:val="en-US"/>
        </w:rPr>
        <w:tab/>
      </w:r>
      <w:r w:rsidR="00BF17A3">
        <w:rPr>
          <w:rFonts w:ascii="Arial" w:hAnsi="Arial" w:cs="Arial"/>
          <w:lang w:val="en-US"/>
        </w:rPr>
        <w:t>R</w:t>
      </w:r>
      <w:r w:rsidR="00FD55BE" w:rsidRPr="00743826">
        <w:rPr>
          <w:rFonts w:ascii="Arial" w:hAnsi="Arial" w:cs="Arial"/>
          <w:lang w:val="en-US"/>
        </w:rPr>
        <w:t>oot water uptake</w:t>
      </w:r>
      <w:r w:rsidR="00BF17A3">
        <w:rPr>
          <w:rFonts w:ascii="Arial" w:hAnsi="Arial" w:cs="Arial"/>
          <w:lang w:val="en-US"/>
        </w:rPr>
        <w:t xml:space="preserve"> weighing parameter</w:t>
      </w:r>
      <w:del w:id="116" w:author="Quirijn" w:date="2011-06-22T10:09:00Z">
        <w:r w:rsidR="00BF17A3" w:rsidDel="004B5A67">
          <w:rPr>
            <w:rFonts w:ascii="Arial" w:hAnsi="Arial" w:cs="Arial"/>
            <w:lang w:val="en-US"/>
          </w:rPr>
          <w:delText xml:space="preserve"> </w:delText>
        </w:r>
        <w:r w:rsidR="002F6712" w:rsidRPr="00743826" w:rsidDel="004B5A67">
          <w:rPr>
            <w:rFonts w:ascii="Arial" w:hAnsi="Arial" w:cs="Arial"/>
            <w:lang w:val="en-US"/>
          </w:rPr>
          <w:delText xml:space="preserve"> </w:delText>
        </w:r>
      </w:del>
      <w:ins w:id="117" w:author="Quirijn" w:date="2011-06-22T10:09:00Z">
        <w:r w:rsidR="004B5A67">
          <w:rPr>
            <w:rFonts w:ascii="Arial" w:hAnsi="Arial" w:cs="Arial"/>
            <w:lang w:val="en-US"/>
          </w:rPr>
          <w:t xml:space="preserve"> </w:t>
        </w:r>
      </w:ins>
      <w:r w:rsidR="002F6712" w:rsidRPr="00743826">
        <w:rPr>
          <w:rFonts w:ascii="Arial" w:hAnsi="Arial" w:cs="Arial"/>
          <w:lang w:val="en-US"/>
        </w:rPr>
        <w:t>(m</w:t>
      </w:r>
      <w:r w:rsidR="00422C77">
        <w:rPr>
          <w:rFonts w:ascii="Arial" w:hAnsi="Arial" w:cs="Arial"/>
          <w:vertAlign w:val="superscript"/>
          <w:lang w:val="en-US"/>
        </w:rPr>
        <w:noBreakHyphen/>
        <w:t>2</w:t>
      </w:r>
      <w:r w:rsidRPr="00956816">
        <w:rPr>
          <w:rFonts w:ascii="Arial" w:hAnsi="Arial" w:cs="Arial"/>
          <w:lang w:val="en-US"/>
        </w:rPr>
        <w:t>)</w:t>
      </w:r>
    </w:p>
    <w:p w:rsidR="002F6712" w:rsidRPr="00743826" w:rsidRDefault="00956816" w:rsidP="002F6712">
      <w:pPr>
        <w:tabs>
          <w:tab w:val="left" w:pos="851"/>
        </w:tabs>
        <w:ind w:left="851" w:hanging="851"/>
        <w:rPr>
          <w:rFonts w:ascii="Arial" w:hAnsi="Arial" w:cs="Arial"/>
          <w:b/>
          <w:szCs w:val="24"/>
          <w:lang w:val="en-US"/>
        </w:rPr>
      </w:pPr>
      <w:r w:rsidRPr="00956816">
        <w:rPr>
          <w:rFonts w:ascii="Arial" w:hAnsi="Arial" w:cs="Arial"/>
          <w:i/>
          <w:szCs w:val="24"/>
          <w:lang w:val="en-US"/>
        </w:rPr>
        <w:t>Θ</w:t>
      </w:r>
      <w:r w:rsidR="002F6712" w:rsidRPr="00743826">
        <w:rPr>
          <w:rFonts w:ascii="Arial" w:hAnsi="Arial" w:cs="Arial"/>
          <w:szCs w:val="24"/>
          <w:lang w:val="en-US"/>
        </w:rPr>
        <w:tab/>
      </w:r>
      <w:r w:rsidRPr="00956816">
        <w:rPr>
          <w:rFonts w:ascii="Arial" w:hAnsi="Arial" w:cs="Arial"/>
          <w:szCs w:val="24"/>
          <w:lang w:val="en-US"/>
        </w:rPr>
        <w:t xml:space="preserve">Effective saturation </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szCs w:val="24"/>
          <w:lang w:val="en-US"/>
        </w:rPr>
        <w:t>θ</w:t>
      </w:r>
      <w:proofErr w:type="gramEnd"/>
      <w:r w:rsidR="008E6161" w:rsidRPr="00743826">
        <w:rPr>
          <w:rFonts w:ascii="Arial" w:hAnsi="Arial" w:cs="Arial"/>
          <w:szCs w:val="24"/>
          <w:lang w:val="en-US"/>
        </w:rPr>
        <w:tab/>
      </w:r>
      <w:r w:rsidRPr="00956816">
        <w:rPr>
          <w:rFonts w:ascii="Arial" w:hAnsi="Arial" w:cs="Arial"/>
          <w:szCs w:val="24"/>
          <w:lang w:val="en-US"/>
        </w:rPr>
        <w:t xml:space="preserve">Soil water content </w:t>
      </w:r>
      <w:r w:rsidRPr="00956816">
        <w:rPr>
          <w:rFonts w:ascii="Arial" w:hAnsi="Arial" w:cs="Arial"/>
          <w:lang w:val="en-US"/>
        </w:rPr>
        <w:t>(m</w:t>
      </w:r>
      <w:r w:rsidRPr="00956816">
        <w:rPr>
          <w:rFonts w:ascii="Arial" w:hAnsi="Arial" w:cs="Arial"/>
          <w:szCs w:val="24"/>
          <w:vertAlign w:val="superscript"/>
          <w:lang w:val="en-US"/>
        </w:rPr>
        <w:t>3</w:t>
      </w:r>
      <w:r w:rsidRPr="00956816">
        <w:rPr>
          <w:rFonts w:ascii="Arial" w:hAnsi="Arial" w:cs="Arial"/>
          <w:lang w:val="en-US"/>
        </w:rPr>
        <w:t xml:space="preserve"> m</w:t>
      </w:r>
      <w:r w:rsidR="00422C77">
        <w:rPr>
          <w:rFonts w:ascii="Arial" w:hAnsi="Arial" w:cs="Arial"/>
          <w:vertAlign w:val="superscript"/>
          <w:lang w:val="en-US"/>
        </w:rPr>
        <w:noBreakHyphen/>
        <w:t>3</w:t>
      </w:r>
      <w:r w:rsidRPr="00956816">
        <w:rPr>
          <w:rFonts w:ascii="Arial" w:hAnsi="Arial" w:cs="Arial"/>
          <w:lang w:val="en-US"/>
        </w:rPr>
        <w:t>)</w:t>
      </w:r>
    </w:p>
    <w:p w:rsidR="005C37B9" w:rsidRPr="00743826" w:rsidRDefault="00956816" w:rsidP="005C37B9">
      <w:pPr>
        <w:tabs>
          <w:tab w:val="left" w:pos="851"/>
        </w:tabs>
        <w:ind w:left="851" w:hanging="851"/>
        <w:rPr>
          <w:rFonts w:ascii="Arial" w:hAnsi="Arial" w:cs="Arial"/>
          <w:lang w:val="en-US"/>
        </w:rPr>
      </w:pPr>
      <w:proofErr w:type="gramStart"/>
      <w:r w:rsidRPr="00956816">
        <w:rPr>
          <w:rFonts w:ascii="Arial" w:hAnsi="Arial" w:cs="Arial"/>
          <w:i/>
          <w:szCs w:val="24"/>
          <w:lang w:val="en-US"/>
        </w:rPr>
        <w:t>θ</w:t>
      </w:r>
      <w:r w:rsidR="005C37B9" w:rsidRPr="00743826">
        <w:rPr>
          <w:rFonts w:ascii="Arial" w:hAnsi="Arial" w:cs="Arial"/>
          <w:i/>
          <w:szCs w:val="24"/>
          <w:vertAlign w:val="subscript"/>
          <w:lang w:val="en-US"/>
        </w:rPr>
        <w:t>crit</w:t>
      </w:r>
      <w:proofErr w:type="gramEnd"/>
      <w:r w:rsidRPr="00956816">
        <w:rPr>
          <w:rFonts w:ascii="Arial" w:hAnsi="Arial" w:cs="Arial"/>
          <w:szCs w:val="24"/>
          <w:lang w:val="en-US"/>
        </w:rPr>
        <w:tab/>
        <w:t xml:space="preserve">Critical value of soil water content </w:t>
      </w:r>
      <w:r w:rsidRPr="00956816">
        <w:rPr>
          <w:rFonts w:ascii="Arial" w:hAnsi="Arial" w:cs="Arial"/>
          <w:lang w:val="en-US"/>
        </w:rPr>
        <w:t>(m</w:t>
      </w:r>
      <w:r w:rsidRPr="00956816">
        <w:rPr>
          <w:rFonts w:ascii="Arial" w:hAnsi="Arial" w:cs="Arial"/>
          <w:szCs w:val="24"/>
          <w:vertAlign w:val="superscript"/>
          <w:lang w:val="en-US"/>
        </w:rPr>
        <w:t>3</w:t>
      </w:r>
      <w:r w:rsidRPr="00956816">
        <w:rPr>
          <w:rFonts w:ascii="Arial" w:hAnsi="Arial" w:cs="Arial"/>
          <w:lang w:val="en-US"/>
        </w:rPr>
        <w:t xml:space="preserve"> m</w:t>
      </w:r>
      <w:r w:rsidR="00422C77">
        <w:rPr>
          <w:rFonts w:ascii="Arial" w:hAnsi="Arial" w:cs="Arial"/>
          <w:vertAlign w:val="superscript"/>
          <w:lang w:val="en-US"/>
        </w:rPr>
        <w:noBreakHyphen/>
        <w:t>3</w:t>
      </w:r>
      <w:r w:rsidRPr="00956816">
        <w:rPr>
          <w:rFonts w:ascii="Arial" w:hAnsi="Arial" w:cs="Arial"/>
          <w:lang w:val="en-US"/>
        </w:rPr>
        <w:t>)</w:t>
      </w:r>
    </w:p>
    <w:p w:rsidR="005C37B9" w:rsidRPr="00743826" w:rsidRDefault="00956816" w:rsidP="005C37B9">
      <w:pPr>
        <w:tabs>
          <w:tab w:val="left" w:pos="851"/>
        </w:tabs>
        <w:ind w:left="851" w:hanging="851"/>
        <w:rPr>
          <w:rFonts w:ascii="Arial" w:hAnsi="Arial" w:cs="Arial"/>
          <w:lang w:val="en-US"/>
        </w:rPr>
      </w:pPr>
      <w:proofErr w:type="gramStart"/>
      <w:r w:rsidRPr="00956816">
        <w:rPr>
          <w:rFonts w:ascii="Arial" w:hAnsi="Arial" w:cs="Arial"/>
          <w:i/>
          <w:szCs w:val="24"/>
          <w:lang w:val="en-US"/>
        </w:rPr>
        <w:t>θ</w:t>
      </w:r>
      <w:r w:rsidR="00FD55BE" w:rsidRPr="00743826">
        <w:rPr>
          <w:rFonts w:ascii="Arial" w:hAnsi="Arial" w:cs="Arial"/>
          <w:i/>
          <w:szCs w:val="24"/>
          <w:vertAlign w:val="subscript"/>
          <w:lang w:val="en-US"/>
        </w:rPr>
        <w:t>w</w:t>
      </w:r>
      <w:proofErr w:type="gramEnd"/>
      <w:r w:rsidRPr="00956816">
        <w:rPr>
          <w:rFonts w:ascii="Arial" w:hAnsi="Arial" w:cs="Arial"/>
          <w:szCs w:val="24"/>
          <w:lang w:val="en-US"/>
        </w:rPr>
        <w:tab/>
        <w:t xml:space="preserve">Soil water content at permanent wilting point </w:t>
      </w:r>
      <w:r w:rsidRPr="00956816">
        <w:rPr>
          <w:rFonts w:ascii="Arial" w:hAnsi="Arial" w:cs="Arial"/>
          <w:lang w:val="en-US"/>
        </w:rPr>
        <w:t>(m</w:t>
      </w:r>
      <w:r w:rsidRPr="00956816">
        <w:rPr>
          <w:rFonts w:ascii="Arial" w:hAnsi="Arial" w:cs="Arial"/>
          <w:szCs w:val="24"/>
          <w:vertAlign w:val="superscript"/>
          <w:lang w:val="en-US"/>
        </w:rPr>
        <w:t>3</w:t>
      </w:r>
      <w:r w:rsidRPr="00956816">
        <w:rPr>
          <w:rFonts w:ascii="Arial" w:hAnsi="Arial" w:cs="Arial"/>
          <w:lang w:val="en-US"/>
        </w:rPr>
        <w:t xml:space="preserve"> m</w:t>
      </w:r>
      <w:r w:rsidR="00422C77">
        <w:rPr>
          <w:rFonts w:ascii="Arial" w:hAnsi="Arial" w:cs="Arial"/>
          <w:vertAlign w:val="superscript"/>
          <w:lang w:val="en-US"/>
        </w:rPr>
        <w:noBreakHyphen/>
        <w:t>3</w:t>
      </w:r>
      <w:r w:rsidRPr="00956816">
        <w:rPr>
          <w:rFonts w:ascii="Arial" w:hAnsi="Arial" w:cs="Arial"/>
          <w:lang w:val="en-US"/>
        </w:rPr>
        <w:t>)</w:t>
      </w:r>
    </w:p>
    <w:p w:rsidR="00580EDA" w:rsidRPr="00743826" w:rsidRDefault="00956816" w:rsidP="00580EDA">
      <w:pPr>
        <w:tabs>
          <w:tab w:val="left" w:pos="851"/>
        </w:tabs>
        <w:ind w:left="851" w:hanging="851"/>
        <w:rPr>
          <w:rFonts w:ascii="Arial" w:hAnsi="Arial" w:cs="Arial"/>
          <w:lang w:val="en-US"/>
        </w:rPr>
      </w:pPr>
      <w:proofErr w:type="gramStart"/>
      <w:r w:rsidRPr="00956816">
        <w:rPr>
          <w:rFonts w:ascii="Arial" w:hAnsi="Arial" w:cs="Arial"/>
          <w:i/>
          <w:szCs w:val="24"/>
          <w:lang w:val="en-US"/>
        </w:rPr>
        <w:t>θ</w:t>
      </w:r>
      <w:r w:rsidR="00580EDA" w:rsidRPr="00743826">
        <w:rPr>
          <w:rFonts w:ascii="Arial" w:hAnsi="Arial" w:cs="Arial"/>
          <w:i/>
          <w:szCs w:val="24"/>
          <w:vertAlign w:val="subscript"/>
          <w:lang w:val="en-US"/>
        </w:rPr>
        <w:t>r</w:t>
      </w:r>
      <w:proofErr w:type="gramEnd"/>
      <w:r w:rsidRPr="00956816">
        <w:rPr>
          <w:rFonts w:ascii="Arial" w:hAnsi="Arial" w:cs="Arial"/>
          <w:szCs w:val="24"/>
          <w:lang w:val="en-US"/>
        </w:rPr>
        <w:tab/>
        <w:t xml:space="preserve">Residual soil water content </w:t>
      </w:r>
      <w:r w:rsidRPr="00956816">
        <w:rPr>
          <w:rFonts w:ascii="Arial" w:hAnsi="Arial" w:cs="Arial"/>
          <w:lang w:val="en-US"/>
        </w:rPr>
        <w:t>(m</w:t>
      </w:r>
      <w:r w:rsidRPr="00956816">
        <w:rPr>
          <w:rFonts w:ascii="Arial" w:hAnsi="Arial" w:cs="Arial"/>
          <w:szCs w:val="24"/>
          <w:vertAlign w:val="superscript"/>
          <w:lang w:val="en-US"/>
        </w:rPr>
        <w:t>3</w:t>
      </w:r>
      <w:r w:rsidRPr="00956816">
        <w:rPr>
          <w:rFonts w:ascii="Arial" w:hAnsi="Arial" w:cs="Arial"/>
          <w:lang w:val="en-US"/>
        </w:rPr>
        <w:t xml:space="preserve"> m</w:t>
      </w:r>
      <w:r w:rsidR="00422C77">
        <w:rPr>
          <w:rFonts w:ascii="Arial" w:hAnsi="Arial" w:cs="Arial"/>
          <w:vertAlign w:val="superscript"/>
          <w:lang w:val="en-US"/>
        </w:rPr>
        <w:noBreakHyphen/>
        <w:t>3</w:t>
      </w:r>
      <w:r w:rsidRPr="00956816">
        <w:rPr>
          <w:rFonts w:ascii="Arial" w:hAnsi="Arial" w:cs="Arial"/>
          <w:lang w:val="en-US"/>
        </w:rPr>
        <w:t>)</w:t>
      </w:r>
    </w:p>
    <w:p w:rsidR="008E6161" w:rsidRPr="00743826" w:rsidRDefault="00956816" w:rsidP="008E6161">
      <w:pPr>
        <w:tabs>
          <w:tab w:val="left" w:pos="851"/>
        </w:tabs>
        <w:ind w:left="851" w:hanging="851"/>
        <w:rPr>
          <w:rFonts w:ascii="Arial" w:hAnsi="Arial" w:cs="Arial"/>
          <w:lang w:val="en-US"/>
        </w:rPr>
      </w:pPr>
      <w:proofErr w:type="gramStart"/>
      <w:r w:rsidRPr="00956816">
        <w:rPr>
          <w:rFonts w:ascii="Arial" w:hAnsi="Arial" w:cs="Arial"/>
          <w:i/>
          <w:szCs w:val="24"/>
          <w:lang w:val="en-US"/>
        </w:rPr>
        <w:t>θ</w:t>
      </w:r>
      <w:r w:rsidR="008E6161" w:rsidRPr="00743826">
        <w:rPr>
          <w:rFonts w:ascii="Arial" w:hAnsi="Arial" w:cs="Arial"/>
          <w:i/>
          <w:szCs w:val="24"/>
          <w:vertAlign w:val="subscript"/>
          <w:lang w:val="en-US"/>
        </w:rPr>
        <w:t>s</w:t>
      </w:r>
      <w:proofErr w:type="gramEnd"/>
      <w:r w:rsidRPr="00956816">
        <w:rPr>
          <w:rFonts w:ascii="Arial" w:hAnsi="Arial" w:cs="Arial"/>
          <w:szCs w:val="24"/>
          <w:lang w:val="en-US"/>
        </w:rPr>
        <w:tab/>
        <w:t xml:space="preserve">Saturated soil water content </w:t>
      </w:r>
      <w:r w:rsidRPr="00956816">
        <w:rPr>
          <w:rFonts w:ascii="Arial" w:hAnsi="Arial" w:cs="Arial"/>
          <w:lang w:val="en-US"/>
        </w:rPr>
        <w:t>(m</w:t>
      </w:r>
      <w:r w:rsidRPr="00956816">
        <w:rPr>
          <w:rFonts w:ascii="Arial" w:hAnsi="Arial" w:cs="Arial"/>
          <w:szCs w:val="24"/>
          <w:vertAlign w:val="superscript"/>
          <w:lang w:val="en-US"/>
        </w:rPr>
        <w:t>3</w:t>
      </w:r>
      <w:r w:rsidRPr="00956816">
        <w:rPr>
          <w:rFonts w:ascii="Arial" w:hAnsi="Arial" w:cs="Arial"/>
          <w:lang w:val="en-US"/>
        </w:rPr>
        <w:t xml:space="preserve"> m</w:t>
      </w:r>
      <w:r w:rsidR="00422C77">
        <w:rPr>
          <w:rFonts w:ascii="Arial" w:hAnsi="Arial" w:cs="Arial"/>
          <w:vertAlign w:val="superscript"/>
          <w:lang w:val="en-US"/>
        </w:rPr>
        <w:noBreakHyphen/>
        <w:t>3</w:t>
      </w:r>
      <w:r w:rsidRPr="00956816">
        <w:rPr>
          <w:rFonts w:ascii="Arial" w:hAnsi="Arial" w:cs="Arial"/>
          <w:lang w:val="en-US"/>
        </w:rPr>
        <w:t>)</w:t>
      </w:r>
    </w:p>
    <w:p w:rsidR="008E6161" w:rsidRPr="00743826" w:rsidRDefault="00F81622" w:rsidP="008E6161">
      <w:pPr>
        <w:tabs>
          <w:tab w:val="left" w:pos="851"/>
        </w:tabs>
        <w:ind w:left="851" w:hanging="851"/>
        <w:rPr>
          <w:rFonts w:ascii="Arial" w:hAnsi="Arial" w:cs="Arial"/>
          <w:lang w:val="en-US"/>
        </w:rPr>
      </w:pPr>
      <w:r w:rsidRPr="00743826">
        <w:rPr>
          <w:rFonts w:ascii="Arial" w:hAnsi="Arial" w:cs="Arial"/>
          <w:position w:val="-6"/>
          <w:lang w:val="en-US"/>
        </w:rPr>
        <w:object w:dxaOrig="240" w:dyaOrig="320">
          <v:shape id="_x0000_i1030" type="#_x0000_t75" style="width:13.5pt;height:15.75pt" o:ole="">
            <v:imagedata r:id="rId20" o:title=""/>
          </v:shape>
          <o:OLEObject Type="Embed" ProgID="Equation.3" ShapeID="_x0000_i1030" DrawAspect="Content" ObjectID="_1370242741" r:id="rId21"/>
        </w:object>
      </w:r>
      <w:r w:rsidR="008E6161" w:rsidRPr="00743826">
        <w:rPr>
          <w:rFonts w:ascii="Arial" w:hAnsi="Arial" w:cs="Arial"/>
          <w:lang w:val="en-US"/>
        </w:rPr>
        <w:t xml:space="preserve"> </w:t>
      </w:r>
      <w:r w:rsidR="008E6161" w:rsidRPr="00743826">
        <w:rPr>
          <w:rFonts w:ascii="Arial" w:hAnsi="Arial" w:cs="Arial"/>
          <w:lang w:val="en-US"/>
        </w:rPr>
        <w:tab/>
      </w:r>
      <w:r w:rsidR="00956816" w:rsidRPr="00956816">
        <w:rPr>
          <w:rFonts w:ascii="Arial" w:hAnsi="Arial" w:cs="Arial"/>
          <w:lang w:val="en-US"/>
        </w:rPr>
        <w:t xml:space="preserve">Mean soil water content </w:t>
      </w:r>
      <w:r w:rsidR="00BF17A3">
        <w:rPr>
          <w:rFonts w:ascii="Arial" w:hAnsi="Arial" w:cs="Arial"/>
          <w:lang w:val="en-US"/>
        </w:rPr>
        <w:t>in the</w:t>
      </w:r>
      <w:r w:rsidR="00956816" w:rsidRPr="00956816">
        <w:rPr>
          <w:rFonts w:ascii="Arial" w:hAnsi="Arial" w:cs="Arial"/>
          <w:lang w:val="en-US"/>
        </w:rPr>
        <w:t xml:space="preserve"> rhizosphere (m</w:t>
      </w:r>
      <w:r w:rsidR="00956816" w:rsidRPr="00956816">
        <w:rPr>
          <w:rFonts w:ascii="Arial" w:hAnsi="Arial" w:cs="Arial"/>
          <w:szCs w:val="24"/>
          <w:vertAlign w:val="superscript"/>
          <w:lang w:val="en-US"/>
        </w:rPr>
        <w:t>3</w:t>
      </w:r>
      <w:r w:rsidR="00956816" w:rsidRPr="00956816">
        <w:rPr>
          <w:rFonts w:ascii="Arial" w:hAnsi="Arial" w:cs="Arial"/>
          <w:lang w:val="en-US"/>
        </w:rPr>
        <w:t xml:space="preserve"> m</w:t>
      </w:r>
      <w:r w:rsidR="00422C77">
        <w:rPr>
          <w:rFonts w:ascii="Arial" w:hAnsi="Arial" w:cs="Arial"/>
          <w:vertAlign w:val="superscript"/>
          <w:lang w:val="en-US"/>
        </w:rPr>
        <w:noBreakHyphen/>
        <w:t>3</w:t>
      </w:r>
      <w:r w:rsidR="00956816" w:rsidRPr="00956816">
        <w:rPr>
          <w:rFonts w:ascii="Arial" w:hAnsi="Arial" w:cs="Arial"/>
          <w:lang w:val="en-US"/>
        </w:rPr>
        <w:t>)</w:t>
      </w:r>
    </w:p>
    <w:p w:rsidR="002F6712" w:rsidRPr="00743826" w:rsidRDefault="00956816">
      <w:pPr>
        <w:spacing w:after="200" w:line="276" w:lineRule="auto"/>
        <w:ind w:firstLine="0"/>
        <w:jc w:val="left"/>
        <w:rPr>
          <w:rFonts w:ascii="Arial" w:hAnsi="Arial" w:cs="Arial"/>
          <w:b/>
          <w:szCs w:val="24"/>
          <w:lang w:val="en-US"/>
        </w:rPr>
      </w:pPr>
      <w:bookmarkStart w:id="118" w:name="_Ref251683326"/>
      <w:bookmarkStart w:id="119" w:name="_Toc258333672"/>
      <w:bookmarkStart w:id="120" w:name="_Toc258333710"/>
      <w:bookmarkStart w:id="121" w:name="_Toc258333861"/>
      <w:bookmarkStart w:id="122" w:name="_Toc258333978"/>
      <w:bookmarkStart w:id="123" w:name="_Toc258334244"/>
      <w:r w:rsidRPr="00956816">
        <w:rPr>
          <w:rFonts w:ascii="Arial" w:hAnsi="Arial"/>
          <w:lang w:val="en-US"/>
        </w:rPr>
        <w:br w:type="page"/>
      </w:r>
    </w:p>
    <w:p w:rsidR="00357782" w:rsidRPr="00743826" w:rsidRDefault="00956816" w:rsidP="00F76DFC">
      <w:pPr>
        <w:pStyle w:val="Ttulo2"/>
        <w:rPr>
          <w:rFonts w:ascii="Arial" w:hAnsi="Arial"/>
          <w:lang w:val="en-US"/>
        </w:rPr>
      </w:pPr>
      <w:bookmarkStart w:id="124" w:name="_Toc296436803"/>
      <w:r w:rsidRPr="00956816">
        <w:rPr>
          <w:rFonts w:ascii="Arial" w:hAnsi="Arial"/>
          <w:lang w:val="en-US"/>
        </w:rPr>
        <w:lastRenderedPageBreak/>
        <w:t>INTRODUCTION</w:t>
      </w:r>
      <w:bookmarkEnd w:id="118"/>
      <w:bookmarkEnd w:id="119"/>
      <w:bookmarkEnd w:id="120"/>
      <w:bookmarkEnd w:id="121"/>
      <w:bookmarkEnd w:id="122"/>
      <w:bookmarkEnd w:id="123"/>
      <w:bookmarkEnd w:id="124"/>
    </w:p>
    <w:p w:rsidR="000F5D16" w:rsidRPr="00743826" w:rsidRDefault="000F5D16" w:rsidP="002B4534">
      <w:pPr>
        <w:rPr>
          <w:rFonts w:ascii="Arial" w:hAnsi="Arial" w:cs="Arial"/>
          <w:szCs w:val="24"/>
          <w:lang w:val="en-US"/>
        </w:rPr>
      </w:pPr>
    </w:p>
    <w:p w:rsidR="002E551F" w:rsidRPr="00743826" w:rsidRDefault="00BF17A3" w:rsidP="002E551F">
      <w:pPr>
        <w:rPr>
          <w:rFonts w:ascii="Arial" w:hAnsi="Arial" w:cs="Arial"/>
          <w:szCs w:val="24"/>
          <w:lang w:val="en-US"/>
        </w:rPr>
      </w:pPr>
      <w:bookmarkStart w:id="125" w:name="OLE_LINK60"/>
      <w:bookmarkStart w:id="126" w:name="OLE_LINK61"/>
      <w:r>
        <w:rPr>
          <w:rFonts w:ascii="Arial" w:hAnsi="Arial" w:cs="Arial"/>
          <w:szCs w:val="24"/>
          <w:lang w:val="en-US"/>
        </w:rPr>
        <w:t>A</w:t>
      </w:r>
      <w:r w:rsidR="00956816" w:rsidRPr="00956816">
        <w:rPr>
          <w:rFonts w:ascii="Arial" w:hAnsi="Arial" w:cs="Arial"/>
          <w:szCs w:val="24"/>
          <w:lang w:val="en-US"/>
        </w:rPr>
        <w:t xml:space="preserve">gricultural production in Brazil is </w:t>
      </w:r>
      <w:r>
        <w:rPr>
          <w:rFonts w:ascii="Arial" w:hAnsi="Arial" w:cs="Arial"/>
          <w:szCs w:val="24"/>
          <w:lang w:val="en-US"/>
        </w:rPr>
        <w:t>prone</w:t>
      </w:r>
      <w:r w:rsidR="00956816" w:rsidRPr="00956816">
        <w:rPr>
          <w:rFonts w:ascii="Arial" w:hAnsi="Arial" w:cs="Arial"/>
          <w:szCs w:val="24"/>
          <w:lang w:val="en-US"/>
        </w:rPr>
        <w:t xml:space="preserve"> to </w:t>
      </w:r>
      <w:r>
        <w:rPr>
          <w:rFonts w:ascii="Arial" w:hAnsi="Arial" w:cs="Arial"/>
          <w:szCs w:val="24"/>
          <w:lang w:val="en-US"/>
        </w:rPr>
        <w:t>variations</w:t>
      </w:r>
      <w:r w:rsidR="00956816" w:rsidRPr="00956816">
        <w:rPr>
          <w:rFonts w:ascii="Arial" w:hAnsi="Arial" w:cs="Arial"/>
          <w:szCs w:val="24"/>
          <w:lang w:val="en-US"/>
        </w:rPr>
        <w:t xml:space="preserve"> in </w:t>
      </w:r>
      <w:r>
        <w:rPr>
          <w:rFonts w:ascii="Arial" w:hAnsi="Arial" w:cs="Arial"/>
          <w:szCs w:val="24"/>
          <w:lang w:val="en-US"/>
        </w:rPr>
        <w:t xml:space="preserve">rainfall </w:t>
      </w:r>
      <w:r w:rsidR="00956816" w:rsidRPr="00956816">
        <w:rPr>
          <w:rFonts w:ascii="Arial" w:hAnsi="Arial" w:cs="Arial"/>
          <w:szCs w:val="24"/>
          <w:lang w:val="en-US"/>
        </w:rPr>
        <w:t xml:space="preserve">regimes related to </w:t>
      </w:r>
      <w:r>
        <w:rPr>
          <w:rFonts w:ascii="Arial" w:hAnsi="Arial" w:cs="Arial"/>
          <w:szCs w:val="24"/>
          <w:lang w:val="en-US"/>
        </w:rPr>
        <w:t xml:space="preserve">phenomena on </w:t>
      </w:r>
      <w:r w:rsidR="00956816" w:rsidRPr="00956816">
        <w:rPr>
          <w:rFonts w:ascii="Arial" w:hAnsi="Arial" w:cs="Arial"/>
          <w:szCs w:val="24"/>
          <w:lang w:val="en-US"/>
        </w:rPr>
        <w:t>macro and meso meteorological scales. Macro scale systems, such as ENSO (El Niño – Southern Oscillation), and meso scale systems, such as the South Atlantic Convergence Zone (SACZ) and Mesoscale Convective Complexes (MCC), act sometimes i</w:t>
      </w:r>
      <w:r>
        <w:rPr>
          <w:rFonts w:ascii="Arial" w:hAnsi="Arial" w:cs="Arial"/>
          <w:szCs w:val="24"/>
          <w:lang w:val="en-US"/>
        </w:rPr>
        <w:t>ncreasing</w:t>
      </w:r>
      <w:r w:rsidR="00956816" w:rsidRPr="00956816">
        <w:rPr>
          <w:rFonts w:ascii="Arial" w:hAnsi="Arial" w:cs="Arial"/>
          <w:szCs w:val="24"/>
          <w:lang w:val="en-US"/>
        </w:rPr>
        <w:t xml:space="preserve"> and </w:t>
      </w:r>
      <w:r w:rsidR="001054A2">
        <w:rPr>
          <w:rFonts w:ascii="Arial" w:hAnsi="Arial" w:cs="Arial"/>
          <w:szCs w:val="24"/>
          <w:lang w:val="en-US"/>
        </w:rPr>
        <w:t>s</w:t>
      </w:r>
      <w:r w:rsidR="001054A2" w:rsidRPr="00743826">
        <w:rPr>
          <w:rFonts w:ascii="Arial" w:hAnsi="Arial" w:cs="Arial"/>
          <w:szCs w:val="24"/>
          <w:lang w:val="en-US"/>
        </w:rPr>
        <w:t>ometimes</w:t>
      </w:r>
      <w:r w:rsidR="00956816" w:rsidRPr="00956816">
        <w:rPr>
          <w:rFonts w:ascii="Arial" w:hAnsi="Arial" w:cs="Arial"/>
          <w:szCs w:val="24"/>
          <w:lang w:val="en-US"/>
        </w:rPr>
        <w:t xml:space="preserve"> reducing Brazilian grain production. </w:t>
      </w:r>
      <w:r>
        <w:rPr>
          <w:rFonts w:ascii="Arial" w:hAnsi="Arial" w:cs="Arial"/>
          <w:szCs w:val="24"/>
          <w:lang w:val="en-US"/>
        </w:rPr>
        <w:t>Observed g</w:t>
      </w:r>
      <w:r w:rsidR="00956816" w:rsidRPr="00956816">
        <w:rPr>
          <w:rFonts w:ascii="Arial" w:hAnsi="Arial" w:cs="Arial"/>
          <w:szCs w:val="24"/>
          <w:lang w:val="en-US"/>
        </w:rPr>
        <w:t xml:space="preserve">lobal changes in </w:t>
      </w:r>
      <w:r>
        <w:rPr>
          <w:rFonts w:ascii="Arial" w:hAnsi="Arial" w:cs="Arial"/>
          <w:szCs w:val="24"/>
          <w:lang w:val="en-US"/>
        </w:rPr>
        <w:t>rainfall</w:t>
      </w:r>
      <w:r w:rsidR="00956816" w:rsidRPr="00956816">
        <w:rPr>
          <w:rFonts w:ascii="Arial" w:hAnsi="Arial" w:cs="Arial"/>
          <w:szCs w:val="24"/>
          <w:lang w:val="en-US"/>
        </w:rPr>
        <w:t xml:space="preserve"> regimes </w:t>
      </w:r>
      <w:r>
        <w:rPr>
          <w:rFonts w:ascii="Arial" w:hAnsi="Arial" w:cs="Arial"/>
          <w:szCs w:val="24"/>
          <w:lang w:val="en-US"/>
        </w:rPr>
        <w:t>show</w:t>
      </w:r>
      <w:r w:rsidR="00956816" w:rsidRPr="00956816">
        <w:rPr>
          <w:rFonts w:ascii="Arial" w:hAnsi="Arial" w:cs="Arial"/>
          <w:szCs w:val="24"/>
          <w:lang w:val="en-US"/>
        </w:rPr>
        <w:t xml:space="preserve"> an increase in extreme weather events related to systems at different meteorological scales. The economical and social </w:t>
      </w:r>
      <w:r>
        <w:rPr>
          <w:rFonts w:ascii="Arial" w:hAnsi="Arial" w:cs="Arial"/>
          <w:szCs w:val="24"/>
          <w:lang w:val="en-US"/>
        </w:rPr>
        <w:t>burden</w:t>
      </w:r>
      <w:r w:rsidR="00956816" w:rsidRPr="00956816">
        <w:rPr>
          <w:rFonts w:ascii="Arial" w:hAnsi="Arial" w:cs="Arial"/>
          <w:szCs w:val="24"/>
          <w:lang w:val="en-US"/>
        </w:rPr>
        <w:t xml:space="preserve"> of </w:t>
      </w:r>
      <w:r>
        <w:rPr>
          <w:rFonts w:ascii="Arial" w:hAnsi="Arial" w:cs="Arial"/>
          <w:szCs w:val="24"/>
          <w:lang w:val="en-US"/>
        </w:rPr>
        <w:t>more</w:t>
      </w:r>
      <w:r w:rsidR="00956816" w:rsidRPr="00956816">
        <w:rPr>
          <w:rFonts w:ascii="Arial" w:hAnsi="Arial" w:cs="Arial"/>
          <w:szCs w:val="24"/>
          <w:lang w:val="en-US"/>
        </w:rPr>
        <w:t xml:space="preserve"> extreme weather events may be high and the impacts will be substantial </w:t>
      </w:r>
      <w:r>
        <w:rPr>
          <w:rFonts w:ascii="Arial" w:hAnsi="Arial" w:cs="Arial"/>
          <w:szCs w:val="24"/>
          <w:lang w:val="en-US"/>
        </w:rPr>
        <w:t>for</w:t>
      </w:r>
      <w:r w:rsidR="00956816" w:rsidRPr="00956816">
        <w:rPr>
          <w:rFonts w:ascii="Arial" w:hAnsi="Arial" w:cs="Arial"/>
          <w:szCs w:val="24"/>
          <w:lang w:val="en-US"/>
        </w:rPr>
        <w:t xml:space="preserve"> </w:t>
      </w:r>
      <w:r>
        <w:rPr>
          <w:rFonts w:ascii="Arial" w:hAnsi="Arial" w:cs="Arial"/>
          <w:szCs w:val="24"/>
          <w:lang w:val="en-US"/>
        </w:rPr>
        <w:t xml:space="preserve">agricultural </w:t>
      </w:r>
      <w:r w:rsidR="00956816" w:rsidRPr="00956816">
        <w:rPr>
          <w:rFonts w:ascii="Arial" w:hAnsi="Arial" w:cs="Arial"/>
          <w:szCs w:val="24"/>
          <w:lang w:val="en-US"/>
        </w:rPr>
        <w:t>food production, hydroelectric</w:t>
      </w:r>
      <w:r>
        <w:rPr>
          <w:rFonts w:ascii="Arial" w:hAnsi="Arial" w:cs="Arial"/>
          <w:szCs w:val="24"/>
          <w:lang w:val="en-US"/>
        </w:rPr>
        <w:t xml:space="preserve"> energy</w:t>
      </w:r>
      <w:r w:rsidR="00956816" w:rsidRPr="00956816">
        <w:rPr>
          <w:rFonts w:ascii="Arial" w:hAnsi="Arial" w:cs="Arial"/>
          <w:szCs w:val="24"/>
          <w:lang w:val="en-US"/>
        </w:rPr>
        <w:t xml:space="preserve"> </w:t>
      </w:r>
      <w:r>
        <w:rPr>
          <w:rFonts w:ascii="Arial" w:hAnsi="Arial" w:cs="Arial"/>
          <w:szCs w:val="24"/>
          <w:lang w:val="en-US"/>
        </w:rPr>
        <w:t>production</w:t>
      </w:r>
      <w:r w:rsidR="00956816" w:rsidRPr="00956816">
        <w:rPr>
          <w:rFonts w:ascii="Arial" w:hAnsi="Arial" w:cs="Arial"/>
          <w:szCs w:val="24"/>
          <w:lang w:val="en-US"/>
        </w:rPr>
        <w:t xml:space="preserve"> and biodiversity. </w:t>
      </w:r>
      <w:r>
        <w:rPr>
          <w:rFonts w:ascii="Arial" w:hAnsi="Arial" w:cs="Arial"/>
          <w:szCs w:val="24"/>
          <w:lang w:val="en-US"/>
        </w:rPr>
        <w:t xml:space="preserve">For </w:t>
      </w:r>
      <w:r w:rsidR="001054A2">
        <w:rPr>
          <w:rFonts w:ascii="Arial" w:hAnsi="Arial" w:cs="Arial"/>
          <w:szCs w:val="24"/>
          <w:lang w:val="en-US"/>
        </w:rPr>
        <w:t>example</w:t>
      </w:r>
      <w:r w:rsidR="00956816" w:rsidRPr="00956816">
        <w:rPr>
          <w:rFonts w:ascii="Arial" w:hAnsi="Arial" w:cs="Arial"/>
          <w:szCs w:val="24"/>
          <w:lang w:val="en-US"/>
        </w:rPr>
        <w:t xml:space="preserve">, </w:t>
      </w:r>
      <w:r>
        <w:rPr>
          <w:rFonts w:ascii="Arial" w:hAnsi="Arial" w:cs="Arial"/>
          <w:szCs w:val="24"/>
          <w:lang w:val="en-US"/>
        </w:rPr>
        <w:t xml:space="preserve">the effect of </w:t>
      </w:r>
      <w:r w:rsidR="00956816" w:rsidRPr="00956816">
        <w:rPr>
          <w:rFonts w:ascii="Arial" w:hAnsi="Arial" w:cs="Arial"/>
          <w:szCs w:val="24"/>
          <w:lang w:val="en-US"/>
        </w:rPr>
        <w:t xml:space="preserve">an increase in “veranico” events </w:t>
      </w:r>
      <w:r>
        <w:rPr>
          <w:rFonts w:ascii="Arial" w:hAnsi="Arial" w:cs="Arial"/>
          <w:szCs w:val="24"/>
          <w:lang w:val="en-US"/>
        </w:rPr>
        <w:t>in</w:t>
      </w:r>
      <w:r w:rsidR="00956816" w:rsidRPr="00956816">
        <w:rPr>
          <w:rFonts w:ascii="Arial" w:hAnsi="Arial" w:cs="Arial"/>
          <w:szCs w:val="24"/>
          <w:lang w:val="en-US"/>
        </w:rPr>
        <w:t xml:space="preserve"> South and Central of Brazil related </w:t>
      </w:r>
      <w:r>
        <w:rPr>
          <w:rFonts w:ascii="Arial" w:hAnsi="Arial" w:cs="Arial"/>
          <w:szCs w:val="24"/>
          <w:lang w:val="en-US"/>
        </w:rPr>
        <w:t>to</w:t>
      </w:r>
      <w:r w:rsidR="00956816" w:rsidRPr="00956816">
        <w:rPr>
          <w:rFonts w:ascii="Arial" w:hAnsi="Arial" w:cs="Arial"/>
          <w:szCs w:val="24"/>
          <w:lang w:val="en-US"/>
        </w:rPr>
        <w:t xml:space="preserve"> EN</w:t>
      </w:r>
      <w:r w:rsidR="006925B0">
        <w:rPr>
          <w:rFonts w:ascii="Arial" w:hAnsi="Arial" w:cs="Arial"/>
          <w:szCs w:val="24"/>
          <w:lang w:val="en-US"/>
        </w:rPr>
        <w:t>SO</w:t>
      </w:r>
      <w:r w:rsidR="00956816" w:rsidRPr="00956816">
        <w:rPr>
          <w:rFonts w:ascii="Arial" w:hAnsi="Arial" w:cs="Arial"/>
          <w:szCs w:val="24"/>
          <w:lang w:val="en-US"/>
        </w:rPr>
        <w:t xml:space="preserve"> would be minimized by intensive irrigation. However, </w:t>
      </w:r>
      <w:r>
        <w:rPr>
          <w:rFonts w:ascii="Arial" w:hAnsi="Arial" w:cs="Arial"/>
          <w:szCs w:val="24"/>
          <w:lang w:val="en-US"/>
        </w:rPr>
        <w:t xml:space="preserve">irrigation is less and less stimulated </w:t>
      </w:r>
      <w:r w:rsidR="00956816" w:rsidRPr="00956816">
        <w:rPr>
          <w:rFonts w:ascii="Arial" w:hAnsi="Arial" w:cs="Arial"/>
          <w:szCs w:val="24"/>
          <w:lang w:val="en-US"/>
        </w:rPr>
        <w:t xml:space="preserve">as </w:t>
      </w:r>
      <w:r>
        <w:rPr>
          <w:rFonts w:ascii="Arial" w:hAnsi="Arial" w:cs="Arial"/>
          <w:szCs w:val="24"/>
          <w:lang w:val="en-US"/>
        </w:rPr>
        <w:t xml:space="preserve">the </w:t>
      </w:r>
      <w:r w:rsidR="001054A2" w:rsidRPr="00743826">
        <w:rPr>
          <w:rFonts w:ascii="Arial" w:hAnsi="Arial" w:cs="Arial"/>
          <w:szCs w:val="24"/>
          <w:lang w:val="en-US"/>
        </w:rPr>
        <w:t>competition</w:t>
      </w:r>
      <w:r>
        <w:rPr>
          <w:rFonts w:ascii="Arial" w:hAnsi="Arial" w:cs="Arial"/>
          <w:szCs w:val="24"/>
          <w:lang w:val="en-US"/>
        </w:rPr>
        <w:t xml:space="preserve"> for water</w:t>
      </w:r>
      <w:r w:rsidR="00956816" w:rsidRPr="00956816">
        <w:rPr>
          <w:rFonts w:ascii="Arial" w:hAnsi="Arial" w:cs="Arial"/>
          <w:szCs w:val="24"/>
          <w:lang w:val="en-US"/>
        </w:rPr>
        <w:t xml:space="preserve"> </w:t>
      </w:r>
      <w:r>
        <w:rPr>
          <w:rFonts w:ascii="Arial" w:hAnsi="Arial" w:cs="Arial"/>
          <w:szCs w:val="24"/>
          <w:lang w:val="en-US"/>
        </w:rPr>
        <w:t xml:space="preserve">for </w:t>
      </w:r>
      <w:r w:rsidR="00956816" w:rsidRPr="00956816">
        <w:rPr>
          <w:rFonts w:ascii="Arial" w:hAnsi="Arial" w:cs="Arial"/>
          <w:szCs w:val="24"/>
          <w:lang w:val="en-US"/>
        </w:rPr>
        <w:t xml:space="preserve">human </w:t>
      </w:r>
      <w:r w:rsidR="001054A2" w:rsidRPr="00743826">
        <w:rPr>
          <w:rFonts w:ascii="Arial" w:hAnsi="Arial" w:cs="Arial"/>
          <w:szCs w:val="24"/>
          <w:lang w:val="en-US"/>
        </w:rPr>
        <w:t>consumption</w:t>
      </w:r>
      <w:r w:rsidR="00956816" w:rsidRPr="00956816">
        <w:rPr>
          <w:rFonts w:ascii="Arial" w:hAnsi="Arial" w:cs="Arial"/>
          <w:szCs w:val="24"/>
          <w:lang w:val="en-US"/>
        </w:rPr>
        <w:t xml:space="preserve"> and grain production increases.</w:t>
      </w:r>
    </w:p>
    <w:p w:rsidR="002E551F" w:rsidRPr="00743826" w:rsidRDefault="00956816" w:rsidP="002E551F">
      <w:pPr>
        <w:rPr>
          <w:rFonts w:ascii="Arial" w:hAnsi="Arial" w:cs="Arial"/>
          <w:szCs w:val="24"/>
          <w:lang w:val="en-US"/>
        </w:rPr>
      </w:pPr>
      <w:r w:rsidRPr="00956816">
        <w:rPr>
          <w:rFonts w:ascii="Arial" w:hAnsi="Arial" w:cs="Arial"/>
          <w:szCs w:val="24"/>
          <w:lang w:val="en-US"/>
        </w:rPr>
        <w:t xml:space="preserve">Simulation of </w:t>
      </w:r>
      <w:r w:rsidR="001054A2">
        <w:rPr>
          <w:rFonts w:ascii="Arial" w:hAnsi="Arial" w:cs="Arial"/>
          <w:szCs w:val="24"/>
          <w:lang w:val="en-US"/>
        </w:rPr>
        <w:t>the reaction of crops</w:t>
      </w:r>
      <w:r w:rsidRPr="00956816">
        <w:rPr>
          <w:rFonts w:ascii="Arial" w:hAnsi="Arial" w:cs="Arial"/>
          <w:szCs w:val="24"/>
          <w:lang w:val="en-US"/>
        </w:rPr>
        <w:t xml:space="preserve"> to changes in </w:t>
      </w:r>
      <w:r w:rsidR="001054A2">
        <w:rPr>
          <w:rFonts w:ascii="Arial" w:hAnsi="Arial" w:cs="Arial"/>
          <w:szCs w:val="24"/>
          <w:lang w:val="en-US"/>
        </w:rPr>
        <w:t>rainfall</w:t>
      </w:r>
      <w:r w:rsidRPr="00956816">
        <w:rPr>
          <w:rFonts w:ascii="Arial" w:hAnsi="Arial" w:cs="Arial"/>
          <w:szCs w:val="24"/>
          <w:lang w:val="en-US"/>
        </w:rPr>
        <w:t xml:space="preserve"> regime needs reliable numerical codes </w:t>
      </w:r>
      <w:r w:rsidR="001054A2">
        <w:rPr>
          <w:rFonts w:ascii="Arial" w:hAnsi="Arial" w:cs="Arial"/>
          <w:szCs w:val="24"/>
          <w:lang w:val="en-US"/>
        </w:rPr>
        <w:t>for diverse</w:t>
      </w:r>
      <w:r w:rsidRPr="00956816">
        <w:rPr>
          <w:rFonts w:ascii="Arial" w:hAnsi="Arial" w:cs="Arial"/>
          <w:szCs w:val="24"/>
          <w:lang w:val="en-US"/>
        </w:rPr>
        <w:t xml:space="preserve"> soil and climate conditions in order to minimize possible errors of extrapolation to future environmental conditions. Meteorological weather and climate models as well as crop models have numerical routines </w:t>
      </w:r>
      <w:r w:rsidR="001054A2" w:rsidRPr="00743826">
        <w:rPr>
          <w:rFonts w:ascii="Arial" w:hAnsi="Arial" w:cs="Arial"/>
          <w:szCs w:val="24"/>
          <w:lang w:val="en-US"/>
        </w:rPr>
        <w:t>designated</w:t>
      </w:r>
      <w:r w:rsidRPr="00956816">
        <w:rPr>
          <w:rFonts w:ascii="Arial" w:hAnsi="Arial" w:cs="Arial"/>
          <w:szCs w:val="24"/>
          <w:lang w:val="en-US"/>
        </w:rPr>
        <w:t xml:space="preserve"> just to represent the interaction between vegetation and environment. They treat the relationship between </w:t>
      </w:r>
      <w:r w:rsidR="001054A2">
        <w:rPr>
          <w:rFonts w:ascii="Arial" w:hAnsi="Arial" w:cs="Arial"/>
          <w:szCs w:val="24"/>
          <w:lang w:val="en-US"/>
        </w:rPr>
        <w:t xml:space="preserve">the </w:t>
      </w:r>
      <w:r w:rsidRPr="00956816">
        <w:rPr>
          <w:rFonts w:ascii="Arial" w:hAnsi="Arial" w:cs="Arial"/>
          <w:szCs w:val="24"/>
          <w:lang w:val="en-US"/>
        </w:rPr>
        <w:t xml:space="preserve">root system and soil and between </w:t>
      </w:r>
      <w:r w:rsidR="001054A2">
        <w:rPr>
          <w:rFonts w:ascii="Arial" w:hAnsi="Arial" w:cs="Arial"/>
          <w:szCs w:val="24"/>
          <w:lang w:val="en-US"/>
        </w:rPr>
        <w:t>the above ground part of the crop</w:t>
      </w:r>
      <w:r w:rsidRPr="00956816">
        <w:rPr>
          <w:rFonts w:ascii="Arial" w:hAnsi="Arial" w:cs="Arial"/>
          <w:szCs w:val="24"/>
          <w:lang w:val="en-US"/>
        </w:rPr>
        <w:t xml:space="preserve"> with </w:t>
      </w:r>
      <w:r w:rsidR="001054A2">
        <w:rPr>
          <w:rFonts w:ascii="Arial" w:hAnsi="Arial" w:cs="Arial"/>
          <w:szCs w:val="24"/>
          <w:lang w:val="en-US"/>
        </w:rPr>
        <w:t xml:space="preserve">the </w:t>
      </w:r>
      <w:r w:rsidR="001054A2" w:rsidRPr="00743826">
        <w:rPr>
          <w:rFonts w:ascii="Arial" w:hAnsi="Arial" w:cs="Arial"/>
          <w:szCs w:val="24"/>
          <w:lang w:val="en-US"/>
        </w:rPr>
        <w:t>atmosphere</w:t>
      </w:r>
      <w:r w:rsidRPr="00956816">
        <w:rPr>
          <w:rFonts w:ascii="Arial" w:hAnsi="Arial" w:cs="Arial"/>
          <w:szCs w:val="24"/>
          <w:lang w:val="en-US"/>
        </w:rPr>
        <w:t xml:space="preserve"> </w:t>
      </w:r>
      <w:r w:rsidR="001054A2">
        <w:rPr>
          <w:rFonts w:ascii="Arial" w:hAnsi="Arial" w:cs="Arial"/>
          <w:szCs w:val="24"/>
          <w:lang w:val="en-US"/>
        </w:rPr>
        <w:t>under</w:t>
      </w:r>
      <w:r w:rsidRPr="00956816">
        <w:rPr>
          <w:rFonts w:ascii="Arial" w:hAnsi="Arial" w:cs="Arial"/>
          <w:szCs w:val="24"/>
          <w:lang w:val="en-US"/>
        </w:rPr>
        <w:t xml:space="preserve"> different environmental conditions </w:t>
      </w:r>
      <w:r w:rsidR="001054A2">
        <w:rPr>
          <w:rFonts w:ascii="Arial" w:hAnsi="Arial" w:cs="Arial"/>
          <w:szCs w:val="24"/>
          <w:lang w:val="en-US"/>
        </w:rPr>
        <w:t>regarding</w:t>
      </w:r>
      <w:r w:rsidRPr="00956816">
        <w:rPr>
          <w:rFonts w:ascii="Arial" w:hAnsi="Arial" w:cs="Arial"/>
          <w:szCs w:val="24"/>
          <w:lang w:val="en-US"/>
        </w:rPr>
        <w:t xml:space="preserve"> water and energy supply. As the numerical routines are connected to robust models, they must be </w:t>
      </w:r>
      <w:r w:rsidR="00EF208E">
        <w:rPr>
          <w:rFonts w:ascii="Arial" w:hAnsi="Arial" w:cs="Arial"/>
          <w:szCs w:val="24"/>
          <w:lang w:val="en-US"/>
        </w:rPr>
        <w:t>at the same time</w:t>
      </w:r>
      <w:r w:rsidRPr="00956816">
        <w:rPr>
          <w:rFonts w:ascii="Arial" w:hAnsi="Arial" w:cs="Arial"/>
          <w:szCs w:val="24"/>
          <w:lang w:val="en-US"/>
        </w:rPr>
        <w:t xml:space="preserve"> simple </w:t>
      </w:r>
      <w:r w:rsidR="00EF208E" w:rsidRPr="00743826">
        <w:rPr>
          <w:rFonts w:ascii="Arial" w:hAnsi="Arial" w:cs="Arial"/>
          <w:szCs w:val="24"/>
          <w:lang w:val="en-US"/>
        </w:rPr>
        <w:t>enough</w:t>
      </w:r>
      <w:r w:rsidRPr="00956816">
        <w:rPr>
          <w:rFonts w:ascii="Arial" w:hAnsi="Arial" w:cs="Arial"/>
          <w:szCs w:val="24"/>
          <w:lang w:val="en-US"/>
        </w:rPr>
        <w:t xml:space="preserve"> </w:t>
      </w:r>
      <w:r w:rsidR="00EF208E">
        <w:rPr>
          <w:rFonts w:ascii="Arial" w:hAnsi="Arial" w:cs="Arial"/>
          <w:szCs w:val="24"/>
          <w:lang w:val="en-US"/>
        </w:rPr>
        <w:t>to allow</w:t>
      </w:r>
      <w:r w:rsidRPr="00956816">
        <w:rPr>
          <w:rFonts w:ascii="Arial" w:hAnsi="Arial" w:cs="Arial"/>
          <w:szCs w:val="24"/>
          <w:lang w:val="en-US"/>
        </w:rPr>
        <w:t xml:space="preserve"> temporal performance and detailed enough to represent in a mechanistic way the hydrological and gas exchange processes that occur in </w:t>
      </w:r>
      <w:r w:rsidR="00EF208E">
        <w:rPr>
          <w:rFonts w:ascii="Arial" w:hAnsi="Arial" w:cs="Arial"/>
          <w:szCs w:val="24"/>
          <w:lang w:val="en-US"/>
        </w:rPr>
        <w:t xml:space="preserve">the </w:t>
      </w:r>
      <w:r w:rsidRPr="00956816">
        <w:rPr>
          <w:rFonts w:ascii="Arial" w:hAnsi="Arial" w:cs="Arial"/>
          <w:szCs w:val="24"/>
          <w:lang w:val="en-US"/>
        </w:rPr>
        <w:t xml:space="preserve">soil-plant-atmosphere continuum </w:t>
      </w:r>
      <w:r w:rsidR="00EF208E">
        <w:rPr>
          <w:rFonts w:ascii="Arial" w:hAnsi="Arial" w:cs="Arial"/>
          <w:szCs w:val="24"/>
          <w:lang w:val="en-US"/>
        </w:rPr>
        <w:t>in</w:t>
      </w:r>
      <w:r w:rsidRPr="00956816">
        <w:rPr>
          <w:rFonts w:ascii="Arial" w:hAnsi="Arial" w:cs="Arial"/>
          <w:szCs w:val="24"/>
          <w:lang w:val="en-US"/>
        </w:rPr>
        <w:t xml:space="preserve"> a certain environment.</w:t>
      </w:r>
    </w:p>
    <w:p w:rsidR="001B2A14" w:rsidRPr="00743826" w:rsidRDefault="00956816" w:rsidP="002E551F">
      <w:pPr>
        <w:rPr>
          <w:rFonts w:ascii="Arial" w:hAnsi="Arial" w:cs="Arial"/>
          <w:szCs w:val="24"/>
          <w:lang w:val="en-US"/>
        </w:rPr>
      </w:pPr>
      <w:r w:rsidRPr="00956816">
        <w:rPr>
          <w:rFonts w:ascii="Arial" w:hAnsi="Arial" w:cs="Arial"/>
          <w:szCs w:val="24"/>
          <w:lang w:val="en-US"/>
        </w:rPr>
        <w:t xml:space="preserve">The interactions between vegetation and environment are sometimes described by empirical parameterizations with regression equations </w:t>
      </w:r>
      <w:r w:rsidR="000E5B3A">
        <w:rPr>
          <w:rFonts w:ascii="Arial" w:hAnsi="Arial" w:cs="Arial"/>
          <w:szCs w:val="24"/>
          <w:lang w:val="en-US"/>
        </w:rPr>
        <w:t>including</w:t>
      </w:r>
      <w:r w:rsidRPr="00956816">
        <w:rPr>
          <w:rFonts w:ascii="Arial" w:hAnsi="Arial" w:cs="Arial"/>
          <w:szCs w:val="24"/>
          <w:lang w:val="en-US"/>
        </w:rPr>
        <w:t xml:space="preserve"> environmental variables like radiation and </w:t>
      </w:r>
      <w:r w:rsidR="001054A2">
        <w:rPr>
          <w:rFonts w:ascii="Arial" w:hAnsi="Arial" w:cs="Arial"/>
          <w:szCs w:val="24"/>
          <w:lang w:val="en-US"/>
        </w:rPr>
        <w:t>rainfall</w:t>
      </w:r>
      <w:r w:rsidRPr="00956816">
        <w:rPr>
          <w:rFonts w:ascii="Arial" w:hAnsi="Arial" w:cs="Arial"/>
          <w:szCs w:val="24"/>
          <w:lang w:val="en-US"/>
        </w:rPr>
        <w:t xml:space="preserve">. </w:t>
      </w:r>
      <w:r w:rsidR="000E5B3A">
        <w:rPr>
          <w:rFonts w:ascii="Arial" w:hAnsi="Arial" w:cs="Arial"/>
          <w:szCs w:val="24"/>
          <w:lang w:val="en-US"/>
        </w:rPr>
        <w:t>F</w:t>
      </w:r>
      <w:r w:rsidRPr="00956816">
        <w:rPr>
          <w:rFonts w:ascii="Arial" w:hAnsi="Arial" w:cs="Arial"/>
          <w:szCs w:val="24"/>
          <w:lang w:val="en-US"/>
        </w:rPr>
        <w:t xml:space="preserve">or example, </w:t>
      </w:r>
      <w:r w:rsidR="000E5B3A">
        <w:rPr>
          <w:rFonts w:ascii="Arial" w:hAnsi="Arial" w:cs="Arial"/>
          <w:szCs w:val="24"/>
          <w:lang w:val="en-US"/>
        </w:rPr>
        <w:t>crop</w:t>
      </w:r>
      <w:r w:rsidRPr="00956816">
        <w:rPr>
          <w:rFonts w:ascii="Arial" w:hAnsi="Arial" w:cs="Arial"/>
          <w:szCs w:val="24"/>
          <w:lang w:val="en-US"/>
        </w:rPr>
        <w:t xml:space="preserve"> </w:t>
      </w:r>
      <w:r w:rsidR="000E5B3A">
        <w:rPr>
          <w:rFonts w:ascii="Arial" w:hAnsi="Arial" w:cs="Arial"/>
          <w:szCs w:val="24"/>
          <w:lang w:val="en-US"/>
        </w:rPr>
        <w:t>yield</w:t>
      </w:r>
      <w:r w:rsidRPr="00956816">
        <w:rPr>
          <w:rFonts w:ascii="Arial" w:hAnsi="Arial" w:cs="Arial"/>
          <w:szCs w:val="24"/>
          <w:lang w:val="en-US"/>
        </w:rPr>
        <w:t xml:space="preserve"> </w:t>
      </w:r>
      <w:r w:rsidR="000E5B3A">
        <w:rPr>
          <w:rFonts w:ascii="Arial" w:hAnsi="Arial" w:cs="Arial"/>
          <w:szCs w:val="24"/>
          <w:lang w:val="en-US"/>
        </w:rPr>
        <w:t xml:space="preserve">can be related to </w:t>
      </w:r>
      <w:r w:rsidRPr="00956816">
        <w:rPr>
          <w:rFonts w:ascii="Arial" w:hAnsi="Arial" w:cs="Arial"/>
          <w:szCs w:val="24"/>
          <w:lang w:val="en-US"/>
        </w:rPr>
        <w:t xml:space="preserve">the total </w:t>
      </w:r>
      <w:r w:rsidR="001054A2">
        <w:rPr>
          <w:rFonts w:ascii="Arial" w:hAnsi="Arial" w:cs="Arial"/>
          <w:szCs w:val="24"/>
          <w:lang w:val="en-US"/>
        </w:rPr>
        <w:t>rainfall</w:t>
      </w:r>
      <w:r w:rsidRPr="00956816">
        <w:rPr>
          <w:rFonts w:ascii="Arial" w:hAnsi="Arial" w:cs="Arial"/>
          <w:szCs w:val="24"/>
          <w:lang w:val="en-US"/>
        </w:rPr>
        <w:t xml:space="preserve"> </w:t>
      </w:r>
      <w:r w:rsidR="000E5B3A">
        <w:rPr>
          <w:rFonts w:ascii="Arial" w:hAnsi="Arial" w:cs="Arial"/>
          <w:szCs w:val="24"/>
          <w:lang w:val="en-US"/>
        </w:rPr>
        <w:t>during the growing</w:t>
      </w:r>
      <w:r w:rsidRPr="00956816">
        <w:rPr>
          <w:rFonts w:ascii="Arial" w:hAnsi="Arial" w:cs="Arial"/>
          <w:szCs w:val="24"/>
          <w:lang w:val="en-US"/>
        </w:rPr>
        <w:t xml:space="preserve"> season. This kind of parameterization can </w:t>
      </w:r>
      <w:r w:rsidR="000E5B3A">
        <w:rPr>
          <w:rFonts w:ascii="Arial" w:hAnsi="Arial" w:cs="Arial"/>
          <w:szCs w:val="24"/>
          <w:lang w:val="en-US"/>
        </w:rPr>
        <w:t xml:space="preserve">show a good </w:t>
      </w:r>
      <w:r w:rsidRPr="00956816">
        <w:rPr>
          <w:rFonts w:ascii="Arial" w:hAnsi="Arial" w:cs="Arial"/>
          <w:szCs w:val="24"/>
          <w:lang w:val="en-US"/>
        </w:rPr>
        <w:t xml:space="preserve">performance </w:t>
      </w:r>
      <w:r w:rsidR="000E5B3A">
        <w:rPr>
          <w:rFonts w:ascii="Arial" w:hAnsi="Arial" w:cs="Arial"/>
          <w:szCs w:val="24"/>
          <w:lang w:val="en-US"/>
        </w:rPr>
        <w:t xml:space="preserve">provided that </w:t>
      </w:r>
      <w:r w:rsidRPr="00956816">
        <w:rPr>
          <w:rFonts w:ascii="Arial" w:hAnsi="Arial" w:cs="Arial"/>
          <w:szCs w:val="24"/>
          <w:lang w:val="en-US"/>
        </w:rPr>
        <w:t xml:space="preserve">the </w:t>
      </w:r>
      <w:r w:rsidR="000E5B3A">
        <w:rPr>
          <w:rFonts w:ascii="Arial" w:hAnsi="Arial" w:cs="Arial"/>
          <w:szCs w:val="24"/>
          <w:lang w:val="en-US"/>
        </w:rPr>
        <w:t xml:space="preserve">regression </w:t>
      </w:r>
      <w:r w:rsidRPr="00956816">
        <w:rPr>
          <w:rFonts w:ascii="Arial" w:hAnsi="Arial" w:cs="Arial"/>
          <w:szCs w:val="24"/>
          <w:lang w:val="en-US"/>
        </w:rPr>
        <w:t xml:space="preserve">parameters are estimated by </w:t>
      </w:r>
      <w:r w:rsidR="000E5B3A">
        <w:rPr>
          <w:rFonts w:ascii="Arial" w:hAnsi="Arial" w:cs="Arial"/>
          <w:szCs w:val="24"/>
          <w:lang w:val="en-US"/>
        </w:rPr>
        <w:t>large</w:t>
      </w:r>
      <w:r w:rsidRPr="00956816">
        <w:rPr>
          <w:rFonts w:ascii="Arial" w:hAnsi="Arial" w:cs="Arial"/>
          <w:szCs w:val="24"/>
          <w:lang w:val="en-US"/>
        </w:rPr>
        <w:t xml:space="preserve"> experimental data sets. On the other hand, the forecasts are restricted to the same </w:t>
      </w:r>
      <w:r w:rsidRPr="00956816">
        <w:rPr>
          <w:rFonts w:ascii="Arial" w:hAnsi="Arial" w:cs="Arial"/>
          <w:szCs w:val="24"/>
          <w:lang w:val="en-US"/>
        </w:rPr>
        <w:lastRenderedPageBreak/>
        <w:t xml:space="preserve">environmental condition </w:t>
      </w:r>
      <w:r w:rsidR="000E5B3A">
        <w:rPr>
          <w:rFonts w:ascii="Arial" w:hAnsi="Arial" w:cs="Arial"/>
          <w:szCs w:val="24"/>
          <w:lang w:val="en-US"/>
        </w:rPr>
        <w:t xml:space="preserve">crops used to perform the </w:t>
      </w:r>
      <w:r w:rsidRPr="00956816">
        <w:rPr>
          <w:rFonts w:ascii="Arial" w:hAnsi="Arial" w:cs="Arial"/>
          <w:szCs w:val="24"/>
          <w:lang w:val="en-US"/>
        </w:rPr>
        <w:t>regression. Moreover</w:t>
      </w:r>
      <w:r w:rsidR="000E5B3A">
        <w:rPr>
          <w:rFonts w:ascii="Arial" w:hAnsi="Arial" w:cs="Arial"/>
          <w:szCs w:val="24"/>
          <w:lang w:val="en-US"/>
        </w:rPr>
        <w:t>,</w:t>
      </w:r>
      <w:r w:rsidRPr="00956816">
        <w:rPr>
          <w:rFonts w:ascii="Arial" w:hAnsi="Arial" w:cs="Arial"/>
          <w:szCs w:val="24"/>
          <w:lang w:val="en-US"/>
        </w:rPr>
        <w:t xml:space="preserve"> </w:t>
      </w:r>
      <w:r w:rsidR="006925B0" w:rsidRPr="00956816">
        <w:rPr>
          <w:rFonts w:ascii="Arial" w:hAnsi="Arial" w:cs="Arial"/>
          <w:szCs w:val="24"/>
          <w:lang w:val="en-US"/>
        </w:rPr>
        <w:t>th</w:t>
      </w:r>
      <w:r w:rsidR="006925B0">
        <w:rPr>
          <w:rFonts w:ascii="Arial" w:hAnsi="Arial" w:cs="Arial"/>
          <w:szCs w:val="24"/>
          <w:lang w:val="en-US"/>
        </w:rPr>
        <w:t>ese</w:t>
      </w:r>
      <w:r w:rsidR="000E5B3A">
        <w:rPr>
          <w:rFonts w:ascii="Arial" w:hAnsi="Arial" w:cs="Arial"/>
          <w:szCs w:val="24"/>
          <w:lang w:val="en-US"/>
        </w:rPr>
        <w:t xml:space="preserve"> kind of </w:t>
      </w:r>
      <w:r w:rsidRPr="00956816">
        <w:rPr>
          <w:rFonts w:ascii="Arial" w:hAnsi="Arial" w:cs="Arial"/>
          <w:szCs w:val="24"/>
          <w:lang w:val="en-US"/>
        </w:rPr>
        <w:t>empirical parameterizations do not explain the causes of observed variations in productivity.</w:t>
      </w:r>
    </w:p>
    <w:p w:rsidR="007E6CDC" w:rsidRPr="00743826" w:rsidRDefault="000E5B3A" w:rsidP="007E6CDC">
      <w:pPr>
        <w:rPr>
          <w:rFonts w:ascii="Arial" w:hAnsi="Arial" w:cs="Arial"/>
          <w:szCs w:val="24"/>
          <w:lang w:val="en-US"/>
        </w:rPr>
      </w:pPr>
      <w:r>
        <w:rPr>
          <w:rFonts w:ascii="Arial" w:hAnsi="Arial" w:cs="Arial"/>
          <w:szCs w:val="24"/>
          <w:lang w:val="en-US"/>
        </w:rPr>
        <w:t xml:space="preserve">On the other hand, </w:t>
      </w:r>
      <w:r w:rsidR="00956816" w:rsidRPr="00956816">
        <w:rPr>
          <w:rFonts w:ascii="Arial" w:hAnsi="Arial" w:cs="Arial"/>
          <w:szCs w:val="24"/>
          <w:lang w:val="en-US"/>
        </w:rPr>
        <w:t xml:space="preserve">mechanistic parameterizations </w:t>
      </w:r>
      <w:r>
        <w:rPr>
          <w:rFonts w:ascii="Arial" w:hAnsi="Arial" w:cs="Arial"/>
          <w:szCs w:val="24"/>
          <w:lang w:val="en-US"/>
        </w:rPr>
        <w:t xml:space="preserve">describe physically the interactions between crop and </w:t>
      </w:r>
      <w:r w:rsidR="00956816" w:rsidRPr="00956816">
        <w:rPr>
          <w:rFonts w:ascii="Arial" w:hAnsi="Arial" w:cs="Arial"/>
          <w:szCs w:val="24"/>
          <w:lang w:val="en-US"/>
        </w:rPr>
        <w:t>environment based on primary processes such as CO</w:t>
      </w:r>
      <w:r w:rsidR="00956816" w:rsidRPr="00956816">
        <w:rPr>
          <w:rFonts w:ascii="Arial" w:hAnsi="Arial" w:cs="Arial"/>
          <w:szCs w:val="24"/>
          <w:vertAlign w:val="subscript"/>
          <w:lang w:val="en-US"/>
        </w:rPr>
        <w:t>2</w:t>
      </w:r>
      <w:r w:rsidR="00956816" w:rsidRPr="00956816">
        <w:rPr>
          <w:rFonts w:ascii="Arial" w:hAnsi="Arial" w:cs="Arial"/>
          <w:szCs w:val="24"/>
          <w:lang w:val="en-US"/>
        </w:rPr>
        <w:t xml:space="preserve"> net assimilation and root water uptake from soil and how they are influenced by the environmental conditions. </w:t>
      </w:r>
      <w:r w:rsidR="0033637C">
        <w:rPr>
          <w:rFonts w:ascii="Arial" w:hAnsi="Arial" w:cs="Arial"/>
          <w:szCs w:val="24"/>
          <w:lang w:val="en-US"/>
        </w:rPr>
        <w:t>Nevertheless, t</w:t>
      </w:r>
      <w:r w:rsidR="00956816" w:rsidRPr="00956816">
        <w:rPr>
          <w:rFonts w:ascii="Arial" w:hAnsi="Arial" w:cs="Arial"/>
          <w:szCs w:val="24"/>
          <w:lang w:val="en-US"/>
        </w:rPr>
        <w:t xml:space="preserve">he </w:t>
      </w:r>
      <w:r w:rsidR="0033637C">
        <w:rPr>
          <w:rFonts w:ascii="Arial" w:hAnsi="Arial" w:cs="Arial"/>
          <w:szCs w:val="24"/>
          <w:lang w:val="en-US"/>
        </w:rPr>
        <w:t xml:space="preserve">capacity of prediction </w:t>
      </w:r>
      <w:r w:rsidR="00956816" w:rsidRPr="00956816">
        <w:rPr>
          <w:rFonts w:ascii="Arial" w:hAnsi="Arial" w:cs="Arial"/>
          <w:szCs w:val="24"/>
          <w:lang w:val="en-US"/>
        </w:rPr>
        <w:t xml:space="preserve">of such parameterizations </w:t>
      </w:r>
      <w:r w:rsidR="0033637C">
        <w:rPr>
          <w:rFonts w:ascii="Arial" w:hAnsi="Arial" w:cs="Arial"/>
          <w:szCs w:val="24"/>
          <w:lang w:val="en-US"/>
        </w:rPr>
        <w:t>is not always high</w:t>
      </w:r>
      <w:r w:rsidR="00956816" w:rsidRPr="00956816">
        <w:rPr>
          <w:rFonts w:ascii="Arial" w:hAnsi="Arial" w:cs="Arial"/>
          <w:szCs w:val="24"/>
          <w:lang w:val="en-US"/>
        </w:rPr>
        <w:t xml:space="preserve"> because </w:t>
      </w:r>
      <w:r w:rsidR="0033637C">
        <w:rPr>
          <w:rFonts w:ascii="Arial" w:hAnsi="Arial" w:cs="Arial"/>
          <w:szCs w:val="24"/>
          <w:lang w:val="en-US"/>
        </w:rPr>
        <w:t xml:space="preserve">of errors in </w:t>
      </w:r>
      <w:r w:rsidR="00956816" w:rsidRPr="00956816">
        <w:rPr>
          <w:rFonts w:ascii="Arial" w:hAnsi="Arial" w:cs="Arial"/>
          <w:szCs w:val="24"/>
          <w:lang w:val="en-US"/>
        </w:rPr>
        <w:t xml:space="preserve">parameter estimation and </w:t>
      </w:r>
      <w:r w:rsidR="0033637C">
        <w:rPr>
          <w:rFonts w:ascii="Arial" w:hAnsi="Arial" w:cs="Arial"/>
          <w:szCs w:val="24"/>
          <w:lang w:val="en-US"/>
        </w:rPr>
        <w:t xml:space="preserve">flaws in </w:t>
      </w:r>
      <w:r w:rsidR="00956816" w:rsidRPr="00956816">
        <w:rPr>
          <w:rFonts w:ascii="Arial" w:hAnsi="Arial" w:cs="Arial"/>
          <w:szCs w:val="24"/>
          <w:lang w:val="en-US"/>
        </w:rPr>
        <w:t xml:space="preserve">the representation of </w:t>
      </w:r>
      <w:r w:rsidR="0033637C">
        <w:rPr>
          <w:rFonts w:ascii="Arial" w:hAnsi="Arial" w:cs="Arial"/>
          <w:szCs w:val="24"/>
          <w:lang w:val="en-US"/>
        </w:rPr>
        <w:t xml:space="preserve">the </w:t>
      </w:r>
      <w:r w:rsidR="00956816" w:rsidRPr="00956816">
        <w:rPr>
          <w:rFonts w:ascii="Arial" w:hAnsi="Arial" w:cs="Arial"/>
          <w:szCs w:val="24"/>
          <w:lang w:val="en-US"/>
        </w:rPr>
        <w:t xml:space="preserve">physical processes. </w:t>
      </w:r>
      <w:r w:rsidR="00D963ED" w:rsidRPr="00743826">
        <w:rPr>
          <w:rFonts w:ascii="Arial" w:hAnsi="Arial" w:cs="Arial"/>
          <w:szCs w:val="24"/>
          <w:lang w:val="en-US"/>
        </w:rPr>
        <w:t>However,</w:t>
      </w:r>
      <w:r w:rsidR="00956816" w:rsidRPr="00956816">
        <w:rPr>
          <w:rFonts w:ascii="Arial" w:hAnsi="Arial" w:cs="Arial"/>
          <w:szCs w:val="24"/>
          <w:lang w:val="en-US"/>
        </w:rPr>
        <w:t xml:space="preserve"> </w:t>
      </w:r>
      <w:r w:rsidR="0033637C">
        <w:rPr>
          <w:rFonts w:ascii="Arial" w:hAnsi="Arial" w:cs="Arial"/>
          <w:szCs w:val="24"/>
          <w:lang w:val="en-US"/>
        </w:rPr>
        <w:t>an important goal</w:t>
      </w:r>
      <w:r w:rsidR="00956816" w:rsidRPr="00956816">
        <w:rPr>
          <w:rFonts w:ascii="Arial" w:hAnsi="Arial" w:cs="Arial"/>
          <w:szCs w:val="24"/>
          <w:lang w:val="en-US"/>
        </w:rPr>
        <w:t xml:space="preserve"> of mechanistic routines is to improve the understanding of a system by qualitative and quantitative integration of knowledge in a dynamic simulation model of a real system.</w:t>
      </w:r>
    </w:p>
    <w:p w:rsidR="002E551F" w:rsidRPr="00743826" w:rsidRDefault="00956816" w:rsidP="003E22F7">
      <w:pPr>
        <w:rPr>
          <w:rFonts w:ascii="Arial" w:hAnsi="Arial" w:cs="Arial"/>
          <w:szCs w:val="24"/>
          <w:lang w:val="en-US"/>
        </w:rPr>
      </w:pPr>
      <w:r w:rsidRPr="00956816">
        <w:rPr>
          <w:rFonts w:ascii="Arial" w:hAnsi="Arial" w:cs="Arial"/>
          <w:szCs w:val="24"/>
          <w:lang w:val="en-US"/>
        </w:rPr>
        <w:t xml:space="preserve">Water exchange between </w:t>
      </w:r>
      <w:r w:rsidR="0033637C">
        <w:rPr>
          <w:rFonts w:ascii="Arial" w:hAnsi="Arial" w:cs="Arial"/>
          <w:szCs w:val="24"/>
          <w:lang w:val="en-US"/>
        </w:rPr>
        <w:t xml:space="preserve">plant </w:t>
      </w:r>
      <w:r w:rsidR="00C41587" w:rsidRPr="00743826">
        <w:rPr>
          <w:rFonts w:ascii="Arial" w:hAnsi="Arial" w:cs="Arial"/>
          <w:szCs w:val="24"/>
          <w:lang w:val="en-US"/>
        </w:rPr>
        <w:t>leaves</w:t>
      </w:r>
      <w:r w:rsidRPr="00956816">
        <w:rPr>
          <w:rFonts w:ascii="Arial" w:hAnsi="Arial" w:cs="Arial"/>
          <w:szCs w:val="24"/>
          <w:lang w:val="en-US"/>
        </w:rPr>
        <w:t xml:space="preserve"> and atmosphere </w:t>
      </w:r>
      <w:r w:rsidR="0033637C">
        <w:rPr>
          <w:rFonts w:ascii="Arial" w:hAnsi="Arial" w:cs="Arial"/>
          <w:szCs w:val="24"/>
          <w:lang w:val="en-US"/>
        </w:rPr>
        <w:t xml:space="preserve">occurs as vapor flow mainly in the </w:t>
      </w:r>
      <w:r w:rsidRPr="00956816">
        <w:rPr>
          <w:rFonts w:ascii="Arial" w:hAnsi="Arial" w:cs="Arial"/>
          <w:szCs w:val="24"/>
          <w:lang w:val="en-US"/>
        </w:rPr>
        <w:t>stomata. In experimental and numerical studies, stomatal conductance has been related to the net CO</w:t>
      </w:r>
      <w:r w:rsidRPr="00956816">
        <w:rPr>
          <w:rFonts w:ascii="Arial" w:hAnsi="Arial" w:cs="Arial"/>
          <w:szCs w:val="24"/>
          <w:vertAlign w:val="subscript"/>
          <w:lang w:val="en-US"/>
        </w:rPr>
        <w:t>2</w:t>
      </w:r>
      <w:r w:rsidRPr="00956816">
        <w:rPr>
          <w:rFonts w:ascii="Arial" w:hAnsi="Arial" w:cs="Arial"/>
          <w:szCs w:val="24"/>
          <w:lang w:val="en-US"/>
        </w:rPr>
        <w:t xml:space="preserve"> assimilation rate </w:t>
      </w:r>
      <w:r w:rsidRPr="00956816">
        <w:rPr>
          <w:rFonts w:ascii="Arial" w:hAnsi="Arial" w:cs="Arial"/>
          <w:i/>
          <w:szCs w:val="24"/>
          <w:lang w:val="en-US"/>
        </w:rPr>
        <w:t>A</w:t>
      </w:r>
      <w:r w:rsidRPr="00956816">
        <w:rPr>
          <w:rFonts w:ascii="Arial" w:hAnsi="Arial" w:cs="Arial"/>
          <w:szCs w:val="24"/>
          <w:lang w:val="en-US"/>
        </w:rPr>
        <w:t xml:space="preserve">, the atmospheric vapor pressure deficit </w:t>
      </w:r>
      <w:r w:rsidRPr="00956816">
        <w:rPr>
          <w:rFonts w:ascii="Arial" w:hAnsi="Arial" w:cs="Arial"/>
          <w:i/>
          <w:szCs w:val="24"/>
          <w:lang w:val="en-US"/>
        </w:rPr>
        <w:t>VPD</w:t>
      </w:r>
      <w:r w:rsidRPr="00956816">
        <w:rPr>
          <w:rFonts w:ascii="Arial" w:hAnsi="Arial" w:cs="Arial"/>
          <w:szCs w:val="24"/>
          <w:lang w:val="en-US"/>
        </w:rPr>
        <w:t xml:space="preserve">, the specific humidity deficit between leaves and air </w:t>
      </w:r>
      <w:r w:rsidRPr="00956816">
        <w:rPr>
          <w:rFonts w:ascii="Arial" w:hAnsi="Arial" w:cs="Arial"/>
          <w:i/>
          <w:szCs w:val="24"/>
          <w:lang w:val="en-US"/>
        </w:rPr>
        <w:t>D</w:t>
      </w:r>
      <w:r w:rsidRPr="00956816">
        <w:rPr>
          <w:rFonts w:ascii="Arial" w:hAnsi="Arial" w:cs="Arial"/>
          <w:i/>
          <w:szCs w:val="24"/>
          <w:vertAlign w:val="subscript"/>
          <w:lang w:val="en-US"/>
        </w:rPr>
        <w:t>s</w:t>
      </w:r>
      <w:r w:rsidRPr="00956816">
        <w:rPr>
          <w:rFonts w:ascii="Arial" w:hAnsi="Arial" w:cs="Arial"/>
          <w:szCs w:val="24"/>
          <w:lang w:val="en-US"/>
        </w:rPr>
        <w:t xml:space="preserve"> and the intercellular CO</w:t>
      </w:r>
      <w:r w:rsidRPr="00956816">
        <w:rPr>
          <w:rFonts w:ascii="Arial" w:hAnsi="Arial" w:cs="Arial"/>
          <w:szCs w:val="24"/>
          <w:vertAlign w:val="subscript"/>
          <w:lang w:val="en-US"/>
        </w:rPr>
        <w:t>2</w:t>
      </w:r>
      <w:r w:rsidRPr="00956816">
        <w:rPr>
          <w:rFonts w:ascii="Arial" w:hAnsi="Arial" w:cs="Arial"/>
          <w:szCs w:val="24"/>
          <w:lang w:val="en-US"/>
        </w:rPr>
        <w:t xml:space="preserve"> concentration </w:t>
      </w:r>
      <w:r w:rsidRPr="00956816">
        <w:rPr>
          <w:rFonts w:ascii="Arial" w:hAnsi="Arial" w:cs="Arial"/>
          <w:i/>
          <w:szCs w:val="24"/>
          <w:lang w:val="en-US"/>
        </w:rPr>
        <w:t>C</w:t>
      </w:r>
      <w:r w:rsidRPr="00956816">
        <w:rPr>
          <w:rFonts w:ascii="Arial" w:hAnsi="Arial" w:cs="Arial"/>
          <w:i/>
          <w:szCs w:val="24"/>
          <w:vertAlign w:val="subscript"/>
          <w:lang w:val="en-US"/>
        </w:rPr>
        <w:t>i</w:t>
      </w:r>
      <w:r w:rsidRPr="00956816">
        <w:rPr>
          <w:rFonts w:ascii="Arial" w:hAnsi="Arial" w:cs="Arial"/>
          <w:szCs w:val="24"/>
          <w:lang w:val="en-US"/>
        </w:rPr>
        <w:t>. A mechanistic way to parameterize the transpiration rate of plants is to relate it to the stomatal conductance by determining the</w:t>
      </w:r>
      <w:r w:rsidR="0033637C">
        <w:rPr>
          <w:rFonts w:ascii="Arial" w:hAnsi="Arial" w:cs="Arial"/>
          <w:szCs w:val="24"/>
          <w:lang w:val="en-US"/>
        </w:rPr>
        <w:t>se</w:t>
      </w:r>
      <w:r w:rsidR="005F6D55" w:rsidRPr="00743826">
        <w:rPr>
          <w:rFonts w:ascii="Arial" w:hAnsi="Arial" w:cs="Arial"/>
          <w:szCs w:val="24"/>
          <w:lang w:val="en-US"/>
        </w:rPr>
        <w:t xml:space="preserve"> parameters</w:t>
      </w:r>
      <w:r w:rsidRPr="00956816">
        <w:rPr>
          <w:rFonts w:ascii="Arial" w:hAnsi="Arial" w:cs="Arial"/>
          <w:szCs w:val="24"/>
          <w:lang w:val="en-US"/>
        </w:rPr>
        <w:t>.</w:t>
      </w:r>
    </w:p>
    <w:p w:rsidR="002E551F" w:rsidRPr="00743826" w:rsidRDefault="00956816" w:rsidP="005B0C4E">
      <w:pPr>
        <w:rPr>
          <w:rFonts w:ascii="Arial" w:hAnsi="Arial" w:cs="Arial"/>
          <w:szCs w:val="24"/>
          <w:lang w:val="en-US"/>
        </w:rPr>
      </w:pPr>
      <w:r w:rsidRPr="00956816">
        <w:rPr>
          <w:rFonts w:ascii="Arial" w:hAnsi="Arial" w:cs="Arial"/>
          <w:szCs w:val="24"/>
          <w:lang w:val="en-US"/>
        </w:rPr>
        <w:t xml:space="preserve">Soil water uptake by plant roots is a function of </w:t>
      </w:r>
      <w:r w:rsidR="0033637C">
        <w:rPr>
          <w:rFonts w:ascii="Arial" w:hAnsi="Arial" w:cs="Arial"/>
          <w:szCs w:val="24"/>
          <w:lang w:val="en-US"/>
        </w:rPr>
        <w:t xml:space="preserve">the </w:t>
      </w:r>
      <w:r w:rsidR="003E22F7" w:rsidRPr="00743826">
        <w:rPr>
          <w:rFonts w:ascii="Arial" w:hAnsi="Arial" w:cs="Arial"/>
          <w:szCs w:val="24"/>
          <w:lang w:val="en-US"/>
        </w:rPr>
        <w:t xml:space="preserve">hydraulic gradient between </w:t>
      </w:r>
      <w:r w:rsidR="0033637C">
        <w:rPr>
          <w:rFonts w:ascii="Arial" w:hAnsi="Arial" w:cs="Arial"/>
          <w:szCs w:val="24"/>
          <w:lang w:val="en-US"/>
        </w:rPr>
        <w:t xml:space="preserve">soil </w:t>
      </w:r>
      <w:r w:rsidR="003E22F7" w:rsidRPr="00743826">
        <w:rPr>
          <w:rFonts w:ascii="Arial" w:hAnsi="Arial" w:cs="Arial"/>
          <w:szCs w:val="24"/>
          <w:lang w:val="en-US"/>
        </w:rPr>
        <w:t xml:space="preserve">water in </w:t>
      </w:r>
      <w:r w:rsidR="0033637C">
        <w:rPr>
          <w:rFonts w:ascii="Arial" w:hAnsi="Arial" w:cs="Arial"/>
          <w:szCs w:val="24"/>
          <w:lang w:val="en-US"/>
        </w:rPr>
        <w:t xml:space="preserve">the </w:t>
      </w:r>
      <w:r w:rsidR="00223C62" w:rsidRPr="00743826">
        <w:rPr>
          <w:rFonts w:ascii="Arial" w:hAnsi="Arial" w:cs="Arial"/>
          <w:szCs w:val="24"/>
          <w:lang w:val="en-US"/>
        </w:rPr>
        <w:t>rhizosphere</w:t>
      </w:r>
      <w:r w:rsidRPr="00956816">
        <w:rPr>
          <w:rFonts w:ascii="Arial" w:hAnsi="Arial" w:cs="Arial"/>
          <w:szCs w:val="24"/>
          <w:lang w:val="en-US"/>
        </w:rPr>
        <w:t xml:space="preserve"> and </w:t>
      </w:r>
      <w:r w:rsidR="0033637C">
        <w:rPr>
          <w:rFonts w:ascii="Arial" w:hAnsi="Arial" w:cs="Arial"/>
          <w:szCs w:val="24"/>
          <w:lang w:val="en-US"/>
        </w:rPr>
        <w:t xml:space="preserve">the water at the </w:t>
      </w:r>
      <w:r w:rsidR="003E22F7" w:rsidRPr="00743826">
        <w:rPr>
          <w:rFonts w:ascii="Arial" w:hAnsi="Arial" w:cs="Arial"/>
          <w:szCs w:val="24"/>
          <w:lang w:val="en-US"/>
        </w:rPr>
        <w:t>root surface. Numerical parameterization of water flux between soil and roots can be</w:t>
      </w:r>
      <w:r w:rsidR="005B0C4E" w:rsidRPr="00743826">
        <w:rPr>
          <w:rFonts w:ascii="Arial" w:hAnsi="Arial" w:cs="Arial"/>
          <w:szCs w:val="24"/>
          <w:lang w:val="en-US"/>
        </w:rPr>
        <w:t xml:space="preserve"> </w:t>
      </w:r>
      <w:r w:rsidR="0033637C">
        <w:rPr>
          <w:rFonts w:ascii="Arial" w:hAnsi="Arial" w:cs="Arial"/>
          <w:szCs w:val="24"/>
          <w:lang w:val="en-US"/>
        </w:rPr>
        <w:t xml:space="preserve">performed, and a convenient soil hydraulic property in this matter is the </w:t>
      </w:r>
      <w:r w:rsidRPr="00956816">
        <w:rPr>
          <w:rFonts w:ascii="Arial" w:hAnsi="Arial" w:cs="Arial"/>
          <w:szCs w:val="24"/>
          <w:lang w:val="en-US"/>
        </w:rPr>
        <w:t xml:space="preserve">matric flux potential </w:t>
      </w:r>
      <w:r w:rsidRPr="00956816">
        <w:rPr>
          <w:rFonts w:ascii="Arial" w:hAnsi="Arial" w:cs="Arial"/>
          <w:i/>
          <w:szCs w:val="24"/>
          <w:lang w:val="en-US"/>
        </w:rPr>
        <w:t>M</w:t>
      </w:r>
      <w:r w:rsidR="0033637C">
        <w:rPr>
          <w:rFonts w:ascii="Arial" w:hAnsi="Arial" w:cs="Arial"/>
          <w:szCs w:val="24"/>
          <w:lang w:val="en-US"/>
        </w:rPr>
        <w:t xml:space="preserve">, a composite </w:t>
      </w:r>
      <w:r w:rsidRPr="00956816">
        <w:rPr>
          <w:rFonts w:ascii="Arial" w:hAnsi="Arial" w:cs="Arial"/>
          <w:szCs w:val="24"/>
          <w:lang w:val="en-US"/>
        </w:rPr>
        <w:t xml:space="preserve">property </w:t>
      </w:r>
      <w:r w:rsidR="0033637C">
        <w:rPr>
          <w:rFonts w:ascii="Arial" w:hAnsi="Arial" w:cs="Arial"/>
          <w:szCs w:val="24"/>
          <w:lang w:val="en-US"/>
        </w:rPr>
        <w:t>d</w:t>
      </w:r>
      <w:r w:rsidR="005B0C4E" w:rsidRPr="00743826">
        <w:rPr>
          <w:rFonts w:ascii="Arial" w:hAnsi="Arial" w:cs="Arial"/>
          <w:szCs w:val="24"/>
          <w:lang w:val="en-US"/>
        </w:rPr>
        <w:t>efined by the soil hydraul</w:t>
      </w:r>
      <w:r w:rsidRPr="00956816">
        <w:rPr>
          <w:rFonts w:ascii="Arial" w:hAnsi="Arial" w:cs="Arial"/>
          <w:szCs w:val="24"/>
          <w:lang w:val="en-US"/>
        </w:rPr>
        <w:t xml:space="preserve">ic conductivity and pressure head </w:t>
      </w:r>
      <w:r w:rsidRPr="00956816">
        <w:rPr>
          <w:rFonts w:ascii="Arial" w:hAnsi="Arial" w:cs="Arial"/>
          <w:i/>
          <w:szCs w:val="24"/>
          <w:lang w:val="en-US"/>
        </w:rPr>
        <w:t>h</w:t>
      </w:r>
      <w:r w:rsidRPr="00956816">
        <w:rPr>
          <w:rFonts w:ascii="Arial" w:hAnsi="Arial" w:cs="Arial"/>
          <w:szCs w:val="24"/>
          <w:lang w:val="en-US"/>
        </w:rPr>
        <w:t xml:space="preserve">. It is closely related </w:t>
      </w:r>
      <w:r w:rsidR="0033637C">
        <w:rPr>
          <w:rFonts w:ascii="Arial" w:hAnsi="Arial" w:cs="Arial"/>
          <w:szCs w:val="24"/>
          <w:lang w:val="en-US"/>
        </w:rPr>
        <w:t>to</w:t>
      </w:r>
      <w:r w:rsidRPr="00956816">
        <w:rPr>
          <w:rFonts w:ascii="Arial" w:hAnsi="Arial" w:cs="Arial"/>
          <w:szCs w:val="24"/>
          <w:lang w:val="en-US"/>
        </w:rPr>
        <w:t xml:space="preserve"> water movement and </w:t>
      </w:r>
      <w:r w:rsidR="0033637C">
        <w:rPr>
          <w:rFonts w:ascii="Arial" w:hAnsi="Arial" w:cs="Arial"/>
          <w:szCs w:val="24"/>
          <w:lang w:val="en-US"/>
        </w:rPr>
        <w:t xml:space="preserve">together with </w:t>
      </w:r>
      <w:r w:rsidR="0033637C" w:rsidRPr="00743826">
        <w:rPr>
          <w:rFonts w:ascii="Arial" w:hAnsi="Arial" w:cs="Arial"/>
          <w:szCs w:val="24"/>
          <w:lang w:val="en-US"/>
        </w:rPr>
        <w:t xml:space="preserve">root length density and atmospheric demand </w:t>
      </w:r>
      <w:r w:rsidRPr="00956816">
        <w:rPr>
          <w:rFonts w:ascii="Arial" w:hAnsi="Arial" w:cs="Arial"/>
          <w:szCs w:val="24"/>
          <w:lang w:val="en-US"/>
        </w:rPr>
        <w:t>allows estimating the water flux between the rhizosphere and root system.</w:t>
      </w:r>
    </w:p>
    <w:p w:rsidR="002E551F" w:rsidRPr="00743826" w:rsidRDefault="002E551F" w:rsidP="002E551F">
      <w:pPr>
        <w:rPr>
          <w:rFonts w:ascii="Arial" w:hAnsi="Arial" w:cs="Arial"/>
          <w:szCs w:val="24"/>
          <w:lang w:val="en-US"/>
        </w:rPr>
      </w:pPr>
    </w:p>
    <w:p w:rsidR="002E551F" w:rsidRPr="00743826" w:rsidRDefault="00956816" w:rsidP="002C2806">
      <w:pPr>
        <w:pStyle w:val="Ttulo3"/>
        <w:rPr>
          <w:rFonts w:ascii="Arial" w:hAnsi="Arial"/>
          <w:lang w:val="en-US"/>
        </w:rPr>
      </w:pPr>
      <w:r w:rsidRPr="00956816">
        <w:rPr>
          <w:rFonts w:ascii="Arial" w:hAnsi="Arial"/>
          <w:lang w:val="en-US"/>
        </w:rPr>
        <w:t xml:space="preserve"> </w:t>
      </w:r>
      <w:bookmarkStart w:id="127" w:name="_Toc258333673"/>
      <w:bookmarkStart w:id="128" w:name="_Toc258333711"/>
      <w:bookmarkStart w:id="129" w:name="_Toc258333862"/>
      <w:bookmarkStart w:id="130" w:name="_Toc258333979"/>
      <w:bookmarkStart w:id="131" w:name="_Toc258334245"/>
      <w:bookmarkStart w:id="132" w:name="_Toc295127276"/>
      <w:bookmarkStart w:id="133" w:name="_Toc296436804"/>
      <w:r w:rsidRPr="00956816">
        <w:rPr>
          <w:rFonts w:ascii="Arial" w:hAnsi="Arial"/>
          <w:lang w:val="en-US"/>
        </w:rPr>
        <w:t>Objectives</w:t>
      </w:r>
      <w:bookmarkEnd w:id="127"/>
      <w:bookmarkEnd w:id="128"/>
      <w:bookmarkEnd w:id="129"/>
      <w:bookmarkEnd w:id="130"/>
      <w:bookmarkEnd w:id="131"/>
      <w:bookmarkEnd w:id="132"/>
      <w:bookmarkEnd w:id="133"/>
    </w:p>
    <w:p w:rsidR="002E551F" w:rsidRPr="00743826" w:rsidRDefault="005B0C4E" w:rsidP="00DC2191">
      <w:pPr>
        <w:rPr>
          <w:rFonts w:ascii="Arial" w:hAnsi="Arial" w:cs="Arial"/>
          <w:lang w:val="en-US"/>
        </w:rPr>
      </w:pPr>
      <w:r w:rsidRPr="00743826">
        <w:rPr>
          <w:rFonts w:ascii="Arial" w:hAnsi="Arial" w:cs="Arial"/>
          <w:lang w:val="en-US"/>
        </w:rPr>
        <w:t xml:space="preserve">The main objective </w:t>
      </w:r>
      <w:r w:rsidR="00080CC5">
        <w:rPr>
          <w:rFonts w:ascii="Arial" w:hAnsi="Arial" w:cs="Arial"/>
          <w:lang w:val="en-US"/>
        </w:rPr>
        <w:t xml:space="preserve">of the research described in this thesis </w:t>
      </w:r>
      <w:r w:rsidR="00956816" w:rsidRPr="00956816">
        <w:rPr>
          <w:rFonts w:ascii="Arial" w:hAnsi="Arial" w:cs="Arial"/>
          <w:lang w:val="en-US"/>
        </w:rPr>
        <w:t xml:space="preserve">is to identify which atmospheric and soil parameters are determinant and must be considered in </w:t>
      </w:r>
      <w:r w:rsidR="00080CC5">
        <w:rPr>
          <w:rFonts w:ascii="Arial" w:hAnsi="Arial" w:cs="Arial"/>
          <w:lang w:val="en-US"/>
        </w:rPr>
        <w:t xml:space="preserve">crop </w:t>
      </w:r>
      <w:r w:rsidRPr="00743826">
        <w:rPr>
          <w:rFonts w:ascii="Arial" w:hAnsi="Arial" w:cs="Arial"/>
          <w:lang w:val="en-US"/>
        </w:rPr>
        <w:t xml:space="preserve">water </w:t>
      </w:r>
      <w:r w:rsidR="00956816" w:rsidRPr="00956816">
        <w:rPr>
          <w:rFonts w:ascii="Arial" w:hAnsi="Arial" w:cs="Arial"/>
          <w:lang w:val="en-US"/>
        </w:rPr>
        <w:t>stress modeling. Defining water stress as the condition in which stomatal resistance of plant leaves increase</w:t>
      </w:r>
      <w:r w:rsidR="005B51BA">
        <w:rPr>
          <w:rFonts w:ascii="Arial" w:hAnsi="Arial" w:cs="Arial"/>
          <w:lang w:val="en-US"/>
        </w:rPr>
        <w:t>s</w:t>
      </w:r>
      <w:r w:rsidR="00956816" w:rsidRPr="00956816">
        <w:rPr>
          <w:rFonts w:ascii="Arial" w:hAnsi="Arial" w:cs="Arial"/>
          <w:lang w:val="en-US"/>
        </w:rPr>
        <w:t xml:space="preserve"> as a consequence of the atmospheric demand increase and/or </w:t>
      </w:r>
      <w:r w:rsidR="00956816" w:rsidRPr="00956816">
        <w:rPr>
          <w:rFonts w:ascii="Arial" w:hAnsi="Arial" w:cs="Arial"/>
          <w:lang w:val="en-US"/>
        </w:rPr>
        <w:lastRenderedPageBreak/>
        <w:t xml:space="preserve">the reduction of soil water availability, the hypothesis is that plant water stress is caused by </w:t>
      </w:r>
      <w:r w:rsidR="005B51BA">
        <w:rPr>
          <w:rFonts w:ascii="Arial" w:hAnsi="Arial" w:cs="Arial"/>
          <w:lang w:val="en-US"/>
        </w:rPr>
        <w:t xml:space="preserve">environmental </w:t>
      </w:r>
      <w:r w:rsidR="00956816" w:rsidRPr="00956816">
        <w:rPr>
          <w:rFonts w:ascii="Arial" w:hAnsi="Arial" w:cs="Arial"/>
          <w:lang w:val="en-US"/>
        </w:rPr>
        <w:t xml:space="preserve">factors related </w:t>
      </w:r>
      <w:r w:rsidR="00080CC5">
        <w:rPr>
          <w:rFonts w:ascii="Arial" w:hAnsi="Arial" w:cs="Arial"/>
          <w:lang w:val="en-US"/>
        </w:rPr>
        <w:t>to</w:t>
      </w:r>
      <w:r w:rsidR="00956816" w:rsidRPr="00956816">
        <w:rPr>
          <w:rFonts w:ascii="Arial" w:hAnsi="Arial" w:cs="Arial"/>
          <w:lang w:val="en-US"/>
        </w:rPr>
        <w:t xml:space="preserve"> the soil-root and leave-atmosphere</w:t>
      </w:r>
      <w:r w:rsidR="00080CC5">
        <w:rPr>
          <w:rFonts w:ascii="Arial" w:hAnsi="Arial" w:cs="Arial"/>
          <w:lang w:val="en-US"/>
        </w:rPr>
        <w:t xml:space="preserve"> </w:t>
      </w:r>
      <w:r w:rsidR="00080CC5" w:rsidRPr="00743826">
        <w:rPr>
          <w:rFonts w:ascii="Arial" w:hAnsi="Arial" w:cs="Arial"/>
          <w:lang w:val="en-US"/>
        </w:rPr>
        <w:t>interfaces</w:t>
      </w:r>
      <w:r w:rsidR="00DC2191" w:rsidRPr="00743826">
        <w:rPr>
          <w:rFonts w:ascii="Arial" w:hAnsi="Arial" w:cs="Arial"/>
          <w:lang w:val="en-US"/>
        </w:rPr>
        <w:t xml:space="preserve">. </w:t>
      </w:r>
    </w:p>
    <w:p w:rsidR="002E551F" w:rsidRPr="00743826" w:rsidRDefault="00956816" w:rsidP="002E551F">
      <w:pPr>
        <w:rPr>
          <w:rFonts w:ascii="Arial" w:hAnsi="Arial" w:cs="Arial"/>
          <w:lang w:val="en-US"/>
        </w:rPr>
      </w:pPr>
      <w:r w:rsidRPr="00956816">
        <w:rPr>
          <w:rFonts w:ascii="Arial" w:hAnsi="Arial" w:cs="Arial"/>
          <w:lang w:val="en-US"/>
        </w:rPr>
        <w:t>The specific objectives are:</w:t>
      </w:r>
    </w:p>
    <w:p w:rsidR="002E551F" w:rsidRPr="00743826" w:rsidRDefault="00DC2191" w:rsidP="002E551F">
      <w:pPr>
        <w:pStyle w:val="PargrafodaLista"/>
        <w:numPr>
          <w:ilvl w:val="0"/>
          <w:numId w:val="3"/>
        </w:numPr>
        <w:ind w:left="1066" w:hanging="357"/>
        <w:rPr>
          <w:rFonts w:ascii="Arial" w:hAnsi="Arial" w:cs="Arial"/>
          <w:lang w:val="en-US"/>
        </w:rPr>
      </w:pPr>
      <w:r w:rsidRPr="00743826">
        <w:rPr>
          <w:rFonts w:ascii="Arial" w:hAnsi="Arial" w:cs="Arial"/>
          <w:lang w:val="en-US"/>
        </w:rPr>
        <w:t xml:space="preserve">To identify plant water stress </w:t>
      </w:r>
      <w:r w:rsidR="00956816" w:rsidRPr="00956816">
        <w:rPr>
          <w:rFonts w:ascii="Arial" w:hAnsi="Arial" w:cs="Arial"/>
          <w:lang w:val="en-US"/>
        </w:rPr>
        <w:t xml:space="preserve">occurrence </w:t>
      </w:r>
      <w:r w:rsidR="00080CC5">
        <w:rPr>
          <w:rFonts w:ascii="Arial" w:hAnsi="Arial" w:cs="Arial"/>
          <w:lang w:val="en-US"/>
        </w:rPr>
        <w:t>in an</w:t>
      </w:r>
      <w:r w:rsidR="00956816" w:rsidRPr="00956816">
        <w:rPr>
          <w:rFonts w:ascii="Arial" w:hAnsi="Arial" w:cs="Arial"/>
          <w:lang w:val="en-US"/>
        </w:rPr>
        <w:t xml:space="preserve"> agricultural crop by infrared thermometry data.</w:t>
      </w:r>
    </w:p>
    <w:p w:rsidR="002E551F" w:rsidRPr="00743826" w:rsidRDefault="00956816" w:rsidP="002E551F">
      <w:pPr>
        <w:pStyle w:val="PargrafodaLista"/>
        <w:numPr>
          <w:ilvl w:val="0"/>
          <w:numId w:val="3"/>
        </w:numPr>
        <w:ind w:left="1066" w:hanging="357"/>
        <w:rPr>
          <w:rFonts w:ascii="Arial" w:hAnsi="Arial" w:cs="Arial"/>
          <w:lang w:val="en-US"/>
        </w:rPr>
      </w:pPr>
      <w:r w:rsidRPr="00956816">
        <w:rPr>
          <w:rFonts w:ascii="Arial" w:hAnsi="Arial" w:cs="Arial"/>
          <w:lang w:val="en-US"/>
        </w:rPr>
        <w:t xml:space="preserve">To experimentally determine which parameters of soil and atmosphere are related to the plant water stress occurrence. </w:t>
      </w:r>
    </w:p>
    <w:p w:rsidR="002E551F" w:rsidRPr="00743826" w:rsidRDefault="00956816" w:rsidP="002E551F">
      <w:pPr>
        <w:pStyle w:val="PargrafodaLista"/>
        <w:numPr>
          <w:ilvl w:val="0"/>
          <w:numId w:val="3"/>
        </w:numPr>
        <w:ind w:left="1066" w:hanging="357"/>
        <w:rPr>
          <w:rFonts w:ascii="Arial" w:hAnsi="Arial" w:cs="Arial"/>
          <w:lang w:val="en-US"/>
        </w:rPr>
      </w:pPr>
      <w:r w:rsidRPr="00956816">
        <w:rPr>
          <w:rFonts w:ascii="Arial" w:hAnsi="Arial" w:cs="Arial"/>
          <w:lang w:val="en-US"/>
        </w:rPr>
        <w:t>To estimate the root soil water uptake (</w:t>
      </w:r>
      <w:r w:rsidRPr="00956816">
        <w:rPr>
          <w:rFonts w:ascii="Arial" w:hAnsi="Arial" w:cs="Arial"/>
          <w:i/>
          <w:lang w:val="en-US"/>
        </w:rPr>
        <w:t>S</w:t>
      </w:r>
      <w:r w:rsidRPr="00956816">
        <w:rPr>
          <w:rFonts w:ascii="Arial" w:hAnsi="Arial" w:cs="Arial"/>
          <w:i/>
          <w:vertAlign w:val="subscript"/>
          <w:lang w:val="en-US"/>
        </w:rPr>
        <w:t>mod</w:t>
      </w:r>
      <w:r w:rsidRPr="00956816">
        <w:rPr>
          <w:rFonts w:ascii="Arial" w:hAnsi="Arial" w:cs="Arial"/>
          <w:lang w:val="en-US"/>
        </w:rPr>
        <w:t xml:space="preserve">) using the mechanistic model of Jong Van Lier et al. (2008) and </w:t>
      </w:r>
      <w:r w:rsidR="00080CC5">
        <w:rPr>
          <w:rFonts w:ascii="Arial" w:hAnsi="Arial" w:cs="Arial"/>
          <w:lang w:val="en-US"/>
        </w:rPr>
        <w:t xml:space="preserve">to </w:t>
      </w:r>
      <w:r w:rsidR="00D50ABE" w:rsidRPr="00743826">
        <w:rPr>
          <w:rFonts w:ascii="Arial" w:hAnsi="Arial" w:cs="Arial"/>
          <w:lang w:val="en-US"/>
        </w:rPr>
        <w:t>discuss the correlation between model parameters that determine</w:t>
      </w:r>
      <w:r w:rsidRPr="00956816">
        <w:rPr>
          <w:rFonts w:ascii="Arial" w:hAnsi="Arial" w:cs="Arial"/>
          <w:lang w:val="en-US"/>
        </w:rPr>
        <w:t xml:space="preserve"> </w:t>
      </w:r>
      <w:r w:rsidRPr="00956816">
        <w:rPr>
          <w:rFonts w:ascii="Arial" w:hAnsi="Arial" w:cs="Arial"/>
          <w:i/>
          <w:lang w:val="en-US"/>
        </w:rPr>
        <w:t>S</w:t>
      </w:r>
      <w:r w:rsidRPr="00956816">
        <w:rPr>
          <w:rFonts w:ascii="Arial" w:hAnsi="Arial" w:cs="Arial"/>
          <w:i/>
          <w:vertAlign w:val="subscript"/>
          <w:lang w:val="en-US"/>
        </w:rPr>
        <w:t>mod</w:t>
      </w:r>
      <w:r w:rsidRPr="00956816">
        <w:rPr>
          <w:rFonts w:ascii="Arial" w:hAnsi="Arial" w:cs="Arial"/>
          <w:lang w:val="en-US"/>
        </w:rPr>
        <w:t xml:space="preserve"> in plant water stress conditions.</w:t>
      </w:r>
    </w:p>
    <w:p w:rsidR="00CC1AEF" w:rsidRPr="00743826" w:rsidRDefault="00956816" w:rsidP="002E551F">
      <w:pPr>
        <w:pStyle w:val="PargrafodaLista"/>
        <w:numPr>
          <w:ilvl w:val="0"/>
          <w:numId w:val="3"/>
        </w:numPr>
        <w:ind w:left="1066" w:hanging="357"/>
        <w:rPr>
          <w:rFonts w:ascii="Arial" w:hAnsi="Arial" w:cs="Arial"/>
          <w:lang w:val="en-US"/>
        </w:rPr>
      </w:pPr>
      <w:r w:rsidRPr="00956816">
        <w:rPr>
          <w:rFonts w:ascii="Arial" w:hAnsi="Arial" w:cs="Arial"/>
          <w:lang w:val="en-US"/>
        </w:rPr>
        <w:t>To estimate the plant transpiration rate (</w:t>
      </w:r>
      <w:r w:rsidRPr="00956816">
        <w:rPr>
          <w:rFonts w:ascii="Arial" w:hAnsi="Arial" w:cs="Arial"/>
          <w:i/>
          <w:lang w:val="en-US"/>
        </w:rPr>
        <w:t>T</w:t>
      </w:r>
      <w:r w:rsidRPr="00956816">
        <w:rPr>
          <w:rFonts w:ascii="Arial" w:hAnsi="Arial" w:cs="Arial"/>
          <w:i/>
          <w:vertAlign w:val="subscript"/>
          <w:lang w:val="en-US"/>
        </w:rPr>
        <w:t>Ags</w:t>
      </w:r>
      <w:r w:rsidRPr="00956816">
        <w:rPr>
          <w:rFonts w:ascii="Arial" w:hAnsi="Arial" w:cs="Arial"/>
          <w:lang w:val="en-US"/>
        </w:rPr>
        <w:t>) using the mechanistic model of CO</w:t>
      </w:r>
      <w:r w:rsidRPr="00956816">
        <w:rPr>
          <w:rFonts w:ascii="Arial" w:hAnsi="Arial" w:cs="Arial"/>
          <w:vertAlign w:val="subscript"/>
          <w:lang w:val="en-US"/>
        </w:rPr>
        <w:t>2</w:t>
      </w:r>
      <w:r w:rsidRPr="00956816">
        <w:rPr>
          <w:rFonts w:ascii="Arial" w:hAnsi="Arial" w:cs="Arial"/>
          <w:lang w:val="en-US"/>
        </w:rPr>
        <w:t xml:space="preserve"> assimilation (</w:t>
      </w:r>
      <w:r w:rsidRPr="00956816">
        <w:rPr>
          <w:rFonts w:ascii="Arial" w:hAnsi="Arial" w:cs="Arial"/>
          <w:i/>
          <w:lang w:val="en-US"/>
        </w:rPr>
        <w:t>Ag</w:t>
      </w:r>
      <w:r w:rsidRPr="00956816">
        <w:rPr>
          <w:rFonts w:ascii="Arial" w:hAnsi="Arial" w:cs="Arial"/>
          <w:i/>
          <w:vertAlign w:val="subscript"/>
          <w:lang w:val="en-US"/>
        </w:rPr>
        <w:t>s</w:t>
      </w:r>
      <w:r w:rsidRPr="00956816">
        <w:rPr>
          <w:rFonts w:ascii="Arial" w:hAnsi="Arial" w:cs="Arial"/>
          <w:lang w:val="en-US"/>
        </w:rPr>
        <w:t xml:space="preserve"> model) proposed by Jacobs (1994) and discuss the correlation between model parameter that determine </w:t>
      </w:r>
      <w:r w:rsidRPr="00956816">
        <w:rPr>
          <w:rFonts w:ascii="Arial" w:hAnsi="Arial" w:cs="Arial"/>
          <w:i/>
          <w:lang w:val="en-US"/>
        </w:rPr>
        <w:t>T</w:t>
      </w:r>
      <w:r w:rsidRPr="00956816">
        <w:rPr>
          <w:rFonts w:ascii="Arial" w:hAnsi="Arial" w:cs="Arial"/>
          <w:i/>
          <w:vertAlign w:val="subscript"/>
          <w:lang w:val="en-US"/>
        </w:rPr>
        <w:t>Ags</w:t>
      </w:r>
      <w:r w:rsidRPr="00956816">
        <w:rPr>
          <w:rFonts w:ascii="Arial" w:hAnsi="Arial" w:cs="Arial"/>
          <w:lang w:val="en-US"/>
        </w:rPr>
        <w:t xml:space="preserve"> in plant water stress conditions.</w:t>
      </w:r>
    </w:p>
    <w:p w:rsidR="007D5033" w:rsidRPr="00743826" w:rsidRDefault="00956816" w:rsidP="000472B8">
      <w:pPr>
        <w:pStyle w:val="PargrafodaLista"/>
        <w:numPr>
          <w:ilvl w:val="0"/>
          <w:numId w:val="3"/>
        </w:numPr>
        <w:ind w:left="1066" w:hanging="357"/>
        <w:rPr>
          <w:rFonts w:ascii="Arial" w:hAnsi="Arial" w:cs="Arial"/>
          <w:lang w:val="en-US"/>
        </w:rPr>
      </w:pPr>
      <w:bookmarkStart w:id="134" w:name="_Toc258333674"/>
      <w:bookmarkStart w:id="135" w:name="_Toc258333712"/>
      <w:bookmarkStart w:id="136" w:name="_Toc258333863"/>
      <w:bookmarkStart w:id="137" w:name="_Toc258333980"/>
      <w:bookmarkStart w:id="138" w:name="_Toc258334246"/>
      <w:bookmarkEnd w:id="125"/>
      <w:bookmarkEnd w:id="126"/>
      <w:r w:rsidRPr="00956816">
        <w:rPr>
          <w:rFonts w:ascii="Arial" w:hAnsi="Arial" w:cs="Arial"/>
          <w:lang w:val="en-US"/>
        </w:rPr>
        <w:br w:type="page"/>
      </w:r>
    </w:p>
    <w:p w:rsidR="006A0FBE" w:rsidRPr="00743826" w:rsidRDefault="00080CC5" w:rsidP="00F76DFC">
      <w:pPr>
        <w:pStyle w:val="Ttulo2"/>
        <w:rPr>
          <w:rFonts w:ascii="Arial" w:hAnsi="Arial"/>
          <w:lang w:val="en-US"/>
        </w:rPr>
      </w:pPr>
      <w:bookmarkStart w:id="139" w:name="_Toc296436805"/>
      <w:r>
        <w:rPr>
          <w:rFonts w:ascii="Arial" w:hAnsi="Arial"/>
          <w:lang w:val="en-US"/>
        </w:rPr>
        <w:lastRenderedPageBreak/>
        <w:t>LITERATURE</w:t>
      </w:r>
      <w:r w:rsidR="00956816" w:rsidRPr="00956816">
        <w:rPr>
          <w:rFonts w:ascii="Arial" w:hAnsi="Arial"/>
          <w:lang w:val="en-US"/>
        </w:rPr>
        <w:t xml:space="preserve"> REVIEW</w:t>
      </w:r>
      <w:bookmarkEnd w:id="134"/>
      <w:bookmarkEnd w:id="135"/>
      <w:bookmarkEnd w:id="136"/>
      <w:bookmarkEnd w:id="137"/>
      <w:bookmarkEnd w:id="138"/>
      <w:bookmarkEnd w:id="139"/>
    </w:p>
    <w:p w:rsidR="00357782" w:rsidRPr="00743826" w:rsidRDefault="00EB4AC9" w:rsidP="00EB4880">
      <w:pPr>
        <w:pStyle w:val="Ttulo2"/>
        <w:numPr>
          <w:ilvl w:val="0"/>
          <w:numId w:val="0"/>
        </w:numPr>
        <w:spacing w:line="360" w:lineRule="auto"/>
        <w:ind w:left="357"/>
        <w:jc w:val="both"/>
        <w:rPr>
          <w:rFonts w:ascii="Arial" w:hAnsi="Arial"/>
          <w:lang w:val="en-US"/>
        </w:rPr>
      </w:pPr>
      <w:r w:rsidRPr="00956816">
        <w:rPr>
          <w:rFonts w:ascii="Arial" w:hAnsi="Arial"/>
          <w:lang w:val="en-US"/>
        </w:rPr>
        <w:fldChar w:fldCharType="begin"/>
      </w:r>
      <w:r w:rsidR="00956816" w:rsidRPr="00956816">
        <w:rPr>
          <w:rFonts w:ascii="Arial" w:hAnsi="Arial"/>
          <w:lang w:val="en-US"/>
        </w:rPr>
        <w:instrText xml:space="preserve"> XE "DESENVOLVIMENTO" </w:instrText>
      </w:r>
      <w:r w:rsidRPr="00956816">
        <w:rPr>
          <w:rFonts w:ascii="Arial" w:hAnsi="Arial"/>
          <w:lang w:val="en-US"/>
        </w:rPr>
        <w:fldChar w:fldCharType="end"/>
      </w:r>
    </w:p>
    <w:p w:rsidR="006A0FBE" w:rsidRPr="00743826" w:rsidRDefault="00AD5D5F" w:rsidP="00EB4880">
      <w:pPr>
        <w:pStyle w:val="Ttulo3"/>
        <w:ind w:left="788" w:hanging="431"/>
        <w:rPr>
          <w:rFonts w:ascii="Arial" w:hAnsi="Arial"/>
          <w:lang w:val="en-US"/>
        </w:rPr>
      </w:pPr>
      <w:bookmarkStart w:id="140" w:name="_Toc296436806"/>
      <w:r w:rsidRPr="00743826">
        <w:rPr>
          <w:rFonts w:ascii="Arial" w:hAnsi="Arial"/>
          <w:lang w:val="en-US"/>
        </w:rPr>
        <w:t xml:space="preserve">Water </w:t>
      </w:r>
      <w:r w:rsidR="00122031">
        <w:rPr>
          <w:rFonts w:ascii="Arial" w:hAnsi="Arial"/>
          <w:lang w:val="en-US"/>
        </w:rPr>
        <w:t xml:space="preserve">movement between </w:t>
      </w:r>
      <w:r w:rsidR="00956816" w:rsidRPr="00956816">
        <w:rPr>
          <w:rFonts w:ascii="Arial" w:hAnsi="Arial"/>
          <w:lang w:val="en-US"/>
        </w:rPr>
        <w:t>soil</w:t>
      </w:r>
      <w:r w:rsidR="00122031">
        <w:rPr>
          <w:rFonts w:ascii="Arial" w:hAnsi="Arial"/>
          <w:lang w:val="en-US"/>
        </w:rPr>
        <w:t xml:space="preserve">, </w:t>
      </w:r>
      <w:r w:rsidR="00956816" w:rsidRPr="00956816">
        <w:rPr>
          <w:rFonts w:ascii="Arial" w:hAnsi="Arial"/>
          <w:lang w:val="en-US"/>
        </w:rPr>
        <w:t>plant</w:t>
      </w:r>
      <w:r w:rsidR="00122031">
        <w:rPr>
          <w:rFonts w:ascii="Arial" w:hAnsi="Arial"/>
          <w:lang w:val="en-US"/>
        </w:rPr>
        <w:t xml:space="preserve"> and </w:t>
      </w:r>
      <w:r w:rsidR="00956816" w:rsidRPr="00956816">
        <w:rPr>
          <w:rFonts w:ascii="Arial" w:hAnsi="Arial"/>
          <w:lang w:val="en-US"/>
        </w:rPr>
        <w:t>atmosphere</w:t>
      </w:r>
      <w:bookmarkEnd w:id="140"/>
    </w:p>
    <w:p w:rsidR="00A73654" w:rsidRPr="00743826" w:rsidRDefault="00122031" w:rsidP="008774B4">
      <w:pPr>
        <w:rPr>
          <w:rFonts w:ascii="Arial" w:hAnsi="Arial" w:cs="Arial"/>
          <w:lang w:val="en-US"/>
        </w:rPr>
      </w:pPr>
      <w:r>
        <w:rPr>
          <w:rFonts w:ascii="Arial" w:hAnsi="Arial" w:cs="Arial"/>
          <w:lang w:val="en-US"/>
        </w:rPr>
        <w:t>The development of plants depends on w</w:t>
      </w:r>
      <w:r w:rsidR="00956816" w:rsidRPr="00956816">
        <w:rPr>
          <w:rFonts w:ascii="Arial" w:hAnsi="Arial" w:cs="Arial"/>
          <w:lang w:val="en-US"/>
        </w:rPr>
        <w:t xml:space="preserve">ater for maintenance </w:t>
      </w:r>
      <w:r>
        <w:rPr>
          <w:rFonts w:ascii="Arial" w:hAnsi="Arial" w:cs="Arial"/>
          <w:lang w:val="en-US"/>
        </w:rPr>
        <w:t xml:space="preserve">of turgor and for </w:t>
      </w:r>
      <w:r w:rsidR="00956816" w:rsidRPr="00956816">
        <w:rPr>
          <w:rFonts w:ascii="Arial" w:hAnsi="Arial" w:cs="Arial"/>
          <w:lang w:val="en-US"/>
        </w:rPr>
        <w:t xml:space="preserve">cooling of the leaves. When the water supply </w:t>
      </w:r>
      <w:r>
        <w:rPr>
          <w:rFonts w:ascii="Arial" w:hAnsi="Arial" w:cs="Arial"/>
          <w:lang w:val="en-US"/>
        </w:rPr>
        <w:t>is</w:t>
      </w:r>
      <w:r w:rsidR="00956816" w:rsidRPr="00956816">
        <w:rPr>
          <w:rFonts w:ascii="Arial" w:hAnsi="Arial" w:cs="Arial"/>
          <w:lang w:val="en-US"/>
        </w:rPr>
        <w:t xml:space="preserve"> insufficient, stomata close. Water shortage reduces the elongation of </w:t>
      </w:r>
      <w:r>
        <w:rPr>
          <w:rFonts w:ascii="Arial" w:hAnsi="Arial" w:cs="Arial"/>
          <w:lang w:val="en-US"/>
        </w:rPr>
        <w:t>plant</w:t>
      </w:r>
      <w:r w:rsidR="00956816" w:rsidRPr="00956816">
        <w:rPr>
          <w:rFonts w:ascii="Arial" w:hAnsi="Arial" w:cs="Arial"/>
          <w:lang w:val="en-US"/>
        </w:rPr>
        <w:t xml:space="preserve"> cells, wh</w:t>
      </w:r>
      <w:r w:rsidR="00380FEE">
        <w:rPr>
          <w:rFonts w:ascii="Arial" w:hAnsi="Arial" w:cs="Arial"/>
          <w:lang w:val="en-US"/>
        </w:rPr>
        <w:t>ereas</w:t>
      </w:r>
      <w:r w:rsidR="00956816" w:rsidRPr="00956816">
        <w:rPr>
          <w:rFonts w:ascii="Arial" w:hAnsi="Arial" w:cs="Arial"/>
          <w:lang w:val="en-US"/>
        </w:rPr>
        <w:t xml:space="preserve"> stomatal closure reduces the CO</w:t>
      </w:r>
      <w:r w:rsidR="00956816" w:rsidRPr="00956816">
        <w:rPr>
          <w:rFonts w:ascii="Arial" w:hAnsi="Arial" w:cs="Arial"/>
          <w:vertAlign w:val="subscript"/>
          <w:lang w:val="en-US"/>
        </w:rPr>
        <w:t>2</w:t>
      </w:r>
      <w:r w:rsidR="00956816" w:rsidRPr="00956816">
        <w:rPr>
          <w:rFonts w:ascii="Arial" w:hAnsi="Arial" w:cs="Arial"/>
          <w:lang w:val="en-US"/>
        </w:rPr>
        <w:t xml:space="preserve"> availability and thus the production of assimilates and growth (KUIPER, 1961; JARVIS; DAVIES, 1998).</w:t>
      </w:r>
    </w:p>
    <w:p w:rsidR="007E1CB9" w:rsidRPr="00743826" w:rsidRDefault="00956816" w:rsidP="00AF1D36">
      <w:pPr>
        <w:rPr>
          <w:rFonts w:ascii="Arial" w:hAnsi="Arial" w:cs="Arial"/>
          <w:lang w:val="en-US"/>
        </w:rPr>
      </w:pPr>
      <w:r w:rsidRPr="00956816">
        <w:rPr>
          <w:rFonts w:ascii="Arial" w:hAnsi="Arial" w:cs="Arial"/>
          <w:lang w:val="en-US"/>
        </w:rPr>
        <w:t xml:space="preserve">The water moves through </w:t>
      </w:r>
      <w:r w:rsidR="00122031">
        <w:rPr>
          <w:rFonts w:ascii="Arial" w:hAnsi="Arial" w:cs="Arial"/>
          <w:lang w:val="en-US"/>
        </w:rPr>
        <w:t xml:space="preserve">the </w:t>
      </w:r>
      <w:r w:rsidR="008774B4" w:rsidRPr="00743826">
        <w:rPr>
          <w:rFonts w:ascii="Arial" w:hAnsi="Arial" w:cs="Arial"/>
          <w:lang w:val="en-US"/>
        </w:rPr>
        <w:t>soil-plant-atmosphere system by mass</w:t>
      </w:r>
      <w:r w:rsidRPr="00956816">
        <w:rPr>
          <w:rFonts w:ascii="Arial" w:hAnsi="Arial" w:cs="Arial"/>
          <w:lang w:val="en-US"/>
        </w:rPr>
        <w:t xml:space="preserve"> flow</w:t>
      </w:r>
      <w:r w:rsidR="00122031">
        <w:rPr>
          <w:rFonts w:ascii="Arial" w:hAnsi="Arial" w:cs="Arial"/>
          <w:lang w:val="en-US"/>
        </w:rPr>
        <w:t>,</w:t>
      </w:r>
      <w:r w:rsidR="008774B4" w:rsidRPr="00743826">
        <w:rPr>
          <w:rFonts w:ascii="Arial" w:hAnsi="Arial" w:cs="Arial"/>
          <w:lang w:val="en-US"/>
        </w:rPr>
        <w:t xml:space="preserve"> mainly in </w:t>
      </w:r>
      <w:r w:rsidR="00122031">
        <w:rPr>
          <w:rFonts w:ascii="Arial" w:hAnsi="Arial" w:cs="Arial"/>
          <w:lang w:val="en-US"/>
        </w:rPr>
        <w:t xml:space="preserve">the </w:t>
      </w:r>
      <w:r w:rsidR="008774B4" w:rsidRPr="00743826">
        <w:rPr>
          <w:rFonts w:ascii="Arial" w:hAnsi="Arial" w:cs="Arial"/>
          <w:lang w:val="en-US"/>
        </w:rPr>
        <w:t xml:space="preserve">liquid phase (in </w:t>
      </w:r>
      <w:r w:rsidR="00122031">
        <w:rPr>
          <w:rFonts w:ascii="Arial" w:hAnsi="Arial" w:cs="Arial"/>
          <w:lang w:val="en-US"/>
        </w:rPr>
        <w:t>very</w:t>
      </w:r>
      <w:r w:rsidRPr="00956816">
        <w:rPr>
          <w:rFonts w:ascii="Arial" w:hAnsi="Arial" w:cs="Arial"/>
          <w:lang w:val="en-US"/>
        </w:rPr>
        <w:t xml:space="preserve"> dry conditions, </w:t>
      </w:r>
      <w:r w:rsidR="001054A2">
        <w:rPr>
          <w:rFonts w:ascii="Arial" w:hAnsi="Arial" w:cs="Arial"/>
          <w:lang w:val="en-US"/>
        </w:rPr>
        <w:t>vapor</w:t>
      </w:r>
      <w:r w:rsidR="008774B4" w:rsidRPr="00743826">
        <w:rPr>
          <w:rFonts w:ascii="Arial" w:hAnsi="Arial" w:cs="Arial"/>
          <w:lang w:val="en-US"/>
        </w:rPr>
        <w:t xml:space="preserve"> </w:t>
      </w:r>
      <w:r w:rsidR="001054A2">
        <w:rPr>
          <w:rFonts w:ascii="Arial" w:hAnsi="Arial" w:cs="Arial"/>
          <w:lang w:val="en-US"/>
        </w:rPr>
        <w:t>flux</w:t>
      </w:r>
      <w:r w:rsidR="008774B4" w:rsidRPr="00743826">
        <w:rPr>
          <w:rFonts w:ascii="Arial" w:hAnsi="Arial" w:cs="Arial"/>
          <w:lang w:val="en-US"/>
        </w:rPr>
        <w:t xml:space="preserve"> in the soil may </w:t>
      </w:r>
      <w:r w:rsidR="00122031">
        <w:rPr>
          <w:rFonts w:ascii="Arial" w:hAnsi="Arial" w:cs="Arial"/>
          <w:lang w:val="en-US"/>
        </w:rPr>
        <w:t>play</w:t>
      </w:r>
      <w:r w:rsidRPr="00956816">
        <w:rPr>
          <w:rFonts w:ascii="Arial" w:hAnsi="Arial" w:cs="Arial"/>
          <w:lang w:val="en-US"/>
        </w:rPr>
        <w:t xml:space="preserve"> an important role) and the </w:t>
      </w:r>
      <w:r w:rsidR="001054A2">
        <w:rPr>
          <w:rFonts w:ascii="Arial" w:hAnsi="Arial" w:cs="Arial"/>
          <w:lang w:val="en-US"/>
        </w:rPr>
        <w:t>flux</w:t>
      </w:r>
      <w:r w:rsidR="008774B4" w:rsidRPr="00743826">
        <w:rPr>
          <w:rFonts w:ascii="Arial" w:hAnsi="Arial" w:cs="Arial"/>
          <w:lang w:val="en-US"/>
        </w:rPr>
        <w:t xml:space="preserve"> occurs by water </w:t>
      </w:r>
      <w:r w:rsidR="001054A2">
        <w:rPr>
          <w:rFonts w:ascii="Arial" w:hAnsi="Arial" w:cs="Arial"/>
          <w:lang w:val="en-US"/>
        </w:rPr>
        <w:t>vapor</w:t>
      </w:r>
      <w:r w:rsidR="008774B4" w:rsidRPr="00743826">
        <w:rPr>
          <w:rFonts w:ascii="Arial" w:hAnsi="Arial" w:cs="Arial"/>
          <w:lang w:val="en-US"/>
        </w:rPr>
        <w:t xml:space="preserve"> diffusion from the intercellular air spaces of leaves (TARDIEU; DAVIES, 1992; TAR</w:t>
      </w:r>
      <w:r w:rsidRPr="00956816">
        <w:rPr>
          <w:rFonts w:ascii="Arial" w:hAnsi="Arial" w:cs="Arial"/>
          <w:lang w:val="en-US"/>
        </w:rPr>
        <w:t xml:space="preserve">DIEU; SIMONNEAU, 1998). The water flows </w:t>
      </w:r>
      <w:r w:rsidR="00122031">
        <w:rPr>
          <w:rFonts w:ascii="Arial" w:hAnsi="Arial" w:cs="Arial"/>
          <w:lang w:val="en-US"/>
        </w:rPr>
        <w:t>through a path</w:t>
      </w:r>
      <w:r w:rsidRPr="00956816">
        <w:rPr>
          <w:rFonts w:ascii="Arial" w:hAnsi="Arial" w:cs="Arial"/>
          <w:lang w:val="en-US"/>
        </w:rPr>
        <w:t xml:space="preserve">way composed by a system of hydraulic resistances </w:t>
      </w:r>
      <w:r w:rsidR="00122031">
        <w:rPr>
          <w:rFonts w:ascii="Arial" w:hAnsi="Arial" w:cs="Arial"/>
          <w:lang w:val="en-US"/>
        </w:rPr>
        <w:t xml:space="preserve">from </w:t>
      </w:r>
      <w:r w:rsidRPr="00956816">
        <w:rPr>
          <w:rFonts w:ascii="Arial" w:hAnsi="Arial" w:cs="Arial"/>
          <w:lang w:val="en-US"/>
        </w:rPr>
        <w:t xml:space="preserve">the soil, passing </w:t>
      </w:r>
      <w:r w:rsidR="00122031">
        <w:rPr>
          <w:rFonts w:ascii="Arial" w:hAnsi="Arial" w:cs="Arial"/>
          <w:lang w:val="en-US"/>
        </w:rPr>
        <w:t>through</w:t>
      </w:r>
      <w:r w:rsidRPr="00956816">
        <w:rPr>
          <w:rFonts w:ascii="Arial" w:hAnsi="Arial" w:cs="Arial"/>
          <w:lang w:val="en-US"/>
        </w:rPr>
        <w:t xml:space="preserve"> the plant and </w:t>
      </w:r>
      <w:r w:rsidR="00122031">
        <w:rPr>
          <w:rFonts w:ascii="Arial" w:hAnsi="Arial" w:cs="Arial"/>
          <w:lang w:val="en-US"/>
        </w:rPr>
        <w:t>finally reaching</w:t>
      </w:r>
      <w:r w:rsidRPr="00956816">
        <w:rPr>
          <w:rFonts w:ascii="Arial" w:hAnsi="Arial" w:cs="Arial"/>
          <w:lang w:val="en-US"/>
        </w:rPr>
        <w:t xml:space="preserve"> the atmosphere (ZIMMERMANN; MEINZER; BENTRUP, 1995). S</w:t>
      </w:r>
      <w:r w:rsidR="00122031">
        <w:rPr>
          <w:rFonts w:ascii="Arial" w:hAnsi="Arial" w:cs="Arial"/>
          <w:lang w:val="en-US"/>
        </w:rPr>
        <w:t>everal</w:t>
      </w:r>
      <w:r w:rsidRPr="00956816">
        <w:rPr>
          <w:rFonts w:ascii="Arial" w:hAnsi="Arial" w:cs="Arial"/>
          <w:lang w:val="en-US"/>
        </w:rPr>
        <w:t xml:space="preserve"> studies </w:t>
      </w:r>
      <w:r w:rsidR="00122031">
        <w:rPr>
          <w:rFonts w:ascii="Arial" w:hAnsi="Arial" w:cs="Arial"/>
          <w:lang w:val="en-US"/>
        </w:rPr>
        <w:t>describe</w:t>
      </w:r>
      <w:r w:rsidRPr="00956816">
        <w:rPr>
          <w:rFonts w:ascii="Arial" w:hAnsi="Arial" w:cs="Arial"/>
          <w:lang w:val="en-US"/>
        </w:rPr>
        <w:t xml:space="preserve"> details </w:t>
      </w:r>
      <w:r w:rsidR="00122031">
        <w:rPr>
          <w:rFonts w:ascii="Arial" w:hAnsi="Arial" w:cs="Arial"/>
          <w:lang w:val="en-US"/>
        </w:rPr>
        <w:t xml:space="preserve">about </w:t>
      </w:r>
      <w:r w:rsidR="00AF1D36" w:rsidRPr="00743826">
        <w:rPr>
          <w:rFonts w:ascii="Arial" w:hAnsi="Arial" w:cs="Arial"/>
          <w:lang w:val="en-US"/>
        </w:rPr>
        <w:t>the resistances of each part of soil-plant-atmosphere continuum, for example Angelocci (2002), Tuzet, Perrier e Leuning, (2003), Raats (2007) and Jong Van Lier et al. (2008). In summary, hydraulic resistances occur a</w:t>
      </w:r>
      <w:r w:rsidRPr="00956816">
        <w:rPr>
          <w:rFonts w:ascii="Arial" w:hAnsi="Arial" w:cs="Arial"/>
          <w:lang w:val="en-US"/>
        </w:rPr>
        <w:t>s described below.</w:t>
      </w:r>
    </w:p>
    <w:p w:rsidR="007E1CB9" w:rsidRPr="00743826" w:rsidRDefault="00122031" w:rsidP="000A5B26">
      <w:pPr>
        <w:rPr>
          <w:rFonts w:ascii="Arial" w:hAnsi="Arial" w:cs="Arial"/>
          <w:lang w:val="en-US"/>
        </w:rPr>
      </w:pPr>
      <w:r>
        <w:rPr>
          <w:rFonts w:ascii="Arial" w:hAnsi="Arial" w:cs="Arial"/>
          <w:lang w:val="en-US"/>
        </w:rPr>
        <w:t xml:space="preserve">For the </w:t>
      </w:r>
      <w:r w:rsidR="00956816" w:rsidRPr="00956816">
        <w:rPr>
          <w:rFonts w:ascii="Arial" w:hAnsi="Arial" w:cs="Arial"/>
          <w:lang w:val="en-US"/>
        </w:rPr>
        <w:t xml:space="preserve">water </w:t>
      </w:r>
      <w:r>
        <w:rPr>
          <w:rFonts w:ascii="Arial" w:hAnsi="Arial" w:cs="Arial"/>
          <w:lang w:val="en-US"/>
        </w:rPr>
        <w:t xml:space="preserve">to </w:t>
      </w:r>
      <w:r w:rsidR="00AF1D36" w:rsidRPr="00743826">
        <w:rPr>
          <w:rFonts w:ascii="Arial" w:hAnsi="Arial" w:cs="Arial"/>
          <w:lang w:val="en-US"/>
        </w:rPr>
        <w:t xml:space="preserve">flow </w:t>
      </w:r>
      <w:r>
        <w:rPr>
          <w:rFonts w:ascii="Arial" w:hAnsi="Arial" w:cs="Arial"/>
          <w:lang w:val="en-US"/>
        </w:rPr>
        <w:t>towards the</w:t>
      </w:r>
      <w:r w:rsidR="00AF1D36" w:rsidRPr="00743826">
        <w:rPr>
          <w:rFonts w:ascii="Arial" w:hAnsi="Arial" w:cs="Arial"/>
          <w:lang w:val="en-US"/>
        </w:rPr>
        <w:t xml:space="preserve"> root surface, </w:t>
      </w:r>
      <w:r>
        <w:rPr>
          <w:rFonts w:ascii="Arial" w:hAnsi="Arial" w:cs="Arial"/>
          <w:lang w:val="en-US"/>
        </w:rPr>
        <w:t xml:space="preserve">first </w:t>
      </w:r>
      <w:r w:rsidR="00AF1D36" w:rsidRPr="00743826">
        <w:rPr>
          <w:rFonts w:ascii="Arial" w:hAnsi="Arial" w:cs="Arial"/>
          <w:lang w:val="en-US"/>
        </w:rPr>
        <w:t xml:space="preserve">it is necessary </w:t>
      </w:r>
      <w:r>
        <w:rPr>
          <w:rFonts w:ascii="Arial" w:hAnsi="Arial" w:cs="Arial"/>
          <w:lang w:val="en-US"/>
        </w:rPr>
        <w:t>to overcome</w:t>
      </w:r>
      <w:r w:rsidR="00956816" w:rsidRPr="00956816">
        <w:rPr>
          <w:rFonts w:ascii="Arial" w:hAnsi="Arial" w:cs="Arial"/>
          <w:lang w:val="en-US"/>
        </w:rPr>
        <w:t xml:space="preserve"> the hydraulic resistance of </w:t>
      </w:r>
      <w:r>
        <w:rPr>
          <w:rFonts w:ascii="Arial" w:hAnsi="Arial" w:cs="Arial"/>
          <w:lang w:val="en-US"/>
        </w:rPr>
        <w:t xml:space="preserve">the </w:t>
      </w:r>
      <w:r w:rsidR="00AF1D36" w:rsidRPr="00743826">
        <w:rPr>
          <w:rFonts w:ascii="Arial" w:hAnsi="Arial" w:cs="Arial"/>
          <w:lang w:val="en-US"/>
        </w:rPr>
        <w:t>soil itself. This resistance is dependent o</w:t>
      </w:r>
      <w:r>
        <w:rPr>
          <w:rFonts w:ascii="Arial" w:hAnsi="Arial" w:cs="Arial"/>
          <w:lang w:val="en-US"/>
        </w:rPr>
        <w:t>n</w:t>
      </w:r>
      <w:r w:rsidR="00956816" w:rsidRPr="00956816">
        <w:rPr>
          <w:rFonts w:ascii="Arial" w:hAnsi="Arial" w:cs="Arial"/>
          <w:lang w:val="en-US"/>
        </w:rPr>
        <w:t xml:space="preserve"> soil hydraulic properties, o</w:t>
      </w:r>
      <w:r>
        <w:rPr>
          <w:rFonts w:ascii="Arial" w:hAnsi="Arial" w:cs="Arial"/>
          <w:lang w:val="en-US"/>
        </w:rPr>
        <w:t>n</w:t>
      </w:r>
      <w:r w:rsidR="00956816" w:rsidRPr="00956816">
        <w:rPr>
          <w:rFonts w:ascii="Arial" w:hAnsi="Arial" w:cs="Arial"/>
          <w:lang w:val="en-US"/>
        </w:rPr>
        <w:t xml:space="preserve"> water content and </w:t>
      </w:r>
      <w:r>
        <w:rPr>
          <w:rFonts w:ascii="Arial" w:hAnsi="Arial" w:cs="Arial"/>
          <w:lang w:val="en-US"/>
        </w:rPr>
        <w:t xml:space="preserve">on </w:t>
      </w:r>
      <w:r w:rsidR="00AF1D36" w:rsidRPr="00743826">
        <w:rPr>
          <w:rFonts w:ascii="Arial" w:hAnsi="Arial" w:cs="Arial"/>
          <w:lang w:val="en-US"/>
        </w:rPr>
        <w:t>the distance</w:t>
      </w:r>
      <w:r w:rsidR="00956816" w:rsidRPr="00956816">
        <w:rPr>
          <w:rFonts w:ascii="Arial" w:hAnsi="Arial" w:cs="Arial"/>
          <w:lang w:val="en-US"/>
        </w:rPr>
        <w:t xml:space="preserve">. After </w:t>
      </w:r>
      <w:r>
        <w:rPr>
          <w:rFonts w:ascii="Arial" w:hAnsi="Arial" w:cs="Arial"/>
          <w:lang w:val="en-US"/>
        </w:rPr>
        <w:t>reaching</w:t>
      </w:r>
      <w:r w:rsidR="00956816" w:rsidRPr="00956816">
        <w:rPr>
          <w:rFonts w:ascii="Arial" w:hAnsi="Arial" w:cs="Arial"/>
          <w:lang w:val="en-US"/>
        </w:rPr>
        <w:t xml:space="preserve"> the root surface, water needs to </w:t>
      </w:r>
      <w:r>
        <w:rPr>
          <w:rFonts w:ascii="Arial" w:hAnsi="Arial" w:cs="Arial"/>
          <w:lang w:val="en-US"/>
        </w:rPr>
        <w:t>pass through</w:t>
      </w:r>
      <w:r w:rsidR="00956816" w:rsidRPr="00956816">
        <w:rPr>
          <w:rFonts w:ascii="Arial" w:hAnsi="Arial" w:cs="Arial"/>
          <w:lang w:val="en-US"/>
        </w:rPr>
        <w:t xml:space="preserve"> the radial resistance inside </w:t>
      </w:r>
      <w:r>
        <w:rPr>
          <w:rFonts w:ascii="Arial" w:hAnsi="Arial" w:cs="Arial"/>
          <w:lang w:val="en-US"/>
        </w:rPr>
        <w:t xml:space="preserve">the </w:t>
      </w:r>
      <w:r w:rsidR="000F34BF" w:rsidRPr="00743826">
        <w:rPr>
          <w:rFonts w:ascii="Arial" w:hAnsi="Arial" w:cs="Arial"/>
          <w:lang w:val="en-US"/>
        </w:rPr>
        <w:t xml:space="preserve">root </w:t>
      </w:r>
      <w:r>
        <w:rPr>
          <w:rFonts w:ascii="Arial" w:hAnsi="Arial" w:cs="Arial"/>
          <w:lang w:val="en-US"/>
        </w:rPr>
        <w:t>un</w:t>
      </w:r>
      <w:r w:rsidR="000F34BF" w:rsidRPr="00743826">
        <w:rPr>
          <w:rFonts w:ascii="Arial" w:hAnsi="Arial" w:cs="Arial"/>
          <w:lang w:val="en-US"/>
        </w:rPr>
        <w:t>til</w:t>
      </w:r>
      <w:r w:rsidR="00956816" w:rsidRPr="00956816">
        <w:rPr>
          <w:rFonts w:ascii="Arial" w:hAnsi="Arial" w:cs="Arial"/>
          <w:lang w:val="en-US"/>
        </w:rPr>
        <w:t xml:space="preserve"> getting </w:t>
      </w:r>
      <w:r>
        <w:rPr>
          <w:rFonts w:ascii="Arial" w:hAnsi="Arial" w:cs="Arial"/>
          <w:lang w:val="en-US"/>
        </w:rPr>
        <w:t xml:space="preserve">to </w:t>
      </w:r>
      <w:r w:rsidR="000F34BF" w:rsidRPr="00743826">
        <w:rPr>
          <w:rFonts w:ascii="Arial" w:hAnsi="Arial" w:cs="Arial"/>
          <w:lang w:val="en-US"/>
        </w:rPr>
        <w:t>the</w:t>
      </w:r>
      <w:r w:rsidR="00956816" w:rsidRPr="00956816">
        <w:rPr>
          <w:rFonts w:ascii="Arial" w:hAnsi="Arial" w:cs="Arial"/>
          <w:lang w:val="en-US"/>
        </w:rPr>
        <w:t xml:space="preserve"> xylem vases. </w:t>
      </w:r>
      <w:r>
        <w:rPr>
          <w:rFonts w:ascii="Arial" w:hAnsi="Arial" w:cs="Arial"/>
          <w:lang w:val="en-US"/>
        </w:rPr>
        <w:t>U</w:t>
      </w:r>
      <w:r w:rsidRPr="00743826">
        <w:rPr>
          <w:rFonts w:ascii="Arial" w:hAnsi="Arial" w:cs="Arial"/>
          <w:lang w:val="en-US"/>
        </w:rPr>
        <w:t xml:space="preserve">nlike the </w:t>
      </w:r>
      <w:r>
        <w:rPr>
          <w:rFonts w:ascii="Arial" w:hAnsi="Arial" w:cs="Arial"/>
          <w:lang w:val="en-US"/>
        </w:rPr>
        <w:t xml:space="preserve">relatively high </w:t>
      </w:r>
      <w:r w:rsidRPr="00743826">
        <w:rPr>
          <w:rFonts w:ascii="Arial" w:hAnsi="Arial" w:cs="Arial"/>
          <w:lang w:val="en-US"/>
        </w:rPr>
        <w:t xml:space="preserve">radial root </w:t>
      </w:r>
      <w:r>
        <w:rPr>
          <w:rFonts w:ascii="Arial" w:hAnsi="Arial" w:cs="Arial"/>
          <w:lang w:val="en-US"/>
        </w:rPr>
        <w:t>resistance, t</w:t>
      </w:r>
      <w:r w:rsidR="000F34BF" w:rsidRPr="00743826">
        <w:rPr>
          <w:rFonts w:ascii="Arial" w:hAnsi="Arial" w:cs="Arial"/>
          <w:lang w:val="en-US"/>
        </w:rPr>
        <w:t>he</w:t>
      </w:r>
      <w:r w:rsidR="00956816" w:rsidRPr="00956816">
        <w:rPr>
          <w:rFonts w:ascii="Arial" w:hAnsi="Arial" w:cs="Arial"/>
          <w:lang w:val="en-US"/>
        </w:rPr>
        <w:t xml:space="preserve"> xylem vases have a </w:t>
      </w:r>
      <w:r>
        <w:rPr>
          <w:rFonts w:ascii="Arial" w:hAnsi="Arial" w:cs="Arial"/>
          <w:lang w:val="en-US"/>
        </w:rPr>
        <w:t>low</w:t>
      </w:r>
      <w:r w:rsidR="00956816" w:rsidRPr="00956816">
        <w:rPr>
          <w:rFonts w:ascii="Arial" w:hAnsi="Arial" w:cs="Arial"/>
          <w:lang w:val="en-US"/>
        </w:rPr>
        <w:t xml:space="preserve"> hydraulic </w:t>
      </w:r>
      <w:r>
        <w:rPr>
          <w:rFonts w:ascii="Arial" w:hAnsi="Arial" w:cs="Arial"/>
          <w:lang w:val="en-US"/>
        </w:rPr>
        <w:t>resistance</w:t>
      </w:r>
      <w:r w:rsidR="00956816" w:rsidRPr="00956816">
        <w:rPr>
          <w:rFonts w:ascii="Arial" w:hAnsi="Arial" w:cs="Arial"/>
          <w:lang w:val="en-US"/>
        </w:rPr>
        <w:t>.</w:t>
      </w:r>
      <w:r>
        <w:rPr>
          <w:rFonts w:ascii="Arial" w:hAnsi="Arial" w:cs="Arial"/>
          <w:lang w:val="en-US"/>
        </w:rPr>
        <w:t xml:space="preserve"> </w:t>
      </w:r>
      <w:r w:rsidR="00956816" w:rsidRPr="00956816">
        <w:rPr>
          <w:rFonts w:ascii="Arial" w:hAnsi="Arial" w:cs="Arial"/>
          <w:lang w:val="en-US"/>
        </w:rPr>
        <w:t xml:space="preserve">From </w:t>
      </w:r>
      <w:r>
        <w:rPr>
          <w:rFonts w:ascii="Arial" w:hAnsi="Arial" w:cs="Arial"/>
          <w:lang w:val="en-US"/>
        </w:rPr>
        <w:t>here</w:t>
      </w:r>
      <w:r w:rsidR="00956816" w:rsidRPr="00956816">
        <w:rPr>
          <w:rFonts w:ascii="Arial" w:hAnsi="Arial" w:cs="Arial"/>
          <w:lang w:val="en-US"/>
        </w:rPr>
        <w:t xml:space="preserve">, </w:t>
      </w:r>
      <w:r>
        <w:rPr>
          <w:rFonts w:ascii="Arial" w:hAnsi="Arial" w:cs="Arial"/>
          <w:lang w:val="en-US"/>
        </w:rPr>
        <w:t>ascends</w:t>
      </w:r>
      <w:r w:rsidR="00956816" w:rsidRPr="00956816">
        <w:rPr>
          <w:rFonts w:ascii="Arial" w:hAnsi="Arial" w:cs="Arial"/>
          <w:lang w:val="en-US"/>
        </w:rPr>
        <w:t xml:space="preserve"> inside the plants through xylem vases </w:t>
      </w:r>
      <w:r>
        <w:rPr>
          <w:rFonts w:ascii="Arial" w:hAnsi="Arial" w:cs="Arial"/>
          <w:lang w:val="en-US"/>
        </w:rPr>
        <w:t>un</w:t>
      </w:r>
      <w:r w:rsidR="000F34BF" w:rsidRPr="00743826">
        <w:rPr>
          <w:rFonts w:ascii="Arial" w:hAnsi="Arial" w:cs="Arial"/>
          <w:lang w:val="en-US"/>
        </w:rPr>
        <w:t>ti</w:t>
      </w:r>
      <w:r w:rsidR="00956816" w:rsidRPr="00956816">
        <w:rPr>
          <w:rFonts w:ascii="Arial" w:hAnsi="Arial" w:cs="Arial"/>
          <w:lang w:val="en-US"/>
        </w:rPr>
        <w:t xml:space="preserve">l getting </w:t>
      </w:r>
      <w:r>
        <w:rPr>
          <w:rFonts w:ascii="Arial" w:hAnsi="Arial" w:cs="Arial"/>
          <w:lang w:val="en-US"/>
        </w:rPr>
        <w:t xml:space="preserve">to the </w:t>
      </w:r>
      <w:r w:rsidR="000F34BF" w:rsidRPr="00743826">
        <w:rPr>
          <w:rFonts w:ascii="Arial" w:hAnsi="Arial" w:cs="Arial"/>
          <w:lang w:val="en-US"/>
        </w:rPr>
        <w:t>mesophyll cell</w:t>
      </w:r>
      <w:r w:rsidR="00956816" w:rsidRPr="00956816">
        <w:rPr>
          <w:rFonts w:ascii="Arial" w:hAnsi="Arial" w:cs="Arial"/>
          <w:lang w:val="en-US"/>
        </w:rPr>
        <w:t xml:space="preserve"> walls</w:t>
      </w:r>
      <w:r w:rsidR="0099633F">
        <w:rPr>
          <w:rFonts w:ascii="Arial" w:hAnsi="Arial" w:cs="Arial"/>
          <w:lang w:val="en-US"/>
        </w:rPr>
        <w:t xml:space="preserve">, still as a liquid. </w:t>
      </w:r>
      <w:r w:rsidR="00956816" w:rsidRPr="00956816">
        <w:rPr>
          <w:rFonts w:ascii="Arial" w:hAnsi="Arial" w:cs="Arial"/>
          <w:lang w:val="en-US"/>
        </w:rPr>
        <w:t xml:space="preserve">From </w:t>
      </w:r>
      <w:r w:rsidR="0099633F">
        <w:rPr>
          <w:rFonts w:ascii="Arial" w:hAnsi="Arial" w:cs="Arial"/>
          <w:lang w:val="en-US"/>
        </w:rPr>
        <w:t>there it evaporates and</w:t>
      </w:r>
      <w:r w:rsidR="000F34BF" w:rsidRPr="00743826">
        <w:rPr>
          <w:rFonts w:ascii="Arial" w:hAnsi="Arial" w:cs="Arial"/>
          <w:lang w:val="en-US"/>
        </w:rPr>
        <w:t xml:space="preserve"> is diffused</w:t>
      </w:r>
      <w:r w:rsidR="0099633F">
        <w:rPr>
          <w:rFonts w:ascii="Arial" w:hAnsi="Arial" w:cs="Arial"/>
          <w:lang w:val="en-US"/>
        </w:rPr>
        <w:t>, as water vapor,</w:t>
      </w:r>
      <w:r w:rsidR="000F34BF" w:rsidRPr="00743826">
        <w:rPr>
          <w:rFonts w:ascii="Arial" w:hAnsi="Arial" w:cs="Arial"/>
          <w:lang w:val="en-US"/>
        </w:rPr>
        <w:t xml:space="preserve"> though</w:t>
      </w:r>
      <w:r w:rsidR="00956816" w:rsidRPr="00956816">
        <w:rPr>
          <w:rFonts w:ascii="Arial" w:hAnsi="Arial" w:cs="Arial"/>
          <w:lang w:val="en-US"/>
        </w:rPr>
        <w:t xml:space="preserve"> the intercellular air spaces of leaves get</w:t>
      </w:r>
      <w:r w:rsidR="0099633F">
        <w:rPr>
          <w:rFonts w:ascii="Arial" w:hAnsi="Arial" w:cs="Arial"/>
          <w:lang w:val="en-US"/>
        </w:rPr>
        <w:t>ting to</w:t>
      </w:r>
      <w:r w:rsidR="000A5B26" w:rsidRPr="00743826">
        <w:rPr>
          <w:rFonts w:ascii="Arial" w:hAnsi="Arial" w:cs="Arial"/>
          <w:lang w:val="en-US"/>
        </w:rPr>
        <w:t xml:space="preserve"> the atmosphere </w:t>
      </w:r>
      <w:r w:rsidR="0099633F">
        <w:rPr>
          <w:rFonts w:ascii="Arial" w:hAnsi="Arial" w:cs="Arial"/>
          <w:lang w:val="en-US"/>
        </w:rPr>
        <w:t xml:space="preserve">via the </w:t>
      </w:r>
      <w:r w:rsidR="00956816" w:rsidRPr="00956816">
        <w:rPr>
          <w:rFonts w:ascii="Arial" w:hAnsi="Arial" w:cs="Arial"/>
          <w:lang w:val="en-US"/>
        </w:rPr>
        <w:t xml:space="preserve">epidermis and cuticle, and/or </w:t>
      </w:r>
      <w:r w:rsidR="0099633F">
        <w:rPr>
          <w:rFonts w:ascii="Arial" w:hAnsi="Arial" w:cs="Arial"/>
          <w:lang w:val="en-US"/>
        </w:rPr>
        <w:t xml:space="preserve">via </w:t>
      </w:r>
      <w:r w:rsidR="00956816" w:rsidRPr="00956816">
        <w:rPr>
          <w:rFonts w:ascii="Arial" w:hAnsi="Arial" w:cs="Arial"/>
          <w:lang w:val="en-US"/>
        </w:rPr>
        <w:t>stomata.</w:t>
      </w:r>
      <w:del w:id="141" w:author="Quirijn" w:date="2011-06-22T10:09:00Z">
        <w:r w:rsidR="00956816" w:rsidRPr="00956816" w:rsidDel="004B5A67">
          <w:rPr>
            <w:rFonts w:ascii="Arial" w:hAnsi="Arial" w:cs="Arial"/>
            <w:lang w:val="en-US"/>
          </w:rPr>
          <w:delText xml:space="preserve">  </w:delText>
        </w:r>
      </w:del>
      <w:ins w:id="142" w:author="Quirijn" w:date="2011-06-22T10:09:00Z">
        <w:r w:rsidR="004B5A67">
          <w:rPr>
            <w:rFonts w:ascii="Arial" w:hAnsi="Arial" w:cs="Arial"/>
            <w:lang w:val="en-US"/>
          </w:rPr>
          <w:t xml:space="preserve"> </w:t>
        </w:r>
      </w:ins>
      <w:r w:rsidR="00956816" w:rsidRPr="00956816">
        <w:rPr>
          <w:rFonts w:ascii="Arial" w:hAnsi="Arial" w:cs="Arial"/>
          <w:lang w:val="en-US"/>
        </w:rPr>
        <w:t xml:space="preserve">The cuticular </w:t>
      </w:r>
      <w:r w:rsidR="0099633F">
        <w:rPr>
          <w:rFonts w:ascii="Arial" w:hAnsi="Arial" w:cs="Arial"/>
          <w:lang w:val="en-US"/>
        </w:rPr>
        <w:t>path</w:t>
      </w:r>
      <w:r w:rsidR="000A5B26" w:rsidRPr="00743826">
        <w:rPr>
          <w:rFonts w:ascii="Arial" w:hAnsi="Arial" w:cs="Arial"/>
          <w:lang w:val="en-US"/>
        </w:rPr>
        <w:t xml:space="preserve">way </w:t>
      </w:r>
      <w:r w:rsidR="0099633F">
        <w:rPr>
          <w:rFonts w:ascii="Arial" w:hAnsi="Arial" w:cs="Arial"/>
          <w:lang w:val="en-US"/>
        </w:rPr>
        <w:t>has</w:t>
      </w:r>
      <w:r w:rsidR="00956816" w:rsidRPr="00956816">
        <w:rPr>
          <w:rFonts w:ascii="Arial" w:hAnsi="Arial" w:cs="Arial"/>
          <w:lang w:val="en-US"/>
        </w:rPr>
        <w:t xml:space="preserve"> a high </w:t>
      </w:r>
      <w:r w:rsidR="0099633F">
        <w:rPr>
          <w:rFonts w:ascii="Arial" w:hAnsi="Arial" w:cs="Arial"/>
          <w:lang w:val="en-US"/>
        </w:rPr>
        <w:t>hydraulic</w:t>
      </w:r>
      <w:r w:rsidR="00956816" w:rsidRPr="00956816">
        <w:rPr>
          <w:rFonts w:ascii="Arial" w:hAnsi="Arial" w:cs="Arial"/>
          <w:lang w:val="en-US"/>
        </w:rPr>
        <w:t xml:space="preserve"> </w:t>
      </w:r>
      <w:proofErr w:type="gramStart"/>
      <w:r w:rsidR="00956816" w:rsidRPr="00956816">
        <w:rPr>
          <w:rFonts w:ascii="Arial" w:hAnsi="Arial" w:cs="Arial"/>
          <w:lang w:val="en-US"/>
        </w:rPr>
        <w:t>resistance</w:t>
      </w:r>
      <w:r w:rsidR="0099633F">
        <w:rPr>
          <w:rFonts w:ascii="Arial" w:hAnsi="Arial" w:cs="Arial"/>
          <w:lang w:val="en-US"/>
        </w:rPr>
        <w:t>,</w:t>
      </w:r>
      <w:proofErr w:type="gramEnd"/>
      <w:r w:rsidR="0099633F">
        <w:rPr>
          <w:rFonts w:ascii="Arial" w:hAnsi="Arial" w:cs="Arial"/>
          <w:lang w:val="en-US"/>
        </w:rPr>
        <w:t xml:space="preserve"> therefore the stomata are the main route of </w:t>
      </w:r>
      <w:r w:rsidR="00956816" w:rsidRPr="00956816">
        <w:rPr>
          <w:rFonts w:ascii="Arial" w:hAnsi="Arial" w:cs="Arial"/>
          <w:lang w:val="en-US"/>
        </w:rPr>
        <w:t xml:space="preserve">water </w:t>
      </w:r>
      <w:r w:rsidR="001054A2">
        <w:rPr>
          <w:rFonts w:ascii="Arial" w:hAnsi="Arial" w:cs="Arial"/>
          <w:lang w:val="en-US"/>
        </w:rPr>
        <w:t>vapor</w:t>
      </w:r>
      <w:r w:rsidR="000A5B26" w:rsidRPr="00743826">
        <w:rPr>
          <w:rFonts w:ascii="Arial" w:hAnsi="Arial" w:cs="Arial"/>
          <w:lang w:val="en-US"/>
        </w:rPr>
        <w:t xml:space="preserve"> diffusion from leaves to atmosphere.</w:t>
      </w:r>
      <w:r w:rsidR="00956816" w:rsidRPr="00956816">
        <w:rPr>
          <w:rFonts w:ascii="Arial" w:hAnsi="Arial" w:cs="Arial"/>
          <w:lang w:val="en-US"/>
        </w:rPr>
        <w:t xml:space="preserve"> The air resistance to water </w:t>
      </w:r>
      <w:r w:rsidR="001054A2">
        <w:rPr>
          <w:rFonts w:ascii="Arial" w:hAnsi="Arial" w:cs="Arial"/>
          <w:lang w:val="en-US"/>
        </w:rPr>
        <w:t>vapor</w:t>
      </w:r>
      <w:r w:rsidR="000A5B26" w:rsidRPr="00743826">
        <w:rPr>
          <w:rFonts w:ascii="Arial" w:hAnsi="Arial" w:cs="Arial"/>
          <w:lang w:val="en-US"/>
        </w:rPr>
        <w:t xml:space="preserve"> diffusion </w:t>
      </w:r>
      <w:r w:rsidR="0099633F">
        <w:rPr>
          <w:rFonts w:ascii="Arial" w:hAnsi="Arial" w:cs="Arial"/>
          <w:lang w:val="en-US"/>
        </w:rPr>
        <w:t xml:space="preserve">in the close vicinity of leaves </w:t>
      </w:r>
      <w:r w:rsidR="000A5B26" w:rsidRPr="00743826">
        <w:rPr>
          <w:rFonts w:ascii="Arial" w:hAnsi="Arial" w:cs="Arial"/>
          <w:lang w:val="en-US"/>
        </w:rPr>
        <w:t>is represented by the boundary layer resistance or aerodynamic resistance</w:t>
      </w:r>
      <w:r w:rsidR="00956816" w:rsidRPr="00956816">
        <w:rPr>
          <w:rFonts w:ascii="Arial" w:hAnsi="Arial" w:cs="Arial"/>
          <w:lang w:val="en-US"/>
        </w:rPr>
        <w:t>. It depends on the wind</w:t>
      </w:r>
      <w:r w:rsidR="0099633F">
        <w:rPr>
          <w:rFonts w:ascii="Arial" w:hAnsi="Arial" w:cs="Arial"/>
          <w:lang w:val="en-US"/>
        </w:rPr>
        <w:t xml:space="preserve"> speed</w:t>
      </w:r>
      <w:r w:rsidR="000A5B26" w:rsidRPr="00743826">
        <w:rPr>
          <w:rFonts w:ascii="Arial" w:hAnsi="Arial" w:cs="Arial"/>
          <w:lang w:val="en-US"/>
        </w:rPr>
        <w:t xml:space="preserve">, </w:t>
      </w:r>
      <w:r w:rsidR="00956816" w:rsidRPr="00956816">
        <w:rPr>
          <w:rFonts w:ascii="Arial" w:hAnsi="Arial" w:cs="Arial"/>
          <w:lang w:val="en-US"/>
        </w:rPr>
        <w:t>leave</w:t>
      </w:r>
      <w:r w:rsidR="0099633F">
        <w:rPr>
          <w:rFonts w:ascii="Arial" w:hAnsi="Arial" w:cs="Arial"/>
          <w:lang w:val="en-US"/>
        </w:rPr>
        <w:t xml:space="preserve"> size and shape </w:t>
      </w:r>
      <w:r w:rsidR="00956816" w:rsidRPr="00956816">
        <w:rPr>
          <w:rFonts w:ascii="Arial" w:hAnsi="Arial" w:cs="Arial"/>
          <w:lang w:val="en-US"/>
        </w:rPr>
        <w:t>and su</w:t>
      </w:r>
      <w:r w:rsidR="0099633F">
        <w:rPr>
          <w:rFonts w:ascii="Arial" w:hAnsi="Arial" w:cs="Arial"/>
          <w:lang w:val="en-US"/>
        </w:rPr>
        <w:t>rface</w:t>
      </w:r>
      <w:r w:rsidR="00956816" w:rsidRPr="00956816">
        <w:rPr>
          <w:rFonts w:ascii="Arial" w:hAnsi="Arial" w:cs="Arial"/>
          <w:lang w:val="en-US"/>
        </w:rPr>
        <w:t xml:space="preserve"> properties and temperature, and </w:t>
      </w:r>
      <w:r w:rsidR="0099633F">
        <w:rPr>
          <w:rFonts w:ascii="Arial" w:hAnsi="Arial" w:cs="Arial"/>
          <w:lang w:val="en-US"/>
        </w:rPr>
        <w:t xml:space="preserve">can be of great importance to </w:t>
      </w:r>
      <w:r w:rsidR="00956816" w:rsidRPr="00956816">
        <w:rPr>
          <w:rFonts w:ascii="Arial" w:hAnsi="Arial" w:cs="Arial"/>
          <w:lang w:val="en-US"/>
        </w:rPr>
        <w:t xml:space="preserve">water </w:t>
      </w:r>
      <w:r w:rsidR="001054A2">
        <w:rPr>
          <w:rFonts w:ascii="Arial" w:hAnsi="Arial" w:cs="Arial"/>
          <w:lang w:val="en-US"/>
        </w:rPr>
        <w:t>vapor</w:t>
      </w:r>
      <w:r w:rsidR="000A5B26" w:rsidRPr="00743826">
        <w:rPr>
          <w:rFonts w:ascii="Arial" w:hAnsi="Arial" w:cs="Arial"/>
          <w:lang w:val="en-US"/>
        </w:rPr>
        <w:t xml:space="preserve"> flux</w:t>
      </w:r>
      <w:r w:rsidR="00956816" w:rsidRPr="00956816">
        <w:rPr>
          <w:rFonts w:ascii="Arial" w:hAnsi="Arial" w:cs="Arial"/>
          <w:lang w:val="en-US"/>
        </w:rPr>
        <w:t xml:space="preserve">. </w:t>
      </w:r>
    </w:p>
    <w:p w:rsidR="007E1CB9" w:rsidRPr="00743826" w:rsidRDefault="00956816" w:rsidP="00A854BA">
      <w:pPr>
        <w:rPr>
          <w:rFonts w:ascii="Arial" w:hAnsi="Arial" w:cs="Arial"/>
          <w:lang w:val="en-US"/>
        </w:rPr>
      </w:pPr>
      <w:r w:rsidRPr="00956816">
        <w:rPr>
          <w:rFonts w:ascii="Arial" w:hAnsi="Arial" w:cs="Arial"/>
          <w:lang w:val="en-US"/>
        </w:rPr>
        <w:lastRenderedPageBreak/>
        <w:t xml:space="preserve">There is no consensus about </w:t>
      </w:r>
      <w:r w:rsidR="008F1053">
        <w:rPr>
          <w:rFonts w:ascii="Arial" w:hAnsi="Arial" w:cs="Arial"/>
          <w:lang w:val="en-US"/>
        </w:rPr>
        <w:t xml:space="preserve">the part of the system responsible for the occurrence of </w:t>
      </w:r>
      <w:r w:rsidR="00E00F47" w:rsidRPr="00743826">
        <w:rPr>
          <w:rFonts w:ascii="Arial" w:hAnsi="Arial" w:cs="Arial"/>
          <w:lang w:val="en-US"/>
        </w:rPr>
        <w:t>water stress</w:t>
      </w:r>
      <w:r w:rsidRPr="00956816">
        <w:rPr>
          <w:rFonts w:ascii="Arial" w:hAnsi="Arial" w:cs="Arial"/>
          <w:lang w:val="en-US"/>
        </w:rPr>
        <w:t xml:space="preserve">. Frequently the reduction in soil water content and the </w:t>
      </w:r>
      <w:r w:rsidR="008F1053">
        <w:rPr>
          <w:rFonts w:ascii="Arial" w:hAnsi="Arial" w:cs="Arial"/>
          <w:lang w:val="en-US"/>
        </w:rPr>
        <w:t>resulting increase of soil</w:t>
      </w:r>
      <w:r w:rsidR="00E00F47" w:rsidRPr="00743826">
        <w:rPr>
          <w:rFonts w:ascii="Arial" w:hAnsi="Arial" w:cs="Arial"/>
          <w:lang w:val="en-US"/>
        </w:rPr>
        <w:t xml:space="preserve"> hydraulic resistance </w:t>
      </w:r>
      <w:r w:rsidRPr="00956816">
        <w:rPr>
          <w:rFonts w:ascii="Arial" w:hAnsi="Arial" w:cs="Arial"/>
          <w:lang w:val="en-US"/>
        </w:rPr>
        <w:t xml:space="preserve">are indicated as the main mechanisms </w:t>
      </w:r>
      <w:r w:rsidR="008F1053">
        <w:rPr>
          <w:rFonts w:ascii="Arial" w:hAnsi="Arial" w:cs="Arial"/>
          <w:lang w:val="en-US"/>
        </w:rPr>
        <w:t>leading to</w:t>
      </w:r>
      <w:r w:rsidRPr="00956816">
        <w:rPr>
          <w:rFonts w:ascii="Arial" w:hAnsi="Arial" w:cs="Arial"/>
          <w:lang w:val="en-US"/>
        </w:rPr>
        <w:t xml:space="preserve"> plant water stress (CARBON, 1973; HULUGALLE; WILLATT, 1983; SCHRÖDER et al., 2008). </w:t>
      </w:r>
      <w:r w:rsidR="006C3EB4">
        <w:rPr>
          <w:rFonts w:ascii="Arial" w:hAnsi="Arial" w:cs="Arial"/>
          <w:lang w:val="en-US"/>
        </w:rPr>
        <w:t>O</w:t>
      </w:r>
      <w:r w:rsidR="00E00F47" w:rsidRPr="00743826">
        <w:rPr>
          <w:rFonts w:ascii="Arial" w:hAnsi="Arial" w:cs="Arial"/>
          <w:lang w:val="en-US"/>
        </w:rPr>
        <w:t xml:space="preserve">ther </w:t>
      </w:r>
      <w:r w:rsidR="006C3EB4">
        <w:rPr>
          <w:rFonts w:ascii="Arial" w:hAnsi="Arial" w:cs="Arial"/>
          <w:lang w:val="en-US"/>
        </w:rPr>
        <w:t xml:space="preserve">researchers, however, pointed out </w:t>
      </w:r>
      <w:r w:rsidRPr="00956816">
        <w:rPr>
          <w:rFonts w:ascii="Arial" w:hAnsi="Arial" w:cs="Arial"/>
          <w:lang w:val="en-US"/>
        </w:rPr>
        <w:t xml:space="preserve">plant resistances our resistance between plant and atmosphere as the </w:t>
      </w:r>
      <w:r w:rsidR="006C3EB4">
        <w:rPr>
          <w:rFonts w:ascii="Arial" w:hAnsi="Arial" w:cs="Arial"/>
          <w:lang w:val="en-US"/>
        </w:rPr>
        <w:t xml:space="preserve">main </w:t>
      </w:r>
      <w:r w:rsidR="00E00F47" w:rsidRPr="00743826">
        <w:rPr>
          <w:rFonts w:ascii="Arial" w:hAnsi="Arial" w:cs="Arial"/>
          <w:lang w:val="en-US"/>
        </w:rPr>
        <w:t>cause</w:t>
      </w:r>
      <w:r w:rsidRPr="00956816">
        <w:rPr>
          <w:rFonts w:ascii="Arial" w:hAnsi="Arial" w:cs="Arial"/>
          <w:lang w:val="en-US"/>
        </w:rPr>
        <w:t xml:space="preserve"> (TAYLOR; KLEPPER, 1975; BLIZZARD; BOYER, 1980; VERHOEF et al., 1996; AGELE; COHEN, 2007). The water absorption by roots depends on water movement in the soil toward root surfaces but also can be influenced by transpiration. However, the transpiration rate depends on the stomatal conductance and environmental conditions that affect evaporation (CAMPBELL, NORMAN, 1998).</w:t>
      </w:r>
    </w:p>
    <w:p w:rsidR="007E1CB9" w:rsidRPr="00743826" w:rsidRDefault="00956816" w:rsidP="0058373F">
      <w:pPr>
        <w:rPr>
          <w:rFonts w:ascii="Arial" w:hAnsi="Arial" w:cs="Arial"/>
          <w:lang w:val="en-US"/>
        </w:rPr>
      </w:pPr>
      <w:r w:rsidRPr="00956816">
        <w:rPr>
          <w:rFonts w:ascii="Arial" w:hAnsi="Arial" w:cs="Arial"/>
          <w:lang w:val="en-US"/>
        </w:rPr>
        <w:t>The stomatal conductance of leaves is a direct indicator of plant water stress and is frequently used in SVAT models (</w:t>
      </w:r>
      <w:r w:rsidRPr="00956816">
        <w:rPr>
          <w:rFonts w:ascii="Arial" w:hAnsi="Arial" w:cs="Arial"/>
          <w:i/>
          <w:lang w:val="en-US"/>
        </w:rPr>
        <w:t>Soil-Vegetation-Atmosphere Transfer</w:t>
      </w:r>
      <w:r w:rsidRPr="00956816">
        <w:rPr>
          <w:rFonts w:ascii="Arial" w:hAnsi="Arial" w:cs="Arial"/>
          <w:lang w:val="en-US"/>
        </w:rPr>
        <w:t>). It is simultaneously affected by different environmental conditions (COLLATZ et al., 1991; JACOBS et al., 1996). The efforts to correlate it with environmental parameters are not always success</w:t>
      </w:r>
      <w:r w:rsidR="006C3EB4">
        <w:rPr>
          <w:rFonts w:ascii="Arial" w:hAnsi="Arial" w:cs="Arial"/>
          <w:lang w:val="en-US"/>
        </w:rPr>
        <w:t>ful</w:t>
      </w:r>
      <w:r w:rsidR="0058373F" w:rsidRPr="00743826">
        <w:rPr>
          <w:rFonts w:ascii="Arial" w:hAnsi="Arial" w:cs="Arial"/>
          <w:lang w:val="en-US"/>
        </w:rPr>
        <w:t xml:space="preserve">. Stomatal conductance of </w:t>
      </w:r>
      <w:r w:rsidR="006C3EB4">
        <w:rPr>
          <w:rFonts w:ascii="Arial" w:hAnsi="Arial" w:cs="Arial"/>
          <w:lang w:val="en-US"/>
        </w:rPr>
        <w:t xml:space="preserve">sunlit </w:t>
      </w:r>
      <w:r w:rsidRPr="00956816">
        <w:rPr>
          <w:rFonts w:ascii="Arial" w:hAnsi="Arial" w:cs="Arial"/>
          <w:lang w:val="en-US"/>
        </w:rPr>
        <w:t>leaves depends on air temperature and air CO</w:t>
      </w:r>
      <w:r w:rsidRPr="00956816">
        <w:rPr>
          <w:rFonts w:ascii="Arial" w:hAnsi="Arial" w:cs="Arial"/>
          <w:lang w:val="en-US"/>
        </w:rPr>
        <w:softHyphen/>
      </w:r>
      <w:r w:rsidRPr="00956816">
        <w:rPr>
          <w:rFonts w:ascii="Arial" w:hAnsi="Arial" w:cs="Arial"/>
          <w:vertAlign w:val="subscript"/>
          <w:lang w:val="en-US"/>
        </w:rPr>
        <w:t>2</w:t>
      </w:r>
      <w:r w:rsidRPr="00956816">
        <w:rPr>
          <w:rFonts w:ascii="Arial" w:hAnsi="Arial" w:cs="Arial"/>
          <w:lang w:val="en-US"/>
        </w:rPr>
        <w:t xml:space="preserve"> concentration</w:t>
      </w:r>
      <w:r w:rsidR="006C3EB4">
        <w:rPr>
          <w:rFonts w:ascii="Arial" w:hAnsi="Arial" w:cs="Arial"/>
          <w:lang w:val="en-US"/>
        </w:rPr>
        <w:t>,</w:t>
      </w:r>
      <w:r w:rsidR="0058373F" w:rsidRPr="00743826">
        <w:rPr>
          <w:rFonts w:ascii="Arial" w:hAnsi="Arial" w:cs="Arial"/>
          <w:lang w:val="en-US"/>
        </w:rPr>
        <w:t xml:space="preserve"> but the air </w:t>
      </w:r>
      <w:r w:rsidR="001054A2">
        <w:rPr>
          <w:rFonts w:ascii="Arial" w:hAnsi="Arial" w:cs="Arial"/>
          <w:lang w:val="en-US"/>
        </w:rPr>
        <w:t>vapor</w:t>
      </w:r>
      <w:r w:rsidR="0058373F" w:rsidRPr="00743826">
        <w:rPr>
          <w:rFonts w:ascii="Arial" w:hAnsi="Arial" w:cs="Arial"/>
          <w:lang w:val="en-US"/>
        </w:rPr>
        <w:t xml:space="preserve"> pressure deficit and the </w:t>
      </w:r>
      <w:r w:rsidRPr="00956816">
        <w:rPr>
          <w:rFonts w:ascii="Arial" w:hAnsi="Arial" w:cs="Arial"/>
          <w:lang w:val="en-US"/>
        </w:rPr>
        <w:t xml:space="preserve">soil water </w:t>
      </w:r>
      <w:r w:rsidR="006C3EB4">
        <w:rPr>
          <w:rFonts w:ascii="Arial" w:hAnsi="Arial" w:cs="Arial"/>
          <w:lang w:val="en-US"/>
        </w:rPr>
        <w:t xml:space="preserve">status </w:t>
      </w:r>
      <w:r w:rsidR="0058373F" w:rsidRPr="00743826">
        <w:rPr>
          <w:rFonts w:ascii="Arial" w:hAnsi="Arial" w:cs="Arial"/>
          <w:lang w:val="en-US"/>
        </w:rPr>
        <w:t>also play an important role</w:t>
      </w:r>
      <w:r w:rsidRPr="00956816">
        <w:rPr>
          <w:rFonts w:ascii="Arial" w:hAnsi="Arial" w:cs="Arial"/>
          <w:lang w:val="en-US"/>
        </w:rPr>
        <w:t xml:space="preserve"> (JARVIS, 1976; PASSOS et al., 2009). The</w:t>
      </w:r>
      <w:r w:rsidR="006C3EB4">
        <w:rPr>
          <w:rFonts w:ascii="Arial" w:hAnsi="Arial" w:cs="Arial"/>
          <w:lang w:val="en-US"/>
        </w:rPr>
        <w:t xml:space="preserve"> following two</w:t>
      </w:r>
      <w:r w:rsidRPr="00956816">
        <w:rPr>
          <w:rFonts w:ascii="Arial" w:hAnsi="Arial" w:cs="Arial"/>
          <w:lang w:val="en-US"/>
        </w:rPr>
        <w:t xml:space="preserve"> parts of</w:t>
      </w:r>
      <w:r w:rsidR="006C3EB4">
        <w:rPr>
          <w:rFonts w:ascii="Arial" w:hAnsi="Arial" w:cs="Arial"/>
          <w:lang w:val="en-US"/>
        </w:rPr>
        <w:t xml:space="preserve"> the</w:t>
      </w:r>
      <w:r w:rsidR="0058373F" w:rsidRPr="00743826">
        <w:rPr>
          <w:rFonts w:ascii="Arial" w:hAnsi="Arial" w:cs="Arial"/>
          <w:lang w:val="en-US"/>
        </w:rPr>
        <w:t xml:space="preserve"> soil-water-atmosphere system need special attention in mechanistic modeling of plant water </w:t>
      </w:r>
      <w:r w:rsidR="00D4348E">
        <w:rPr>
          <w:rFonts w:ascii="Arial" w:hAnsi="Arial" w:cs="Arial"/>
          <w:lang w:val="en-US"/>
        </w:rPr>
        <w:t>stress</w:t>
      </w:r>
      <w:r w:rsidR="0058373F" w:rsidRPr="00743826">
        <w:rPr>
          <w:rFonts w:ascii="Arial" w:hAnsi="Arial" w:cs="Arial"/>
          <w:lang w:val="en-US"/>
        </w:rPr>
        <w:t>:</w:t>
      </w:r>
    </w:p>
    <w:p w:rsidR="007E1CB9" w:rsidRPr="00743826" w:rsidRDefault="00956816" w:rsidP="0058373F">
      <w:pPr>
        <w:pStyle w:val="PargrafodaLista"/>
        <w:numPr>
          <w:ilvl w:val="0"/>
          <w:numId w:val="4"/>
        </w:numPr>
        <w:ind w:left="1066" w:hanging="357"/>
        <w:rPr>
          <w:rFonts w:ascii="Arial" w:hAnsi="Arial" w:cs="Arial"/>
          <w:i/>
          <w:lang w:val="en-US"/>
        </w:rPr>
      </w:pPr>
      <w:r w:rsidRPr="00956816">
        <w:rPr>
          <w:rFonts w:ascii="Arial" w:hAnsi="Arial" w:cs="Arial"/>
          <w:i/>
          <w:lang w:val="en-US"/>
        </w:rPr>
        <w:t>the rhizosphere</w:t>
      </w:r>
      <w:r w:rsidRPr="00956816">
        <w:rPr>
          <w:rFonts w:ascii="Arial" w:hAnsi="Arial" w:cs="Arial"/>
          <w:lang w:val="en-US"/>
        </w:rPr>
        <w:t xml:space="preserve"> (soil-root interface) where the dynamic</w:t>
      </w:r>
      <w:r w:rsidR="006C3EB4">
        <w:rPr>
          <w:rFonts w:ascii="Arial" w:hAnsi="Arial" w:cs="Arial"/>
          <w:lang w:val="en-US"/>
        </w:rPr>
        <w:t>s</w:t>
      </w:r>
      <w:r w:rsidR="0058373F" w:rsidRPr="00743826">
        <w:rPr>
          <w:rFonts w:ascii="Arial" w:hAnsi="Arial" w:cs="Arial"/>
          <w:lang w:val="en-US"/>
        </w:rPr>
        <w:t xml:space="preserve"> of root soil water uptake, influenced by root length density and root distribution, soil</w:t>
      </w:r>
      <w:r w:rsidRPr="00956816">
        <w:rPr>
          <w:rFonts w:ascii="Arial" w:hAnsi="Arial" w:cs="Arial"/>
          <w:lang w:val="en-US"/>
        </w:rPr>
        <w:t xml:space="preserve"> hydraulic properties and soil hydraulic conditions, determine the water uptake rate; and</w:t>
      </w:r>
    </w:p>
    <w:p w:rsidR="00D4348E" w:rsidRPr="00D4348E" w:rsidRDefault="00D4348E" w:rsidP="00D4348E">
      <w:pPr>
        <w:pStyle w:val="PargrafodaLista"/>
        <w:numPr>
          <w:ilvl w:val="0"/>
          <w:numId w:val="4"/>
        </w:numPr>
        <w:ind w:left="1066" w:hanging="357"/>
        <w:rPr>
          <w:rFonts w:ascii="Arial" w:hAnsi="Arial" w:cs="Arial"/>
          <w:i/>
          <w:lang w:val="en-US"/>
        </w:rPr>
      </w:pPr>
      <w:proofErr w:type="gramStart"/>
      <w:r>
        <w:rPr>
          <w:rFonts w:ascii="Arial" w:hAnsi="Arial" w:cs="Arial"/>
          <w:i/>
          <w:iCs/>
          <w:lang w:val="en-US"/>
        </w:rPr>
        <w:t>the</w:t>
      </w:r>
      <w:proofErr w:type="gramEnd"/>
      <w:r>
        <w:rPr>
          <w:rFonts w:ascii="Arial" w:hAnsi="Arial" w:cs="Arial"/>
          <w:i/>
          <w:iCs/>
          <w:lang w:val="en-US"/>
        </w:rPr>
        <w:t xml:space="preserve"> </w:t>
      </w:r>
      <w:r w:rsidR="00956816" w:rsidRPr="00956816">
        <w:rPr>
          <w:rFonts w:ascii="Arial" w:hAnsi="Arial" w:cs="Arial"/>
          <w:i/>
          <w:iCs/>
          <w:lang w:val="en-US"/>
        </w:rPr>
        <w:t>plant-atmosphere interface</w:t>
      </w:r>
      <w:r w:rsidR="00956816" w:rsidRPr="00956816">
        <w:rPr>
          <w:rFonts w:ascii="Arial" w:hAnsi="Arial" w:cs="Arial"/>
          <w:lang w:val="en-US"/>
        </w:rPr>
        <w:t xml:space="preserve">, where the stomatal conductance and environmental or meteorological parameters (air temperature and humidity, wind and radiation) determine the </w:t>
      </w:r>
      <w:r w:rsidR="006C3EB4">
        <w:rPr>
          <w:rFonts w:ascii="Arial" w:hAnsi="Arial" w:cs="Arial"/>
          <w:lang w:val="en-US"/>
        </w:rPr>
        <w:t xml:space="preserve">rate of </w:t>
      </w:r>
      <w:r w:rsidR="00887C45" w:rsidRPr="00743826">
        <w:rPr>
          <w:rFonts w:ascii="Arial" w:hAnsi="Arial" w:cs="Arial"/>
          <w:lang w:val="en-US"/>
        </w:rPr>
        <w:t xml:space="preserve">water loss </w:t>
      </w:r>
      <w:r w:rsidR="00956816" w:rsidRPr="00956816">
        <w:rPr>
          <w:rFonts w:ascii="Arial" w:hAnsi="Arial" w:cs="Arial"/>
          <w:lang w:val="en-US"/>
        </w:rPr>
        <w:t>by transpiration.</w:t>
      </w:r>
    </w:p>
    <w:p w:rsidR="00D4348E" w:rsidRPr="00D4348E" w:rsidRDefault="00D4348E" w:rsidP="00D4348E">
      <w:pPr>
        <w:ind w:firstLine="0"/>
        <w:rPr>
          <w:rFonts w:ascii="Arial" w:hAnsi="Arial" w:cs="Arial"/>
          <w:i/>
          <w:lang w:val="en-US"/>
        </w:rPr>
      </w:pPr>
    </w:p>
    <w:p w:rsidR="007E1CB9" w:rsidRPr="00743826" w:rsidRDefault="00956816" w:rsidP="007E1CB9">
      <w:pPr>
        <w:pStyle w:val="PargrafodaLista"/>
        <w:keepNext/>
        <w:numPr>
          <w:ilvl w:val="0"/>
          <w:numId w:val="5"/>
        </w:numPr>
        <w:ind w:left="357" w:hanging="357"/>
        <w:rPr>
          <w:rFonts w:ascii="Arial" w:hAnsi="Arial" w:cs="Arial"/>
          <w:i/>
          <w:lang w:val="en-US"/>
        </w:rPr>
      </w:pPr>
      <w:r w:rsidRPr="00956816">
        <w:rPr>
          <w:rFonts w:ascii="Arial" w:hAnsi="Arial" w:cs="Arial"/>
          <w:i/>
          <w:lang w:val="en-US"/>
        </w:rPr>
        <w:t>the rhizosphere</w:t>
      </w:r>
    </w:p>
    <w:p w:rsidR="007E1CB9" w:rsidRPr="00743826" w:rsidRDefault="00887C45" w:rsidP="00C851CA">
      <w:pPr>
        <w:keepNext/>
        <w:rPr>
          <w:rFonts w:ascii="Arial" w:hAnsi="Arial" w:cs="Arial"/>
          <w:lang w:val="en-US"/>
        </w:rPr>
      </w:pPr>
      <w:r w:rsidRPr="00743826">
        <w:rPr>
          <w:rFonts w:ascii="Arial" w:hAnsi="Arial" w:cs="Arial"/>
          <w:lang w:val="en-US"/>
        </w:rPr>
        <w:t xml:space="preserve">The </w:t>
      </w:r>
      <w:r w:rsidR="00956816" w:rsidRPr="00956816">
        <w:rPr>
          <w:rFonts w:ascii="Arial" w:hAnsi="Arial" w:cs="Arial"/>
          <w:lang w:val="en-US"/>
        </w:rPr>
        <w:t xml:space="preserve">rhizosphere (soil-root system) has been pointed as </w:t>
      </w:r>
      <w:r w:rsidR="00276274">
        <w:rPr>
          <w:rFonts w:ascii="Arial" w:hAnsi="Arial" w:cs="Arial"/>
          <w:lang w:val="en-US"/>
        </w:rPr>
        <w:t>crucial</w:t>
      </w:r>
      <w:r w:rsidR="00956816" w:rsidRPr="00956816">
        <w:rPr>
          <w:rFonts w:ascii="Arial" w:hAnsi="Arial" w:cs="Arial"/>
          <w:lang w:val="en-US"/>
        </w:rPr>
        <w:t xml:space="preserve"> </w:t>
      </w:r>
      <w:r w:rsidR="00276274">
        <w:rPr>
          <w:rFonts w:ascii="Arial" w:hAnsi="Arial" w:cs="Arial"/>
          <w:lang w:val="en-US"/>
        </w:rPr>
        <w:t xml:space="preserve">for the occurrence </w:t>
      </w:r>
      <w:r w:rsidR="00956816" w:rsidRPr="00956816">
        <w:rPr>
          <w:rFonts w:ascii="Arial" w:hAnsi="Arial" w:cs="Arial"/>
          <w:lang w:val="en-US"/>
        </w:rPr>
        <w:t>of plant water stress</w:t>
      </w:r>
      <w:r w:rsidR="00276274">
        <w:rPr>
          <w:rFonts w:ascii="Arial" w:hAnsi="Arial" w:cs="Arial"/>
          <w:lang w:val="en-US"/>
        </w:rPr>
        <w:t>,</w:t>
      </w:r>
      <w:r w:rsidR="00C851CA" w:rsidRPr="00743826">
        <w:rPr>
          <w:rFonts w:ascii="Arial" w:hAnsi="Arial" w:cs="Arial"/>
          <w:lang w:val="en-US"/>
        </w:rPr>
        <w:t xml:space="preserve"> especially </w:t>
      </w:r>
      <w:r w:rsidR="00276274">
        <w:rPr>
          <w:rFonts w:ascii="Arial" w:hAnsi="Arial" w:cs="Arial"/>
          <w:lang w:val="en-US"/>
        </w:rPr>
        <w:t>in the view of</w:t>
      </w:r>
      <w:r w:rsidR="00956816" w:rsidRPr="00956816">
        <w:rPr>
          <w:rFonts w:ascii="Arial" w:hAnsi="Arial" w:cs="Arial"/>
          <w:lang w:val="en-US"/>
        </w:rPr>
        <w:t xml:space="preserve"> soil physicists and hydrologists (MOLDRUP et al., 1992; ROOSE; FOWLER, 2004; RAATS, 2007). A</w:t>
      </w:r>
      <w:r w:rsidR="00276274">
        <w:rPr>
          <w:rFonts w:ascii="Arial" w:hAnsi="Arial" w:cs="Arial"/>
          <w:lang w:val="en-US"/>
        </w:rPr>
        <w:t>ccording to</w:t>
      </w:r>
      <w:r w:rsidR="00956816" w:rsidRPr="00956816">
        <w:rPr>
          <w:rFonts w:ascii="Arial" w:hAnsi="Arial" w:cs="Arial"/>
          <w:lang w:val="en-US"/>
        </w:rPr>
        <w:t xml:space="preserve"> their </w:t>
      </w:r>
      <w:r w:rsidR="00956816" w:rsidRPr="00956816">
        <w:rPr>
          <w:rFonts w:ascii="Arial" w:hAnsi="Arial" w:cs="Arial"/>
          <w:lang w:val="en-US"/>
        </w:rPr>
        <w:lastRenderedPageBreak/>
        <w:t xml:space="preserve">point of view, </w:t>
      </w:r>
      <w:r w:rsidR="00276274">
        <w:rPr>
          <w:rFonts w:ascii="Arial" w:hAnsi="Arial" w:cs="Arial"/>
          <w:lang w:val="en-US"/>
        </w:rPr>
        <w:t>the</w:t>
      </w:r>
      <w:r w:rsidR="00956816" w:rsidRPr="00956816">
        <w:rPr>
          <w:rFonts w:ascii="Arial" w:hAnsi="Arial" w:cs="Arial"/>
          <w:lang w:val="en-US"/>
        </w:rPr>
        <w:t xml:space="preserve"> </w:t>
      </w:r>
      <w:proofErr w:type="gramStart"/>
      <w:r w:rsidR="00956816" w:rsidRPr="00956816">
        <w:rPr>
          <w:rFonts w:ascii="Arial" w:hAnsi="Arial" w:cs="Arial"/>
          <w:lang w:val="en-US"/>
        </w:rPr>
        <w:t>reduction</w:t>
      </w:r>
      <w:proofErr w:type="gramEnd"/>
      <w:r w:rsidR="00956816" w:rsidRPr="00956816">
        <w:rPr>
          <w:rFonts w:ascii="Arial" w:hAnsi="Arial" w:cs="Arial"/>
          <w:lang w:val="en-US"/>
        </w:rPr>
        <w:t xml:space="preserve"> </w:t>
      </w:r>
      <w:r w:rsidR="00276274">
        <w:rPr>
          <w:rFonts w:ascii="Arial" w:hAnsi="Arial" w:cs="Arial"/>
          <w:lang w:val="en-US"/>
        </w:rPr>
        <w:t xml:space="preserve">of hydraulic conductivity in the </w:t>
      </w:r>
      <w:r w:rsidR="00956816" w:rsidRPr="00956816">
        <w:rPr>
          <w:rFonts w:ascii="Arial" w:hAnsi="Arial" w:cs="Arial"/>
          <w:lang w:val="en-US"/>
        </w:rPr>
        <w:t xml:space="preserve">dry </w:t>
      </w:r>
      <w:r w:rsidR="00276274">
        <w:rPr>
          <w:rFonts w:ascii="Arial" w:hAnsi="Arial" w:cs="Arial"/>
          <w:lang w:val="en-US"/>
        </w:rPr>
        <w:t xml:space="preserve">zones that form around a water extracting root, as well as the </w:t>
      </w:r>
      <w:r w:rsidR="00956816" w:rsidRPr="00956816">
        <w:rPr>
          <w:rFonts w:ascii="Arial" w:hAnsi="Arial" w:cs="Arial"/>
          <w:lang w:val="en-US"/>
        </w:rPr>
        <w:t xml:space="preserve">reduction of </w:t>
      </w:r>
      <w:r w:rsidR="00276274">
        <w:rPr>
          <w:rFonts w:ascii="Arial" w:hAnsi="Arial" w:cs="Arial"/>
          <w:lang w:val="en-US"/>
        </w:rPr>
        <w:t xml:space="preserve">the </w:t>
      </w:r>
      <w:r w:rsidR="00C851CA" w:rsidRPr="00743826">
        <w:rPr>
          <w:rFonts w:ascii="Arial" w:hAnsi="Arial" w:cs="Arial"/>
          <w:lang w:val="en-US"/>
        </w:rPr>
        <w:t xml:space="preserve">contact area between soil and roots when </w:t>
      </w:r>
      <w:r w:rsidR="00276274">
        <w:rPr>
          <w:rFonts w:ascii="Arial" w:hAnsi="Arial" w:cs="Arial"/>
          <w:lang w:val="en-US"/>
        </w:rPr>
        <w:t xml:space="preserve">the </w:t>
      </w:r>
      <w:r w:rsidR="00C851CA" w:rsidRPr="00743826">
        <w:rPr>
          <w:rFonts w:ascii="Arial" w:hAnsi="Arial" w:cs="Arial"/>
          <w:lang w:val="en-US"/>
        </w:rPr>
        <w:t xml:space="preserve">soil dries and </w:t>
      </w:r>
      <w:r w:rsidR="00276274">
        <w:rPr>
          <w:rFonts w:ascii="Arial" w:hAnsi="Arial" w:cs="Arial"/>
          <w:lang w:val="en-US"/>
        </w:rPr>
        <w:t xml:space="preserve">soil and roots </w:t>
      </w:r>
      <w:r w:rsidR="00C851CA" w:rsidRPr="00743826">
        <w:rPr>
          <w:rFonts w:ascii="Arial" w:hAnsi="Arial" w:cs="Arial"/>
          <w:lang w:val="en-US"/>
        </w:rPr>
        <w:t>sh</w:t>
      </w:r>
      <w:r w:rsidR="00956816" w:rsidRPr="00956816">
        <w:rPr>
          <w:rFonts w:ascii="Arial" w:hAnsi="Arial" w:cs="Arial"/>
          <w:lang w:val="en-US"/>
        </w:rPr>
        <w:t xml:space="preserve">rink are the limiting factors to water </w:t>
      </w:r>
      <w:r w:rsidR="001054A2">
        <w:rPr>
          <w:rFonts w:ascii="Arial" w:hAnsi="Arial" w:cs="Arial"/>
          <w:lang w:val="en-US"/>
        </w:rPr>
        <w:t>flux</w:t>
      </w:r>
      <w:r w:rsidR="00C851CA" w:rsidRPr="00743826">
        <w:rPr>
          <w:rFonts w:ascii="Arial" w:hAnsi="Arial" w:cs="Arial"/>
          <w:lang w:val="en-US"/>
        </w:rPr>
        <w:t xml:space="preserve"> in the system.</w:t>
      </w:r>
    </w:p>
    <w:p w:rsidR="007E1CB9" w:rsidRPr="00743826" w:rsidRDefault="007E1CB9" w:rsidP="007E1CB9">
      <w:pPr>
        <w:jc w:val="center"/>
        <w:rPr>
          <w:rFonts w:ascii="Arial" w:hAnsi="Arial" w:cs="Arial"/>
          <w:lang w:val="en-US"/>
        </w:rPr>
      </w:pPr>
    </w:p>
    <w:p w:rsidR="007E1CB9" w:rsidRPr="00743826" w:rsidRDefault="00956816" w:rsidP="007E1CB9">
      <w:pPr>
        <w:pStyle w:val="PargrafodaLista"/>
        <w:keepNext/>
        <w:numPr>
          <w:ilvl w:val="0"/>
          <w:numId w:val="5"/>
        </w:numPr>
        <w:ind w:left="357" w:hanging="357"/>
        <w:rPr>
          <w:rFonts w:ascii="Arial" w:hAnsi="Arial" w:cs="Arial"/>
          <w:i/>
          <w:lang w:val="en-US"/>
        </w:rPr>
      </w:pPr>
      <w:r w:rsidRPr="00956816">
        <w:rPr>
          <w:rFonts w:ascii="Arial" w:hAnsi="Arial" w:cs="Arial"/>
          <w:i/>
          <w:lang w:val="en-US"/>
        </w:rPr>
        <w:t>the plant-atmosphere interface</w:t>
      </w:r>
    </w:p>
    <w:p w:rsidR="006A0FBE" w:rsidRPr="00743826" w:rsidRDefault="006A0A83" w:rsidP="006A0A83">
      <w:pPr>
        <w:keepNext/>
        <w:rPr>
          <w:rFonts w:ascii="Arial" w:hAnsi="Arial" w:cs="Arial"/>
          <w:lang w:val="en-US"/>
        </w:rPr>
      </w:pPr>
      <w:r w:rsidRPr="00743826">
        <w:rPr>
          <w:rFonts w:ascii="Arial" w:hAnsi="Arial" w:cs="Arial"/>
          <w:lang w:val="en-US"/>
        </w:rPr>
        <w:t>A reduction of stomatal conductance and plant water st</w:t>
      </w:r>
      <w:r w:rsidR="00956816" w:rsidRPr="00956816">
        <w:rPr>
          <w:rFonts w:ascii="Arial" w:hAnsi="Arial" w:cs="Arial"/>
          <w:lang w:val="en-US"/>
        </w:rPr>
        <w:t xml:space="preserve">ress occurrence can be caused also by conditions that are not related </w:t>
      </w:r>
      <w:r w:rsidR="00276274">
        <w:rPr>
          <w:rFonts w:ascii="Arial" w:hAnsi="Arial" w:cs="Arial"/>
          <w:lang w:val="en-US"/>
        </w:rPr>
        <w:t>to the</w:t>
      </w:r>
      <w:r w:rsidR="00956816" w:rsidRPr="00956816">
        <w:rPr>
          <w:rFonts w:ascii="Arial" w:hAnsi="Arial" w:cs="Arial"/>
          <w:lang w:val="en-US"/>
        </w:rPr>
        <w:t xml:space="preserve"> rhizosphere. Especially in meteorological models it is common </w:t>
      </w:r>
      <w:r w:rsidR="00276274">
        <w:rPr>
          <w:rFonts w:ascii="Arial" w:hAnsi="Arial" w:cs="Arial"/>
          <w:lang w:val="en-US"/>
        </w:rPr>
        <w:t xml:space="preserve">to find the </w:t>
      </w:r>
      <w:r w:rsidR="00956816" w:rsidRPr="00956816">
        <w:rPr>
          <w:rFonts w:ascii="Arial" w:hAnsi="Arial" w:cs="Arial"/>
          <w:lang w:val="en-US"/>
        </w:rPr>
        <w:t xml:space="preserve">interpretation that a plant reduces its stomatal conductance as a </w:t>
      </w:r>
      <w:r w:rsidR="00276274">
        <w:rPr>
          <w:rFonts w:ascii="Arial" w:hAnsi="Arial" w:cs="Arial"/>
          <w:lang w:val="en-US"/>
        </w:rPr>
        <w:t xml:space="preserve">mere </w:t>
      </w:r>
      <w:r w:rsidRPr="00743826">
        <w:rPr>
          <w:rFonts w:ascii="Arial" w:hAnsi="Arial" w:cs="Arial"/>
          <w:lang w:val="en-US"/>
        </w:rPr>
        <w:t xml:space="preserve">reaction </w:t>
      </w:r>
      <w:r w:rsidR="00956816" w:rsidRPr="00956816">
        <w:rPr>
          <w:rFonts w:ascii="Arial" w:hAnsi="Arial" w:cs="Arial"/>
          <w:lang w:val="en-US"/>
        </w:rPr>
        <w:t xml:space="preserve">to a water </w:t>
      </w:r>
      <w:r w:rsidR="001054A2">
        <w:rPr>
          <w:rFonts w:ascii="Arial" w:hAnsi="Arial" w:cs="Arial"/>
          <w:lang w:val="en-US"/>
        </w:rPr>
        <w:t>vapor</w:t>
      </w:r>
      <w:r w:rsidRPr="00743826">
        <w:rPr>
          <w:rFonts w:ascii="Arial" w:hAnsi="Arial" w:cs="Arial"/>
          <w:lang w:val="en-US"/>
        </w:rPr>
        <w:t xml:space="preserve"> pressure deficit between intercellular air spaces of leaves and atmosphere. The </w:t>
      </w:r>
      <w:r w:rsidR="00956816" w:rsidRPr="00956816">
        <w:rPr>
          <w:rFonts w:ascii="Arial" w:hAnsi="Arial" w:cs="Arial"/>
          <w:lang w:val="en-US"/>
        </w:rPr>
        <w:t xml:space="preserve">mechanism of stomatal reactions to air humidity is </w:t>
      </w:r>
      <w:r w:rsidR="00276274">
        <w:rPr>
          <w:rFonts w:ascii="Arial" w:hAnsi="Arial" w:cs="Arial"/>
          <w:lang w:val="en-US"/>
        </w:rPr>
        <w:t>not</w:t>
      </w:r>
      <w:r w:rsidR="00956816" w:rsidRPr="00956816">
        <w:rPr>
          <w:rFonts w:ascii="Arial" w:hAnsi="Arial" w:cs="Arial"/>
          <w:lang w:val="en-US"/>
        </w:rPr>
        <w:t xml:space="preserve"> </w:t>
      </w:r>
      <w:r w:rsidR="00276274">
        <w:rPr>
          <w:rFonts w:ascii="Arial" w:hAnsi="Arial" w:cs="Arial"/>
          <w:lang w:val="en-US"/>
        </w:rPr>
        <w:t xml:space="preserve">exactly </w:t>
      </w:r>
      <w:r w:rsidR="00956816" w:rsidRPr="00956816">
        <w:rPr>
          <w:rFonts w:ascii="Arial" w:hAnsi="Arial" w:cs="Arial"/>
          <w:lang w:val="en-US"/>
        </w:rPr>
        <w:t>known (JACOBS et al., 1996; COHEN, 2007). Some</w:t>
      </w:r>
      <w:r w:rsidR="00612C9A">
        <w:rPr>
          <w:rFonts w:ascii="Arial" w:hAnsi="Arial" w:cs="Arial"/>
          <w:lang w:val="en-US"/>
        </w:rPr>
        <w:t xml:space="preserve"> authors proposed </w:t>
      </w:r>
      <w:r w:rsidR="00283770">
        <w:rPr>
          <w:rFonts w:ascii="Arial" w:hAnsi="Arial" w:cs="Arial"/>
          <w:lang w:val="en-US"/>
        </w:rPr>
        <w:t>mechanisms to describe</w:t>
      </w:r>
      <w:r w:rsidR="00956816" w:rsidRPr="00956816">
        <w:rPr>
          <w:rFonts w:ascii="Arial" w:hAnsi="Arial" w:cs="Arial"/>
          <w:lang w:val="en-US"/>
        </w:rPr>
        <w:t xml:space="preserve"> </w:t>
      </w:r>
      <w:r w:rsidR="00283770">
        <w:rPr>
          <w:rFonts w:ascii="Arial" w:hAnsi="Arial" w:cs="Arial"/>
          <w:lang w:val="en-US"/>
        </w:rPr>
        <w:t xml:space="preserve">transpiration as a function of </w:t>
      </w:r>
      <w:r w:rsidRPr="00743826">
        <w:rPr>
          <w:rFonts w:ascii="Arial" w:hAnsi="Arial" w:cs="Arial"/>
          <w:lang w:val="en-US"/>
        </w:rPr>
        <w:t>stomatal conductance and saturation deficit</w:t>
      </w:r>
      <w:r w:rsidR="00956816" w:rsidRPr="00956816">
        <w:rPr>
          <w:rFonts w:ascii="Arial" w:hAnsi="Arial" w:cs="Arial"/>
          <w:lang w:val="en-US"/>
        </w:rPr>
        <w:t xml:space="preserve">. Bunce (1985) refers to the direct effect of cuticular evaporation in stomata while Monteith (1995) uses the interaction between water </w:t>
      </w:r>
      <w:r w:rsidR="001054A2">
        <w:rPr>
          <w:rFonts w:ascii="Arial" w:hAnsi="Arial" w:cs="Arial"/>
          <w:lang w:val="en-US"/>
        </w:rPr>
        <w:t>vapor</w:t>
      </w:r>
      <w:r w:rsidRPr="00743826">
        <w:rPr>
          <w:rFonts w:ascii="Arial" w:hAnsi="Arial" w:cs="Arial"/>
          <w:lang w:val="en-US"/>
        </w:rPr>
        <w:t xml:space="preserve"> flux and stomatal conductance</w:t>
      </w:r>
      <w:r w:rsidR="00956816" w:rsidRPr="00956816">
        <w:rPr>
          <w:rFonts w:ascii="Arial" w:hAnsi="Arial" w:cs="Arial"/>
          <w:lang w:val="en-US"/>
        </w:rPr>
        <w:t>.</w:t>
      </w:r>
    </w:p>
    <w:p w:rsidR="002D419F" w:rsidRPr="00743826" w:rsidRDefault="002D419F" w:rsidP="00EB4880">
      <w:pPr>
        <w:pStyle w:val="PargrafodaLista"/>
        <w:ind w:left="357"/>
        <w:rPr>
          <w:rFonts w:ascii="Arial" w:hAnsi="Arial" w:cs="Arial"/>
          <w:b/>
          <w:szCs w:val="24"/>
          <w:lang w:val="en-US"/>
        </w:rPr>
      </w:pPr>
    </w:p>
    <w:p w:rsidR="009F697E" w:rsidRPr="00743826" w:rsidRDefault="00956816" w:rsidP="00EB4880">
      <w:pPr>
        <w:pStyle w:val="Ttulo3"/>
        <w:ind w:left="788" w:hanging="431"/>
        <w:rPr>
          <w:rFonts w:ascii="Arial" w:hAnsi="Arial"/>
          <w:lang w:val="en-US"/>
        </w:rPr>
      </w:pPr>
      <w:bookmarkStart w:id="143" w:name="_Toc258333675"/>
      <w:bookmarkStart w:id="144" w:name="_Toc258333713"/>
      <w:bookmarkStart w:id="145" w:name="_Toc258333864"/>
      <w:bookmarkStart w:id="146" w:name="_Toc258333981"/>
      <w:bookmarkStart w:id="147" w:name="_Toc258334247"/>
      <w:bookmarkStart w:id="148" w:name="_Toc296436807"/>
      <w:r w:rsidRPr="00956816">
        <w:rPr>
          <w:rFonts w:ascii="Arial" w:hAnsi="Arial"/>
          <w:lang w:val="en-US"/>
        </w:rPr>
        <w:t>Detection of plant water stress by infrared thermometry</w:t>
      </w:r>
      <w:bookmarkEnd w:id="143"/>
      <w:bookmarkEnd w:id="144"/>
      <w:bookmarkEnd w:id="145"/>
      <w:bookmarkEnd w:id="146"/>
      <w:bookmarkEnd w:id="147"/>
      <w:bookmarkEnd w:id="148"/>
    </w:p>
    <w:p w:rsidR="00F37000" w:rsidRPr="00743826" w:rsidRDefault="00956816" w:rsidP="00F37000">
      <w:pPr>
        <w:rPr>
          <w:rFonts w:ascii="Arial" w:hAnsi="Arial" w:cs="Arial"/>
          <w:lang w:val="en-US"/>
        </w:rPr>
      </w:pPr>
      <w:r w:rsidRPr="00956816">
        <w:rPr>
          <w:rFonts w:ascii="Arial" w:hAnsi="Arial" w:cs="Arial"/>
          <w:lang w:val="en-US"/>
        </w:rPr>
        <w:t>The energy balance of a canopy is given by (</w:t>
      </w:r>
      <w:bookmarkStart w:id="149" w:name="OLE_LINK9"/>
      <w:bookmarkStart w:id="150" w:name="OLE_LINK10"/>
      <w:bookmarkStart w:id="151" w:name="OLE_LINK18"/>
      <w:r w:rsidRPr="00956816">
        <w:rPr>
          <w:rFonts w:ascii="Arial" w:hAnsi="Arial" w:cs="Arial"/>
          <w:lang w:val="en-US"/>
        </w:rPr>
        <w:t>ALLEN; PEREIRA; RAES, 1998</w:t>
      </w:r>
      <w:bookmarkEnd w:id="149"/>
      <w:bookmarkEnd w:id="150"/>
      <w:bookmarkEnd w:id="151"/>
      <w:r w:rsidRPr="00956816">
        <w:rPr>
          <w:rFonts w:ascii="Arial" w:hAnsi="Arial" w:cs="Arial"/>
          <w:lang w:val="en-US"/>
        </w:rPr>
        <w:t>):</w:t>
      </w:r>
    </w:p>
    <w:p w:rsidR="00F37000" w:rsidRPr="00743826" w:rsidRDefault="00956816" w:rsidP="00F37000">
      <w:pPr>
        <w:tabs>
          <w:tab w:val="center" w:pos="4706"/>
          <w:tab w:val="right" w:pos="9412"/>
        </w:tabs>
        <w:ind w:firstLine="0"/>
        <w:rPr>
          <w:rFonts w:ascii="Arial" w:hAnsi="Arial" w:cs="Arial"/>
          <w:lang w:val="en-US"/>
        </w:rPr>
      </w:pPr>
      <w:r w:rsidRPr="00956816">
        <w:rPr>
          <w:rFonts w:ascii="Arial" w:hAnsi="Arial" w:cs="Arial"/>
          <w:lang w:val="en-US"/>
        </w:rPr>
        <w:tab/>
      </w:r>
      <w:r w:rsidR="00F37000" w:rsidRPr="00743826">
        <w:rPr>
          <w:rFonts w:ascii="Arial" w:hAnsi="Arial" w:cs="Arial"/>
          <w:position w:val="-10"/>
          <w:lang w:val="en-US"/>
        </w:rPr>
        <w:object w:dxaOrig="1920" w:dyaOrig="340">
          <v:shape id="_x0000_i1031" type="#_x0000_t75" style="width:96pt;height:16.5pt" o:ole="">
            <v:imagedata r:id="rId22" o:title=""/>
          </v:shape>
          <o:OLEObject Type="Embed" ProgID="Equation.3" ShapeID="_x0000_i1031" DrawAspect="Content" ObjectID="_1370242742" r:id="rId23"/>
        </w:object>
      </w:r>
      <w:r w:rsidR="00F37000" w:rsidRPr="00743826">
        <w:rPr>
          <w:rFonts w:ascii="Arial" w:hAnsi="Arial" w:cs="Arial"/>
          <w:lang w:val="en-US"/>
        </w:rPr>
        <w:tab/>
        <w:t>[</w:t>
      </w:r>
      <w:bookmarkStart w:id="152" w:name="eq2"/>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1</w:t>
      </w:r>
      <w:r w:rsidR="00EB4AC9" w:rsidRPr="00956816">
        <w:rPr>
          <w:rFonts w:ascii="Arial" w:hAnsi="Arial" w:cs="Arial"/>
          <w:lang w:val="en-US"/>
        </w:rPr>
        <w:fldChar w:fldCharType="end"/>
      </w:r>
      <w:bookmarkEnd w:id="152"/>
      <w:r w:rsidR="00F37000" w:rsidRPr="00743826">
        <w:rPr>
          <w:rFonts w:ascii="Arial" w:hAnsi="Arial" w:cs="Arial"/>
          <w:lang w:val="en-US"/>
        </w:rPr>
        <w:t>]</w:t>
      </w:r>
    </w:p>
    <w:p w:rsidR="00F37000" w:rsidRPr="00743826" w:rsidRDefault="00956816" w:rsidP="009370E3">
      <w:pPr>
        <w:ind w:firstLine="0"/>
        <w:rPr>
          <w:rFonts w:ascii="Arial" w:hAnsi="Arial" w:cs="Arial"/>
          <w:lang w:val="en-US"/>
        </w:rPr>
      </w:pPr>
      <w:r w:rsidRPr="00956816">
        <w:rPr>
          <w:rFonts w:ascii="Arial" w:hAnsi="Arial" w:cs="Arial"/>
          <w:lang w:val="en-US"/>
        </w:rPr>
        <w:t xml:space="preserve">where </w:t>
      </w:r>
      <w:r w:rsidRPr="00956816">
        <w:rPr>
          <w:rFonts w:ascii="Arial" w:hAnsi="Arial" w:cs="Arial"/>
          <w:i/>
          <w:lang w:val="en-US"/>
        </w:rPr>
        <w:t>R</w:t>
      </w:r>
      <w:r w:rsidRPr="00956816">
        <w:rPr>
          <w:rFonts w:ascii="Arial" w:hAnsi="Arial" w:cs="Arial"/>
          <w:i/>
          <w:vertAlign w:val="subscript"/>
          <w:lang w:val="en-US"/>
        </w:rPr>
        <w:t>n</w:t>
      </w:r>
      <w:r w:rsidRPr="00956816">
        <w:rPr>
          <w:rFonts w:ascii="Arial" w:hAnsi="Arial" w:cs="Arial"/>
          <w:lang w:val="en-US"/>
        </w:rPr>
        <w:t xml:space="preserve"> is the net radiation (W m</w:t>
      </w:r>
      <w:r w:rsidR="00422C77">
        <w:rPr>
          <w:rFonts w:ascii="Arial" w:hAnsi="Arial" w:cs="Arial"/>
          <w:vertAlign w:val="superscript"/>
          <w:lang w:val="en-US"/>
        </w:rPr>
        <w:noBreakHyphen/>
        <w:t>2</w:t>
      </w:r>
      <w:r w:rsidRPr="00956816">
        <w:rPr>
          <w:rFonts w:ascii="Arial" w:hAnsi="Arial" w:cs="Arial"/>
          <w:lang w:val="en-US"/>
        </w:rPr>
        <w:t xml:space="preserve">), </w:t>
      </w:r>
      <w:r w:rsidRPr="00956816">
        <w:rPr>
          <w:rFonts w:ascii="Arial" w:hAnsi="Arial" w:cs="Arial"/>
          <w:i/>
          <w:lang w:val="en-US"/>
        </w:rPr>
        <w:t>H</w:t>
      </w:r>
      <w:r w:rsidRPr="00956816">
        <w:rPr>
          <w:rFonts w:ascii="Arial" w:hAnsi="Arial" w:cs="Arial"/>
          <w:lang w:val="en-US"/>
        </w:rPr>
        <w:t xml:space="preserve"> is the sensible heat flux of canopy to air (W m</w:t>
      </w:r>
      <w:r w:rsidR="00422C77">
        <w:rPr>
          <w:rFonts w:ascii="Arial" w:hAnsi="Arial" w:cs="Arial"/>
          <w:vertAlign w:val="superscript"/>
          <w:lang w:val="en-US"/>
        </w:rPr>
        <w:noBreakHyphen/>
        <w:t>2</w:t>
      </w:r>
      <w:r w:rsidRPr="00956816">
        <w:rPr>
          <w:rFonts w:ascii="Arial" w:hAnsi="Arial" w:cs="Arial"/>
          <w:lang w:val="en-US"/>
        </w:rPr>
        <w:t xml:space="preserve">), </w:t>
      </w:r>
      <w:r w:rsidRPr="00956816">
        <w:rPr>
          <w:rFonts w:ascii="Arial" w:hAnsi="Arial" w:cs="Arial"/>
          <w:i/>
          <w:lang w:val="en-US"/>
        </w:rPr>
        <w:t>λ</w:t>
      </w:r>
      <w:r w:rsidR="00F37000" w:rsidRPr="00743826">
        <w:rPr>
          <w:rFonts w:ascii="Arial" w:hAnsi="Arial" w:cs="Arial"/>
          <w:i/>
          <w:vertAlign w:val="subscript"/>
          <w:lang w:val="en-US"/>
        </w:rPr>
        <w:t>v</w:t>
      </w:r>
      <w:r w:rsidRPr="00956816">
        <w:rPr>
          <w:rFonts w:ascii="Arial" w:hAnsi="Arial" w:cs="Arial"/>
          <w:i/>
          <w:lang w:val="en-US"/>
        </w:rPr>
        <w:t>E</w:t>
      </w:r>
      <w:r w:rsidRPr="00956816">
        <w:rPr>
          <w:rFonts w:ascii="Arial" w:hAnsi="Arial" w:cs="Arial"/>
          <w:lang w:val="en-US"/>
        </w:rPr>
        <w:t xml:space="preserve"> is the latent heat flux to air (W m</w:t>
      </w:r>
      <w:r w:rsidR="00422C77">
        <w:rPr>
          <w:rFonts w:ascii="Arial" w:hAnsi="Arial" w:cs="Arial"/>
          <w:vertAlign w:val="superscript"/>
          <w:lang w:val="en-US"/>
        </w:rPr>
        <w:noBreakHyphen/>
        <w:t>2</w:t>
      </w:r>
      <w:r w:rsidRPr="00956816">
        <w:rPr>
          <w:rFonts w:ascii="Arial" w:hAnsi="Arial" w:cs="Arial"/>
          <w:lang w:val="en-US"/>
        </w:rPr>
        <w:t xml:space="preserve">) with </w:t>
      </w:r>
      <w:r w:rsidRPr="00956816">
        <w:rPr>
          <w:rFonts w:ascii="Arial" w:hAnsi="Arial" w:cs="Arial"/>
          <w:i/>
          <w:lang w:val="en-US"/>
        </w:rPr>
        <w:t>E</w:t>
      </w:r>
      <w:r w:rsidRPr="00956816">
        <w:rPr>
          <w:rFonts w:ascii="Arial" w:hAnsi="Arial" w:cs="Arial"/>
          <w:lang w:val="en-US"/>
        </w:rPr>
        <w:t xml:space="preserve"> being the evaporation rate (kg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xml:space="preserve">) and </w:t>
      </w:r>
      <w:r w:rsidRPr="00956816">
        <w:rPr>
          <w:rFonts w:ascii="Arial" w:hAnsi="Arial" w:cs="Arial"/>
          <w:i/>
          <w:lang w:val="en-US"/>
        </w:rPr>
        <w:t>λ</w:t>
      </w:r>
      <w:r w:rsidR="00F37000" w:rsidRPr="00743826">
        <w:rPr>
          <w:rFonts w:ascii="Arial" w:hAnsi="Arial" w:cs="Arial"/>
          <w:i/>
          <w:vertAlign w:val="subscript"/>
          <w:lang w:val="en-US"/>
        </w:rPr>
        <w:t>v</w:t>
      </w:r>
      <w:r w:rsidRPr="00956816">
        <w:rPr>
          <w:rFonts w:ascii="Arial" w:hAnsi="Arial" w:cs="Arial"/>
          <w:lang w:val="en-US"/>
        </w:rPr>
        <w:t xml:space="preserve"> being latent heat of water vaporization (J kg</w:t>
      </w:r>
      <w:r w:rsidR="00422C77">
        <w:rPr>
          <w:rFonts w:ascii="Arial" w:hAnsi="Arial" w:cs="Arial"/>
          <w:vertAlign w:val="superscript"/>
          <w:lang w:val="en-US"/>
        </w:rPr>
        <w:noBreakHyphen/>
        <w:t>1</w:t>
      </w:r>
      <w:r w:rsidRPr="00956816">
        <w:rPr>
          <w:rFonts w:ascii="Arial" w:hAnsi="Arial" w:cs="Arial"/>
          <w:lang w:val="en-US"/>
        </w:rPr>
        <w:t xml:space="preserve">), and </w:t>
      </w:r>
      <w:r w:rsidRPr="00956816">
        <w:rPr>
          <w:rFonts w:ascii="Arial" w:hAnsi="Arial" w:cs="Arial"/>
          <w:i/>
          <w:lang w:val="en-US"/>
        </w:rPr>
        <w:t>G</w:t>
      </w:r>
      <w:r w:rsidRPr="00956816">
        <w:rPr>
          <w:rFonts w:ascii="Arial" w:hAnsi="Arial" w:cs="Arial"/>
          <w:lang w:val="en-US"/>
        </w:rPr>
        <w:t xml:space="preserve"> is the soil heat flux (W m</w:t>
      </w:r>
      <w:r w:rsidR="00422C77">
        <w:rPr>
          <w:rFonts w:ascii="Arial" w:hAnsi="Arial" w:cs="Arial"/>
          <w:vertAlign w:val="superscript"/>
          <w:lang w:val="en-US"/>
        </w:rPr>
        <w:noBreakHyphen/>
        <w:t>2</w:t>
      </w:r>
      <w:r w:rsidRPr="00956816">
        <w:rPr>
          <w:rFonts w:ascii="Arial" w:hAnsi="Arial" w:cs="Arial"/>
          <w:lang w:val="en-US"/>
        </w:rPr>
        <w:t>). The canopy temperature is directly related to water and energy balance at plant leaves. If a decrease in water availability to leaves decreases the latent heat flux at their surfaces, an incremental sensible heat flux may occur and a t</w:t>
      </w:r>
      <w:r w:rsidR="00283770">
        <w:rPr>
          <w:rFonts w:ascii="Arial" w:hAnsi="Arial" w:cs="Arial"/>
          <w:lang w:val="en-US"/>
        </w:rPr>
        <w:t>emperature</w:t>
      </w:r>
      <w:r w:rsidRPr="00956816">
        <w:rPr>
          <w:rFonts w:ascii="Arial" w:hAnsi="Arial" w:cs="Arial"/>
          <w:lang w:val="en-US"/>
        </w:rPr>
        <w:t xml:space="preserve"> difference between </w:t>
      </w:r>
      <w:r w:rsidR="00283770">
        <w:rPr>
          <w:rFonts w:ascii="Arial" w:hAnsi="Arial" w:cs="Arial"/>
          <w:lang w:val="en-US"/>
        </w:rPr>
        <w:t>canopy</w:t>
      </w:r>
      <w:r w:rsidRPr="00956816">
        <w:rPr>
          <w:rFonts w:ascii="Arial" w:hAnsi="Arial" w:cs="Arial"/>
          <w:lang w:val="en-US"/>
        </w:rPr>
        <w:t xml:space="preserve"> and air is created. A direct effect of stomatal closure is the increase of canopy temperature as transpiration rate and energy dissipation are reduced (GROSSNICKLE; RUSSEL, 1991).</w:t>
      </w:r>
    </w:p>
    <w:p w:rsidR="00564121" w:rsidRPr="00743826" w:rsidRDefault="0037783A" w:rsidP="00F37000">
      <w:pPr>
        <w:rPr>
          <w:rFonts w:ascii="Arial" w:hAnsi="Arial" w:cs="Arial"/>
          <w:lang w:val="en-US"/>
        </w:rPr>
      </w:pPr>
      <w:r>
        <w:rPr>
          <w:rStyle w:val="hps"/>
          <w:rFonts w:ascii="Arial" w:hAnsi="Arial" w:cs="Arial"/>
          <w:lang w:val="en-US"/>
        </w:rPr>
        <w:t>Monitoring</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Pr>
          <w:rStyle w:val="hps"/>
          <w:rFonts w:ascii="Arial" w:hAnsi="Arial" w:cs="Arial"/>
          <w:lang w:val="en-US"/>
        </w:rPr>
        <w:t>direct responses</w:t>
      </w:r>
      <w:r>
        <w:rPr>
          <w:rFonts w:ascii="Arial" w:hAnsi="Arial" w:cs="Arial"/>
          <w:lang w:val="en-US"/>
        </w:rPr>
        <w:t xml:space="preserve"> </w:t>
      </w:r>
      <w:r>
        <w:rPr>
          <w:rStyle w:val="hps"/>
          <w:rFonts w:ascii="Arial" w:hAnsi="Arial" w:cs="Arial"/>
          <w:lang w:val="en-US"/>
        </w:rPr>
        <w:t>of crops</w:t>
      </w:r>
      <w:r>
        <w:rPr>
          <w:rFonts w:ascii="Arial" w:hAnsi="Arial" w:cs="Arial"/>
          <w:lang w:val="en-US"/>
        </w:rPr>
        <w:t xml:space="preserve"> </w:t>
      </w:r>
      <w:r>
        <w:rPr>
          <w:rStyle w:val="hps"/>
          <w:rFonts w:ascii="Arial" w:hAnsi="Arial" w:cs="Arial"/>
          <w:lang w:val="en-US"/>
        </w:rPr>
        <w:t>to</w:t>
      </w:r>
      <w:r>
        <w:rPr>
          <w:rFonts w:ascii="Arial" w:hAnsi="Arial" w:cs="Arial"/>
          <w:lang w:val="en-US"/>
        </w:rPr>
        <w:t xml:space="preserve"> </w:t>
      </w:r>
      <w:r>
        <w:rPr>
          <w:rStyle w:val="hps"/>
          <w:rFonts w:ascii="Arial" w:hAnsi="Arial" w:cs="Arial"/>
          <w:lang w:val="en-US"/>
        </w:rPr>
        <w:t>water shortage</w:t>
      </w:r>
      <w:r>
        <w:rPr>
          <w:rFonts w:ascii="Arial" w:hAnsi="Arial" w:cs="Arial"/>
          <w:lang w:val="en-US"/>
        </w:rPr>
        <w:t xml:space="preserve"> </w:t>
      </w:r>
      <w:r>
        <w:rPr>
          <w:rStyle w:val="hps"/>
          <w:rFonts w:ascii="Arial" w:hAnsi="Arial" w:cs="Arial"/>
          <w:lang w:val="en-US"/>
        </w:rPr>
        <w:t>by observing</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sidR="00283770">
        <w:rPr>
          <w:rFonts w:ascii="Arial" w:hAnsi="Arial" w:cs="Arial"/>
          <w:lang w:val="en-US"/>
        </w:rPr>
        <w:t xml:space="preserve">leave </w:t>
      </w:r>
      <w:r w:rsidR="002C2806" w:rsidRPr="00743826">
        <w:rPr>
          <w:rStyle w:val="hps"/>
          <w:rFonts w:ascii="Arial" w:hAnsi="Arial" w:cs="Arial"/>
          <w:lang w:val="en-US"/>
        </w:rPr>
        <w:t>temperature</w:t>
      </w:r>
      <w:r>
        <w:rPr>
          <w:rFonts w:ascii="Arial" w:hAnsi="Arial" w:cs="Arial"/>
          <w:lang w:val="en-US"/>
        </w:rPr>
        <w:t xml:space="preserve"> </w:t>
      </w:r>
      <w:r>
        <w:rPr>
          <w:rStyle w:val="hps"/>
          <w:rFonts w:ascii="Arial" w:hAnsi="Arial" w:cs="Arial"/>
          <w:lang w:val="en-US"/>
        </w:rPr>
        <w:t>allows</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Pr>
          <w:rStyle w:val="hps"/>
          <w:rFonts w:ascii="Arial" w:hAnsi="Arial" w:cs="Arial"/>
          <w:lang w:val="en-US"/>
        </w:rPr>
        <w:t>early detection of</w:t>
      </w:r>
      <w:r>
        <w:rPr>
          <w:rFonts w:ascii="Arial" w:hAnsi="Arial" w:cs="Arial"/>
          <w:lang w:val="en-US"/>
        </w:rPr>
        <w:t xml:space="preserve"> </w:t>
      </w:r>
      <w:r>
        <w:rPr>
          <w:rStyle w:val="hps"/>
          <w:rFonts w:ascii="Arial" w:hAnsi="Arial" w:cs="Arial"/>
          <w:lang w:val="en-US"/>
        </w:rPr>
        <w:t>water stress conditions</w:t>
      </w:r>
      <w:r>
        <w:rPr>
          <w:rFonts w:ascii="Arial" w:hAnsi="Arial" w:cs="Arial"/>
          <w:lang w:val="en-US"/>
        </w:rPr>
        <w:t xml:space="preserve">. </w:t>
      </w:r>
      <w:r w:rsidR="00283770">
        <w:rPr>
          <w:rStyle w:val="hps"/>
          <w:rFonts w:ascii="Arial" w:hAnsi="Arial" w:cs="Arial"/>
          <w:lang w:val="en-US"/>
        </w:rPr>
        <w:t>I</w:t>
      </w:r>
      <w:r w:rsidR="002C2806" w:rsidRPr="00743826">
        <w:rPr>
          <w:rStyle w:val="hps"/>
          <w:rFonts w:ascii="Arial" w:hAnsi="Arial" w:cs="Arial"/>
          <w:lang w:val="en-US"/>
        </w:rPr>
        <w:t>nfrared thermometry</w:t>
      </w:r>
      <w:r>
        <w:rPr>
          <w:rFonts w:ascii="Arial" w:hAnsi="Arial" w:cs="Arial"/>
          <w:lang w:val="en-US"/>
        </w:rPr>
        <w:t xml:space="preserve"> </w:t>
      </w:r>
      <w:r>
        <w:rPr>
          <w:rStyle w:val="hps"/>
          <w:rFonts w:ascii="Arial" w:hAnsi="Arial" w:cs="Arial"/>
          <w:lang w:val="en-US"/>
        </w:rPr>
        <w:lastRenderedPageBreak/>
        <w:t>is</w:t>
      </w:r>
      <w:r>
        <w:rPr>
          <w:rFonts w:ascii="Arial" w:hAnsi="Arial" w:cs="Arial"/>
          <w:lang w:val="en-US"/>
        </w:rPr>
        <w:t xml:space="preserve"> </w:t>
      </w:r>
      <w:r>
        <w:rPr>
          <w:rStyle w:val="hps"/>
          <w:rFonts w:ascii="Arial" w:hAnsi="Arial" w:cs="Arial"/>
          <w:lang w:val="en-US"/>
        </w:rPr>
        <w:t>a</w:t>
      </w:r>
      <w:r>
        <w:rPr>
          <w:rFonts w:ascii="Arial" w:hAnsi="Arial" w:cs="Arial"/>
          <w:lang w:val="en-US"/>
        </w:rPr>
        <w:t xml:space="preserve">n </w:t>
      </w:r>
      <w:r>
        <w:rPr>
          <w:rStyle w:val="hps"/>
          <w:rFonts w:ascii="Arial" w:hAnsi="Arial" w:cs="Arial"/>
          <w:lang w:val="en-US"/>
        </w:rPr>
        <w:t>accurate</w:t>
      </w:r>
      <w:r>
        <w:rPr>
          <w:rFonts w:ascii="Arial" w:hAnsi="Arial" w:cs="Arial"/>
          <w:lang w:val="en-US"/>
        </w:rPr>
        <w:t xml:space="preserve"> </w:t>
      </w:r>
      <w:r>
        <w:rPr>
          <w:rStyle w:val="hps"/>
          <w:rFonts w:ascii="Arial" w:hAnsi="Arial" w:cs="Arial"/>
          <w:lang w:val="en-US"/>
        </w:rPr>
        <w:t>technique</w:t>
      </w:r>
      <w:r>
        <w:rPr>
          <w:rFonts w:ascii="Arial" w:hAnsi="Arial" w:cs="Arial"/>
          <w:lang w:val="en-US"/>
        </w:rPr>
        <w:t xml:space="preserve"> </w:t>
      </w:r>
      <w:r>
        <w:rPr>
          <w:rStyle w:val="hps"/>
          <w:rFonts w:ascii="Arial" w:hAnsi="Arial" w:cs="Arial"/>
          <w:lang w:val="en-US"/>
        </w:rPr>
        <w:t>for measuring</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sidR="00283770">
        <w:rPr>
          <w:rFonts w:ascii="Arial" w:hAnsi="Arial" w:cs="Arial"/>
          <w:lang w:val="en-US"/>
        </w:rPr>
        <w:t xml:space="preserve">leaf </w:t>
      </w:r>
      <w:r w:rsidR="002C2806" w:rsidRPr="00743826">
        <w:rPr>
          <w:rStyle w:val="hps"/>
          <w:rFonts w:ascii="Arial" w:hAnsi="Arial" w:cs="Arial"/>
          <w:lang w:val="en-US"/>
        </w:rPr>
        <w:t>temperature</w:t>
      </w:r>
      <w:r>
        <w:rPr>
          <w:rStyle w:val="hps"/>
          <w:rFonts w:ascii="Arial" w:hAnsi="Arial" w:cs="Arial"/>
          <w:lang w:val="en-US"/>
        </w:rPr>
        <w:t>.</w:t>
      </w:r>
      <w:r>
        <w:rPr>
          <w:rFonts w:ascii="Arial" w:hAnsi="Arial" w:cs="Arial"/>
          <w:lang w:val="en-US"/>
        </w:rPr>
        <w:t xml:space="preserve"> </w:t>
      </w:r>
      <w:r>
        <w:rPr>
          <w:rStyle w:val="hps"/>
          <w:rFonts w:ascii="Arial" w:hAnsi="Arial" w:cs="Arial"/>
          <w:lang w:val="en-US"/>
        </w:rPr>
        <w:t>Infrared</w:t>
      </w:r>
      <w:r>
        <w:rPr>
          <w:rFonts w:ascii="Arial" w:hAnsi="Arial" w:cs="Arial"/>
          <w:lang w:val="en-US"/>
        </w:rPr>
        <w:t xml:space="preserve"> </w:t>
      </w:r>
      <w:r>
        <w:rPr>
          <w:rStyle w:val="hps"/>
          <w:rFonts w:ascii="Arial" w:hAnsi="Arial" w:cs="Arial"/>
          <w:lang w:val="en-US"/>
        </w:rPr>
        <w:t>temperature</w:t>
      </w:r>
      <w:r>
        <w:rPr>
          <w:rFonts w:ascii="Arial" w:hAnsi="Arial" w:cs="Arial"/>
          <w:lang w:val="en-US"/>
        </w:rPr>
        <w:t xml:space="preserve"> measurements </w:t>
      </w:r>
      <w:r>
        <w:rPr>
          <w:rStyle w:val="hps"/>
          <w:rFonts w:ascii="Arial" w:hAnsi="Arial" w:cs="Arial"/>
          <w:lang w:val="en-US"/>
        </w:rPr>
        <w:t>of leaves</w:t>
      </w:r>
      <w:r>
        <w:rPr>
          <w:rFonts w:ascii="Arial" w:hAnsi="Arial" w:cs="Arial"/>
          <w:lang w:val="en-US"/>
        </w:rPr>
        <w:t xml:space="preserve"> </w:t>
      </w:r>
      <w:r>
        <w:rPr>
          <w:rStyle w:val="hps"/>
          <w:rFonts w:ascii="Arial" w:hAnsi="Arial" w:cs="Arial"/>
          <w:lang w:val="en-US"/>
        </w:rPr>
        <w:t>are robust</w:t>
      </w:r>
      <w:r>
        <w:rPr>
          <w:rFonts w:ascii="Arial" w:hAnsi="Arial" w:cs="Arial"/>
          <w:lang w:val="en-US"/>
        </w:rPr>
        <w:t xml:space="preserve">, </w:t>
      </w:r>
      <w:r>
        <w:rPr>
          <w:rStyle w:val="hps"/>
          <w:rFonts w:ascii="Arial" w:hAnsi="Arial" w:cs="Arial"/>
          <w:lang w:val="en-US"/>
        </w:rPr>
        <w:t>noninvasive</w:t>
      </w:r>
      <w:r>
        <w:rPr>
          <w:rFonts w:ascii="Arial" w:hAnsi="Arial" w:cs="Arial"/>
          <w:lang w:val="en-US"/>
        </w:rPr>
        <w:t xml:space="preserve">, </w:t>
      </w:r>
      <w:r>
        <w:rPr>
          <w:rStyle w:val="hps"/>
          <w:rFonts w:ascii="Arial" w:hAnsi="Arial" w:cs="Arial"/>
          <w:lang w:val="en-US"/>
        </w:rPr>
        <w:t>nondestructive</w:t>
      </w:r>
      <w:r>
        <w:rPr>
          <w:rFonts w:ascii="Arial" w:hAnsi="Arial" w:cs="Arial"/>
          <w:lang w:val="en-US"/>
        </w:rPr>
        <w:t xml:space="preserve"> </w:t>
      </w:r>
      <w:r>
        <w:rPr>
          <w:rStyle w:val="hps"/>
          <w:rFonts w:ascii="Arial" w:hAnsi="Arial" w:cs="Arial"/>
          <w:lang w:val="en-US"/>
        </w:rPr>
        <w:t>and</w:t>
      </w:r>
      <w:r>
        <w:rPr>
          <w:rFonts w:ascii="Arial" w:hAnsi="Arial" w:cs="Arial"/>
          <w:lang w:val="en-US"/>
        </w:rPr>
        <w:t xml:space="preserve"> automated, </w:t>
      </w:r>
      <w:r>
        <w:rPr>
          <w:rStyle w:val="hps"/>
          <w:rFonts w:ascii="Arial" w:hAnsi="Arial" w:cs="Arial"/>
          <w:lang w:val="en-US"/>
        </w:rPr>
        <w:t>thus</w:t>
      </w:r>
      <w:r>
        <w:rPr>
          <w:rFonts w:ascii="Arial" w:hAnsi="Arial" w:cs="Arial"/>
          <w:lang w:val="en-US"/>
        </w:rPr>
        <w:t xml:space="preserve"> </w:t>
      </w:r>
      <w:r>
        <w:rPr>
          <w:rStyle w:val="hps"/>
          <w:rFonts w:ascii="Arial" w:hAnsi="Arial" w:cs="Arial"/>
          <w:lang w:val="en-US"/>
        </w:rPr>
        <w:t>promising</w:t>
      </w:r>
      <w:r>
        <w:rPr>
          <w:rFonts w:ascii="Arial" w:hAnsi="Arial" w:cs="Arial"/>
          <w:lang w:val="en-US"/>
        </w:rPr>
        <w:t xml:space="preserve"> </w:t>
      </w:r>
      <w:r w:rsidR="00283770">
        <w:rPr>
          <w:rFonts w:ascii="Arial" w:hAnsi="Arial" w:cs="Arial"/>
          <w:lang w:val="en-US"/>
        </w:rPr>
        <w:t xml:space="preserve">for </w:t>
      </w:r>
      <w:r>
        <w:rPr>
          <w:rStyle w:val="hps"/>
          <w:rFonts w:ascii="Arial" w:hAnsi="Arial" w:cs="Arial"/>
          <w:lang w:val="en-US"/>
        </w:rPr>
        <w:t>measur</w:t>
      </w:r>
      <w:r w:rsidR="00283770">
        <w:rPr>
          <w:rStyle w:val="hps"/>
          <w:rFonts w:ascii="Arial" w:hAnsi="Arial" w:cs="Arial"/>
          <w:lang w:val="en-US"/>
        </w:rPr>
        <w:t>ing</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sidR="00B43AA3">
        <w:rPr>
          <w:rFonts w:ascii="Arial" w:hAnsi="Arial" w:cs="Arial"/>
          <w:lang w:val="en-US"/>
        </w:rPr>
        <w:t xml:space="preserve">crop </w:t>
      </w:r>
      <w:r w:rsidR="002C2806" w:rsidRPr="00743826">
        <w:rPr>
          <w:rStyle w:val="hps"/>
          <w:rFonts w:ascii="Arial" w:hAnsi="Arial" w:cs="Arial"/>
          <w:lang w:val="en-US"/>
        </w:rPr>
        <w:t>water</w:t>
      </w:r>
      <w:r>
        <w:rPr>
          <w:rFonts w:ascii="Arial" w:hAnsi="Arial" w:cs="Arial"/>
          <w:lang w:val="en-US"/>
        </w:rPr>
        <w:t xml:space="preserve"> </w:t>
      </w:r>
      <w:r>
        <w:rPr>
          <w:rStyle w:val="hps"/>
          <w:rFonts w:ascii="Arial" w:hAnsi="Arial" w:cs="Arial"/>
          <w:lang w:val="en-US"/>
        </w:rPr>
        <w:t xml:space="preserve">status </w:t>
      </w:r>
      <w:r>
        <w:rPr>
          <w:rFonts w:ascii="Arial" w:hAnsi="Arial" w:cs="Arial"/>
          <w:lang w:val="en-US"/>
        </w:rPr>
        <w:t>(JACKSON; REGINATO; IDSO, 1977).</w:t>
      </w:r>
      <w:del w:id="153" w:author="Quirijn" w:date="2011-06-22T10:09:00Z">
        <w:r w:rsidDel="004B5A67">
          <w:rPr>
            <w:rFonts w:ascii="Arial" w:hAnsi="Arial" w:cs="Arial"/>
            <w:lang w:val="en-US"/>
          </w:rPr>
          <w:delText xml:space="preserve">  </w:delText>
        </w:r>
      </w:del>
      <w:ins w:id="154" w:author="Quirijn" w:date="2011-06-22T10:09:00Z">
        <w:r w:rsidR="004B5A67">
          <w:rPr>
            <w:rFonts w:ascii="Arial" w:hAnsi="Arial" w:cs="Arial"/>
            <w:lang w:val="en-US"/>
          </w:rPr>
          <w:t xml:space="preserve"> </w:t>
        </w:r>
      </w:ins>
    </w:p>
    <w:p w:rsidR="0019678A" w:rsidRPr="00743826" w:rsidRDefault="00B43AA3" w:rsidP="0019678A">
      <w:pPr>
        <w:rPr>
          <w:rFonts w:ascii="Arial" w:eastAsia="Times New Roman" w:hAnsi="Arial" w:cs="Arial"/>
          <w:szCs w:val="24"/>
          <w:lang w:val="en-US" w:eastAsia="nl-NL"/>
        </w:rPr>
      </w:pPr>
      <w:r>
        <w:rPr>
          <w:rFonts w:ascii="Arial" w:hAnsi="Arial" w:cs="Arial"/>
          <w:lang w:val="en-US"/>
        </w:rPr>
        <w:t>The use of i</w:t>
      </w:r>
      <w:r w:rsidR="0037783A">
        <w:rPr>
          <w:rFonts w:ascii="Arial" w:hAnsi="Arial" w:cs="Arial"/>
          <w:lang w:val="en-US"/>
        </w:rPr>
        <w:t xml:space="preserve">nfrared thermometers to monitor canopy temperature </w:t>
      </w:r>
      <w:r>
        <w:rPr>
          <w:rFonts w:ascii="Arial" w:hAnsi="Arial" w:cs="Arial"/>
          <w:lang w:val="en-US"/>
        </w:rPr>
        <w:t>has been described by many authors</w:t>
      </w:r>
      <w:r w:rsidR="0037783A">
        <w:rPr>
          <w:rFonts w:ascii="Arial" w:hAnsi="Arial" w:cs="Arial"/>
          <w:lang w:val="en-US"/>
        </w:rPr>
        <w:t xml:space="preserve"> (JACKSON et al., 1981; HATFIELD et al., 1990; WANJURA; MAHAN, 1994; PINTER et al., 2003; PETERS; EVETT, 2004; MAHAN; YEATER, 2008). Leaf temperature or canopy temperature is used as a quantitative indicator of plant water stress (BROWN; ESCOMBE, 1905 apud JONES, 2004; GUILIONI et al., 2008). </w:t>
      </w:r>
      <w:r>
        <w:rPr>
          <w:rFonts w:ascii="Arial" w:hAnsi="Arial" w:cs="Arial"/>
          <w:lang w:val="en-US"/>
        </w:rPr>
        <w:t xml:space="preserve">Efforts have been made to correlate </w:t>
      </w:r>
      <w:r w:rsidR="0037783A">
        <w:rPr>
          <w:rFonts w:ascii="Arial" w:eastAsia="Times New Roman" w:hAnsi="Arial" w:cs="Arial"/>
          <w:szCs w:val="24"/>
          <w:lang w:val="en-US" w:eastAsia="nl-NL"/>
        </w:rPr>
        <w:t>leaf or cano</w:t>
      </w:r>
      <w:r>
        <w:rPr>
          <w:rFonts w:ascii="Arial" w:eastAsia="Times New Roman" w:hAnsi="Arial" w:cs="Arial"/>
          <w:szCs w:val="24"/>
          <w:lang w:val="en-US" w:eastAsia="nl-NL"/>
        </w:rPr>
        <w:t>p</w:t>
      </w:r>
      <w:r w:rsidR="0019678A" w:rsidRPr="00743826">
        <w:rPr>
          <w:rFonts w:ascii="Arial" w:eastAsia="Times New Roman" w:hAnsi="Arial" w:cs="Arial"/>
          <w:szCs w:val="24"/>
          <w:lang w:val="en-US" w:eastAsia="nl-NL"/>
        </w:rPr>
        <w:t xml:space="preserve">y temperature </w:t>
      </w:r>
      <w:r>
        <w:rPr>
          <w:rFonts w:ascii="Arial" w:eastAsia="Times New Roman" w:hAnsi="Arial" w:cs="Arial"/>
          <w:szCs w:val="24"/>
          <w:lang w:val="en-US" w:eastAsia="nl-NL"/>
        </w:rPr>
        <w:t>and</w:t>
      </w:r>
      <w:r w:rsidR="0037783A">
        <w:rPr>
          <w:rFonts w:ascii="Arial" w:eastAsia="Times New Roman" w:hAnsi="Arial" w:cs="Arial"/>
          <w:szCs w:val="24"/>
          <w:lang w:val="en-US" w:eastAsia="nl-NL"/>
        </w:rPr>
        <w:t xml:space="preserve"> plant water stress conditions in order to provide, for example, irrigation </w:t>
      </w:r>
      <w:r>
        <w:rPr>
          <w:rFonts w:ascii="Arial" w:eastAsia="Times New Roman" w:hAnsi="Arial" w:cs="Arial"/>
          <w:szCs w:val="24"/>
          <w:lang w:val="en-US" w:eastAsia="nl-NL"/>
        </w:rPr>
        <w:t>guidelines</w:t>
      </w:r>
      <w:r w:rsidR="0037783A">
        <w:rPr>
          <w:rFonts w:ascii="Arial" w:eastAsia="Times New Roman" w:hAnsi="Arial" w:cs="Arial"/>
          <w:szCs w:val="24"/>
          <w:lang w:val="en-US" w:eastAsia="nl-NL"/>
        </w:rPr>
        <w:t xml:space="preserve">. </w:t>
      </w:r>
      <w:r>
        <w:rPr>
          <w:rFonts w:ascii="Arial" w:eastAsia="Times New Roman" w:hAnsi="Arial" w:cs="Arial"/>
          <w:szCs w:val="24"/>
          <w:lang w:val="en-US" w:eastAsia="nl-NL"/>
        </w:rPr>
        <w:t>Stress indices have been proposed</w:t>
      </w:r>
      <w:r w:rsidR="0037783A">
        <w:rPr>
          <w:rFonts w:ascii="Arial" w:eastAsia="Times New Roman" w:hAnsi="Arial" w:cs="Arial"/>
          <w:szCs w:val="24"/>
          <w:lang w:val="en-US" w:eastAsia="nl-NL"/>
        </w:rPr>
        <w:t xml:space="preserve"> </w:t>
      </w:r>
      <w:r w:rsidR="0037783A">
        <w:rPr>
          <w:rFonts w:ascii="Arial" w:hAnsi="Arial" w:cs="Arial"/>
          <w:lang w:val="en-US"/>
        </w:rPr>
        <w:t>(JACKSON; REGINATO; IDSO, 1977; CLAWSON; BLAD, 1982; IDSO et al., 1981; JACKSON et al., 1981; MORAN et al., 1994)</w:t>
      </w:r>
      <w:r>
        <w:rPr>
          <w:rFonts w:ascii="Arial" w:hAnsi="Arial" w:cs="Arial"/>
          <w:lang w:val="en-US"/>
        </w:rPr>
        <w:t xml:space="preserve">, </w:t>
      </w:r>
      <w:r w:rsidR="0037783A">
        <w:rPr>
          <w:rFonts w:ascii="Arial" w:hAnsi="Arial" w:cs="Arial"/>
          <w:lang w:val="en-US"/>
        </w:rPr>
        <w:t xml:space="preserve">directly or empirically related </w:t>
      </w:r>
      <w:r>
        <w:rPr>
          <w:rFonts w:ascii="Arial" w:hAnsi="Arial" w:cs="Arial"/>
          <w:lang w:val="en-US"/>
        </w:rPr>
        <w:t>to</w:t>
      </w:r>
      <w:r w:rsidR="0037783A">
        <w:rPr>
          <w:rFonts w:ascii="Arial" w:hAnsi="Arial" w:cs="Arial"/>
          <w:lang w:val="en-US"/>
        </w:rPr>
        <w:t xml:space="preserve"> stomatal conductance which is the key physiological parameter linked </w:t>
      </w:r>
      <w:r>
        <w:rPr>
          <w:rFonts w:ascii="Arial" w:hAnsi="Arial" w:cs="Arial"/>
          <w:lang w:val="en-US"/>
        </w:rPr>
        <w:t>to</w:t>
      </w:r>
      <w:r w:rsidR="0037783A">
        <w:rPr>
          <w:rFonts w:ascii="Arial" w:hAnsi="Arial" w:cs="Arial"/>
          <w:lang w:val="en-US"/>
        </w:rPr>
        <w:t xml:space="preserve"> plant water status. More recently</w:t>
      </w:r>
      <w:r>
        <w:rPr>
          <w:rFonts w:ascii="Arial" w:hAnsi="Arial" w:cs="Arial"/>
          <w:lang w:val="en-US"/>
        </w:rPr>
        <w:t>,</w:t>
      </w:r>
      <w:r w:rsidR="00D10B18" w:rsidRPr="00743826">
        <w:rPr>
          <w:rFonts w:ascii="Arial" w:hAnsi="Arial" w:cs="Arial"/>
          <w:lang w:val="en-US"/>
        </w:rPr>
        <w:t xml:space="preserve"> </w:t>
      </w:r>
      <w:r>
        <w:rPr>
          <w:rFonts w:ascii="Arial" w:hAnsi="Arial" w:cs="Arial"/>
          <w:lang w:val="en-US"/>
        </w:rPr>
        <w:t xml:space="preserve">several </w:t>
      </w:r>
      <w:r w:rsidR="0037783A">
        <w:rPr>
          <w:rFonts w:ascii="Arial" w:hAnsi="Arial" w:cs="Arial"/>
          <w:lang w:val="en-US"/>
        </w:rPr>
        <w:t xml:space="preserve">studies have been </w:t>
      </w:r>
      <w:r>
        <w:rPr>
          <w:rFonts w:ascii="Arial" w:hAnsi="Arial" w:cs="Arial"/>
          <w:lang w:val="en-US"/>
        </w:rPr>
        <w:t xml:space="preserve">reported on the use of </w:t>
      </w:r>
      <w:r w:rsidR="0037783A">
        <w:rPr>
          <w:rFonts w:ascii="Arial" w:hAnsi="Arial" w:cs="Arial"/>
          <w:lang w:val="en-US"/>
        </w:rPr>
        <w:t>infrared thermometry and therm</w:t>
      </w:r>
      <w:r>
        <w:rPr>
          <w:rFonts w:ascii="Arial" w:hAnsi="Arial" w:cs="Arial"/>
          <w:lang w:val="en-US"/>
        </w:rPr>
        <w:t>al</w:t>
      </w:r>
      <w:r w:rsidR="0037783A">
        <w:rPr>
          <w:rFonts w:ascii="Arial" w:hAnsi="Arial" w:cs="Arial"/>
          <w:lang w:val="en-US"/>
        </w:rPr>
        <w:t xml:space="preserve"> image</w:t>
      </w:r>
      <w:r>
        <w:rPr>
          <w:rFonts w:ascii="Arial" w:hAnsi="Arial" w:cs="Arial"/>
          <w:lang w:val="en-US"/>
        </w:rPr>
        <w:t>s</w:t>
      </w:r>
      <w:r w:rsidR="00554A3E" w:rsidRPr="00743826">
        <w:rPr>
          <w:rFonts w:ascii="Arial" w:hAnsi="Arial" w:cs="Arial"/>
          <w:lang w:val="en-US"/>
        </w:rPr>
        <w:t xml:space="preserve"> to</w:t>
      </w:r>
      <w:r w:rsidR="0037783A">
        <w:rPr>
          <w:rFonts w:ascii="Arial" w:hAnsi="Arial" w:cs="Arial"/>
          <w:lang w:val="en-US"/>
        </w:rPr>
        <w:t xml:space="preserve"> directly estimate stomatal resistance to water </w:t>
      </w:r>
      <w:r w:rsidR="001054A2">
        <w:rPr>
          <w:rFonts w:ascii="Arial" w:hAnsi="Arial" w:cs="Arial"/>
          <w:lang w:val="en-US"/>
        </w:rPr>
        <w:t>vapor</w:t>
      </w:r>
      <w:r>
        <w:rPr>
          <w:rFonts w:ascii="Arial" w:hAnsi="Arial" w:cs="Arial"/>
          <w:lang w:val="en-US"/>
        </w:rPr>
        <w:t xml:space="preserve"> flux</w:t>
      </w:r>
      <w:r w:rsidR="00554A3E" w:rsidRPr="00743826">
        <w:rPr>
          <w:rFonts w:ascii="Arial" w:hAnsi="Arial" w:cs="Arial"/>
          <w:lang w:val="en-US"/>
        </w:rPr>
        <w:t xml:space="preserve"> (JONES, 1999; JONES et al., 2002; LEINONEN et al., 2006).</w:t>
      </w:r>
    </w:p>
    <w:p w:rsidR="00B03DE6" w:rsidRPr="00743826" w:rsidRDefault="0037783A" w:rsidP="00F37000">
      <w:pPr>
        <w:rPr>
          <w:rFonts w:ascii="Arial" w:hAnsi="Arial" w:cs="Arial"/>
          <w:lang w:val="en-US"/>
        </w:rPr>
      </w:pPr>
      <w:r>
        <w:rPr>
          <w:rFonts w:ascii="Arial" w:hAnsi="Arial" w:cs="Arial"/>
          <w:lang w:val="en-US"/>
        </w:rPr>
        <w:t xml:space="preserve">Idso, Jackson and Reginato (1977) and Jackson, Reginato and Idso (1977) </w:t>
      </w:r>
      <w:r w:rsidR="00B43AA3">
        <w:rPr>
          <w:rFonts w:ascii="Arial" w:hAnsi="Arial" w:cs="Arial"/>
          <w:lang w:val="en-US"/>
        </w:rPr>
        <w:t>included</w:t>
      </w:r>
      <w:r>
        <w:rPr>
          <w:rFonts w:ascii="Arial" w:hAnsi="Arial" w:cs="Arial"/>
          <w:lang w:val="en-US"/>
        </w:rPr>
        <w:t xml:space="preserve"> the temperature difference between canopy </w:t>
      </w:r>
      <w:r w:rsidR="00B43AA3">
        <w:rPr>
          <w:rFonts w:ascii="Arial" w:hAnsi="Arial" w:cs="Arial"/>
          <w:lang w:val="en-US"/>
        </w:rPr>
        <w:t>(</w:t>
      </w:r>
      <w:r w:rsidR="00554A3E" w:rsidRPr="00743826">
        <w:rPr>
          <w:rFonts w:ascii="Arial" w:hAnsi="Arial" w:cs="Arial"/>
          <w:lang w:val="en-US"/>
        </w:rPr>
        <w:t>measu</w:t>
      </w:r>
      <w:r>
        <w:rPr>
          <w:rFonts w:ascii="Arial" w:hAnsi="Arial" w:cs="Arial"/>
          <w:lang w:val="en-US"/>
        </w:rPr>
        <w:t>red with infrared thermometers</w:t>
      </w:r>
      <w:r w:rsidR="00B43AA3">
        <w:rPr>
          <w:rFonts w:ascii="Arial" w:hAnsi="Arial" w:cs="Arial"/>
          <w:lang w:val="en-US"/>
        </w:rPr>
        <w:t>)</w:t>
      </w:r>
      <w:r w:rsidR="00554A3E" w:rsidRPr="00743826">
        <w:rPr>
          <w:rFonts w:ascii="Arial" w:hAnsi="Arial" w:cs="Arial"/>
          <w:lang w:val="en-US"/>
        </w:rPr>
        <w:t xml:space="preserve"> and air </w:t>
      </w:r>
      <w:r w:rsidR="00B43AA3">
        <w:rPr>
          <w:rFonts w:ascii="Arial" w:hAnsi="Arial" w:cs="Arial"/>
          <w:lang w:val="en-US"/>
        </w:rPr>
        <w:t>in</w:t>
      </w:r>
      <w:r>
        <w:rPr>
          <w:rFonts w:ascii="Arial" w:hAnsi="Arial" w:cs="Arial"/>
          <w:lang w:val="en-US"/>
        </w:rPr>
        <w:t xml:space="preserve"> an index of plant water status</w:t>
      </w:r>
      <w:r w:rsidR="00B43AA3">
        <w:rPr>
          <w:rFonts w:ascii="Arial" w:hAnsi="Arial" w:cs="Arial"/>
          <w:lang w:val="en-US"/>
        </w:rPr>
        <w:t>, the</w:t>
      </w:r>
      <w:r>
        <w:rPr>
          <w:rFonts w:ascii="Arial" w:hAnsi="Arial" w:cs="Arial"/>
          <w:lang w:val="en-US"/>
        </w:rPr>
        <w:t xml:space="preserve"> Stress-Degree-Index. Their objective was to develop a technique to remotely evaluate plant water status using a small number of measurements. They supposed that environmental parameters such as </w:t>
      </w:r>
      <w:r w:rsidR="001054A2">
        <w:rPr>
          <w:rFonts w:ascii="Arial" w:hAnsi="Arial" w:cs="Arial"/>
          <w:lang w:val="en-US"/>
        </w:rPr>
        <w:t>vapor</w:t>
      </w:r>
      <w:r w:rsidR="00554A3E" w:rsidRPr="00743826">
        <w:rPr>
          <w:rFonts w:ascii="Arial" w:hAnsi="Arial" w:cs="Arial"/>
          <w:lang w:val="en-US"/>
        </w:rPr>
        <w:t xml:space="preserve"> pressure deficit, </w:t>
      </w:r>
      <w:r>
        <w:rPr>
          <w:rFonts w:ascii="Arial" w:hAnsi="Arial" w:cs="Arial"/>
          <w:lang w:val="en-US"/>
        </w:rPr>
        <w:t xml:space="preserve">net radiation and wind </w:t>
      </w:r>
      <w:r w:rsidR="00B43AA3">
        <w:rPr>
          <w:rFonts w:ascii="Arial" w:hAnsi="Arial" w:cs="Arial"/>
          <w:lang w:val="en-US"/>
        </w:rPr>
        <w:t xml:space="preserve">speed </w:t>
      </w:r>
      <w:r w:rsidR="00554A3E" w:rsidRPr="00743826">
        <w:rPr>
          <w:rFonts w:ascii="Arial" w:hAnsi="Arial" w:cs="Arial"/>
          <w:lang w:val="en-US"/>
        </w:rPr>
        <w:t xml:space="preserve">would be </w:t>
      </w:r>
      <w:r>
        <w:rPr>
          <w:rFonts w:ascii="Arial" w:hAnsi="Arial" w:cs="Arial"/>
          <w:lang w:val="en-US"/>
        </w:rPr>
        <w:t xml:space="preserve">largely manifested in the temperature difference. </w:t>
      </w:r>
    </w:p>
    <w:p w:rsidR="00306DE2" w:rsidRPr="00743826" w:rsidRDefault="0037783A" w:rsidP="00306DE2">
      <w:pPr>
        <w:rPr>
          <w:rFonts w:ascii="Arial" w:hAnsi="Arial" w:cs="Arial"/>
          <w:lang w:val="en-US"/>
        </w:rPr>
      </w:pPr>
      <w:r>
        <w:rPr>
          <w:rFonts w:ascii="Arial" w:hAnsi="Arial" w:cs="Arial"/>
          <w:lang w:val="en-US"/>
        </w:rPr>
        <w:t xml:space="preserve">Idso et al. (1981) used </w:t>
      </w:r>
      <w:r w:rsidR="000345D8">
        <w:rPr>
          <w:rFonts w:ascii="Arial" w:hAnsi="Arial" w:cs="Arial"/>
          <w:lang w:val="en-US"/>
        </w:rPr>
        <w:t xml:space="preserve">the </w:t>
      </w:r>
      <w:r w:rsidR="00012C7C" w:rsidRPr="00743826">
        <w:rPr>
          <w:rFonts w:ascii="Arial" w:hAnsi="Arial" w:cs="Arial"/>
          <w:lang w:val="en-US"/>
        </w:rPr>
        <w:t xml:space="preserve">temperature difference between canopy and atmospheric air </w:t>
      </w:r>
      <w:r>
        <w:rPr>
          <w:rFonts w:ascii="Arial" w:hAnsi="Arial" w:cs="Arial"/>
          <w:i/>
          <w:lang w:val="en-US"/>
        </w:rPr>
        <w:t>∆t</w:t>
      </w:r>
      <w:r>
        <w:rPr>
          <w:rFonts w:ascii="Arial" w:hAnsi="Arial" w:cs="Arial"/>
          <w:i/>
          <w:vertAlign w:val="subscript"/>
          <w:lang w:val="en-US"/>
        </w:rPr>
        <w:t>canopy-air</w:t>
      </w:r>
      <w:r>
        <w:rPr>
          <w:rFonts w:ascii="Arial" w:hAnsi="Arial" w:cs="Arial"/>
          <w:lang w:val="en-US"/>
        </w:rPr>
        <w:t xml:space="preserve"> (°C) and water </w:t>
      </w:r>
      <w:r w:rsidR="001054A2">
        <w:rPr>
          <w:rFonts w:ascii="Arial" w:hAnsi="Arial" w:cs="Arial"/>
          <w:lang w:val="en-US"/>
        </w:rPr>
        <w:t>vapor</w:t>
      </w:r>
      <w:r w:rsidR="00012C7C" w:rsidRPr="00743826">
        <w:rPr>
          <w:rFonts w:ascii="Arial" w:hAnsi="Arial" w:cs="Arial"/>
          <w:lang w:val="en-US"/>
        </w:rPr>
        <w:t xml:space="preserve"> pressure deficit at atmospheric air (</w:t>
      </w:r>
      <w:r>
        <w:rPr>
          <w:rFonts w:ascii="Arial" w:hAnsi="Arial" w:cs="Arial"/>
          <w:i/>
          <w:lang w:val="en-US"/>
        </w:rPr>
        <w:t>VPD</w:t>
      </w:r>
      <w:r>
        <w:rPr>
          <w:rFonts w:ascii="Arial" w:hAnsi="Arial" w:cs="Arial"/>
          <w:lang w:val="en-US"/>
        </w:rPr>
        <w:t xml:space="preserve">, hPa) and showed that the relationship between </w:t>
      </w:r>
      <w:r>
        <w:rPr>
          <w:rFonts w:ascii="Arial" w:hAnsi="Arial" w:cs="Arial"/>
          <w:i/>
          <w:lang w:val="en-US"/>
        </w:rPr>
        <w:t>∆t</w:t>
      </w:r>
      <w:r>
        <w:rPr>
          <w:rFonts w:ascii="Arial" w:hAnsi="Arial" w:cs="Arial"/>
          <w:i/>
          <w:vertAlign w:val="subscript"/>
          <w:lang w:val="en-US"/>
        </w:rPr>
        <w:t>canopy-air</w:t>
      </w:r>
      <w:r>
        <w:rPr>
          <w:rFonts w:ascii="Arial" w:hAnsi="Arial" w:cs="Arial"/>
          <w:lang w:val="en-US"/>
        </w:rPr>
        <w:t xml:space="preserve"> and </w:t>
      </w:r>
      <w:r>
        <w:rPr>
          <w:rFonts w:ascii="Arial" w:hAnsi="Arial" w:cs="Arial"/>
          <w:i/>
          <w:lang w:val="en-US"/>
        </w:rPr>
        <w:t>VPD</w:t>
      </w:r>
      <w:r>
        <w:rPr>
          <w:rFonts w:ascii="Arial" w:hAnsi="Arial" w:cs="Arial"/>
          <w:lang w:val="en-US"/>
        </w:rPr>
        <w:t xml:space="preserve"> for well-watered crops was linear</w:t>
      </w:r>
      <w:r w:rsidR="000345D8">
        <w:rPr>
          <w:rFonts w:ascii="Arial" w:hAnsi="Arial" w:cs="Arial"/>
          <w:lang w:val="en-US"/>
        </w:rPr>
        <w:t>,</w:t>
      </w:r>
      <w:r w:rsidR="00012C7C" w:rsidRPr="00743826">
        <w:rPr>
          <w:rFonts w:ascii="Arial" w:hAnsi="Arial" w:cs="Arial"/>
          <w:lang w:val="en-US"/>
        </w:rPr>
        <w:t xml:space="preserve"> as </w:t>
      </w:r>
      <w:r w:rsidR="000345D8">
        <w:rPr>
          <w:rFonts w:ascii="Arial" w:hAnsi="Arial" w:cs="Arial"/>
          <w:lang w:val="en-US"/>
        </w:rPr>
        <w:t xml:space="preserve">also </w:t>
      </w:r>
      <w:r w:rsidR="00012C7C" w:rsidRPr="00743826">
        <w:rPr>
          <w:rFonts w:ascii="Arial" w:hAnsi="Arial" w:cs="Arial"/>
          <w:lang w:val="en-US"/>
        </w:rPr>
        <w:t xml:space="preserve">observed by Erhler (1973) and later </w:t>
      </w:r>
      <w:r>
        <w:rPr>
          <w:rFonts w:ascii="Arial" w:hAnsi="Arial" w:cs="Arial"/>
          <w:lang w:val="en-US"/>
        </w:rPr>
        <w:t xml:space="preserve">by Shimoda </w:t>
      </w:r>
      <w:r w:rsidR="000345D8">
        <w:rPr>
          <w:rFonts w:ascii="Arial" w:hAnsi="Arial" w:cs="Arial"/>
          <w:lang w:val="en-US"/>
        </w:rPr>
        <w:t>and</w:t>
      </w:r>
      <w:r>
        <w:rPr>
          <w:rFonts w:ascii="Arial" w:hAnsi="Arial" w:cs="Arial"/>
          <w:lang w:val="en-US"/>
        </w:rPr>
        <w:t xml:space="preserve"> Oikawa (2006). From these observations Idso et al. (1981) </w:t>
      </w:r>
      <w:r w:rsidR="000345D8">
        <w:rPr>
          <w:rFonts w:ascii="Arial" w:hAnsi="Arial" w:cs="Arial"/>
          <w:lang w:val="en-US"/>
        </w:rPr>
        <w:t xml:space="preserve">together with </w:t>
      </w:r>
      <w:r w:rsidR="000345D8" w:rsidRPr="00743826">
        <w:rPr>
          <w:rFonts w:ascii="Arial" w:hAnsi="Arial" w:cs="Arial"/>
          <w:lang w:val="en-US"/>
        </w:rPr>
        <w:t>Jackson et al. (1981)</w:t>
      </w:r>
      <w:r w:rsidR="000345D8">
        <w:rPr>
          <w:rFonts w:ascii="Arial" w:hAnsi="Arial" w:cs="Arial"/>
          <w:lang w:val="en-US"/>
        </w:rPr>
        <w:t xml:space="preserve"> </w:t>
      </w:r>
      <w:r w:rsidR="00012C7C" w:rsidRPr="00743826">
        <w:rPr>
          <w:rFonts w:ascii="Arial" w:hAnsi="Arial" w:cs="Arial"/>
          <w:lang w:val="en-US"/>
        </w:rPr>
        <w:t xml:space="preserve">defined the </w:t>
      </w:r>
      <w:r>
        <w:rPr>
          <w:rFonts w:ascii="Arial" w:hAnsi="Arial" w:cs="Arial"/>
          <w:i/>
          <w:lang w:val="en-US"/>
        </w:rPr>
        <w:t>Crop Water Stress Index</w:t>
      </w:r>
      <w:r>
        <w:rPr>
          <w:rFonts w:ascii="Arial" w:hAnsi="Arial" w:cs="Arial"/>
          <w:lang w:val="en-US"/>
        </w:rPr>
        <w:t xml:space="preserve"> (CWSI). Rodriguez et al. (2005) defined the </w:t>
      </w:r>
      <w:r>
        <w:rPr>
          <w:rFonts w:ascii="Arial" w:hAnsi="Arial" w:cs="Arial"/>
          <w:i/>
          <w:lang w:val="en-US"/>
        </w:rPr>
        <w:t>Canopy Stress Index</w:t>
      </w:r>
      <w:r>
        <w:rPr>
          <w:rFonts w:ascii="Arial" w:hAnsi="Arial" w:cs="Arial"/>
          <w:lang w:val="en-US"/>
        </w:rPr>
        <w:t xml:space="preserve"> (CSI) which is given by the temperature difference between canopy and atmospheric air and normalized by </w:t>
      </w:r>
      <w:r w:rsidR="001054A2">
        <w:rPr>
          <w:rFonts w:ascii="Arial" w:hAnsi="Arial" w:cs="Arial"/>
          <w:lang w:val="en-US"/>
        </w:rPr>
        <w:t>vapor</w:t>
      </w:r>
      <w:r w:rsidR="00582CC1" w:rsidRPr="00743826">
        <w:rPr>
          <w:rFonts w:ascii="Arial" w:hAnsi="Arial" w:cs="Arial"/>
          <w:lang w:val="en-US"/>
        </w:rPr>
        <w:t xml:space="preserve"> pressure deficit. The CSI is </w:t>
      </w:r>
      <w:r w:rsidR="00582CC1" w:rsidRPr="00743826">
        <w:rPr>
          <w:rFonts w:ascii="Arial" w:hAnsi="Arial" w:cs="Arial"/>
          <w:lang w:val="en-US"/>
        </w:rPr>
        <w:lastRenderedPageBreak/>
        <w:t xml:space="preserve">expected to be positive and high if the canopy capacity to dissipate heat is reduced, as when stomata close. Many environmental </w:t>
      </w:r>
      <w:r>
        <w:rPr>
          <w:rFonts w:ascii="Arial" w:hAnsi="Arial" w:cs="Arial"/>
          <w:lang w:val="en-US"/>
        </w:rPr>
        <w:t>parameters</w:t>
      </w:r>
      <w:r w:rsidR="000345D8">
        <w:rPr>
          <w:rFonts w:ascii="Arial" w:hAnsi="Arial" w:cs="Arial"/>
          <w:lang w:val="en-US"/>
        </w:rPr>
        <w:t>,</w:t>
      </w:r>
      <w:r w:rsidR="00582CC1" w:rsidRPr="00743826">
        <w:rPr>
          <w:rFonts w:ascii="Arial" w:hAnsi="Arial" w:cs="Arial"/>
          <w:lang w:val="en-US"/>
        </w:rPr>
        <w:t xml:space="preserve"> </w:t>
      </w:r>
      <w:r>
        <w:rPr>
          <w:rFonts w:ascii="Arial" w:hAnsi="Arial" w:cs="Arial"/>
          <w:lang w:val="en-US"/>
        </w:rPr>
        <w:t>such as droughts and pests and diseases that affect vascular tissues, roots and leaves</w:t>
      </w:r>
      <w:r w:rsidR="000345D8">
        <w:rPr>
          <w:rFonts w:ascii="Arial" w:hAnsi="Arial" w:cs="Arial"/>
          <w:lang w:val="en-US"/>
        </w:rPr>
        <w:t xml:space="preserve"> </w:t>
      </w:r>
      <w:r w:rsidR="000345D8" w:rsidRPr="00743826">
        <w:rPr>
          <w:rFonts w:ascii="Arial" w:hAnsi="Arial" w:cs="Arial"/>
          <w:lang w:val="en-US"/>
        </w:rPr>
        <w:t>c</w:t>
      </w:r>
      <w:r w:rsidR="000345D8">
        <w:rPr>
          <w:rFonts w:ascii="Arial" w:hAnsi="Arial" w:cs="Arial"/>
          <w:lang w:val="en-US"/>
        </w:rPr>
        <w:t>an</w:t>
      </w:r>
      <w:r w:rsidR="000345D8" w:rsidRPr="00743826">
        <w:rPr>
          <w:rFonts w:ascii="Arial" w:hAnsi="Arial" w:cs="Arial"/>
          <w:lang w:val="en-US"/>
        </w:rPr>
        <w:t xml:space="preserve"> cause stomatal clos</w:t>
      </w:r>
      <w:r w:rsidR="000345D8">
        <w:rPr>
          <w:rFonts w:ascii="Arial" w:hAnsi="Arial" w:cs="Arial"/>
          <w:lang w:val="en-US"/>
        </w:rPr>
        <w:t>ure</w:t>
      </w:r>
      <w:r w:rsidR="00306DE2" w:rsidRPr="00743826">
        <w:rPr>
          <w:rFonts w:ascii="Arial" w:hAnsi="Arial" w:cs="Arial"/>
          <w:lang w:val="en-US"/>
        </w:rPr>
        <w:t xml:space="preserve"> (BOCCARA et al., 2001; CHAERLE et al., 1999; BOWDEN; ROUSE; SHARKEY, 1990; SADRAS; WILSON, 1997). Stomatal closure</w:t>
      </w:r>
      <w:r>
        <w:rPr>
          <w:rFonts w:ascii="Arial" w:hAnsi="Arial" w:cs="Arial"/>
          <w:lang w:val="en-US"/>
        </w:rPr>
        <w:t xml:space="preserve"> can also be induced by shortage of nutrients (RADIN, 1994; BROADLEY et al., 2001) </w:t>
      </w:r>
      <w:r w:rsidR="000345D8">
        <w:rPr>
          <w:rFonts w:ascii="Arial" w:hAnsi="Arial" w:cs="Arial"/>
          <w:lang w:val="en-US"/>
        </w:rPr>
        <w:t>or by</w:t>
      </w:r>
      <w:r>
        <w:rPr>
          <w:rFonts w:ascii="Arial" w:hAnsi="Arial" w:cs="Arial"/>
          <w:lang w:val="en-US"/>
        </w:rPr>
        <w:t xml:space="preserve"> hormonal signals (BRINGHAM, 2001).</w:t>
      </w:r>
    </w:p>
    <w:p w:rsidR="00A27827" w:rsidRPr="00743826" w:rsidRDefault="000345D8" w:rsidP="00A27827">
      <w:pPr>
        <w:rPr>
          <w:rFonts w:ascii="Arial" w:eastAsia="Times New Roman" w:hAnsi="Arial" w:cs="Arial"/>
          <w:szCs w:val="24"/>
          <w:lang w:val="en-US" w:eastAsia="nl-NL"/>
        </w:rPr>
      </w:pPr>
      <w:r>
        <w:rPr>
          <w:rFonts w:ascii="Arial" w:eastAsia="Times New Roman" w:hAnsi="Arial" w:cs="Arial"/>
          <w:szCs w:val="24"/>
          <w:lang w:val="en-US" w:eastAsia="nl-NL"/>
        </w:rPr>
        <w:t>There are other ways to use canopy t</w:t>
      </w:r>
      <w:r w:rsidR="00306DE2" w:rsidRPr="00743826">
        <w:rPr>
          <w:rFonts w:ascii="Arial" w:eastAsia="Times New Roman" w:hAnsi="Arial" w:cs="Arial"/>
          <w:szCs w:val="24"/>
          <w:lang w:val="en-US" w:eastAsia="nl-NL"/>
        </w:rPr>
        <w:t xml:space="preserve">emperatures obtained by infrared thermometry </w:t>
      </w:r>
      <w:r w:rsidR="0037783A">
        <w:rPr>
          <w:rFonts w:ascii="Arial" w:eastAsia="Times New Roman" w:hAnsi="Arial" w:cs="Arial"/>
          <w:szCs w:val="24"/>
          <w:lang w:val="en-US" w:eastAsia="nl-NL"/>
        </w:rPr>
        <w:t>to detect the occurrence of plant water stress. One way is t</w:t>
      </w:r>
      <w:r w:rsidR="00B36968">
        <w:rPr>
          <w:rFonts w:ascii="Arial" w:eastAsia="Times New Roman" w:hAnsi="Arial" w:cs="Arial"/>
          <w:szCs w:val="24"/>
          <w:lang w:val="en-US" w:eastAsia="nl-NL"/>
        </w:rPr>
        <w:t xml:space="preserve">he </w:t>
      </w:r>
      <w:r w:rsidR="0037783A">
        <w:rPr>
          <w:rFonts w:ascii="Arial" w:eastAsia="Times New Roman" w:hAnsi="Arial" w:cs="Arial"/>
          <w:szCs w:val="24"/>
          <w:lang w:val="en-US" w:eastAsia="nl-NL"/>
        </w:rPr>
        <w:t>compar</w:t>
      </w:r>
      <w:r w:rsidR="00B36968">
        <w:rPr>
          <w:rFonts w:ascii="Arial" w:eastAsia="Times New Roman" w:hAnsi="Arial" w:cs="Arial"/>
          <w:szCs w:val="24"/>
          <w:lang w:val="en-US" w:eastAsia="nl-NL"/>
        </w:rPr>
        <w:t>ison</w:t>
      </w:r>
      <w:r w:rsidR="0037783A">
        <w:rPr>
          <w:rFonts w:ascii="Arial" w:eastAsia="Times New Roman" w:hAnsi="Arial" w:cs="Arial"/>
          <w:szCs w:val="24"/>
          <w:lang w:val="en-US" w:eastAsia="nl-NL"/>
        </w:rPr>
        <w:t xml:space="preserve"> </w:t>
      </w:r>
      <w:r w:rsidR="00B36968">
        <w:rPr>
          <w:rFonts w:ascii="Arial" w:eastAsia="Times New Roman" w:hAnsi="Arial" w:cs="Arial"/>
          <w:szCs w:val="24"/>
          <w:lang w:val="en-US" w:eastAsia="nl-NL"/>
        </w:rPr>
        <w:t>to</w:t>
      </w:r>
      <w:r w:rsidR="0037783A">
        <w:rPr>
          <w:rFonts w:ascii="Arial" w:eastAsia="Times New Roman" w:hAnsi="Arial" w:cs="Arial"/>
          <w:szCs w:val="24"/>
          <w:lang w:val="en-US" w:eastAsia="nl-NL"/>
        </w:rPr>
        <w:t xml:space="preserve"> the wet bulb temperature </w:t>
      </w:r>
      <w:r w:rsidR="006B4485">
        <w:rPr>
          <w:rFonts w:ascii="Arial" w:eastAsia="Times New Roman" w:hAnsi="Arial" w:cs="Arial"/>
          <w:i/>
          <w:szCs w:val="24"/>
          <w:lang w:val="en-US" w:eastAsia="nl-NL"/>
        </w:rPr>
        <w:t>t</w:t>
      </w:r>
      <w:r w:rsidR="006B4485">
        <w:rPr>
          <w:rFonts w:ascii="Arial" w:eastAsia="Times New Roman" w:hAnsi="Arial" w:cs="Arial"/>
          <w:i/>
          <w:szCs w:val="24"/>
          <w:vertAlign w:val="subscript"/>
          <w:lang w:val="en-US" w:eastAsia="nl-NL"/>
        </w:rPr>
        <w:t>wb</w:t>
      </w:r>
      <w:r w:rsidR="006B4485">
        <w:rPr>
          <w:rFonts w:ascii="Arial" w:eastAsia="Times New Roman" w:hAnsi="Arial" w:cs="Arial"/>
          <w:szCs w:val="24"/>
          <w:lang w:val="en-US" w:eastAsia="nl-NL"/>
        </w:rPr>
        <w:t xml:space="preserve"> </w:t>
      </w:r>
      <w:r w:rsidR="0037783A">
        <w:rPr>
          <w:rFonts w:ascii="Arial" w:eastAsia="Times New Roman" w:hAnsi="Arial" w:cs="Arial"/>
          <w:szCs w:val="24"/>
          <w:lang w:val="en-US" w:eastAsia="nl-NL"/>
        </w:rPr>
        <w:t xml:space="preserve">(°C). The wet bulb temperature is the temperature of a surface </w:t>
      </w:r>
      <w:r>
        <w:rPr>
          <w:rFonts w:ascii="Arial" w:eastAsia="Times New Roman" w:hAnsi="Arial" w:cs="Arial"/>
          <w:szCs w:val="24"/>
          <w:lang w:val="en-US" w:eastAsia="nl-NL"/>
        </w:rPr>
        <w:t xml:space="preserve">adiabatically </w:t>
      </w:r>
      <w:r w:rsidR="00306DE2" w:rsidRPr="00743826">
        <w:rPr>
          <w:rFonts w:ascii="Arial" w:eastAsia="Times New Roman" w:hAnsi="Arial" w:cs="Arial"/>
          <w:szCs w:val="24"/>
          <w:lang w:val="en-US" w:eastAsia="nl-NL"/>
        </w:rPr>
        <w:t>cooled by evaporation</w:t>
      </w:r>
      <w:r w:rsidR="00B36968">
        <w:rPr>
          <w:rFonts w:ascii="Arial" w:eastAsia="Times New Roman" w:hAnsi="Arial" w:cs="Arial"/>
          <w:szCs w:val="24"/>
          <w:lang w:val="en-US" w:eastAsia="nl-NL"/>
        </w:rPr>
        <w:t>, saturating the air with water vapor</w:t>
      </w:r>
      <w:r w:rsidR="00306DE2" w:rsidRPr="00743826">
        <w:rPr>
          <w:rFonts w:ascii="Arial" w:eastAsia="Times New Roman" w:hAnsi="Arial" w:cs="Arial"/>
          <w:szCs w:val="24"/>
          <w:lang w:val="en-US" w:eastAsia="nl-NL"/>
        </w:rPr>
        <w:t>. The geometr</w:t>
      </w:r>
      <w:r w:rsidR="0037783A">
        <w:rPr>
          <w:rFonts w:ascii="Arial" w:eastAsia="Times New Roman" w:hAnsi="Arial" w:cs="Arial"/>
          <w:szCs w:val="24"/>
          <w:lang w:val="en-US" w:eastAsia="nl-NL"/>
        </w:rPr>
        <w:t xml:space="preserve">y of the leaves is different from the geometry of a wet bulb thermometer and the leaves are exposed to radiation. Therefore, the </w:t>
      </w:r>
      <w:r>
        <w:rPr>
          <w:rFonts w:ascii="Arial" w:eastAsia="Times New Roman" w:hAnsi="Arial" w:cs="Arial"/>
          <w:szCs w:val="24"/>
          <w:lang w:val="en-US" w:eastAsia="nl-NL"/>
        </w:rPr>
        <w:t xml:space="preserve">cooling of </w:t>
      </w:r>
      <w:r w:rsidR="00306DE2" w:rsidRPr="00743826">
        <w:rPr>
          <w:rFonts w:ascii="Arial" w:eastAsia="Times New Roman" w:hAnsi="Arial" w:cs="Arial"/>
          <w:szCs w:val="24"/>
          <w:lang w:val="en-US" w:eastAsia="nl-NL"/>
        </w:rPr>
        <w:t xml:space="preserve">leaves </w:t>
      </w:r>
      <w:r>
        <w:rPr>
          <w:rFonts w:ascii="Arial" w:eastAsia="Times New Roman" w:hAnsi="Arial" w:cs="Arial"/>
          <w:szCs w:val="24"/>
          <w:lang w:val="en-US" w:eastAsia="nl-NL"/>
        </w:rPr>
        <w:t xml:space="preserve">is not </w:t>
      </w:r>
      <w:r w:rsidR="00B36968">
        <w:rPr>
          <w:rFonts w:ascii="Arial" w:eastAsia="Times New Roman" w:hAnsi="Arial" w:cs="Arial"/>
          <w:szCs w:val="24"/>
          <w:lang w:val="en-US" w:eastAsia="nl-NL"/>
        </w:rPr>
        <w:t xml:space="preserve">exactly an </w:t>
      </w:r>
      <w:r>
        <w:rPr>
          <w:rFonts w:ascii="Arial" w:eastAsia="Times New Roman" w:hAnsi="Arial" w:cs="Arial"/>
          <w:szCs w:val="24"/>
          <w:lang w:val="en-US" w:eastAsia="nl-NL"/>
        </w:rPr>
        <w:t>adiabatic</w:t>
      </w:r>
      <w:r w:rsidR="00B36968">
        <w:rPr>
          <w:rFonts w:ascii="Arial" w:eastAsia="Times New Roman" w:hAnsi="Arial" w:cs="Arial"/>
          <w:szCs w:val="24"/>
          <w:lang w:val="en-US" w:eastAsia="nl-NL"/>
        </w:rPr>
        <w:t xml:space="preserve"> process and the leaf temperature will be higher than </w:t>
      </w:r>
      <w:r w:rsidR="00956816" w:rsidRPr="00956816">
        <w:rPr>
          <w:rFonts w:ascii="Arial" w:eastAsia="Times New Roman" w:hAnsi="Arial" w:cs="Arial"/>
          <w:i/>
          <w:szCs w:val="24"/>
          <w:lang w:val="en-US" w:eastAsia="nl-NL"/>
        </w:rPr>
        <w:t>t</w:t>
      </w:r>
      <w:r w:rsidR="006B4485">
        <w:rPr>
          <w:rFonts w:ascii="Arial" w:eastAsia="Times New Roman" w:hAnsi="Arial" w:cs="Arial"/>
          <w:i/>
          <w:szCs w:val="24"/>
          <w:vertAlign w:val="subscript"/>
          <w:lang w:val="en-US" w:eastAsia="nl-NL"/>
        </w:rPr>
        <w:t>wb</w:t>
      </w:r>
      <w:r w:rsidR="00B36968">
        <w:rPr>
          <w:rFonts w:ascii="Arial" w:eastAsia="Times New Roman" w:hAnsi="Arial" w:cs="Arial"/>
          <w:szCs w:val="24"/>
          <w:lang w:val="en-US" w:eastAsia="nl-NL"/>
        </w:rPr>
        <w:t>.</w:t>
      </w:r>
      <w:r>
        <w:rPr>
          <w:rFonts w:ascii="Arial" w:eastAsia="Times New Roman" w:hAnsi="Arial" w:cs="Arial"/>
          <w:szCs w:val="24"/>
          <w:lang w:val="en-US" w:eastAsia="nl-NL"/>
        </w:rPr>
        <w:t xml:space="preserve"> </w:t>
      </w:r>
      <w:r w:rsidR="0037783A">
        <w:rPr>
          <w:rFonts w:ascii="Arial" w:eastAsia="Times New Roman" w:hAnsi="Arial" w:cs="Arial"/>
          <w:szCs w:val="24"/>
          <w:lang w:val="en-US" w:eastAsia="nl-NL"/>
        </w:rPr>
        <w:t xml:space="preserve">The approximation of leaf temperature to wet bulb temperature is controlled by the wind and radiation, the structure of plants and the </w:t>
      </w:r>
      <w:r w:rsidR="00B36968">
        <w:rPr>
          <w:rFonts w:ascii="Arial" w:eastAsia="Times New Roman" w:hAnsi="Arial" w:cs="Arial"/>
          <w:szCs w:val="24"/>
          <w:lang w:val="en-US" w:eastAsia="nl-NL"/>
        </w:rPr>
        <w:t xml:space="preserve">soil </w:t>
      </w:r>
      <w:r w:rsidR="00306DE2" w:rsidRPr="00743826">
        <w:rPr>
          <w:rFonts w:ascii="Arial" w:eastAsia="Times New Roman" w:hAnsi="Arial" w:cs="Arial"/>
          <w:szCs w:val="24"/>
          <w:lang w:val="en-US" w:eastAsia="nl-NL"/>
        </w:rPr>
        <w:t>water</w:t>
      </w:r>
      <w:r w:rsidR="0037783A">
        <w:rPr>
          <w:rFonts w:ascii="Arial" w:eastAsia="Times New Roman" w:hAnsi="Arial" w:cs="Arial"/>
          <w:szCs w:val="24"/>
          <w:lang w:val="en-US" w:eastAsia="nl-NL"/>
        </w:rPr>
        <w:t xml:space="preserve"> content </w:t>
      </w:r>
      <w:r w:rsidR="0037783A">
        <w:rPr>
          <w:rFonts w:ascii="Arial" w:hAnsi="Arial" w:cs="Arial"/>
          <w:lang w:val="en-US"/>
        </w:rPr>
        <w:t xml:space="preserve">(WANJURA; UPCHURCH, 1997; MAHAN et al. 2005). Wanjura, Upchurch and Mahan (1995) estimated that </w:t>
      </w:r>
      <w:r w:rsidR="0037783A">
        <w:rPr>
          <w:rFonts w:ascii="Arial" w:eastAsia="Times New Roman" w:hAnsi="Arial" w:cs="Arial"/>
          <w:szCs w:val="24"/>
          <w:lang w:val="en-US" w:eastAsia="nl-NL"/>
        </w:rPr>
        <w:t xml:space="preserve">a peanut canopy is able to cool </w:t>
      </w:r>
      <w:r w:rsidR="00B36968">
        <w:rPr>
          <w:rFonts w:ascii="Arial" w:eastAsia="Times New Roman" w:hAnsi="Arial" w:cs="Arial"/>
          <w:szCs w:val="24"/>
          <w:lang w:val="en-US" w:eastAsia="nl-NL"/>
        </w:rPr>
        <w:t>down</w:t>
      </w:r>
      <w:r w:rsidR="0037783A">
        <w:rPr>
          <w:rFonts w:ascii="Arial" w:eastAsia="Times New Roman" w:hAnsi="Arial" w:cs="Arial"/>
          <w:szCs w:val="24"/>
          <w:lang w:val="en-US" w:eastAsia="nl-NL"/>
        </w:rPr>
        <w:t xml:space="preserve"> to a maximum of 2°C above the wet bulb temperature of ambient air.</w:t>
      </w:r>
    </w:p>
    <w:p w:rsidR="00B67361" w:rsidRPr="00743826" w:rsidRDefault="0037783A" w:rsidP="00B67361">
      <w:pPr>
        <w:rPr>
          <w:rFonts w:ascii="Arial" w:eastAsia="Times New Roman" w:hAnsi="Arial" w:cs="Arial"/>
          <w:szCs w:val="24"/>
          <w:lang w:val="en-US" w:eastAsia="nl-NL"/>
        </w:rPr>
      </w:pPr>
      <w:r>
        <w:rPr>
          <w:rStyle w:val="hps"/>
          <w:rFonts w:ascii="Arial" w:hAnsi="Arial" w:cs="Arial"/>
          <w:lang w:val="en-US"/>
        </w:rPr>
        <w:t>Another</w:t>
      </w:r>
      <w:r>
        <w:rPr>
          <w:rFonts w:ascii="Arial" w:hAnsi="Arial" w:cs="Arial"/>
          <w:lang w:val="en-US"/>
        </w:rPr>
        <w:t xml:space="preserve"> </w:t>
      </w:r>
      <w:r>
        <w:rPr>
          <w:rStyle w:val="hps"/>
          <w:rFonts w:ascii="Arial" w:hAnsi="Arial" w:cs="Arial"/>
          <w:lang w:val="en-US"/>
        </w:rPr>
        <w:t>common phenomenon</w:t>
      </w:r>
      <w:r>
        <w:rPr>
          <w:rFonts w:ascii="Arial" w:hAnsi="Arial" w:cs="Arial"/>
          <w:lang w:val="en-US"/>
        </w:rPr>
        <w:t xml:space="preserve"> </w:t>
      </w:r>
      <w:r>
        <w:rPr>
          <w:rStyle w:val="hps"/>
          <w:rFonts w:ascii="Arial" w:hAnsi="Arial" w:cs="Arial"/>
          <w:lang w:val="en-US"/>
        </w:rPr>
        <w:t>observed</w:t>
      </w:r>
      <w:r>
        <w:rPr>
          <w:rFonts w:ascii="Arial" w:hAnsi="Arial" w:cs="Arial"/>
          <w:lang w:val="en-US"/>
        </w:rPr>
        <w:t xml:space="preserve"> </w:t>
      </w:r>
      <w:r>
        <w:rPr>
          <w:rStyle w:val="hps"/>
          <w:rFonts w:ascii="Arial" w:hAnsi="Arial" w:cs="Arial"/>
          <w:lang w:val="en-US"/>
        </w:rPr>
        <w:t>in</w:t>
      </w:r>
      <w:r>
        <w:rPr>
          <w:rFonts w:ascii="Arial" w:hAnsi="Arial" w:cs="Arial"/>
          <w:lang w:val="en-US"/>
        </w:rPr>
        <w:t xml:space="preserve"> </w:t>
      </w:r>
      <w:r>
        <w:rPr>
          <w:rStyle w:val="hps"/>
          <w:rFonts w:ascii="Arial" w:hAnsi="Arial" w:cs="Arial"/>
          <w:lang w:val="en-US"/>
        </w:rPr>
        <w:t>different</w:t>
      </w:r>
      <w:r>
        <w:rPr>
          <w:rFonts w:ascii="Arial" w:hAnsi="Arial" w:cs="Arial"/>
          <w:lang w:val="en-US"/>
        </w:rPr>
        <w:t xml:space="preserve"> </w:t>
      </w:r>
      <w:r>
        <w:rPr>
          <w:rStyle w:val="hps"/>
          <w:rFonts w:ascii="Arial" w:hAnsi="Arial" w:cs="Arial"/>
          <w:lang w:val="en-US"/>
        </w:rPr>
        <w:t>c</w:t>
      </w:r>
      <w:r w:rsidR="00B36968">
        <w:rPr>
          <w:rStyle w:val="hps"/>
          <w:rFonts w:ascii="Arial" w:hAnsi="Arial" w:cs="Arial"/>
          <w:lang w:val="en-US"/>
        </w:rPr>
        <w:t>rops</w:t>
      </w:r>
      <w:r>
        <w:rPr>
          <w:rFonts w:ascii="Arial" w:hAnsi="Arial" w:cs="Arial"/>
          <w:lang w:val="en-US"/>
        </w:rPr>
        <w:t xml:space="preserve">, </w:t>
      </w:r>
      <w:r>
        <w:rPr>
          <w:rStyle w:val="hps"/>
          <w:rFonts w:ascii="Arial" w:hAnsi="Arial" w:cs="Arial"/>
          <w:lang w:val="en-US"/>
        </w:rPr>
        <w:t>especially</w:t>
      </w:r>
      <w:r>
        <w:rPr>
          <w:rFonts w:ascii="Arial" w:hAnsi="Arial" w:cs="Arial"/>
          <w:lang w:val="en-US"/>
        </w:rPr>
        <w:t xml:space="preserve"> </w:t>
      </w:r>
      <w:r>
        <w:rPr>
          <w:rStyle w:val="hps"/>
          <w:rFonts w:ascii="Arial" w:hAnsi="Arial" w:cs="Arial"/>
          <w:lang w:val="en-US"/>
        </w:rPr>
        <w:t>when</w:t>
      </w:r>
      <w:r>
        <w:rPr>
          <w:rFonts w:ascii="Arial" w:hAnsi="Arial" w:cs="Arial"/>
          <w:lang w:val="en-US"/>
        </w:rPr>
        <w:t xml:space="preserve"> </w:t>
      </w:r>
      <w:r>
        <w:rPr>
          <w:rStyle w:val="hps"/>
          <w:rFonts w:ascii="Arial" w:hAnsi="Arial" w:cs="Arial"/>
          <w:lang w:val="en-US"/>
        </w:rPr>
        <w:t>plants</w:t>
      </w:r>
      <w:r>
        <w:rPr>
          <w:rFonts w:ascii="Arial" w:hAnsi="Arial" w:cs="Arial"/>
          <w:lang w:val="en-US"/>
        </w:rPr>
        <w:t xml:space="preserve"> </w:t>
      </w:r>
      <w:r>
        <w:rPr>
          <w:rStyle w:val="hps"/>
          <w:rFonts w:ascii="Arial" w:hAnsi="Arial" w:cs="Arial"/>
          <w:lang w:val="en-US"/>
        </w:rPr>
        <w:t>are under</w:t>
      </w:r>
      <w:r>
        <w:rPr>
          <w:rFonts w:ascii="Arial" w:hAnsi="Arial" w:cs="Arial"/>
          <w:lang w:val="en-US"/>
        </w:rPr>
        <w:t xml:space="preserve"> </w:t>
      </w:r>
      <w:r>
        <w:rPr>
          <w:rStyle w:val="hps"/>
          <w:rFonts w:ascii="Arial" w:hAnsi="Arial" w:cs="Arial"/>
          <w:lang w:val="en-US"/>
        </w:rPr>
        <w:t>water stress,</w:t>
      </w:r>
      <w:r>
        <w:rPr>
          <w:rFonts w:ascii="Arial" w:hAnsi="Arial" w:cs="Arial"/>
          <w:lang w:val="en-US"/>
        </w:rPr>
        <w:t xml:space="preserve"> </w:t>
      </w:r>
      <w:r>
        <w:rPr>
          <w:rStyle w:val="hps"/>
          <w:rFonts w:ascii="Arial" w:hAnsi="Arial" w:cs="Arial"/>
          <w:lang w:val="en-US"/>
        </w:rPr>
        <w:t xml:space="preserve">is called </w:t>
      </w:r>
      <w:r w:rsidRPr="000A12BC">
        <w:rPr>
          <w:rStyle w:val="hps"/>
          <w:rFonts w:ascii="Arial" w:hAnsi="Arial" w:cs="Arial"/>
          <w:lang w:val="en-US"/>
        </w:rPr>
        <w:t>the</w:t>
      </w:r>
      <w:r w:rsidRPr="000A12BC">
        <w:rPr>
          <w:rFonts w:ascii="Arial" w:hAnsi="Arial" w:cs="Arial"/>
          <w:lang w:val="en-US"/>
        </w:rPr>
        <w:t xml:space="preserve"> </w:t>
      </w:r>
      <w:r w:rsidRPr="000A12BC">
        <w:rPr>
          <w:rStyle w:val="hps"/>
          <w:rFonts w:ascii="Arial" w:hAnsi="Arial" w:cs="Arial"/>
          <w:lang w:val="en-US"/>
        </w:rPr>
        <w:t>afternoon dip</w:t>
      </w:r>
      <w:r w:rsidRPr="000A12BC">
        <w:rPr>
          <w:rFonts w:ascii="Arial" w:hAnsi="Arial" w:cs="Arial"/>
          <w:lang w:val="en-US"/>
        </w:rPr>
        <w:t xml:space="preserve"> </w:t>
      </w:r>
      <w:r w:rsidRPr="000A12BC">
        <w:rPr>
          <w:rStyle w:val="hps"/>
          <w:rFonts w:ascii="Arial" w:hAnsi="Arial" w:cs="Arial"/>
          <w:lang w:val="en-US"/>
        </w:rPr>
        <w:t>of</w:t>
      </w:r>
      <w:r w:rsidRPr="000A12BC">
        <w:rPr>
          <w:rFonts w:ascii="Arial" w:hAnsi="Arial" w:cs="Arial"/>
          <w:lang w:val="en-US"/>
        </w:rPr>
        <w:t xml:space="preserve"> </w:t>
      </w:r>
      <w:r w:rsidRPr="000A12BC">
        <w:rPr>
          <w:rStyle w:val="hps"/>
          <w:rFonts w:ascii="Arial" w:hAnsi="Arial" w:cs="Arial"/>
          <w:lang w:val="en-US"/>
        </w:rPr>
        <w:t>photosynthesis</w:t>
      </w:r>
      <w:r>
        <w:rPr>
          <w:rStyle w:val="hps"/>
          <w:rFonts w:ascii="Arial" w:hAnsi="Arial" w:cs="Arial"/>
          <w:lang w:val="en-US"/>
        </w:rPr>
        <w:t xml:space="preserve"> </w:t>
      </w:r>
      <w:r>
        <w:rPr>
          <w:rFonts w:ascii="Arial" w:hAnsi="Arial" w:cs="Arial"/>
          <w:lang w:val="en-US"/>
        </w:rPr>
        <w:t xml:space="preserve">(WANG; LEUNING, 1998; WANG et al., 2006). </w:t>
      </w:r>
      <w:r>
        <w:rPr>
          <w:rFonts w:ascii="Arial" w:eastAsia="Times New Roman" w:hAnsi="Arial" w:cs="Arial"/>
          <w:szCs w:val="24"/>
          <w:lang w:val="en-US" w:eastAsia="nl-NL"/>
        </w:rPr>
        <w:t xml:space="preserve">Even when soil water conditions are favorable, the photosynthetic rate </w:t>
      </w:r>
      <w:r w:rsidR="00B36968">
        <w:rPr>
          <w:rFonts w:ascii="Arial" w:eastAsia="Times New Roman" w:hAnsi="Arial" w:cs="Arial"/>
          <w:szCs w:val="24"/>
          <w:lang w:val="en-US" w:eastAsia="nl-NL"/>
        </w:rPr>
        <w:t>is sometimes</w:t>
      </w:r>
      <w:r>
        <w:rPr>
          <w:rFonts w:ascii="Arial" w:eastAsia="Times New Roman" w:hAnsi="Arial" w:cs="Arial"/>
          <w:szCs w:val="24"/>
          <w:lang w:val="en-US" w:eastAsia="nl-NL"/>
        </w:rPr>
        <w:t xml:space="preserve"> reduced at midday or early afternoon. This occurs by stomatal closure due to high atmospheric demand (</w:t>
      </w:r>
      <w:r w:rsidR="00E016A9">
        <w:rPr>
          <w:rFonts w:ascii="Arial" w:eastAsia="Times New Roman" w:hAnsi="Arial" w:cs="Arial"/>
          <w:szCs w:val="24"/>
          <w:lang w:val="en-US" w:eastAsia="nl-NL"/>
        </w:rPr>
        <w:t>i.e.</w:t>
      </w:r>
      <w:r>
        <w:rPr>
          <w:rFonts w:ascii="Arial" w:eastAsia="Times New Roman" w:hAnsi="Arial" w:cs="Arial"/>
          <w:szCs w:val="24"/>
          <w:lang w:val="en-US" w:eastAsia="nl-NL"/>
        </w:rPr>
        <w:t xml:space="preserve">, high </w:t>
      </w:r>
      <w:r>
        <w:rPr>
          <w:rFonts w:ascii="Arial" w:eastAsia="Times New Roman" w:hAnsi="Arial" w:cs="Arial"/>
          <w:i/>
          <w:szCs w:val="24"/>
          <w:lang w:val="en-US" w:eastAsia="nl-NL"/>
        </w:rPr>
        <w:t>VPD</w:t>
      </w:r>
      <w:r>
        <w:rPr>
          <w:rFonts w:ascii="Arial" w:eastAsia="Times New Roman" w:hAnsi="Arial" w:cs="Arial"/>
          <w:szCs w:val="24"/>
          <w:lang w:val="en-US" w:eastAsia="nl-NL"/>
        </w:rPr>
        <w:t xml:space="preserve">). </w:t>
      </w:r>
      <w:r>
        <w:rPr>
          <w:rFonts w:ascii="Arial" w:hAnsi="Arial" w:cs="Arial"/>
          <w:lang w:val="en-US"/>
        </w:rPr>
        <w:t xml:space="preserve">Leuning (1995) and Tuzet, Perrier and Leuning (2003) </w:t>
      </w:r>
      <w:r w:rsidRPr="000A12BC">
        <w:rPr>
          <w:rFonts w:ascii="Arial" w:hAnsi="Arial" w:cs="Arial"/>
          <w:lang w:val="en-US"/>
        </w:rPr>
        <w:t xml:space="preserve">explained in details the </w:t>
      </w:r>
      <w:r w:rsidRPr="000A12BC">
        <w:rPr>
          <w:rStyle w:val="hps"/>
          <w:rFonts w:ascii="Arial" w:hAnsi="Arial" w:cs="Arial"/>
          <w:lang w:val="en-US"/>
        </w:rPr>
        <w:t>afternoon dip</w:t>
      </w:r>
      <w:r w:rsidRPr="000A12BC">
        <w:rPr>
          <w:rFonts w:ascii="Arial" w:hAnsi="Arial" w:cs="Arial"/>
          <w:lang w:val="en-US"/>
        </w:rPr>
        <w:t xml:space="preserve"> </w:t>
      </w:r>
      <w:r w:rsidRPr="000A12BC">
        <w:rPr>
          <w:rStyle w:val="hps"/>
          <w:rFonts w:ascii="Arial" w:hAnsi="Arial" w:cs="Arial"/>
          <w:lang w:val="en-US"/>
        </w:rPr>
        <w:t>of</w:t>
      </w:r>
      <w:r>
        <w:rPr>
          <w:rFonts w:ascii="Arial" w:hAnsi="Arial" w:cs="Arial"/>
          <w:lang w:val="en-US"/>
        </w:rPr>
        <w:t xml:space="preserve"> </w:t>
      </w:r>
      <w:r>
        <w:rPr>
          <w:rStyle w:val="hps"/>
          <w:rFonts w:ascii="Arial" w:hAnsi="Arial" w:cs="Arial"/>
          <w:lang w:val="en-US"/>
        </w:rPr>
        <w:t xml:space="preserve">photosynthesis. Following these authors, stomatal conductance </w:t>
      </w:r>
      <w:r>
        <w:rPr>
          <w:rFonts w:ascii="Arial" w:eastAsia="Times New Roman" w:hAnsi="Arial" w:cs="Arial"/>
          <w:szCs w:val="24"/>
          <w:lang w:val="en-US" w:eastAsia="nl-NL"/>
        </w:rPr>
        <w:t>depends not only on net radiation, temperature and intercellular CO</w:t>
      </w:r>
      <w:r>
        <w:rPr>
          <w:rFonts w:ascii="Arial" w:eastAsia="Times New Roman" w:hAnsi="Arial" w:cs="Arial"/>
          <w:szCs w:val="24"/>
          <w:vertAlign w:val="subscript"/>
          <w:lang w:val="en-US" w:eastAsia="nl-NL"/>
        </w:rPr>
        <w:t>2</w:t>
      </w:r>
      <w:r>
        <w:rPr>
          <w:rFonts w:ascii="Arial" w:eastAsia="Times New Roman" w:hAnsi="Arial" w:cs="Arial"/>
          <w:szCs w:val="24"/>
          <w:lang w:val="en-US" w:eastAsia="nl-NL"/>
        </w:rPr>
        <w:t xml:space="preserve"> concentration via photosynthesis, but also on leaf water potential, which is in turn a function of soil water potential and water </w:t>
      </w:r>
      <w:r w:rsidR="001054A2">
        <w:rPr>
          <w:rFonts w:ascii="Arial" w:eastAsia="Times New Roman" w:hAnsi="Arial" w:cs="Arial"/>
          <w:szCs w:val="24"/>
          <w:lang w:val="en-US" w:eastAsia="nl-NL"/>
        </w:rPr>
        <w:t>flux</w:t>
      </w:r>
      <w:r w:rsidR="00B67361" w:rsidRPr="00743826">
        <w:rPr>
          <w:rFonts w:ascii="Arial" w:eastAsia="Times New Roman" w:hAnsi="Arial" w:cs="Arial"/>
          <w:szCs w:val="24"/>
          <w:lang w:val="en-US" w:eastAsia="nl-NL"/>
        </w:rPr>
        <w:t xml:space="preserve"> rate</w:t>
      </w:r>
      <w:r>
        <w:rPr>
          <w:rFonts w:ascii="Arial" w:eastAsia="Times New Roman" w:hAnsi="Arial" w:cs="Arial"/>
          <w:szCs w:val="24"/>
          <w:lang w:val="en-US" w:eastAsia="nl-NL"/>
        </w:rPr>
        <w:t xml:space="preserve"> between soil and plant. </w:t>
      </w:r>
      <w:r>
        <w:rPr>
          <w:rStyle w:val="hps"/>
          <w:rFonts w:ascii="Arial" w:hAnsi="Arial" w:cs="Arial"/>
          <w:lang w:val="en-US"/>
        </w:rPr>
        <w:t>As</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Pr>
          <w:rStyle w:val="hps"/>
          <w:rFonts w:ascii="Arial" w:hAnsi="Arial" w:cs="Arial"/>
          <w:lang w:val="en-US"/>
        </w:rPr>
        <w:t>soil dries out</w:t>
      </w:r>
      <w:r w:rsidR="00B36968">
        <w:rPr>
          <w:rStyle w:val="hps"/>
          <w:rFonts w:ascii="Arial" w:hAnsi="Arial" w:cs="Arial"/>
          <w:lang w:val="en-US"/>
        </w:rPr>
        <w:t>, a</w:t>
      </w:r>
      <w:r>
        <w:rPr>
          <w:rFonts w:ascii="Arial" w:hAnsi="Arial" w:cs="Arial"/>
          <w:lang w:val="en-US"/>
        </w:rPr>
        <w:t xml:space="preserve"> </w:t>
      </w:r>
      <w:r>
        <w:rPr>
          <w:rStyle w:val="hps"/>
          <w:rFonts w:ascii="Arial" w:hAnsi="Arial" w:cs="Arial"/>
          <w:lang w:val="en-US"/>
        </w:rPr>
        <w:t>midday</w:t>
      </w:r>
      <w:r>
        <w:rPr>
          <w:rFonts w:ascii="Arial" w:hAnsi="Arial" w:cs="Arial"/>
          <w:lang w:val="en-US"/>
        </w:rPr>
        <w:t xml:space="preserve"> </w:t>
      </w:r>
      <w:r>
        <w:rPr>
          <w:rStyle w:val="hps"/>
          <w:rFonts w:ascii="Arial" w:hAnsi="Arial" w:cs="Arial"/>
          <w:lang w:val="en-US"/>
        </w:rPr>
        <w:t>depression</w:t>
      </w:r>
      <w:r>
        <w:rPr>
          <w:rFonts w:ascii="Arial" w:hAnsi="Arial" w:cs="Arial"/>
          <w:lang w:val="en-US"/>
        </w:rPr>
        <w:t xml:space="preserve"> </w:t>
      </w:r>
      <w:r>
        <w:rPr>
          <w:rStyle w:val="hps"/>
          <w:rFonts w:ascii="Arial" w:hAnsi="Arial" w:cs="Arial"/>
          <w:lang w:val="en-US"/>
        </w:rPr>
        <w:t>of</w:t>
      </w:r>
      <w:r>
        <w:rPr>
          <w:rFonts w:ascii="Arial" w:hAnsi="Arial" w:cs="Arial"/>
          <w:lang w:val="en-US"/>
        </w:rPr>
        <w:t xml:space="preserve"> </w:t>
      </w:r>
      <w:r>
        <w:rPr>
          <w:rStyle w:val="hps"/>
          <w:rFonts w:ascii="Arial" w:hAnsi="Arial" w:cs="Arial"/>
          <w:lang w:val="en-US"/>
        </w:rPr>
        <w:t>photosynthesis</w:t>
      </w:r>
      <w:r w:rsidR="00B36968">
        <w:rPr>
          <w:rStyle w:val="hps"/>
          <w:rFonts w:ascii="Arial" w:hAnsi="Arial" w:cs="Arial"/>
          <w:lang w:val="en-US"/>
        </w:rPr>
        <w:t xml:space="preserve"> can develop</w:t>
      </w:r>
      <w:r w:rsidR="00B67361" w:rsidRPr="00743826">
        <w:rPr>
          <w:rFonts w:ascii="Arial" w:hAnsi="Arial" w:cs="Arial"/>
          <w:lang w:val="en-US"/>
        </w:rPr>
        <w:t xml:space="preserve"> </w:t>
      </w:r>
      <w:r>
        <w:rPr>
          <w:rStyle w:val="hps"/>
          <w:rFonts w:ascii="Arial" w:hAnsi="Arial" w:cs="Arial"/>
          <w:lang w:val="en-US"/>
        </w:rPr>
        <w:t>by</w:t>
      </w:r>
      <w:r>
        <w:rPr>
          <w:rFonts w:ascii="Arial" w:hAnsi="Arial" w:cs="Arial"/>
          <w:lang w:val="en-US"/>
        </w:rPr>
        <w:t xml:space="preserve"> </w:t>
      </w:r>
      <w:r>
        <w:rPr>
          <w:rStyle w:val="hps"/>
          <w:rFonts w:ascii="Arial" w:hAnsi="Arial" w:cs="Arial"/>
          <w:lang w:val="en-US"/>
        </w:rPr>
        <w:t>stomatal closure</w:t>
      </w:r>
      <w:r>
        <w:rPr>
          <w:rFonts w:ascii="Arial" w:hAnsi="Arial" w:cs="Arial"/>
          <w:lang w:val="en-US"/>
        </w:rPr>
        <w:t xml:space="preserve"> </w:t>
      </w:r>
      <w:r>
        <w:rPr>
          <w:rStyle w:val="hps"/>
          <w:rFonts w:ascii="Arial" w:hAnsi="Arial" w:cs="Arial"/>
          <w:lang w:val="en-US"/>
        </w:rPr>
        <w:t>due to</w:t>
      </w:r>
      <w:r>
        <w:rPr>
          <w:rFonts w:ascii="Arial" w:hAnsi="Arial" w:cs="Arial"/>
          <w:lang w:val="en-US"/>
        </w:rPr>
        <w:t xml:space="preserve"> </w:t>
      </w:r>
      <w:r w:rsidR="00B36968">
        <w:rPr>
          <w:rFonts w:ascii="Arial" w:hAnsi="Arial" w:cs="Arial"/>
          <w:lang w:val="en-US"/>
        </w:rPr>
        <w:t xml:space="preserve">a </w:t>
      </w:r>
      <w:r w:rsidR="00B67361" w:rsidRPr="00743826">
        <w:rPr>
          <w:rStyle w:val="hps"/>
          <w:rFonts w:ascii="Arial" w:hAnsi="Arial" w:cs="Arial"/>
          <w:lang w:val="en-US"/>
        </w:rPr>
        <w:t>lower</w:t>
      </w:r>
      <w:r>
        <w:rPr>
          <w:rFonts w:ascii="Arial" w:hAnsi="Arial" w:cs="Arial"/>
          <w:lang w:val="en-US"/>
        </w:rPr>
        <w:t xml:space="preserve"> </w:t>
      </w:r>
      <w:r>
        <w:rPr>
          <w:rStyle w:val="hps"/>
          <w:rFonts w:ascii="Arial" w:hAnsi="Arial" w:cs="Arial"/>
          <w:lang w:val="en-US"/>
        </w:rPr>
        <w:t>leaf water</w:t>
      </w:r>
      <w:r>
        <w:rPr>
          <w:rFonts w:ascii="Arial" w:hAnsi="Arial" w:cs="Arial"/>
          <w:lang w:val="en-US"/>
        </w:rPr>
        <w:t xml:space="preserve"> </w:t>
      </w:r>
      <w:r>
        <w:rPr>
          <w:rStyle w:val="hps"/>
          <w:rFonts w:ascii="Arial" w:hAnsi="Arial" w:cs="Arial"/>
          <w:lang w:val="en-US"/>
        </w:rPr>
        <w:t>potential</w:t>
      </w:r>
      <w:r>
        <w:rPr>
          <w:rFonts w:ascii="Arial" w:hAnsi="Arial" w:cs="Arial"/>
          <w:lang w:val="en-US"/>
        </w:rPr>
        <w:t xml:space="preserve"> </w:t>
      </w:r>
      <w:r>
        <w:rPr>
          <w:rStyle w:val="hps"/>
          <w:rFonts w:ascii="Arial" w:hAnsi="Arial" w:cs="Arial"/>
          <w:lang w:val="en-US"/>
        </w:rPr>
        <w:t>than</w:t>
      </w:r>
      <w:r>
        <w:rPr>
          <w:rFonts w:ascii="Arial" w:hAnsi="Arial" w:cs="Arial"/>
          <w:lang w:val="en-US"/>
        </w:rPr>
        <w:t xml:space="preserve"> </w:t>
      </w:r>
      <w:r w:rsidR="00B36968">
        <w:rPr>
          <w:rFonts w:ascii="Arial" w:hAnsi="Arial" w:cs="Arial"/>
          <w:lang w:val="en-US"/>
        </w:rPr>
        <w:t>earlier on the day</w:t>
      </w:r>
      <w:r>
        <w:rPr>
          <w:rStyle w:val="hps"/>
          <w:rFonts w:ascii="Arial" w:hAnsi="Arial" w:cs="Arial"/>
          <w:lang w:val="en-US"/>
        </w:rPr>
        <w:t xml:space="preserve">, </w:t>
      </w:r>
      <w:r w:rsidR="00B36968">
        <w:rPr>
          <w:rStyle w:val="hps"/>
          <w:rFonts w:ascii="Arial" w:hAnsi="Arial" w:cs="Arial"/>
          <w:lang w:val="en-US"/>
        </w:rPr>
        <w:t>as a</w:t>
      </w:r>
      <w:r>
        <w:rPr>
          <w:rStyle w:val="hps"/>
          <w:rFonts w:ascii="Arial" w:hAnsi="Arial" w:cs="Arial"/>
          <w:lang w:val="en-US"/>
        </w:rPr>
        <w:t xml:space="preserve"> result</w:t>
      </w:r>
      <w:r>
        <w:rPr>
          <w:rFonts w:ascii="Arial" w:hAnsi="Arial" w:cs="Arial"/>
          <w:lang w:val="en-US"/>
        </w:rPr>
        <w:t xml:space="preserve"> </w:t>
      </w:r>
      <w:r>
        <w:rPr>
          <w:rStyle w:val="hps"/>
          <w:rFonts w:ascii="Arial" w:hAnsi="Arial" w:cs="Arial"/>
          <w:lang w:val="en-US"/>
        </w:rPr>
        <w:t>of</w:t>
      </w:r>
      <w:r>
        <w:rPr>
          <w:rFonts w:ascii="Arial" w:hAnsi="Arial" w:cs="Arial"/>
          <w:lang w:val="en-US"/>
        </w:rPr>
        <w:t xml:space="preserve"> </w:t>
      </w:r>
      <w:r>
        <w:rPr>
          <w:rStyle w:val="hps"/>
          <w:rFonts w:ascii="Arial" w:hAnsi="Arial" w:cs="Arial"/>
          <w:lang w:val="en-US"/>
        </w:rPr>
        <w:t>increased</w:t>
      </w:r>
      <w:r>
        <w:rPr>
          <w:rFonts w:ascii="Arial" w:hAnsi="Arial" w:cs="Arial"/>
          <w:lang w:val="en-US"/>
        </w:rPr>
        <w:t xml:space="preserve"> </w:t>
      </w:r>
      <w:r>
        <w:rPr>
          <w:rStyle w:val="hps"/>
          <w:rFonts w:ascii="Arial" w:hAnsi="Arial" w:cs="Arial"/>
          <w:lang w:val="en-US"/>
        </w:rPr>
        <w:t>atmospheric demand</w:t>
      </w:r>
      <w:r>
        <w:rPr>
          <w:rFonts w:ascii="Arial" w:hAnsi="Arial" w:cs="Arial"/>
          <w:lang w:val="en-US"/>
        </w:rPr>
        <w:t xml:space="preserve"> </w:t>
      </w:r>
      <w:r>
        <w:rPr>
          <w:rStyle w:val="hps"/>
          <w:rFonts w:ascii="Arial" w:hAnsi="Arial" w:cs="Arial"/>
          <w:lang w:val="en-US"/>
        </w:rPr>
        <w:t>and</w:t>
      </w:r>
      <w:r>
        <w:rPr>
          <w:rFonts w:ascii="Arial" w:hAnsi="Arial" w:cs="Arial"/>
          <w:lang w:val="en-US"/>
        </w:rPr>
        <w:t xml:space="preserve"> </w:t>
      </w:r>
      <w:r>
        <w:rPr>
          <w:rStyle w:val="hps"/>
          <w:rFonts w:ascii="Arial" w:hAnsi="Arial" w:cs="Arial"/>
          <w:lang w:val="en-US"/>
        </w:rPr>
        <w:t>reduced ability</w:t>
      </w:r>
      <w:r>
        <w:rPr>
          <w:rFonts w:ascii="Arial" w:hAnsi="Arial" w:cs="Arial"/>
          <w:lang w:val="en-US"/>
        </w:rPr>
        <w:t xml:space="preserve"> </w:t>
      </w:r>
      <w:r>
        <w:rPr>
          <w:rStyle w:val="hps"/>
          <w:rFonts w:ascii="Arial" w:hAnsi="Arial" w:cs="Arial"/>
          <w:lang w:val="en-US"/>
        </w:rPr>
        <w:t>of</w:t>
      </w:r>
      <w:r>
        <w:rPr>
          <w:rFonts w:ascii="Arial" w:hAnsi="Arial" w:cs="Arial"/>
          <w:lang w:val="en-US"/>
        </w:rPr>
        <w:t xml:space="preserve"> </w:t>
      </w:r>
      <w:r w:rsidR="00B36968">
        <w:rPr>
          <w:rFonts w:ascii="Arial" w:hAnsi="Arial" w:cs="Arial"/>
          <w:lang w:val="en-US"/>
        </w:rPr>
        <w:t xml:space="preserve">the </w:t>
      </w:r>
      <w:r w:rsidR="00B67361" w:rsidRPr="00743826">
        <w:rPr>
          <w:rStyle w:val="hps"/>
          <w:rFonts w:ascii="Arial" w:hAnsi="Arial" w:cs="Arial"/>
          <w:lang w:val="en-US"/>
        </w:rPr>
        <w:t>soil</w:t>
      </w:r>
      <w:r>
        <w:rPr>
          <w:rFonts w:ascii="Arial" w:hAnsi="Arial" w:cs="Arial"/>
          <w:lang w:val="en-US"/>
        </w:rPr>
        <w:t xml:space="preserve"> </w:t>
      </w:r>
      <w:r>
        <w:rPr>
          <w:rStyle w:val="hps"/>
          <w:rFonts w:ascii="Arial" w:hAnsi="Arial" w:cs="Arial"/>
          <w:lang w:val="en-US"/>
        </w:rPr>
        <w:t>to</w:t>
      </w:r>
      <w:r>
        <w:rPr>
          <w:rFonts w:ascii="Arial" w:hAnsi="Arial" w:cs="Arial"/>
          <w:lang w:val="en-US"/>
        </w:rPr>
        <w:t xml:space="preserve"> </w:t>
      </w:r>
      <w:r>
        <w:rPr>
          <w:rStyle w:val="hps"/>
          <w:rFonts w:ascii="Arial" w:hAnsi="Arial" w:cs="Arial"/>
          <w:lang w:val="en-US"/>
        </w:rPr>
        <w:t>provide</w:t>
      </w:r>
      <w:r>
        <w:rPr>
          <w:rFonts w:ascii="Arial" w:hAnsi="Arial" w:cs="Arial"/>
          <w:lang w:val="en-US"/>
        </w:rPr>
        <w:t xml:space="preserve"> </w:t>
      </w:r>
      <w:r>
        <w:rPr>
          <w:rStyle w:val="hps"/>
          <w:rFonts w:ascii="Arial" w:hAnsi="Arial" w:cs="Arial"/>
          <w:lang w:val="en-US"/>
        </w:rPr>
        <w:t>water</w:t>
      </w:r>
      <w:r>
        <w:rPr>
          <w:rFonts w:ascii="Arial" w:hAnsi="Arial" w:cs="Arial"/>
          <w:lang w:val="en-US"/>
        </w:rPr>
        <w:t xml:space="preserve"> </w:t>
      </w:r>
      <w:r>
        <w:rPr>
          <w:rStyle w:val="hps"/>
          <w:rFonts w:ascii="Arial" w:hAnsi="Arial" w:cs="Arial"/>
          <w:lang w:val="en-US"/>
        </w:rPr>
        <w:t>to</w:t>
      </w:r>
      <w:r>
        <w:rPr>
          <w:rFonts w:ascii="Arial" w:hAnsi="Arial" w:cs="Arial"/>
          <w:lang w:val="en-US"/>
        </w:rPr>
        <w:t xml:space="preserve"> </w:t>
      </w:r>
      <w:r>
        <w:rPr>
          <w:rStyle w:val="hps"/>
          <w:rFonts w:ascii="Arial" w:hAnsi="Arial" w:cs="Arial"/>
          <w:lang w:val="en-US"/>
        </w:rPr>
        <w:t>the</w:t>
      </w:r>
      <w:r>
        <w:rPr>
          <w:rFonts w:ascii="Arial" w:hAnsi="Arial" w:cs="Arial"/>
          <w:lang w:val="en-US"/>
        </w:rPr>
        <w:t xml:space="preserve"> </w:t>
      </w:r>
      <w:r>
        <w:rPr>
          <w:rStyle w:val="hps"/>
          <w:rFonts w:ascii="Arial" w:hAnsi="Arial" w:cs="Arial"/>
          <w:lang w:val="en-US"/>
        </w:rPr>
        <w:t>roots.</w:t>
      </w:r>
      <w:r>
        <w:rPr>
          <w:rFonts w:ascii="Arial" w:hAnsi="Arial" w:cs="Arial"/>
          <w:lang w:val="en-US"/>
        </w:rPr>
        <w:t xml:space="preserve"> </w:t>
      </w:r>
      <w:r>
        <w:rPr>
          <w:rStyle w:val="hps"/>
          <w:rFonts w:ascii="Arial" w:hAnsi="Arial" w:cs="Arial"/>
          <w:lang w:val="en-US"/>
        </w:rPr>
        <w:t>As a result</w:t>
      </w:r>
      <w:r>
        <w:rPr>
          <w:rFonts w:ascii="Arial" w:hAnsi="Arial" w:cs="Arial"/>
          <w:lang w:val="en-US"/>
        </w:rPr>
        <w:t xml:space="preserve">, </w:t>
      </w:r>
      <w:r>
        <w:rPr>
          <w:rStyle w:val="hps"/>
          <w:rFonts w:ascii="Arial" w:hAnsi="Arial" w:cs="Arial"/>
          <w:lang w:val="en-US"/>
        </w:rPr>
        <w:t>the canopy temperature</w:t>
      </w:r>
      <w:r>
        <w:rPr>
          <w:rFonts w:ascii="Arial" w:hAnsi="Arial" w:cs="Arial"/>
          <w:lang w:val="en-US"/>
        </w:rPr>
        <w:t xml:space="preserve"> </w:t>
      </w:r>
      <w:r>
        <w:rPr>
          <w:rStyle w:val="hps"/>
          <w:rFonts w:ascii="Arial" w:hAnsi="Arial" w:cs="Arial"/>
          <w:lang w:val="en-US"/>
        </w:rPr>
        <w:t>at</w:t>
      </w:r>
      <w:r>
        <w:rPr>
          <w:rFonts w:ascii="Arial" w:hAnsi="Arial" w:cs="Arial"/>
          <w:lang w:val="en-US"/>
        </w:rPr>
        <w:t xml:space="preserve"> </w:t>
      </w:r>
      <w:r>
        <w:rPr>
          <w:rStyle w:val="hps"/>
          <w:rFonts w:ascii="Arial" w:hAnsi="Arial" w:cs="Arial"/>
          <w:lang w:val="en-US"/>
        </w:rPr>
        <w:t>midday</w:t>
      </w:r>
      <w:r>
        <w:rPr>
          <w:rFonts w:ascii="Arial" w:hAnsi="Arial" w:cs="Arial"/>
          <w:lang w:val="en-US"/>
        </w:rPr>
        <w:t xml:space="preserve"> </w:t>
      </w:r>
      <w:r>
        <w:rPr>
          <w:rStyle w:val="hps"/>
          <w:rFonts w:ascii="Arial" w:hAnsi="Arial" w:cs="Arial"/>
          <w:lang w:val="en-US"/>
        </w:rPr>
        <w:t>has</w:t>
      </w:r>
      <w:r>
        <w:rPr>
          <w:rFonts w:ascii="Arial" w:hAnsi="Arial" w:cs="Arial"/>
          <w:lang w:val="en-US"/>
        </w:rPr>
        <w:t xml:space="preserve"> </w:t>
      </w:r>
      <w:r>
        <w:rPr>
          <w:rStyle w:val="hps"/>
          <w:rFonts w:ascii="Arial" w:hAnsi="Arial" w:cs="Arial"/>
          <w:lang w:val="en-US"/>
        </w:rPr>
        <w:t>a</w:t>
      </w:r>
      <w:r>
        <w:rPr>
          <w:rFonts w:ascii="Arial" w:hAnsi="Arial" w:cs="Arial"/>
          <w:lang w:val="en-US"/>
        </w:rPr>
        <w:t xml:space="preserve"> </w:t>
      </w:r>
      <w:r>
        <w:rPr>
          <w:rStyle w:val="hps"/>
          <w:rFonts w:ascii="Arial" w:hAnsi="Arial" w:cs="Arial"/>
          <w:lang w:val="en-US"/>
        </w:rPr>
        <w:lastRenderedPageBreak/>
        <w:t xml:space="preserve">maximum value </w:t>
      </w:r>
      <w:r>
        <w:rPr>
          <w:rFonts w:ascii="Arial" w:hAnsi="Arial" w:cs="Arial"/>
          <w:lang w:val="en-US"/>
        </w:rPr>
        <w:t xml:space="preserve">(WANG et al., 2006). </w:t>
      </w:r>
      <w:r>
        <w:rPr>
          <w:rFonts w:ascii="Arial" w:eastAsia="Times New Roman" w:hAnsi="Arial" w:cs="Arial"/>
          <w:szCs w:val="24"/>
          <w:lang w:val="en-US" w:eastAsia="nl-NL"/>
        </w:rPr>
        <w:t xml:space="preserve">Using canopy temperature </w:t>
      </w:r>
      <w:r w:rsidR="00B36968">
        <w:rPr>
          <w:rFonts w:ascii="Arial" w:eastAsia="Times New Roman" w:hAnsi="Arial" w:cs="Arial"/>
          <w:szCs w:val="24"/>
          <w:lang w:val="en-US" w:eastAsia="nl-NL"/>
        </w:rPr>
        <w:t xml:space="preserve">data </w:t>
      </w:r>
      <w:r w:rsidR="00B67361" w:rsidRPr="00743826">
        <w:rPr>
          <w:rFonts w:ascii="Arial" w:eastAsia="Times New Roman" w:hAnsi="Arial" w:cs="Arial"/>
          <w:szCs w:val="24"/>
          <w:lang w:val="en-US" w:eastAsia="nl-NL"/>
        </w:rPr>
        <w:t xml:space="preserve">measured by infrared thermometry as input in </w:t>
      </w:r>
      <w:r>
        <w:rPr>
          <w:rFonts w:ascii="Arial" w:eastAsia="Times New Roman" w:hAnsi="Arial" w:cs="Arial"/>
          <w:szCs w:val="24"/>
          <w:lang w:val="en-US" w:eastAsia="nl-NL"/>
        </w:rPr>
        <w:t>a CO</w:t>
      </w:r>
      <w:r>
        <w:rPr>
          <w:rFonts w:ascii="Arial" w:eastAsia="Times New Roman" w:hAnsi="Arial" w:cs="Arial"/>
          <w:szCs w:val="24"/>
          <w:vertAlign w:val="subscript"/>
          <w:lang w:val="en-US" w:eastAsia="nl-NL"/>
        </w:rPr>
        <w:t>2</w:t>
      </w:r>
      <w:r>
        <w:rPr>
          <w:rFonts w:ascii="Arial" w:eastAsia="Times New Roman" w:hAnsi="Arial" w:cs="Arial"/>
          <w:szCs w:val="24"/>
          <w:lang w:val="en-US" w:eastAsia="nl-NL"/>
        </w:rPr>
        <w:t xml:space="preserve"> assimilation model that uses the </w:t>
      </w:r>
      <w:r w:rsidR="001054A2">
        <w:rPr>
          <w:rFonts w:ascii="Arial" w:eastAsia="Times New Roman" w:hAnsi="Arial" w:cs="Arial"/>
          <w:szCs w:val="24"/>
          <w:lang w:val="en-US" w:eastAsia="nl-NL"/>
        </w:rPr>
        <w:t>vapor</w:t>
      </w:r>
      <w:r w:rsidR="00B67361" w:rsidRPr="00743826">
        <w:rPr>
          <w:rFonts w:ascii="Arial" w:eastAsia="Times New Roman" w:hAnsi="Arial" w:cs="Arial"/>
          <w:szCs w:val="24"/>
          <w:lang w:val="en-US" w:eastAsia="nl-NL"/>
        </w:rPr>
        <w:t xml:space="preserve"> </w:t>
      </w:r>
      <w:r w:rsidR="00B36968">
        <w:rPr>
          <w:rFonts w:ascii="Arial" w:eastAsia="Times New Roman" w:hAnsi="Arial" w:cs="Arial"/>
          <w:szCs w:val="24"/>
          <w:lang w:val="en-US" w:eastAsia="nl-NL"/>
        </w:rPr>
        <w:t>p</w:t>
      </w:r>
      <w:r w:rsidR="00B67361" w:rsidRPr="00743826">
        <w:rPr>
          <w:rFonts w:ascii="Arial" w:eastAsia="Times New Roman" w:hAnsi="Arial" w:cs="Arial"/>
          <w:szCs w:val="24"/>
          <w:lang w:val="en-US" w:eastAsia="nl-NL"/>
        </w:rPr>
        <w:t>ressure deficit between intercellular air</w:t>
      </w:r>
      <w:r>
        <w:rPr>
          <w:rFonts w:ascii="Arial" w:eastAsia="Times New Roman" w:hAnsi="Arial" w:cs="Arial"/>
          <w:szCs w:val="24"/>
          <w:lang w:val="en-US" w:eastAsia="nl-NL"/>
        </w:rPr>
        <w:t xml:space="preserve"> spaces of leaves and atmospheric air as the driving force for the diffusion of vapor, the afternoon dip of photosynthesis can be identified </w:t>
      </w:r>
      <w:r>
        <w:rPr>
          <w:rFonts w:ascii="Arial" w:hAnsi="Arial" w:cs="Arial"/>
          <w:lang w:val="en-US"/>
        </w:rPr>
        <w:t>(JACOBS, 2004).</w:t>
      </w:r>
    </w:p>
    <w:p w:rsidR="005840CD" w:rsidRPr="00743826" w:rsidRDefault="005840CD" w:rsidP="00A22061">
      <w:pPr>
        <w:rPr>
          <w:rFonts w:ascii="Arial" w:hAnsi="Arial" w:cs="Arial"/>
          <w:lang w:val="en-US"/>
        </w:rPr>
      </w:pPr>
    </w:p>
    <w:p w:rsidR="00B21827" w:rsidRPr="00743826" w:rsidRDefault="00956816" w:rsidP="00EB4880">
      <w:pPr>
        <w:pStyle w:val="Ttulo3"/>
        <w:keepNext/>
        <w:ind w:left="788" w:hanging="431"/>
        <w:rPr>
          <w:rFonts w:ascii="Arial" w:hAnsi="Arial"/>
          <w:lang w:val="en-US"/>
        </w:rPr>
      </w:pPr>
      <w:bookmarkStart w:id="155" w:name="_Toc258333677"/>
      <w:bookmarkStart w:id="156" w:name="_Toc258333715"/>
      <w:bookmarkStart w:id="157" w:name="_Toc258333866"/>
      <w:bookmarkStart w:id="158" w:name="_Toc258333983"/>
      <w:bookmarkStart w:id="159" w:name="_Toc258334249"/>
      <w:bookmarkStart w:id="160" w:name="_Toc296436808"/>
      <w:r w:rsidRPr="00956816">
        <w:rPr>
          <w:rFonts w:ascii="Arial" w:hAnsi="Arial"/>
          <w:lang w:val="en-US"/>
        </w:rPr>
        <w:t>Root water uptake models</w:t>
      </w:r>
      <w:bookmarkEnd w:id="155"/>
      <w:bookmarkEnd w:id="156"/>
      <w:bookmarkEnd w:id="157"/>
      <w:bookmarkEnd w:id="158"/>
      <w:bookmarkEnd w:id="159"/>
      <w:bookmarkEnd w:id="160"/>
    </w:p>
    <w:p w:rsidR="007A7CE4" w:rsidRPr="00743826" w:rsidRDefault="00A50139" w:rsidP="007A7CE4">
      <w:pPr>
        <w:rPr>
          <w:rFonts w:ascii="Arial" w:eastAsia="Times New Roman" w:hAnsi="Arial" w:cs="Arial"/>
          <w:szCs w:val="24"/>
          <w:lang w:val="en-US" w:eastAsia="nl-NL"/>
        </w:rPr>
      </w:pPr>
      <w:r w:rsidRPr="00743826">
        <w:rPr>
          <w:rFonts w:ascii="Arial" w:hAnsi="Arial" w:cs="Arial"/>
          <w:lang w:val="en-US"/>
        </w:rPr>
        <w:t xml:space="preserve">Questions about plant water stress </w:t>
      </w:r>
      <w:r w:rsidR="00B43D86">
        <w:rPr>
          <w:rFonts w:ascii="Arial" w:hAnsi="Arial" w:cs="Arial"/>
          <w:lang w:val="en-US"/>
        </w:rPr>
        <w:t>caused</w:t>
      </w:r>
      <w:r w:rsidR="0037783A">
        <w:rPr>
          <w:rFonts w:ascii="Arial" w:hAnsi="Arial" w:cs="Arial"/>
          <w:lang w:val="en-US"/>
        </w:rPr>
        <w:t xml:space="preserve"> by water </w:t>
      </w:r>
      <w:r w:rsidR="00B43D86">
        <w:rPr>
          <w:rFonts w:ascii="Arial" w:hAnsi="Arial" w:cs="Arial"/>
          <w:lang w:val="en-US"/>
        </w:rPr>
        <w:t>shortage</w:t>
      </w:r>
      <w:r w:rsidR="0037783A">
        <w:rPr>
          <w:rFonts w:ascii="Arial" w:hAnsi="Arial" w:cs="Arial"/>
          <w:lang w:val="en-US"/>
        </w:rPr>
        <w:t xml:space="preserve"> </w:t>
      </w:r>
      <w:r w:rsidR="00B43D86">
        <w:rPr>
          <w:rFonts w:ascii="Arial" w:hAnsi="Arial" w:cs="Arial"/>
          <w:lang w:val="en-US"/>
        </w:rPr>
        <w:t>in the</w:t>
      </w:r>
      <w:r w:rsidR="0037783A">
        <w:rPr>
          <w:rFonts w:ascii="Arial" w:hAnsi="Arial" w:cs="Arial"/>
          <w:lang w:val="en-US"/>
        </w:rPr>
        <w:t xml:space="preserve"> rhizosphere can be </w:t>
      </w:r>
      <w:r w:rsidR="00B43D86">
        <w:rPr>
          <w:rFonts w:ascii="Arial" w:hAnsi="Arial" w:cs="Arial"/>
          <w:lang w:val="en-US"/>
        </w:rPr>
        <w:t xml:space="preserve">elucidated </w:t>
      </w:r>
      <w:r w:rsidR="0037783A">
        <w:rPr>
          <w:rFonts w:ascii="Arial" w:hAnsi="Arial" w:cs="Arial"/>
          <w:lang w:val="en-US"/>
        </w:rPr>
        <w:t xml:space="preserve">by modeling soil water uptake </w:t>
      </w:r>
      <w:r w:rsidR="00B43D86">
        <w:rPr>
          <w:rFonts w:ascii="Arial" w:hAnsi="Arial" w:cs="Arial"/>
          <w:lang w:val="en-US"/>
        </w:rPr>
        <w:t>at the</w:t>
      </w:r>
      <w:r w:rsidR="0037783A">
        <w:rPr>
          <w:rFonts w:ascii="Arial" w:hAnsi="Arial" w:cs="Arial"/>
          <w:lang w:val="en-US"/>
        </w:rPr>
        <w:t xml:space="preserve"> single root</w:t>
      </w:r>
      <w:r w:rsidR="00B43D86">
        <w:rPr>
          <w:rFonts w:ascii="Arial" w:hAnsi="Arial" w:cs="Arial"/>
          <w:lang w:val="en-US"/>
        </w:rPr>
        <w:t xml:space="preserve"> scale</w:t>
      </w:r>
      <w:r w:rsidR="00E40ADF" w:rsidRPr="00743826">
        <w:rPr>
          <w:rFonts w:ascii="Arial" w:hAnsi="Arial" w:cs="Arial"/>
          <w:lang w:val="en-US"/>
        </w:rPr>
        <w:t xml:space="preserve"> </w:t>
      </w:r>
      <w:r w:rsidR="0037783A">
        <w:rPr>
          <w:rFonts w:ascii="Arial" w:hAnsi="Arial" w:cs="Arial"/>
          <w:lang w:val="en-US"/>
        </w:rPr>
        <w:t xml:space="preserve">(GARDNER, 1960; COWAN, 1965; MOLDRUP et al., 1992; ROOSE; FOWLER, 2004; JONG VAN LIER; METSELAAR; VAN DAM, 2006; RAATS, 2007). These models treat a root as a cylindrical sink </w:t>
      </w:r>
      <w:r w:rsidR="00B43D86">
        <w:rPr>
          <w:rFonts w:ascii="Arial" w:hAnsi="Arial" w:cs="Arial"/>
          <w:lang w:val="en-US"/>
        </w:rPr>
        <w:t xml:space="preserve">to which water flows </w:t>
      </w:r>
      <w:r w:rsidR="00767332">
        <w:rPr>
          <w:rFonts w:ascii="Arial" w:hAnsi="Arial" w:cs="Arial"/>
          <w:lang w:val="en-US"/>
        </w:rPr>
        <w:t xml:space="preserve">in a </w:t>
      </w:r>
      <w:r w:rsidR="00B43D86">
        <w:rPr>
          <w:rFonts w:ascii="Arial" w:hAnsi="Arial" w:cs="Arial"/>
          <w:lang w:val="en-US"/>
        </w:rPr>
        <w:t>radial</w:t>
      </w:r>
      <w:r w:rsidR="00767332">
        <w:rPr>
          <w:rFonts w:ascii="Arial" w:hAnsi="Arial" w:cs="Arial"/>
          <w:lang w:val="en-US"/>
        </w:rPr>
        <w:t xml:space="preserve"> geometry</w:t>
      </w:r>
      <w:r w:rsidR="0037783A">
        <w:rPr>
          <w:rFonts w:ascii="Arial" w:hAnsi="Arial" w:cs="Arial"/>
          <w:lang w:val="en-US"/>
        </w:rPr>
        <w:t xml:space="preserve">. </w:t>
      </w:r>
      <w:r w:rsidR="0037783A">
        <w:rPr>
          <w:rFonts w:ascii="Arial" w:eastAsia="Times New Roman" w:hAnsi="Arial" w:cs="Arial"/>
          <w:szCs w:val="24"/>
          <w:lang w:val="en-US" w:eastAsia="nl-NL"/>
        </w:rPr>
        <w:t xml:space="preserve">The water </w:t>
      </w:r>
      <w:r w:rsidR="001054A2">
        <w:rPr>
          <w:rFonts w:ascii="Arial" w:eastAsia="Times New Roman" w:hAnsi="Arial" w:cs="Arial"/>
          <w:szCs w:val="24"/>
          <w:lang w:val="en-US" w:eastAsia="nl-NL"/>
        </w:rPr>
        <w:t>flux</w:t>
      </w:r>
      <w:r w:rsidR="007A7CE4" w:rsidRPr="00743826">
        <w:rPr>
          <w:rFonts w:ascii="Arial" w:eastAsia="Times New Roman" w:hAnsi="Arial" w:cs="Arial"/>
          <w:szCs w:val="24"/>
          <w:lang w:val="en-US" w:eastAsia="nl-NL"/>
        </w:rPr>
        <w:t xml:space="preserve"> can be </w:t>
      </w:r>
      <w:r w:rsidR="00B43D86">
        <w:rPr>
          <w:rFonts w:ascii="Arial" w:eastAsia="Times New Roman" w:hAnsi="Arial" w:cs="Arial"/>
          <w:szCs w:val="24"/>
          <w:lang w:val="en-US" w:eastAsia="nl-NL"/>
        </w:rPr>
        <w:t>described</w:t>
      </w:r>
      <w:r w:rsidR="0037783A">
        <w:rPr>
          <w:rFonts w:ascii="Arial" w:eastAsia="Times New Roman" w:hAnsi="Arial" w:cs="Arial"/>
          <w:szCs w:val="24"/>
          <w:lang w:val="en-US" w:eastAsia="nl-NL"/>
        </w:rPr>
        <w:t xml:space="preserve"> </w:t>
      </w:r>
      <w:r w:rsidR="00B43D86">
        <w:rPr>
          <w:rFonts w:ascii="Arial" w:eastAsia="Times New Roman" w:hAnsi="Arial" w:cs="Arial"/>
          <w:szCs w:val="24"/>
          <w:lang w:val="en-US" w:eastAsia="nl-NL"/>
        </w:rPr>
        <w:t>by</w:t>
      </w:r>
      <w:r w:rsidR="0037783A">
        <w:rPr>
          <w:rFonts w:ascii="Arial" w:eastAsia="Times New Roman" w:hAnsi="Arial" w:cs="Arial"/>
          <w:szCs w:val="24"/>
          <w:lang w:val="en-US" w:eastAsia="nl-NL"/>
        </w:rPr>
        <w:t xml:space="preserve"> the Richards equation (1928). However, the nonlinearity of its parameters limits the analytical solutions to restrictive boundary conditions. Such analytical solutions were presented by Gardner (1960) and Cowan (1965).</w:t>
      </w:r>
    </w:p>
    <w:p w:rsidR="00767332" w:rsidRDefault="0037783A" w:rsidP="009244F2">
      <w:pPr>
        <w:rPr>
          <w:rStyle w:val="hps"/>
          <w:rFonts w:ascii="Arial" w:hAnsi="Arial" w:cs="Arial"/>
          <w:lang w:val="en-US"/>
        </w:rPr>
      </w:pPr>
      <w:r>
        <w:rPr>
          <w:rFonts w:ascii="Arial" w:eastAsia="Times New Roman" w:hAnsi="Arial" w:cs="Arial"/>
          <w:szCs w:val="24"/>
          <w:lang w:val="en-US" w:eastAsia="nl-NL"/>
        </w:rPr>
        <w:t xml:space="preserve">Currently, the availability of computational resources enables the use of iterative numerical algorithms with less restrictive boundary conditions. An algorithm of this kind was used by Jong Van Lier, Metselaar and Van Dam (2006) and by Metselaar and Jong Van Lier (2007) to simulate soil water uptake by root systems. These authors concluded that the matric flux potential </w:t>
      </w:r>
      <w:r>
        <w:rPr>
          <w:rFonts w:ascii="Arial" w:hAnsi="Arial" w:cs="Arial"/>
          <w:i/>
          <w:iCs/>
          <w:lang w:val="en-US"/>
        </w:rPr>
        <w:t xml:space="preserve">M </w:t>
      </w:r>
      <w:r>
        <w:rPr>
          <w:rFonts w:ascii="Arial" w:hAnsi="Arial" w:cs="Arial"/>
          <w:lang w:val="en-US"/>
        </w:rPr>
        <w:t>(m</w:t>
      </w:r>
      <w:r>
        <w:rPr>
          <w:rFonts w:ascii="Arial" w:hAnsi="Arial" w:cs="Arial"/>
          <w:vertAlign w:val="superscript"/>
          <w:lang w:val="en-US"/>
        </w:rPr>
        <w:t>2</w:t>
      </w:r>
      <w:r>
        <w:rPr>
          <w:rFonts w:ascii="Arial" w:hAnsi="Arial" w:cs="Arial"/>
          <w:lang w:val="en-US"/>
        </w:rPr>
        <w:t xml:space="preserve"> d</w:t>
      </w:r>
      <w:r w:rsidR="00422C77">
        <w:rPr>
          <w:rFonts w:ascii="Arial" w:hAnsi="Arial" w:cs="Arial"/>
          <w:vertAlign w:val="superscript"/>
          <w:lang w:val="en-US"/>
        </w:rPr>
        <w:noBreakHyphen/>
        <w:t>1</w:t>
      </w:r>
      <w:r>
        <w:rPr>
          <w:rFonts w:ascii="Arial" w:hAnsi="Arial" w:cs="Arial"/>
          <w:lang w:val="en-US"/>
        </w:rPr>
        <w:t>)</w:t>
      </w:r>
      <w:r>
        <w:rPr>
          <w:rFonts w:ascii="Arial" w:eastAsia="Times New Roman" w:hAnsi="Arial" w:cs="Arial"/>
          <w:szCs w:val="24"/>
          <w:lang w:val="en-US" w:eastAsia="nl-NL"/>
        </w:rPr>
        <w:t xml:space="preserve"> is the parameter of the soil most closely linked to water stress. </w:t>
      </w:r>
      <w:r>
        <w:rPr>
          <w:rFonts w:ascii="Arial" w:eastAsia="Times New Roman" w:hAnsi="Arial" w:cs="Arial"/>
          <w:i/>
          <w:szCs w:val="24"/>
          <w:lang w:val="en-US" w:eastAsia="nl-NL"/>
        </w:rPr>
        <w:t>M</w:t>
      </w:r>
      <w:r>
        <w:rPr>
          <w:rFonts w:ascii="Arial" w:eastAsia="Times New Roman" w:hAnsi="Arial" w:cs="Arial"/>
          <w:szCs w:val="24"/>
          <w:lang w:val="en-US" w:eastAsia="nl-NL"/>
        </w:rPr>
        <w:t xml:space="preserve"> is a soil property defined </w:t>
      </w:r>
      <w:r w:rsidR="00767332">
        <w:rPr>
          <w:rFonts w:ascii="Arial" w:eastAsia="Times New Roman" w:hAnsi="Arial" w:cs="Arial"/>
          <w:szCs w:val="24"/>
          <w:lang w:val="en-US" w:eastAsia="nl-NL"/>
        </w:rPr>
        <w:t xml:space="preserve">as a function of pressure head or water content. At a certain pressure head </w:t>
      </w:r>
      <w:r w:rsidR="00767332" w:rsidRPr="00767332">
        <w:rPr>
          <w:rFonts w:ascii="Arial" w:eastAsia="Times New Roman" w:hAnsi="Arial" w:cs="Arial"/>
          <w:i/>
          <w:szCs w:val="24"/>
          <w:lang w:val="en-US" w:eastAsia="nl-NL"/>
        </w:rPr>
        <w:t>h</w:t>
      </w:r>
      <w:r w:rsidR="00767332">
        <w:rPr>
          <w:rFonts w:ascii="Arial" w:eastAsia="Times New Roman" w:hAnsi="Arial" w:cs="Arial"/>
          <w:szCs w:val="24"/>
          <w:lang w:val="en-US" w:eastAsia="nl-NL"/>
        </w:rPr>
        <w:t xml:space="preserve">, </w:t>
      </w:r>
      <w:r w:rsidR="00956816" w:rsidRPr="00956816">
        <w:rPr>
          <w:rFonts w:ascii="Arial" w:eastAsia="Times New Roman" w:hAnsi="Arial" w:cs="Arial"/>
          <w:i/>
          <w:szCs w:val="24"/>
          <w:lang w:val="en-US" w:eastAsia="nl-NL"/>
        </w:rPr>
        <w:t>M</w:t>
      </w:r>
      <w:r w:rsidR="00767332">
        <w:rPr>
          <w:rFonts w:ascii="Arial" w:eastAsia="Times New Roman" w:hAnsi="Arial" w:cs="Arial"/>
          <w:szCs w:val="24"/>
          <w:lang w:val="en-US" w:eastAsia="nl-NL"/>
        </w:rPr>
        <w:t xml:space="preserve"> is the</w:t>
      </w:r>
      <w:r>
        <w:rPr>
          <w:rFonts w:ascii="Arial" w:eastAsia="Times New Roman" w:hAnsi="Arial" w:cs="Arial"/>
          <w:szCs w:val="24"/>
          <w:lang w:val="en-US" w:eastAsia="nl-NL"/>
        </w:rPr>
        <w:t xml:space="preserve"> integral of the hydraulic conductivity </w:t>
      </w:r>
      <w:r>
        <w:rPr>
          <w:rFonts w:ascii="Arial" w:hAnsi="Arial" w:cs="Arial"/>
          <w:i/>
          <w:iCs/>
          <w:lang w:val="en-US"/>
        </w:rPr>
        <w:t>K </w:t>
      </w:r>
      <w:r w:rsidR="000A12BC">
        <w:rPr>
          <w:rFonts w:ascii="Arial" w:hAnsi="Arial" w:cs="Arial"/>
          <w:lang w:val="en-US"/>
        </w:rPr>
        <w:t>(m </w:t>
      </w:r>
      <w:r>
        <w:rPr>
          <w:rFonts w:ascii="Arial" w:hAnsi="Arial" w:cs="Arial"/>
          <w:lang w:val="en-US"/>
        </w:rPr>
        <w:t>d</w:t>
      </w:r>
      <w:r w:rsidR="00422C77">
        <w:rPr>
          <w:rFonts w:ascii="Arial" w:hAnsi="Arial" w:cs="Arial"/>
          <w:vertAlign w:val="superscript"/>
          <w:lang w:val="en-US"/>
        </w:rPr>
        <w:noBreakHyphen/>
        <w:t>1</w:t>
      </w:r>
      <w:r>
        <w:rPr>
          <w:rFonts w:ascii="Arial" w:hAnsi="Arial" w:cs="Arial"/>
          <w:lang w:val="en-US"/>
        </w:rPr>
        <w:t>)</w:t>
      </w:r>
      <w:r>
        <w:rPr>
          <w:rFonts w:ascii="Arial" w:eastAsia="Times New Roman" w:hAnsi="Arial" w:cs="Arial"/>
          <w:szCs w:val="24"/>
          <w:lang w:val="en-US" w:eastAsia="nl-NL"/>
        </w:rPr>
        <w:t xml:space="preserve"> in </w:t>
      </w:r>
      <w:r w:rsidR="00767332">
        <w:rPr>
          <w:rFonts w:ascii="Arial" w:eastAsia="Times New Roman" w:hAnsi="Arial" w:cs="Arial"/>
          <w:szCs w:val="24"/>
          <w:lang w:val="en-US" w:eastAsia="nl-NL"/>
        </w:rPr>
        <w:t>the</w:t>
      </w:r>
      <w:r>
        <w:rPr>
          <w:rFonts w:ascii="Arial" w:eastAsia="Times New Roman" w:hAnsi="Arial" w:cs="Arial"/>
          <w:szCs w:val="24"/>
          <w:lang w:val="en-US" w:eastAsia="nl-NL"/>
        </w:rPr>
        <w:t xml:space="preserve"> range of pressure head</w:t>
      </w:r>
      <w:r w:rsidR="00767332">
        <w:rPr>
          <w:rFonts w:ascii="Arial" w:eastAsia="Times New Roman" w:hAnsi="Arial" w:cs="Arial"/>
          <w:szCs w:val="24"/>
          <w:lang w:val="en-US" w:eastAsia="nl-NL"/>
        </w:rPr>
        <w:t>s between</w:t>
      </w:r>
      <w:r>
        <w:rPr>
          <w:rFonts w:ascii="Arial" w:eastAsia="Times New Roman" w:hAnsi="Arial" w:cs="Arial"/>
          <w:szCs w:val="24"/>
          <w:lang w:val="en-US" w:eastAsia="nl-NL"/>
        </w:rPr>
        <w:t xml:space="preserve"> the </w:t>
      </w:r>
      <w:r w:rsidR="00767332">
        <w:rPr>
          <w:rFonts w:ascii="Arial" w:eastAsia="Times New Roman" w:hAnsi="Arial" w:cs="Arial"/>
          <w:szCs w:val="24"/>
          <w:lang w:val="en-US" w:eastAsia="nl-NL"/>
        </w:rPr>
        <w:t>pressure head</w:t>
      </w:r>
      <w:r>
        <w:rPr>
          <w:rFonts w:ascii="Arial" w:eastAsia="Times New Roman" w:hAnsi="Arial" w:cs="Arial"/>
          <w:szCs w:val="24"/>
          <w:lang w:val="en-US" w:eastAsia="nl-NL"/>
        </w:rPr>
        <w:t xml:space="preserve"> corresponding to the permanent wilting point (</w:t>
      </w:r>
      <w:r>
        <w:rPr>
          <w:rFonts w:ascii="Arial" w:eastAsia="Times New Roman" w:hAnsi="Arial" w:cs="Arial"/>
          <w:i/>
          <w:szCs w:val="24"/>
          <w:lang w:val="en-US" w:eastAsia="nl-NL"/>
        </w:rPr>
        <w:t>h</w:t>
      </w:r>
      <w:r>
        <w:rPr>
          <w:rFonts w:ascii="Arial" w:eastAsia="Times New Roman" w:hAnsi="Arial" w:cs="Arial"/>
          <w:i/>
          <w:szCs w:val="24"/>
          <w:vertAlign w:val="subscript"/>
          <w:lang w:val="en-US" w:eastAsia="nl-NL"/>
        </w:rPr>
        <w:t>pmp</w:t>
      </w:r>
      <w:r>
        <w:rPr>
          <w:rFonts w:ascii="Arial" w:eastAsia="Times New Roman" w:hAnsi="Arial" w:cs="Arial"/>
          <w:szCs w:val="24"/>
          <w:lang w:val="en-US" w:eastAsia="nl-NL"/>
        </w:rPr>
        <w:t xml:space="preserve">, m) and the </w:t>
      </w:r>
      <w:r w:rsidR="00767332">
        <w:rPr>
          <w:rFonts w:ascii="Arial" w:eastAsia="Times New Roman" w:hAnsi="Arial" w:cs="Arial"/>
          <w:szCs w:val="24"/>
          <w:lang w:val="en-US" w:eastAsia="nl-NL"/>
        </w:rPr>
        <w:t>pressure head of interest</w:t>
      </w:r>
      <w:r>
        <w:rPr>
          <w:rFonts w:ascii="Arial" w:eastAsia="Times New Roman" w:hAnsi="Arial" w:cs="Arial"/>
          <w:szCs w:val="24"/>
          <w:lang w:val="en-US" w:eastAsia="nl-NL"/>
        </w:rPr>
        <w:t xml:space="preserve">. Casaroli (2008) tested the </w:t>
      </w:r>
      <w:r w:rsidR="00767332">
        <w:rPr>
          <w:rFonts w:ascii="Arial" w:eastAsia="Times New Roman" w:hAnsi="Arial" w:cs="Arial"/>
          <w:szCs w:val="24"/>
          <w:lang w:val="en-US" w:eastAsia="nl-NL"/>
        </w:rPr>
        <w:t>root water extraction model</w:t>
      </w:r>
      <w:r>
        <w:rPr>
          <w:rFonts w:ascii="Arial" w:eastAsia="Times New Roman" w:hAnsi="Arial" w:cs="Arial"/>
          <w:szCs w:val="24"/>
          <w:lang w:val="en-US" w:eastAsia="nl-NL"/>
        </w:rPr>
        <w:t xml:space="preserve"> presented by Jong Van Lier, Metselaar and Van Dam (2006) and by Metselaar and Jong Van Lier (2007) and concluded that the relative matric flux potential </w:t>
      </w:r>
      <w:r>
        <w:rPr>
          <w:rFonts w:ascii="Arial" w:hAnsi="Arial" w:cs="Arial"/>
          <w:i/>
          <w:iCs/>
          <w:lang w:val="en-US"/>
        </w:rPr>
        <w:t>M</w:t>
      </w:r>
      <w:r>
        <w:rPr>
          <w:rFonts w:ascii="Arial" w:hAnsi="Arial" w:cs="Arial"/>
          <w:i/>
          <w:iCs/>
          <w:vertAlign w:val="subscript"/>
          <w:lang w:val="en-US"/>
        </w:rPr>
        <w:t>r </w:t>
      </w:r>
      <w:r>
        <w:rPr>
          <w:rFonts w:ascii="Arial" w:hAnsi="Arial" w:cs="Arial"/>
          <w:lang w:val="en-US"/>
        </w:rPr>
        <w:t>(m</w:t>
      </w:r>
      <w:r>
        <w:rPr>
          <w:rFonts w:ascii="Arial" w:hAnsi="Arial" w:cs="Arial"/>
          <w:vertAlign w:val="superscript"/>
          <w:lang w:val="en-US"/>
        </w:rPr>
        <w:t>2 </w:t>
      </w:r>
      <w:r>
        <w:rPr>
          <w:rFonts w:ascii="Arial" w:hAnsi="Arial" w:cs="Arial"/>
          <w:lang w:val="en-US"/>
        </w:rPr>
        <w:t>d</w:t>
      </w:r>
      <w:r w:rsidR="00422C77">
        <w:rPr>
          <w:rFonts w:ascii="Arial" w:hAnsi="Arial" w:cs="Arial"/>
          <w:vertAlign w:val="superscript"/>
          <w:lang w:val="en-US"/>
        </w:rPr>
        <w:noBreakHyphen/>
        <w:t>1</w:t>
      </w:r>
      <w:r>
        <w:rPr>
          <w:rFonts w:ascii="Arial" w:hAnsi="Arial" w:cs="Arial"/>
          <w:lang w:val="en-US"/>
        </w:rPr>
        <w:t>)</w:t>
      </w:r>
      <w:r>
        <w:rPr>
          <w:rFonts w:ascii="Arial" w:eastAsia="Times New Roman" w:hAnsi="Arial" w:cs="Arial"/>
          <w:szCs w:val="24"/>
          <w:lang w:val="en-US" w:eastAsia="nl-NL"/>
        </w:rPr>
        <w:t xml:space="preserve">, defined as the ratio between </w:t>
      </w:r>
      <w:r>
        <w:rPr>
          <w:rFonts w:ascii="Arial" w:eastAsia="Times New Roman" w:hAnsi="Arial" w:cs="Arial"/>
          <w:i/>
          <w:szCs w:val="24"/>
          <w:lang w:val="en-US" w:eastAsia="nl-NL"/>
        </w:rPr>
        <w:t>M</w:t>
      </w:r>
      <w:r>
        <w:rPr>
          <w:rFonts w:ascii="Arial" w:eastAsia="Times New Roman" w:hAnsi="Arial" w:cs="Arial"/>
          <w:szCs w:val="24"/>
          <w:lang w:val="en-US" w:eastAsia="nl-NL"/>
        </w:rPr>
        <w:t xml:space="preserve"> and </w:t>
      </w:r>
      <w:r>
        <w:rPr>
          <w:rFonts w:ascii="Arial" w:hAnsi="Arial" w:cs="Arial"/>
          <w:i/>
          <w:iCs/>
          <w:lang w:val="en-US"/>
        </w:rPr>
        <w:t>M</w:t>
      </w:r>
      <w:r>
        <w:rPr>
          <w:rFonts w:ascii="Arial" w:hAnsi="Arial" w:cs="Arial"/>
          <w:i/>
          <w:iCs/>
          <w:vertAlign w:val="subscript"/>
          <w:lang w:val="en-US"/>
        </w:rPr>
        <w:t>crit</w:t>
      </w:r>
      <w:r>
        <w:rPr>
          <w:rFonts w:ascii="Arial" w:hAnsi="Arial" w:cs="Arial"/>
          <w:i/>
          <w:iCs/>
          <w:lang w:val="en-US"/>
        </w:rPr>
        <w:t xml:space="preserve"> </w:t>
      </w:r>
      <w:r>
        <w:rPr>
          <w:rFonts w:ascii="Arial" w:hAnsi="Arial" w:cs="Arial"/>
          <w:lang w:val="en-US"/>
        </w:rPr>
        <w:t>(m</w:t>
      </w:r>
      <w:r>
        <w:rPr>
          <w:rFonts w:ascii="Arial" w:hAnsi="Arial" w:cs="Arial"/>
          <w:vertAlign w:val="superscript"/>
          <w:lang w:val="en-US"/>
        </w:rPr>
        <w:t>2</w:t>
      </w:r>
      <w:r>
        <w:rPr>
          <w:rFonts w:ascii="Arial" w:hAnsi="Arial" w:cs="Arial"/>
          <w:lang w:val="en-US"/>
        </w:rPr>
        <w:t xml:space="preserve"> d</w:t>
      </w:r>
      <w:r w:rsidR="00422C77">
        <w:rPr>
          <w:rFonts w:ascii="Arial" w:hAnsi="Arial" w:cs="Arial"/>
          <w:vertAlign w:val="superscript"/>
          <w:lang w:val="en-US"/>
        </w:rPr>
        <w:noBreakHyphen/>
        <w:t>1</w:t>
      </w:r>
      <w:r>
        <w:rPr>
          <w:rFonts w:ascii="Arial" w:hAnsi="Arial" w:cs="Arial"/>
          <w:lang w:val="en-US"/>
        </w:rPr>
        <w:t>)</w:t>
      </w:r>
      <w:r>
        <w:rPr>
          <w:rFonts w:ascii="Arial" w:eastAsia="Times New Roman" w:hAnsi="Arial" w:cs="Arial"/>
          <w:szCs w:val="24"/>
          <w:lang w:val="en-US" w:eastAsia="nl-NL"/>
        </w:rPr>
        <w:t xml:space="preserve"> (</w:t>
      </w:r>
      <w:r>
        <w:rPr>
          <w:rFonts w:ascii="Arial" w:eastAsia="Times New Roman" w:hAnsi="Arial" w:cs="Arial"/>
          <w:i/>
          <w:szCs w:val="24"/>
          <w:lang w:val="en-US" w:eastAsia="nl-NL"/>
        </w:rPr>
        <w:t>M</w:t>
      </w:r>
      <w:r>
        <w:rPr>
          <w:rFonts w:ascii="Arial" w:eastAsia="Times New Roman" w:hAnsi="Arial" w:cs="Arial"/>
          <w:i/>
          <w:szCs w:val="24"/>
          <w:vertAlign w:val="subscript"/>
          <w:lang w:val="en-US" w:eastAsia="nl-NL"/>
        </w:rPr>
        <w:t>crit</w:t>
      </w:r>
      <w:r>
        <w:rPr>
          <w:rFonts w:ascii="Arial" w:eastAsia="Times New Roman" w:hAnsi="Arial" w:cs="Arial"/>
          <w:szCs w:val="24"/>
          <w:lang w:val="en-US" w:eastAsia="nl-NL"/>
        </w:rPr>
        <w:t xml:space="preserve"> being the value of </w:t>
      </w:r>
      <w:r>
        <w:rPr>
          <w:rFonts w:ascii="Arial" w:eastAsia="Times New Roman" w:hAnsi="Arial" w:cs="Arial"/>
          <w:i/>
          <w:szCs w:val="24"/>
          <w:lang w:val="en-US" w:eastAsia="nl-NL"/>
        </w:rPr>
        <w:t>M</w:t>
      </w:r>
      <w:r>
        <w:rPr>
          <w:rFonts w:ascii="Arial" w:eastAsia="Times New Roman" w:hAnsi="Arial" w:cs="Arial"/>
          <w:szCs w:val="24"/>
          <w:lang w:val="en-US" w:eastAsia="nl-NL"/>
        </w:rPr>
        <w:t xml:space="preserve"> in the </w:t>
      </w:r>
      <w:r w:rsidR="00767332">
        <w:rPr>
          <w:rFonts w:ascii="Arial" w:eastAsia="Times New Roman" w:hAnsi="Arial" w:cs="Arial"/>
          <w:szCs w:val="24"/>
          <w:lang w:val="en-US" w:eastAsia="nl-NL"/>
        </w:rPr>
        <w:t>onset</w:t>
      </w:r>
      <w:r>
        <w:rPr>
          <w:rFonts w:ascii="Arial" w:eastAsia="Times New Roman" w:hAnsi="Arial" w:cs="Arial"/>
          <w:szCs w:val="24"/>
          <w:lang w:val="en-US" w:eastAsia="nl-NL"/>
        </w:rPr>
        <w:t xml:space="preserve"> of water stress), is a good indicator of relative transpiration </w:t>
      </w:r>
      <w:r>
        <w:rPr>
          <w:rFonts w:ascii="Arial" w:eastAsia="Times New Roman" w:hAnsi="Arial" w:cs="Arial"/>
          <w:i/>
          <w:szCs w:val="24"/>
          <w:lang w:val="en-US" w:eastAsia="nl-NL"/>
        </w:rPr>
        <w:t>T</w:t>
      </w:r>
      <w:r>
        <w:rPr>
          <w:rFonts w:ascii="Arial" w:eastAsia="Times New Roman" w:hAnsi="Arial" w:cs="Arial"/>
          <w:i/>
          <w:szCs w:val="24"/>
          <w:vertAlign w:val="subscript"/>
          <w:lang w:val="en-US" w:eastAsia="nl-NL"/>
        </w:rPr>
        <w:t>r</w:t>
      </w:r>
      <w:r>
        <w:rPr>
          <w:rFonts w:ascii="Arial" w:eastAsia="Times New Roman" w:hAnsi="Arial" w:cs="Arial"/>
          <w:szCs w:val="24"/>
          <w:lang w:val="en-US" w:eastAsia="nl-NL"/>
        </w:rPr>
        <w:t xml:space="preserve"> (mm d</w:t>
      </w:r>
      <w:r w:rsidR="00422C77">
        <w:rPr>
          <w:rFonts w:ascii="Arial" w:eastAsia="Times New Roman" w:hAnsi="Arial" w:cs="Arial"/>
          <w:szCs w:val="24"/>
          <w:vertAlign w:val="superscript"/>
          <w:lang w:val="en-US" w:eastAsia="nl-NL"/>
        </w:rPr>
        <w:noBreakHyphen/>
        <w:t>1</w:t>
      </w:r>
      <w:r>
        <w:rPr>
          <w:rFonts w:ascii="Arial" w:eastAsia="Times New Roman" w:hAnsi="Arial" w:cs="Arial"/>
          <w:szCs w:val="24"/>
          <w:lang w:val="en-US" w:eastAsia="nl-NL"/>
        </w:rPr>
        <w:t xml:space="preserve">), but differences in magnitude occur between the values ​​of </w:t>
      </w:r>
      <w:r>
        <w:rPr>
          <w:rFonts w:ascii="Arial" w:eastAsia="Times New Roman" w:hAnsi="Arial" w:cs="Arial"/>
          <w:i/>
          <w:szCs w:val="24"/>
          <w:lang w:val="en-US" w:eastAsia="nl-NL"/>
        </w:rPr>
        <w:t>M</w:t>
      </w:r>
      <w:r>
        <w:rPr>
          <w:rFonts w:ascii="Arial" w:eastAsia="Times New Roman" w:hAnsi="Arial" w:cs="Arial"/>
          <w:i/>
          <w:szCs w:val="24"/>
          <w:vertAlign w:val="subscript"/>
          <w:lang w:val="en-US" w:eastAsia="nl-NL"/>
        </w:rPr>
        <w:t>crit</w:t>
      </w:r>
      <w:r>
        <w:rPr>
          <w:rFonts w:ascii="Arial" w:eastAsia="Times New Roman" w:hAnsi="Arial" w:cs="Arial"/>
          <w:szCs w:val="24"/>
          <w:lang w:val="en-US" w:eastAsia="nl-NL"/>
        </w:rPr>
        <w:t xml:space="preserve"> experimentally observed in relation to the values estimated by the model. One reason for this discrepancy is the fact that the model considers a root system homogeneously </w:t>
      </w:r>
      <w:r>
        <w:rPr>
          <w:rFonts w:ascii="Arial" w:eastAsia="Times New Roman" w:hAnsi="Arial" w:cs="Arial"/>
          <w:szCs w:val="24"/>
          <w:lang w:val="en-US" w:eastAsia="nl-NL"/>
        </w:rPr>
        <w:lastRenderedPageBreak/>
        <w:t xml:space="preserve">distributed in the soil, a simplification of reality </w:t>
      </w:r>
      <w:r w:rsidR="00767332">
        <w:rPr>
          <w:rFonts w:ascii="Arial" w:eastAsia="Times New Roman" w:hAnsi="Arial" w:cs="Arial"/>
          <w:szCs w:val="24"/>
          <w:lang w:val="en-US" w:eastAsia="nl-NL"/>
        </w:rPr>
        <w:t>which</w:t>
      </w:r>
      <w:r>
        <w:rPr>
          <w:rFonts w:ascii="Arial" w:eastAsia="Times New Roman" w:hAnsi="Arial" w:cs="Arial"/>
          <w:szCs w:val="24"/>
          <w:lang w:val="en-US" w:eastAsia="nl-NL"/>
        </w:rPr>
        <w:t xml:space="preserve"> overestimates the ability of </w:t>
      </w:r>
      <w:r w:rsidR="00767332">
        <w:rPr>
          <w:rFonts w:ascii="Arial" w:eastAsia="Times New Roman" w:hAnsi="Arial" w:cs="Arial"/>
          <w:szCs w:val="24"/>
          <w:lang w:val="en-US" w:eastAsia="nl-NL"/>
        </w:rPr>
        <w:t xml:space="preserve">roots to take up </w:t>
      </w:r>
      <w:r>
        <w:rPr>
          <w:rFonts w:ascii="Arial" w:eastAsia="Times New Roman" w:hAnsi="Arial" w:cs="Arial"/>
          <w:szCs w:val="24"/>
          <w:lang w:val="en-US" w:eastAsia="nl-NL"/>
        </w:rPr>
        <w:t xml:space="preserve">water </w:t>
      </w:r>
      <w:r w:rsidR="00767332">
        <w:rPr>
          <w:rFonts w:ascii="Arial" w:eastAsia="Times New Roman" w:hAnsi="Arial" w:cs="Arial"/>
          <w:szCs w:val="24"/>
          <w:lang w:val="en-US" w:eastAsia="nl-NL"/>
        </w:rPr>
        <w:t>from the soil</w:t>
      </w:r>
      <w:r>
        <w:rPr>
          <w:rFonts w:ascii="Arial" w:eastAsia="Times New Roman" w:hAnsi="Arial" w:cs="Arial"/>
          <w:szCs w:val="24"/>
          <w:lang w:val="en-US" w:eastAsia="nl-NL"/>
        </w:rPr>
        <w:t>.</w:t>
      </w:r>
    </w:p>
    <w:p w:rsidR="009244F2" w:rsidRPr="00743826" w:rsidRDefault="00956816" w:rsidP="009244F2">
      <w:pPr>
        <w:rPr>
          <w:rFonts w:ascii="Arial" w:eastAsia="Times New Roman" w:hAnsi="Arial" w:cs="Arial"/>
          <w:szCs w:val="24"/>
          <w:lang w:val="en-US" w:eastAsia="nl-NL"/>
        </w:rPr>
      </w:pPr>
      <w:r w:rsidRPr="00956816">
        <w:rPr>
          <w:rStyle w:val="hps"/>
          <w:rFonts w:ascii="Arial" w:hAnsi="Arial" w:cs="Arial"/>
          <w:lang w:val="en-US"/>
        </w:rPr>
        <w:t>The hypothesis</w:t>
      </w:r>
      <w:r w:rsidRPr="00956816">
        <w:rPr>
          <w:rFonts w:ascii="Arial" w:hAnsi="Arial" w:cs="Arial"/>
          <w:lang w:val="en-US"/>
        </w:rPr>
        <w:t xml:space="preserve"> </w:t>
      </w:r>
      <w:r w:rsidRPr="00956816">
        <w:rPr>
          <w:rStyle w:val="hps"/>
          <w:rFonts w:ascii="Arial" w:hAnsi="Arial" w:cs="Arial"/>
          <w:lang w:val="en-US"/>
        </w:rPr>
        <w:t>of</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w:t>
      </w:r>
      <w:r w:rsidR="00767332">
        <w:rPr>
          <w:rFonts w:ascii="Arial" w:hAnsi="Arial" w:cs="Arial"/>
          <w:lang w:val="en-US"/>
        </w:rPr>
        <w:t>unique</w:t>
      </w:r>
      <w:r w:rsidRPr="00956816">
        <w:rPr>
          <w:rFonts w:ascii="Arial" w:hAnsi="Arial" w:cs="Arial"/>
          <w:lang w:val="en-US"/>
        </w:rPr>
        <w:t xml:space="preserve"> </w:t>
      </w:r>
      <w:r w:rsidRPr="00956816">
        <w:rPr>
          <w:rStyle w:val="hps"/>
          <w:rFonts w:ascii="Arial" w:hAnsi="Arial" w:cs="Arial"/>
          <w:i/>
          <w:lang w:val="en-US"/>
        </w:rPr>
        <w:t>M</w:t>
      </w:r>
      <w:r w:rsidRPr="00956816">
        <w:rPr>
          <w:rFonts w:ascii="Arial" w:hAnsi="Arial" w:cs="Arial"/>
          <w:lang w:val="en-US"/>
        </w:rPr>
        <w:t xml:space="preserve"> </w:t>
      </w:r>
      <w:r w:rsidRPr="00956816">
        <w:rPr>
          <w:rStyle w:val="hps"/>
          <w:rFonts w:ascii="Arial" w:hAnsi="Arial" w:cs="Arial"/>
          <w:lang w:val="en-US"/>
        </w:rPr>
        <w:t>at</w:t>
      </w:r>
      <w:r w:rsidRPr="00956816">
        <w:rPr>
          <w:rFonts w:ascii="Arial" w:hAnsi="Arial" w:cs="Arial"/>
          <w:lang w:val="en-US"/>
        </w:rPr>
        <w:t xml:space="preserve"> </w:t>
      </w:r>
      <w:r w:rsidRPr="00956816">
        <w:rPr>
          <w:rStyle w:val="hps"/>
          <w:rFonts w:ascii="Arial" w:hAnsi="Arial" w:cs="Arial"/>
          <w:lang w:val="en-US"/>
        </w:rPr>
        <w:t>the root surface of</w:t>
      </w:r>
      <w:r w:rsidRPr="00956816">
        <w:rPr>
          <w:rFonts w:ascii="Arial" w:hAnsi="Arial" w:cs="Arial"/>
          <w:lang w:val="en-US"/>
        </w:rPr>
        <w:t xml:space="preserve"> </w:t>
      </w:r>
      <w:r w:rsidRPr="00956816">
        <w:rPr>
          <w:rStyle w:val="hps"/>
          <w:rFonts w:ascii="Arial" w:hAnsi="Arial" w:cs="Arial"/>
          <w:lang w:val="en-US"/>
        </w:rPr>
        <w:t>all roots</w:t>
      </w:r>
      <w:r w:rsidRPr="00956816">
        <w:rPr>
          <w:rFonts w:ascii="Arial" w:hAnsi="Arial" w:cs="Arial"/>
          <w:lang w:val="en-US"/>
        </w:rPr>
        <w:t xml:space="preserve"> </w:t>
      </w:r>
      <w:r w:rsidRPr="00956816">
        <w:rPr>
          <w:rStyle w:val="hps"/>
          <w:rFonts w:ascii="Arial" w:hAnsi="Arial" w:cs="Arial"/>
          <w:lang w:val="en-US"/>
        </w:rPr>
        <w:t>of</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w:t>
      </w:r>
      <w:r w:rsidRPr="00956816">
        <w:rPr>
          <w:rStyle w:val="hps"/>
          <w:rFonts w:ascii="Arial" w:hAnsi="Arial" w:cs="Arial"/>
          <w:lang w:val="en-US"/>
        </w:rPr>
        <w:t>root system</w:t>
      </w:r>
      <w:r w:rsidRPr="00956816">
        <w:rPr>
          <w:rFonts w:ascii="Arial" w:hAnsi="Arial" w:cs="Arial"/>
          <w:lang w:val="en-US"/>
        </w:rPr>
        <w:t xml:space="preserve"> </w:t>
      </w:r>
      <w:r w:rsidRPr="00956816">
        <w:rPr>
          <w:rStyle w:val="hps"/>
          <w:rFonts w:ascii="Arial" w:hAnsi="Arial" w:cs="Arial"/>
          <w:lang w:val="en-US"/>
        </w:rPr>
        <w:t>allows estimating the root water uptake on a macroscopic scale</w:t>
      </w:r>
      <w:r w:rsidRPr="00956816">
        <w:rPr>
          <w:rFonts w:ascii="Arial" w:hAnsi="Arial" w:cs="Arial"/>
          <w:lang w:val="en-US"/>
        </w:rPr>
        <w:t xml:space="preserve"> </w:t>
      </w:r>
      <w:r w:rsidRPr="00956816">
        <w:rPr>
          <w:rStyle w:val="hps"/>
          <w:rFonts w:ascii="Arial" w:hAnsi="Arial" w:cs="Arial"/>
          <w:lang w:val="en-US"/>
        </w:rPr>
        <w:t>by</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multilayer root system </w:t>
      </w:r>
      <w:r w:rsidRPr="00956816">
        <w:rPr>
          <w:rStyle w:val="hps"/>
          <w:rFonts w:ascii="Arial" w:hAnsi="Arial" w:cs="Arial"/>
          <w:lang w:val="en-US"/>
        </w:rPr>
        <w:t>and the partition</w:t>
      </w:r>
      <w:r w:rsidRPr="00956816">
        <w:rPr>
          <w:rFonts w:ascii="Arial" w:hAnsi="Arial" w:cs="Arial"/>
          <w:lang w:val="en-US"/>
        </w:rPr>
        <w:t xml:space="preserve"> </w:t>
      </w:r>
      <w:r w:rsidRPr="00956816">
        <w:rPr>
          <w:rStyle w:val="hps"/>
          <w:rFonts w:ascii="Arial" w:hAnsi="Arial" w:cs="Arial"/>
          <w:lang w:val="en-US"/>
        </w:rPr>
        <w:t>of</w:t>
      </w:r>
      <w:r w:rsidRPr="00956816">
        <w:rPr>
          <w:rFonts w:ascii="Arial" w:hAnsi="Arial" w:cs="Arial"/>
          <w:lang w:val="en-US"/>
        </w:rPr>
        <w:t xml:space="preserve"> </w:t>
      </w:r>
      <w:r w:rsidRPr="00956816">
        <w:rPr>
          <w:rStyle w:val="hps"/>
          <w:rFonts w:ascii="Arial" w:hAnsi="Arial" w:cs="Arial"/>
          <w:lang w:val="en-US"/>
        </w:rPr>
        <w:t>extraction by layers</w:t>
      </w:r>
      <w:r w:rsidRPr="00956816">
        <w:rPr>
          <w:rFonts w:ascii="Arial" w:hAnsi="Arial" w:cs="Arial"/>
          <w:lang w:val="en-US"/>
        </w:rPr>
        <w:t xml:space="preserve">. </w:t>
      </w:r>
      <w:r w:rsidR="00767332">
        <w:rPr>
          <w:rFonts w:ascii="Arial" w:hAnsi="Arial" w:cs="Arial"/>
          <w:lang w:val="en-US"/>
        </w:rPr>
        <w:t xml:space="preserve">Using </w:t>
      </w:r>
      <w:r w:rsidRPr="00956816">
        <w:rPr>
          <w:rStyle w:val="hps"/>
          <w:rFonts w:ascii="Arial" w:hAnsi="Arial" w:cs="Arial"/>
          <w:lang w:val="en-US"/>
        </w:rPr>
        <w:t>this</w:t>
      </w:r>
      <w:r w:rsidRPr="00956816">
        <w:rPr>
          <w:rFonts w:ascii="Arial" w:hAnsi="Arial" w:cs="Arial"/>
          <w:lang w:val="en-US"/>
        </w:rPr>
        <w:t xml:space="preserve"> </w:t>
      </w:r>
      <w:r w:rsidRPr="00956816">
        <w:rPr>
          <w:rStyle w:val="hps"/>
          <w:rFonts w:ascii="Arial" w:hAnsi="Arial" w:cs="Arial"/>
          <w:lang w:val="en-US"/>
        </w:rPr>
        <w:t>approach</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w:t>
      </w:r>
      <w:r w:rsidRPr="00956816">
        <w:rPr>
          <w:rStyle w:val="hps"/>
          <w:rFonts w:ascii="Arial" w:hAnsi="Arial" w:cs="Arial"/>
          <w:lang w:val="en-US"/>
        </w:rPr>
        <w:t>weighing factor</w:t>
      </w:r>
      <w:r w:rsidRPr="00956816">
        <w:rPr>
          <w:rFonts w:ascii="Arial" w:hAnsi="Arial" w:cs="Arial"/>
          <w:lang w:val="en-US"/>
        </w:rPr>
        <w:t xml:space="preserve"> </w:t>
      </w:r>
      <w:r w:rsidRPr="00956816">
        <w:rPr>
          <w:rStyle w:val="hps"/>
          <w:rFonts w:ascii="Arial" w:hAnsi="Arial" w:cs="Arial"/>
          <w:i/>
          <w:lang w:val="en-US"/>
        </w:rPr>
        <w:t>ρ</w:t>
      </w:r>
      <w:r w:rsidR="000074D3" w:rsidRPr="00743826">
        <w:rPr>
          <w:rStyle w:val="hps"/>
          <w:rFonts w:ascii="Arial" w:hAnsi="Arial" w:cs="Arial"/>
          <w:i/>
          <w:vertAlign w:val="subscript"/>
          <w:lang w:val="en-US"/>
        </w:rPr>
        <w:t>z</w:t>
      </w:r>
      <w:r w:rsidRPr="00956816">
        <w:rPr>
          <w:rFonts w:ascii="Arial" w:hAnsi="Arial" w:cs="Arial"/>
          <w:lang w:val="en-US"/>
        </w:rPr>
        <w:t xml:space="preserve"> </w:t>
      </w:r>
      <w:r w:rsidRPr="00956816">
        <w:rPr>
          <w:rStyle w:val="hps"/>
          <w:rFonts w:ascii="Arial" w:hAnsi="Arial" w:cs="Arial"/>
          <w:lang w:val="en-US"/>
        </w:rPr>
        <w:t>(</w:t>
      </w:r>
      <w:r w:rsidRPr="00956816">
        <w:rPr>
          <w:rFonts w:ascii="Arial" w:hAnsi="Arial" w:cs="Arial"/>
          <w:lang w:val="en-US"/>
        </w:rPr>
        <w:t>m</w:t>
      </w:r>
      <w:r w:rsidR="00422C77">
        <w:rPr>
          <w:rFonts w:ascii="Arial" w:hAnsi="Arial" w:cs="Arial"/>
          <w:vertAlign w:val="superscript"/>
          <w:lang w:val="en-US"/>
        </w:rPr>
        <w:noBreakHyphen/>
        <w:t>2</w:t>
      </w:r>
      <w:r w:rsidRPr="00956816">
        <w:rPr>
          <w:rFonts w:ascii="Arial" w:hAnsi="Arial" w:cs="Arial"/>
          <w:lang w:val="en-US"/>
        </w:rPr>
        <w:t xml:space="preserve">) </w:t>
      </w:r>
      <w:r w:rsidR="00767332">
        <w:rPr>
          <w:rFonts w:ascii="Arial" w:hAnsi="Arial" w:cs="Arial"/>
          <w:lang w:val="en-US"/>
        </w:rPr>
        <w:t xml:space="preserve">was derived </w:t>
      </w:r>
      <w:r w:rsidRPr="00956816">
        <w:rPr>
          <w:rStyle w:val="hps"/>
          <w:rFonts w:ascii="Arial" w:hAnsi="Arial" w:cs="Arial"/>
          <w:lang w:val="en-US"/>
        </w:rPr>
        <w:t>to calculate</w:t>
      </w:r>
      <w:r w:rsidRPr="00956816">
        <w:rPr>
          <w:rFonts w:ascii="Arial" w:hAnsi="Arial" w:cs="Arial"/>
          <w:lang w:val="en-US"/>
        </w:rPr>
        <w:t xml:space="preserve"> </w:t>
      </w:r>
      <w:r w:rsidRPr="00956816">
        <w:rPr>
          <w:rStyle w:val="hps"/>
          <w:rFonts w:ascii="Arial" w:hAnsi="Arial" w:cs="Arial"/>
          <w:lang w:val="en-US"/>
        </w:rPr>
        <w:t xml:space="preserve">the root </w:t>
      </w:r>
      <w:r w:rsidR="00767332">
        <w:rPr>
          <w:rStyle w:val="hps"/>
          <w:rFonts w:ascii="Arial" w:hAnsi="Arial" w:cs="Arial"/>
          <w:lang w:val="en-US"/>
        </w:rPr>
        <w:t xml:space="preserve">water </w:t>
      </w:r>
      <w:r w:rsidR="000A12BC">
        <w:rPr>
          <w:rStyle w:val="hps"/>
          <w:rFonts w:ascii="Arial" w:hAnsi="Arial" w:cs="Arial"/>
          <w:lang w:val="en-US"/>
        </w:rPr>
        <w:t>uptake</w:t>
      </w:r>
      <w:r w:rsidRPr="00956816">
        <w:rPr>
          <w:rStyle w:val="hps"/>
          <w:rFonts w:ascii="Arial" w:hAnsi="Arial" w:cs="Arial"/>
          <w:lang w:val="en-US"/>
        </w:rPr>
        <w:t xml:space="preserve"> distribution</w:t>
      </w:r>
      <w:r w:rsidRPr="00956816">
        <w:rPr>
          <w:rFonts w:ascii="Arial" w:hAnsi="Arial" w:cs="Arial"/>
          <w:lang w:val="en-US"/>
        </w:rPr>
        <w:t xml:space="preserve"> </w:t>
      </w:r>
      <w:r w:rsidR="00767332">
        <w:rPr>
          <w:rFonts w:ascii="Arial" w:hAnsi="Arial" w:cs="Arial"/>
          <w:lang w:val="en-US"/>
        </w:rPr>
        <w:t>from</w:t>
      </w:r>
      <w:r w:rsidRPr="00956816">
        <w:rPr>
          <w:rFonts w:ascii="Arial" w:hAnsi="Arial" w:cs="Arial"/>
          <w:lang w:val="en-US"/>
        </w:rPr>
        <w:t xml:space="preserve"> </w:t>
      </w:r>
      <w:r w:rsidRPr="00956816">
        <w:rPr>
          <w:rStyle w:val="hps"/>
          <w:rFonts w:ascii="Arial" w:hAnsi="Arial" w:cs="Arial"/>
          <w:lang w:val="en-US"/>
        </w:rPr>
        <w:t>different</w:t>
      </w:r>
      <w:r w:rsidRPr="00956816">
        <w:rPr>
          <w:rFonts w:ascii="Arial" w:hAnsi="Arial" w:cs="Arial"/>
          <w:lang w:val="en-US"/>
        </w:rPr>
        <w:t xml:space="preserve"> </w:t>
      </w:r>
      <w:r w:rsidRPr="00956816">
        <w:rPr>
          <w:rStyle w:val="hps"/>
          <w:rFonts w:ascii="Arial" w:hAnsi="Arial" w:cs="Arial"/>
          <w:lang w:val="en-US"/>
        </w:rPr>
        <w:t>soil layers</w:t>
      </w:r>
      <w:r w:rsidRPr="00956816">
        <w:rPr>
          <w:rFonts w:ascii="Arial" w:hAnsi="Arial" w:cs="Arial"/>
          <w:lang w:val="en-US"/>
        </w:rPr>
        <w:t xml:space="preserve"> </w:t>
      </w:r>
      <w:r w:rsidRPr="00956816">
        <w:rPr>
          <w:rStyle w:val="hps"/>
          <w:rFonts w:ascii="Arial" w:hAnsi="Arial" w:cs="Arial"/>
          <w:lang w:val="en-US"/>
        </w:rPr>
        <w:t>in terms</w:t>
      </w:r>
      <w:r w:rsidRPr="00956816">
        <w:rPr>
          <w:rFonts w:ascii="Arial" w:hAnsi="Arial" w:cs="Arial"/>
          <w:lang w:val="en-US"/>
        </w:rPr>
        <w:t xml:space="preserve"> </w:t>
      </w:r>
      <w:r w:rsidRPr="00956816">
        <w:rPr>
          <w:rStyle w:val="hps"/>
          <w:rFonts w:ascii="Arial" w:hAnsi="Arial" w:cs="Arial"/>
          <w:lang w:val="en-US"/>
        </w:rPr>
        <w:t>of</w:t>
      </w:r>
      <w:r w:rsidRPr="00956816">
        <w:rPr>
          <w:rFonts w:ascii="Arial" w:hAnsi="Arial" w:cs="Arial"/>
          <w:lang w:val="en-US"/>
        </w:rPr>
        <w:t xml:space="preserve"> </w:t>
      </w:r>
      <w:r w:rsidRPr="00956816">
        <w:rPr>
          <w:rStyle w:val="hps"/>
          <w:rFonts w:ascii="Arial" w:hAnsi="Arial" w:cs="Arial"/>
          <w:lang w:val="en-US"/>
        </w:rPr>
        <w:t>root length density</w:t>
      </w:r>
      <w:r w:rsidRPr="00956816">
        <w:rPr>
          <w:rFonts w:ascii="Arial" w:hAnsi="Arial" w:cs="Arial"/>
          <w:lang w:val="en-US"/>
        </w:rPr>
        <w:t xml:space="preserve"> </w:t>
      </w:r>
      <w:r w:rsidRPr="00956816">
        <w:rPr>
          <w:rStyle w:val="hps"/>
          <w:rFonts w:ascii="Arial" w:hAnsi="Arial" w:cs="Arial"/>
          <w:lang w:val="en-US"/>
        </w:rPr>
        <w:t>or</w:t>
      </w:r>
      <w:r w:rsidRPr="00956816">
        <w:rPr>
          <w:rFonts w:ascii="Arial" w:hAnsi="Arial" w:cs="Arial"/>
          <w:lang w:val="en-US"/>
        </w:rPr>
        <w:t xml:space="preserve"> mean root distance</w:t>
      </w:r>
      <w:r w:rsidRPr="00956816">
        <w:rPr>
          <w:rStyle w:val="hps"/>
          <w:rFonts w:ascii="Arial" w:hAnsi="Arial" w:cs="Arial"/>
          <w:lang w:val="en-US"/>
        </w:rPr>
        <w:t>.</w:t>
      </w:r>
      <w:r w:rsidR="000074D3" w:rsidRPr="00743826">
        <w:rPr>
          <w:rFonts w:ascii="Arial" w:hAnsi="Arial" w:cs="Arial"/>
          <w:lang w:val="en-US"/>
        </w:rPr>
        <w:t xml:space="preserve"> </w:t>
      </w:r>
      <w:r w:rsidRPr="00956816">
        <w:rPr>
          <w:rFonts w:ascii="Arial" w:eastAsia="Times New Roman" w:hAnsi="Arial" w:cs="Arial"/>
          <w:szCs w:val="24"/>
          <w:lang w:val="en-US" w:eastAsia="nl-NL"/>
        </w:rPr>
        <w:t>Jong Van Lier et al. (2008) and Casaroli (2009) demonstrated a correlation between extractions measured and ​​estimated by this method. However, the experimental data available did not allow a rigorous test of the model.</w:t>
      </w:r>
    </w:p>
    <w:p w:rsidR="009244F2" w:rsidRPr="00743826" w:rsidRDefault="00956816" w:rsidP="009244F2">
      <w:pPr>
        <w:rPr>
          <w:rFonts w:ascii="Arial" w:eastAsia="Times New Roman" w:hAnsi="Arial" w:cs="Arial"/>
          <w:szCs w:val="24"/>
          <w:lang w:val="en-US" w:eastAsia="nl-NL"/>
        </w:rPr>
      </w:pPr>
      <w:r w:rsidRPr="00956816">
        <w:rPr>
          <w:rFonts w:ascii="Arial" w:eastAsia="Times New Roman" w:hAnsi="Arial" w:cs="Arial"/>
          <w:szCs w:val="24"/>
          <w:lang w:val="en-US" w:eastAsia="nl-NL"/>
        </w:rPr>
        <w:t xml:space="preserve">The lack of experimental verification of many </w:t>
      </w:r>
      <w:r w:rsidR="00767332">
        <w:rPr>
          <w:rFonts w:ascii="Arial" w:eastAsia="Times New Roman" w:hAnsi="Arial" w:cs="Arial"/>
          <w:szCs w:val="24"/>
          <w:lang w:val="en-US" w:eastAsia="nl-NL"/>
        </w:rPr>
        <w:t xml:space="preserve">of the </w:t>
      </w:r>
      <w:r w:rsidRPr="00956816">
        <w:rPr>
          <w:rFonts w:ascii="Arial" w:eastAsia="Times New Roman" w:hAnsi="Arial" w:cs="Arial"/>
          <w:szCs w:val="24"/>
          <w:lang w:val="en-US" w:eastAsia="nl-NL"/>
        </w:rPr>
        <w:t xml:space="preserve">available models for describing the mechanism of root water </w:t>
      </w:r>
      <w:r w:rsidR="000A12BC">
        <w:rPr>
          <w:rFonts w:ascii="Arial" w:eastAsia="Times New Roman" w:hAnsi="Arial" w:cs="Arial"/>
          <w:szCs w:val="24"/>
          <w:lang w:val="en-US" w:eastAsia="nl-NL"/>
        </w:rPr>
        <w:t>uptake</w:t>
      </w:r>
      <w:r w:rsidRPr="00956816">
        <w:rPr>
          <w:rFonts w:ascii="Arial" w:eastAsia="Times New Roman" w:hAnsi="Arial" w:cs="Arial"/>
          <w:szCs w:val="24"/>
          <w:lang w:val="en-US" w:eastAsia="nl-NL"/>
        </w:rPr>
        <w:t xml:space="preserve"> is due, among other factors, </w:t>
      </w:r>
      <w:r w:rsidR="00767332">
        <w:rPr>
          <w:rFonts w:ascii="Arial" w:eastAsia="Times New Roman" w:hAnsi="Arial" w:cs="Arial"/>
          <w:szCs w:val="24"/>
          <w:lang w:val="en-US" w:eastAsia="nl-NL"/>
        </w:rPr>
        <w:t xml:space="preserve">to </w:t>
      </w:r>
      <w:r w:rsidRPr="00956816">
        <w:rPr>
          <w:rFonts w:ascii="Arial" w:eastAsia="Times New Roman" w:hAnsi="Arial" w:cs="Arial"/>
          <w:szCs w:val="24"/>
          <w:lang w:val="en-US" w:eastAsia="nl-NL"/>
        </w:rPr>
        <w:t xml:space="preserve">the complex root architecture and the inability, until recently, to measure the soil water </w:t>
      </w:r>
      <w:r w:rsidR="00767332">
        <w:rPr>
          <w:rFonts w:ascii="Arial" w:eastAsia="Times New Roman" w:hAnsi="Arial" w:cs="Arial"/>
          <w:szCs w:val="24"/>
          <w:lang w:val="en-US" w:eastAsia="nl-NL"/>
        </w:rPr>
        <w:t>pressure head</w:t>
      </w:r>
      <w:r w:rsidRPr="00956816">
        <w:rPr>
          <w:rFonts w:ascii="Arial" w:eastAsia="Times New Roman" w:hAnsi="Arial" w:cs="Arial"/>
          <w:szCs w:val="24"/>
          <w:lang w:val="en-US" w:eastAsia="nl-NL"/>
        </w:rPr>
        <w:t xml:space="preserve"> under field conditions in the relevant range, that is, until the permanent wilting point, corresponding to </w:t>
      </w:r>
      <w:r w:rsidR="00422C77">
        <w:rPr>
          <w:rFonts w:ascii="Arial" w:eastAsia="Times New Roman" w:hAnsi="Arial" w:cs="Arial"/>
          <w:szCs w:val="24"/>
          <w:lang w:val="en-US" w:eastAsia="nl-NL"/>
        </w:rPr>
        <w:noBreakHyphen/>
        <w:t>1</w:t>
      </w:r>
      <w:r w:rsidRPr="00956816">
        <w:rPr>
          <w:rFonts w:ascii="Arial" w:eastAsia="Times New Roman" w:hAnsi="Arial" w:cs="Arial"/>
          <w:szCs w:val="24"/>
          <w:lang w:val="en-US" w:eastAsia="nl-NL"/>
        </w:rPr>
        <w:t xml:space="preserve">5 atm or </w:t>
      </w:r>
      <w:r w:rsidR="00422C77">
        <w:rPr>
          <w:rFonts w:ascii="Arial" w:eastAsia="Times New Roman" w:hAnsi="Arial" w:cs="Arial"/>
          <w:szCs w:val="24"/>
          <w:lang w:val="en-US" w:eastAsia="nl-NL"/>
        </w:rPr>
        <w:noBreakHyphen/>
        <w:t>1</w:t>
      </w:r>
      <w:r w:rsidRPr="00956816">
        <w:rPr>
          <w:rFonts w:ascii="Arial" w:eastAsia="Times New Roman" w:hAnsi="Arial" w:cs="Arial"/>
          <w:szCs w:val="24"/>
          <w:lang w:val="en-US" w:eastAsia="nl-NL"/>
        </w:rPr>
        <w:t xml:space="preserve">50 m. </w:t>
      </w:r>
      <w:r w:rsidR="00767332">
        <w:rPr>
          <w:rFonts w:ascii="Arial" w:eastAsia="Times New Roman" w:hAnsi="Arial" w:cs="Arial"/>
          <w:szCs w:val="24"/>
          <w:lang w:val="en-US" w:eastAsia="nl-NL"/>
        </w:rPr>
        <w:t>C</w:t>
      </w:r>
      <w:r w:rsidRPr="00956816">
        <w:rPr>
          <w:rFonts w:ascii="Arial" w:eastAsia="Times New Roman" w:hAnsi="Arial" w:cs="Arial"/>
          <w:szCs w:val="24"/>
          <w:lang w:val="en-US" w:eastAsia="nl-NL"/>
        </w:rPr>
        <w:t xml:space="preserve">onventional tensiometers filled with water have a physical </w:t>
      </w:r>
      <w:r w:rsidR="00767332">
        <w:rPr>
          <w:rFonts w:ascii="Arial" w:eastAsia="Times New Roman" w:hAnsi="Arial" w:cs="Arial"/>
          <w:szCs w:val="24"/>
          <w:lang w:val="en-US" w:eastAsia="nl-NL"/>
        </w:rPr>
        <w:t>restriction to</w:t>
      </w:r>
      <w:r w:rsidRPr="00956816">
        <w:rPr>
          <w:rFonts w:ascii="Arial" w:eastAsia="Times New Roman" w:hAnsi="Arial" w:cs="Arial"/>
          <w:szCs w:val="24"/>
          <w:lang w:val="en-US" w:eastAsia="nl-NL"/>
        </w:rPr>
        <w:t xml:space="preserve"> the range of pressure head between 0 and </w:t>
      </w:r>
      <w:r w:rsidR="009244F2" w:rsidRPr="00743826">
        <w:rPr>
          <w:rFonts w:ascii="Arial" w:eastAsia="Times New Roman" w:hAnsi="Arial" w:cs="Arial"/>
          <w:szCs w:val="24"/>
          <w:lang w:val="en-US" w:eastAsia="nl-NL"/>
        </w:rPr>
        <w:noBreakHyphen/>
      </w:r>
      <w:r w:rsidRPr="00956816">
        <w:rPr>
          <w:rFonts w:ascii="Arial" w:eastAsia="Times New Roman" w:hAnsi="Arial" w:cs="Arial"/>
          <w:szCs w:val="24"/>
          <w:lang w:val="en-US" w:eastAsia="nl-NL"/>
        </w:rPr>
        <w:t xml:space="preserve">0.8 atm, </w:t>
      </w:r>
      <w:r w:rsidR="00767332">
        <w:rPr>
          <w:rFonts w:ascii="Arial" w:eastAsia="Times New Roman" w:hAnsi="Arial" w:cs="Arial"/>
          <w:szCs w:val="24"/>
          <w:lang w:val="en-US" w:eastAsia="nl-NL"/>
        </w:rPr>
        <w:t>corresponding to (very) wet conditions</w:t>
      </w:r>
      <w:r w:rsidRPr="00956816">
        <w:rPr>
          <w:rFonts w:ascii="Arial" w:eastAsia="Times New Roman" w:hAnsi="Arial" w:cs="Arial"/>
          <w:szCs w:val="24"/>
          <w:lang w:val="en-US" w:eastAsia="nl-NL"/>
        </w:rPr>
        <w:t xml:space="preserve"> and of </w:t>
      </w:r>
      <w:r w:rsidR="00767332">
        <w:rPr>
          <w:rFonts w:ascii="Arial" w:eastAsia="Times New Roman" w:hAnsi="Arial" w:cs="Arial"/>
          <w:szCs w:val="24"/>
          <w:lang w:val="en-US" w:eastAsia="nl-NL"/>
        </w:rPr>
        <w:t>minor</w:t>
      </w:r>
      <w:r w:rsidRPr="00956816">
        <w:rPr>
          <w:rFonts w:ascii="Arial" w:eastAsia="Times New Roman" w:hAnsi="Arial" w:cs="Arial"/>
          <w:szCs w:val="24"/>
          <w:lang w:val="en-US" w:eastAsia="nl-NL"/>
        </w:rPr>
        <w:t xml:space="preserve"> interest in plant water stress studies.</w:t>
      </w:r>
    </w:p>
    <w:p w:rsidR="0076403A" w:rsidRPr="00743826" w:rsidRDefault="00956816" w:rsidP="0076403A">
      <w:pPr>
        <w:rPr>
          <w:rStyle w:val="hps"/>
          <w:rFonts w:ascii="Arial" w:hAnsi="Arial" w:cs="Arial"/>
          <w:lang w:val="en-US"/>
        </w:rPr>
      </w:pPr>
      <w:r w:rsidRPr="00956816">
        <w:rPr>
          <w:rFonts w:ascii="Arial" w:eastAsia="Times New Roman" w:hAnsi="Arial" w:cs="Arial"/>
          <w:szCs w:val="24"/>
          <w:lang w:val="en-US" w:eastAsia="nl-NL"/>
        </w:rPr>
        <w:t xml:space="preserve">In hydrological modeling, a transpiration reduction factor is </w:t>
      </w:r>
      <w:r w:rsidR="00767332">
        <w:rPr>
          <w:rFonts w:ascii="Arial" w:eastAsia="Times New Roman" w:hAnsi="Arial" w:cs="Arial"/>
          <w:szCs w:val="24"/>
          <w:lang w:val="en-US" w:eastAsia="nl-NL"/>
        </w:rPr>
        <w:t>commonl</w:t>
      </w:r>
      <w:r w:rsidRPr="00956816">
        <w:rPr>
          <w:rFonts w:ascii="Arial" w:eastAsia="Times New Roman" w:hAnsi="Arial" w:cs="Arial"/>
          <w:szCs w:val="24"/>
          <w:lang w:val="en-US" w:eastAsia="nl-NL"/>
        </w:rPr>
        <w:t xml:space="preserve">y </w:t>
      </w:r>
      <w:r w:rsidR="00923ECC">
        <w:rPr>
          <w:rFonts w:ascii="Arial" w:eastAsia="Times New Roman" w:hAnsi="Arial" w:cs="Arial"/>
          <w:szCs w:val="24"/>
          <w:lang w:val="en-US" w:eastAsia="nl-NL"/>
        </w:rPr>
        <w:t>expressed by</w:t>
      </w:r>
      <w:r w:rsidRPr="00956816">
        <w:rPr>
          <w:rFonts w:ascii="Arial" w:eastAsia="Times New Roman" w:hAnsi="Arial" w:cs="Arial"/>
          <w:szCs w:val="24"/>
          <w:lang w:val="en-US" w:eastAsia="nl-NL"/>
        </w:rPr>
        <w:t xml:space="preserve"> the relative transpiration</w:t>
      </w:r>
      <w:r w:rsidR="00923ECC">
        <w:rPr>
          <w:rFonts w:ascii="Arial" w:eastAsia="Times New Roman" w:hAnsi="Arial" w:cs="Arial"/>
          <w:szCs w:val="24"/>
          <w:lang w:val="en-US" w:eastAsia="nl-NL"/>
        </w:rPr>
        <w:t xml:space="preserve"> </w:t>
      </w:r>
      <w:proofErr w:type="gramStart"/>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r</w:t>
      </w:r>
      <w:proofErr w:type="gramEnd"/>
      <w:r w:rsidRPr="00956816">
        <w:rPr>
          <w:rFonts w:ascii="Arial" w:eastAsia="Times New Roman" w:hAnsi="Arial" w:cs="Arial"/>
          <w:szCs w:val="24"/>
          <w:lang w:val="en-US" w:eastAsia="nl-NL"/>
        </w:rPr>
        <w:t> = </w:t>
      </w:r>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a</w:t>
      </w:r>
      <w:r w:rsidRPr="00956816">
        <w:rPr>
          <w:rFonts w:ascii="Arial" w:eastAsia="Times New Roman" w:hAnsi="Arial" w:cs="Arial"/>
          <w:szCs w:val="24"/>
          <w:lang w:val="en-US" w:eastAsia="nl-NL"/>
        </w:rPr>
        <w:t xml:space="preserve"> / </w:t>
      </w:r>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p</w:t>
      </w:r>
      <w:r w:rsidR="00923ECC">
        <w:rPr>
          <w:rFonts w:ascii="Arial" w:eastAsia="Times New Roman" w:hAnsi="Arial" w:cs="Arial"/>
          <w:szCs w:val="24"/>
          <w:lang w:val="en-US" w:eastAsia="nl-NL"/>
        </w:rPr>
        <w:t>,</w:t>
      </w:r>
      <w:r w:rsidRPr="00956816">
        <w:rPr>
          <w:rFonts w:ascii="Arial" w:eastAsia="Times New Roman" w:hAnsi="Arial" w:cs="Arial"/>
          <w:szCs w:val="24"/>
          <w:lang w:val="en-US" w:eastAsia="nl-NL"/>
        </w:rPr>
        <w:t xml:space="preserve"> where </w:t>
      </w:r>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a</w:t>
      </w:r>
      <w:r w:rsidRPr="00956816">
        <w:rPr>
          <w:rFonts w:ascii="Arial" w:eastAsia="Times New Roman" w:hAnsi="Arial" w:cs="Arial"/>
          <w:szCs w:val="24"/>
          <w:lang w:val="en-US" w:eastAsia="nl-NL"/>
        </w:rPr>
        <w:t xml:space="preserve"> is the actual transpiration rate and </w:t>
      </w:r>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p</w:t>
      </w:r>
      <w:r w:rsidRPr="00956816">
        <w:rPr>
          <w:rFonts w:ascii="Arial" w:eastAsia="Times New Roman" w:hAnsi="Arial" w:cs="Arial"/>
          <w:szCs w:val="24"/>
          <w:lang w:val="en-US" w:eastAsia="nl-NL"/>
        </w:rPr>
        <w:t xml:space="preserve"> is the potential transpiration rate</w:t>
      </w:r>
      <w:r w:rsidR="00923ECC">
        <w:rPr>
          <w:rFonts w:ascii="Arial" w:eastAsia="Times New Roman" w:hAnsi="Arial" w:cs="Arial"/>
          <w:szCs w:val="24"/>
          <w:lang w:val="en-US" w:eastAsia="nl-NL"/>
        </w:rPr>
        <w:t xml:space="preserve">. </w:t>
      </w:r>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r</w:t>
      </w:r>
      <w:r w:rsidR="00923ECC">
        <w:rPr>
          <w:rFonts w:ascii="Arial" w:eastAsia="Times New Roman" w:hAnsi="Arial" w:cs="Arial"/>
          <w:szCs w:val="24"/>
          <w:lang w:val="en-US" w:eastAsia="nl-NL"/>
        </w:rPr>
        <w:t xml:space="preserve"> is a function of </w:t>
      </w:r>
      <w:r w:rsidRPr="00956816">
        <w:rPr>
          <w:rFonts w:ascii="Arial" w:eastAsia="Times New Roman" w:hAnsi="Arial" w:cs="Arial"/>
          <w:szCs w:val="24"/>
          <w:lang w:val="en-US" w:eastAsia="nl-NL"/>
        </w:rPr>
        <w:t xml:space="preserve">soil water status (Figure </w:t>
      </w:r>
      <w:r w:rsidR="00EB4AC9" w:rsidRPr="00956816">
        <w:rPr>
          <w:rFonts w:ascii="Arial" w:hAnsi="Arial" w:cs="Arial"/>
          <w:szCs w:val="24"/>
          <w:lang w:val="en-US"/>
        </w:rPr>
        <w:fldChar w:fldCharType="begin"/>
      </w:r>
      <w:r w:rsidR="0037783A">
        <w:rPr>
          <w:rFonts w:ascii="Arial" w:hAnsi="Arial" w:cs="Arial"/>
          <w:szCs w:val="24"/>
          <w:lang w:val="en-US"/>
        </w:rPr>
        <w:instrText xml:space="preserve"> seq </w:instrText>
      </w:r>
      <w:r w:rsidR="0037783A">
        <w:rPr>
          <w:rFonts w:ascii="Arial" w:hAnsi="Arial" w:cs="Arial"/>
          <w:b/>
          <w:sz w:val="20"/>
          <w:szCs w:val="20"/>
          <w:lang w:val="en-US"/>
        </w:rPr>
        <w:instrText>Figura \* ARABIC fig1</w:instrText>
      </w:r>
      <w:r w:rsidR="0037783A">
        <w:rPr>
          <w:rFonts w:ascii="Arial" w:hAnsi="Arial" w:cs="Arial"/>
          <w:szCs w:val="24"/>
          <w:lang w:val="en-US"/>
        </w:rPr>
        <w:instrText xml:space="preserve"> </w:instrText>
      </w:r>
      <w:r w:rsidR="00EB4AC9" w:rsidRPr="00956816">
        <w:rPr>
          <w:rFonts w:ascii="Arial" w:hAnsi="Arial" w:cs="Arial"/>
          <w:szCs w:val="24"/>
          <w:lang w:val="en-US"/>
        </w:rPr>
        <w:fldChar w:fldCharType="separate"/>
      </w:r>
      <w:r w:rsidR="00864ADF">
        <w:rPr>
          <w:rFonts w:ascii="Arial" w:hAnsi="Arial" w:cs="Arial"/>
          <w:noProof/>
          <w:szCs w:val="24"/>
          <w:lang w:val="en-US"/>
        </w:rPr>
        <w:t>1</w:t>
      </w:r>
      <w:r w:rsidR="00EB4AC9" w:rsidRPr="00956816">
        <w:rPr>
          <w:rFonts w:ascii="Arial" w:hAnsi="Arial" w:cs="Arial"/>
          <w:szCs w:val="24"/>
          <w:lang w:val="en-US"/>
        </w:rPr>
        <w:fldChar w:fldCharType="end"/>
      </w:r>
      <w:r w:rsidRPr="00956816">
        <w:rPr>
          <w:rFonts w:ascii="Arial" w:eastAsia="Times New Roman" w:hAnsi="Arial" w:cs="Arial"/>
          <w:szCs w:val="24"/>
          <w:lang w:val="en-US" w:eastAsia="nl-NL"/>
        </w:rPr>
        <w:t>)</w:t>
      </w:r>
      <w:r w:rsidR="00923ECC">
        <w:rPr>
          <w:rFonts w:ascii="Arial" w:eastAsia="Times New Roman" w:hAnsi="Arial" w:cs="Arial"/>
          <w:szCs w:val="24"/>
          <w:lang w:val="en-US" w:eastAsia="nl-NL"/>
        </w:rPr>
        <w:t xml:space="preserve"> and</w:t>
      </w:r>
      <w:r w:rsidRPr="00956816">
        <w:rPr>
          <w:rFonts w:ascii="Arial" w:eastAsia="Times New Roman" w:hAnsi="Arial" w:cs="Arial"/>
          <w:szCs w:val="24"/>
          <w:lang w:val="en-US" w:eastAsia="nl-NL"/>
        </w:rPr>
        <w:t xml:space="preserve"> </w:t>
      </w:r>
      <w:r w:rsidR="00923ECC">
        <w:rPr>
          <w:rFonts w:ascii="Arial" w:eastAsia="Times New Roman" w:hAnsi="Arial" w:cs="Arial"/>
          <w:szCs w:val="24"/>
          <w:lang w:val="en-US" w:eastAsia="nl-NL"/>
        </w:rPr>
        <w:t>t</w:t>
      </w:r>
      <w:r w:rsidRPr="00956816">
        <w:rPr>
          <w:rFonts w:ascii="Arial" w:eastAsia="Times New Roman" w:hAnsi="Arial" w:cs="Arial"/>
          <w:szCs w:val="24"/>
          <w:lang w:val="en-US" w:eastAsia="nl-NL"/>
        </w:rPr>
        <w:t xml:space="preserve">he shape of this reduction function is </w:t>
      </w:r>
      <w:r w:rsidR="00923ECC">
        <w:rPr>
          <w:rFonts w:ascii="Arial" w:eastAsia="Times New Roman" w:hAnsi="Arial" w:cs="Arial"/>
          <w:szCs w:val="24"/>
          <w:lang w:val="en-US" w:eastAsia="nl-NL"/>
        </w:rPr>
        <w:t xml:space="preserve">sometimes </w:t>
      </w:r>
      <w:r w:rsidRPr="00956816">
        <w:rPr>
          <w:rFonts w:ascii="Arial" w:eastAsia="Times New Roman" w:hAnsi="Arial" w:cs="Arial"/>
          <w:szCs w:val="24"/>
          <w:lang w:val="en-US" w:eastAsia="nl-NL"/>
        </w:rPr>
        <w:t xml:space="preserve">supposed to be linear when expressed as a function of soil water content </w:t>
      </w:r>
      <w:r w:rsidRPr="00956816">
        <w:rPr>
          <w:rFonts w:ascii="Arial" w:eastAsia="Times New Roman" w:hAnsi="Arial" w:cs="Arial"/>
          <w:i/>
          <w:szCs w:val="24"/>
          <w:lang w:val="en-US" w:eastAsia="nl-NL"/>
        </w:rPr>
        <w:t>θ</w:t>
      </w:r>
      <w:r w:rsidRPr="00956816">
        <w:rPr>
          <w:rFonts w:ascii="Arial" w:eastAsia="Times New Roman" w:hAnsi="Arial" w:cs="Arial"/>
          <w:szCs w:val="24"/>
          <w:lang w:val="en-US" w:eastAsia="nl-NL"/>
        </w:rPr>
        <w:t xml:space="preserve"> </w:t>
      </w:r>
      <w:r w:rsidR="00E40ADF" w:rsidRPr="00743826">
        <w:rPr>
          <w:rFonts w:ascii="Arial" w:hAnsi="Arial" w:cs="Arial"/>
          <w:szCs w:val="24"/>
          <w:lang w:val="en-US"/>
        </w:rPr>
        <w:t>(DOORENBOS; KASSAM, 1979)</w:t>
      </w:r>
      <w:r w:rsidRPr="00956816">
        <w:rPr>
          <w:rFonts w:ascii="Arial" w:eastAsia="Times New Roman" w:hAnsi="Arial" w:cs="Arial"/>
          <w:szCs w:val="24"/>
          <w:lang w:val="en-US" w:eastAsia="nl-NL"/>
        </w:rPr>
        <w:t xml:space="preserve"> or pressure head </w:t>
      </w:r>
      <w:r w:rsidRPr="00956816">
        <w:rPr>
          <w:rFonts w:ascii="Arial" w:eastAsia="Times New Roman" w:hAnsi="Arial" w:cs="Arial"/>
          <w:i/>
          <w:szCs w:val="24"/>
          <w:lang w:val="en-US" w:eastAsia="nl-NL"/>
        </w:rPr>
        <w:t>h</w:t>
      </w:r>
      <w:r w:rsidRPr="00956816">
        <w:rPr>
          <w:rFonts w:ascii="Arial" w:eastAsia="Times New Roman" w:hAnsi="Arial" w:cs="Arial"/>
          <w:szCs w:val="24"/>
          <w:lang w:val="en-US" w:eastAsia="nl-NL"/>
        </w:rPr>
        <w:t xml:space="preserve"> </w:t>
      </w:r>
      <w:r w:rsidR="00E40ADF" w:rsidRPr="00743826">
        <w:rPr>
          <w:rFonts w:ascii="Arial" w:hAnsi="Arial" w:cs="Arial"/>
          <w:szCs w:val="24"/>
          <w:lang w:val="en-US"/>
        </w:rPr>
        <w:t>(FEDDES et al., 1988)</w:t>
      </w:r>
      <w:r w:rsidRPr="00956816">
        <w:rPr>
          <w:rFonts w:ascii="Arial" w:eastAsia="Times New Roman" w:hAnsi="Arial" w:cs="Arial"/>
          <w:szCs w:val="24"/>
          <w:lang w:val="en-US" w:eastAsia="nl-NL"/>
        </w:rPr>
        <w:t xml:space="preserve">, but also curvilinear shapes have been proposed </w:t>
      </w:r>
      <w:r w:rsidR="00E40ADF" w:rsidRPr="00743826">
        <w:rPr>
          <w:rFonts w:ascii="Arial" w:hAnsi="Arial" w:cs="Arial"/>
          <w:szCs w:val="24"/>
          <w:lang w:val="en-US"/>
        </w:rPr>
        <w:t>(METSELAAR; JONG VAN LIER, 2007; JONG VAN LIER; VAN DAM; METSELAAR, 2009)</w:t>
      </w:r>
      <w:r w:rsidRPr="00956816">
        <w:rPr>
          <w:rFonts w:ascii="Arial" w:eastAsia="Times New Roman" w:hAnsi="Arial" w:cs="Arial"/>
          <w:szCs w:val="24"/>
          <w:lang w:val="en-US" w:eastAsia="nl-NL"/>
        </w:rPr>
        <w:t xml:space="preserve">. The range of water </w:t>
      </w:r>
      <w:r w:rsidR="00923ECC">
        <w:rPr>
          <w:rFonts w:ascii="Arial" w:eastAsia="Times New Roman" w:hAnsi="Arial" w:cs="Arial"/>
          <w:szCs w:val="24"/>
          <w:lang w:val="en-US" w:eastAsia="nl-NL"/>
        </w:rPr>
        <w:t>contents</w:t>
      </w:r>
      <w:r w:rsidRPr="00956816">
        <w:rPr>
          <w:rFonts w:ascii="Arial" w:eastAsia="Times New Roman" w:hAnsi="Arial" w:cs="Arial"/>
          <w:szCs w:val="24"/>
          <w:lang w:val="en-US" w:eastAsia="nl-NL"/>
        </w:rPr>
        <w:t xml:space="preserve"> in which soil water uptake by roots and transpiration by leaves occurs at a potential rate (</w:t>
      </w:r>
      <w:proofErr w:type="gramStart"/>
      <w:r w:rsidRPr="00956816">
        <w:rPr>
          <w:rFonts w:ascii="Arial" w:eastAsia="Times New Roman" w:hAnsi="Arial" w:cs="Arial"/>
          <w:i/>
          <w:szCs w:val="24"/>
          <w:lang w:val="en-US" w:eastAsia="nl-NL"/>
        </w:rPr>
        <w:t>T</w:t>
      </w:r>
      <w:r w:rsidRPr="00956816">
        <w:rPr>
          <w:rFonts w:ascii="Arial" w:eastAsia="Times New Roman" w:hAnsi="Arial" w:cs="Arial"/>
          <w:i/>
          <w:szCs w:val="24"/>
          <w:vertAlign w:val="subscript"/>
          <w:lang w:val="en-US" w:eastAsia="nl-NL"/>
        </w:rPr>
        <w:t>r</w:t>
      </w:r>
      <w:proofErr w:type="gramEnd"/>
      <w:r w:rsidRPr="00956816">
        <w:rPr>
          <w:rFonts w:ascii="Arial" w:eastAsia="Times New Roman" w:hAnsi="Arial" w:cs="Arial"/>
          <w:i/>
          <w:szCs w:val="24"/>
          <w:vertAlign w:val="subscript"/>
          <w:lang w:val="en-US" w:eastAsia="nl-NL"/>
        </w:rPr>
        <w:t> </w:t>
      </w:r>
      <w:r w:rsidRPr="00956816">
        <w:rPr>
          <w:rFonts w:ascii="Arial" w:eastAsia="Times New Roman" w:hAnsi="Arial" w:cs="Arial"/>
          <w:szCs w:val="24"/>
          <w:lang w:val="en-US" w:eastAsia="nl-NL"/>
        </w:rPr>
        <w:t xml:space="preserve">= 1) is called </w:t>
      </w:r>
      <w:r w:rsidR="00923ECC">
        <w:rPr>
          <w:rFonts w:ascii="Arial" w:eastAsia="Times New Roman" w:hAnsi="Arial" w:cs="Arial"/>
          <w:szCs w:val="24"/>
          <w:lang w:val="en-US" w:eastAsia="nl-NL"/>
        </w:rPr>
        <w:t xml:space="preserve">the </w:t>
      </w:r>
      <w:r w:rsidRPr="00956816">
        <w:rPr>
          <w:rFonts w:ascii="Arial" w:eastAsia="Times New Roman" w:hAnsi="Arial" w:cs="Arial"/>
          <w:szCs w:val="24"/>
          <w:lang w:val="en-US" w:eastAsia="nl-NL"/>
        </w:rPr>
        <w:t xml:space="preserve">constant rate phase. </w:t>
      </w:r>
      <w:r w:rsidR="00923ECC">
        <w:rPr>
          <w:rFonts w:ascii="Arial" w:eastAsia="Times New Roman" w:hAnsi="Arial" w:cs="Arial"/>
          <w:szCs w:val="24"/>
          <w:lang w:val="en-US" w:eastAsia="nl-NL"/>
        </w:rPr>
        <w:t xml:space="preserve">This phase corresponds to non-limiting </w:t>
      </w:r>
      <w:r w:rsidRPr="00956816">
        <w:rPr>
          <w:rFonts w:ascii="Arial" w:eastAsia="Times New Roman" w:hAnsi="Arial" w:cs="Arial"/>
          <w:szCs w:val="24"/>
          <w:lang w:val="en-US" w:eastAsia="nl-NL"/>
        </w:rPr>
        <w:t xml:space="preserve">soil water conditions. </w:t>
      </w:r>
      <w:r w:rsidRPr="00956816">
        <w:rPr>
          <w:rStyle w:val="hps"/>
          <w:rFonts w:ascii="Arial" w:hAnsi="Arial" w:cs="Arial"/>
          <w:lang w:val="en-US"/>
        </w:rPr>
        <w:t>The</w:t>
      </w:r>
      <w:r w:rsidRPr="00956816">
        <w:rPr>
          <w:rFonts w:ascii="Arial" w:hAnsi="Arial" w:cs="Arial"/>
          <w:lang w:val="en-US"/>
        </w:rPr>
        <w:t xml:space="preserve"> range </w:t>
      </w:r>
      <w:r w:rsidR="00923ECC">
        <w:rPr>
          <w:rFonts w:ascii="Arial" w:hAnsi="Arial" w:cs="Arial"/>
          <w:lang w:val="en-US"/>
        </w:rPr>
        <w:t>of</w:t>
      </w:r>
      <w:r w:rsidRPr="00956816">
        <w:rPr>
          <w:rFonts w:ascii="Arial" w:hAnsi="Arial" w:cs="Arial"/>
          <w:lang w:val="en-US"/>
        </w:rPr>
        <w:t xml:space="preserve"> </w:t>
      </w:r>
      <w:r w:rsidRPr="00956816">
        <w:rPr>
          <w:rStyle w:val="hps"/>
          <w:rFonts w:ascii="Arial" w:hAnsi="Arial" w:cs="Arial"/>
          <w:lang w:val="en-US"/>
        </w:rPr>
        <w:t>water con</w:t>
      </w:r>
      <w:r w:rsidR="00923ECC">
        <w:rPr>
          <w:rStyle w:val="hps"/>
          <w:rFonts w:ascii="Arial" w:hAnsi="Arial" w:cs="Arial"/>
          <w:lang w:val="en-US"/>
        </w:rPr>
        <w:t>tents in which con</w:t>
      </w:r>
      <w:r w:rsidRPr="00956816">
        <w:rPr>
          <w:rStyle w:val="hps"/>
          <w:rFonts w:ascii="Arial" w:hAnsi="Arial" w:cs="Arial"/>
          <w:lang w:val="en-US"/>
        </w:rPr>
        <w:t>ditions</w:t>
      </w:r>
      <w:r w:rsidRPr="00956816">
        <w:rPr>
          <w:rFonts w:ascii="Arial" w:hAnsi="Arial" w:cs="Arial"/>
          <w:lang w:val="en-US"/>
        </w:rPr>
        <w:t xml:space="preserve"> </w:t>
      </w:r>
      <w:r w:rsidRPr="00956816">
        <w:rPr>
          <w:rStyle w:val="hps"/>
          <w:rFonts w:ascii="Arial" w:hAnsi="Arial" w:cs="Arial"/>
          <w:lang w:val="en-US"/>
        </w:rPr>
        <w:t>are no</w:t>
      </w:r>
      <w:r w:rsidR="00923ECC">
        <w:rPr>
          <w:rStyle w:val="hps"/>
          <w:rFonts w:ascii="Arial" w:hAnsi="Arial" w:cs="Arial"/>
          <w:lang w:val="en-US"/>
        </w:rPr>
        <w:t>t</w:t>
      </w:r>
      <w:r w:rsidRPr="00956816">
        <w:rPr>
          <w:rStyle w:val="hps"/>
          <w:rFonts w:ascii="Arial" w:hAnsi="Arial" w:cs="Arial"/>
          <w:lang w:val="en-US"/>
        </w:rPr>
        <w:t xml:space="preserve"> ideal</w:t>
      </w:r>
      <w:r w:rsidRPr="00956816">
        <w:rPr>
          <w:rFonts w:ascii="Arial" w:hAnsi="Arial" w:cs="Arial"/>
          <w:lang w:val="en-US"/>
        </w:rPr>
        <w:t xml:space="preserve"> </w:t>
      </w:r>
      <w:r w:rsidRPr="00956816">
        <w:rPr>
          <w:rStyle w:val="hps"/>
          <w:rFonts w:ascii="Arial" w:hAnsi="Arial" w:cs="Arial"/>
          <w:lang w:val="en-US"/>
        </w:rPr>
        <w:t>(</w:t>
      </w:r>
      <w:r w:rsidR="00E016A9">
        <w:rPr>
          <w:rStyle w:val="hps"/>
          <w:rFonts w:ascii="Arial" w:hAnsi="Arial" w:cs="Arial"/>
          <w:lang w:val="en-US"/>
        </w:rPr>
        <w:t>i.e.</w:t>
      </w:r>
      <w:r w:rsidRPr="00956816">
        <w:rPr>
          <w:rStyle w:val="hps"/>
          <w:rFonts w:ascii="Arial" w:hAnsi="Arial" w:cs="Arial"/>
          <w:lang w:val="en-US"/>
        </w:rPr>
        <w:t>, soil water content</w:t>
      </w:r>
      <w:r w:rsidRPr="00956816">
        <w:rPr>
          <w:rFonts w:ascii="Arial" w:hAnsi="Arial" w:cs="Arial"/>
          <w:lang w:val="en-US"/>
        </w:rPr>
        <w:t xml:space="preserve"> </w:t>
      </w:r>
      <w:r w:rsidRPr="00956816">
        <w:rPr>
          <w:rStyle w:val="hps"/>
          <w:rFonts w:ascii="Arial" w:hAnsi="Arial" w:cs="Arial"/>
          <w:lang w:val="en-US"/>
        </w:rPr>
        <w:t>below</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limit</w:t>
      </w:r>
      <w:r w:rsidR="00923ECC">
        <w:rPr>
          <w:rFonts w:ascii="Arial" w:hAnsi="Arial" w:cs="Arial"/>
          <w:lang w:val="en-US"/>
        </w:rPr>
        <w:t>ing</w:t>
      </w:r>
      <w:r w:rsidRPr="00956816">
        <w:rPr>
          <w:rFonts w:ascii="Arial" w:hAnsi="Arial" w:cs="Arial"/>
          <w:lang w:val="en-US"/>
        </w:rPr>
        <w:t xml:space="preserve"> value </w:t>
      </w:r>
      <w:r w:rsidRPr="00956816">
        <w:rPr>
          <w:rStyle w:val="hps"/>
          <w:rFonts w:ascii="Arial" w:hAnsi="Arial" w:cs="Arial"/>
          <w:i/>
          <w:lang w:val="en-US"/>
        </w:rPr>
        <w:t>θ</w:t>
      </w:r>
      <w:r w:rsidRPr="00956816">
        <w:rPr>
          <w:rStyle w:val="hps"/>
          <w:rFonts w:ascii="Arial" w:hAnsi="Arial" w:cs="Arial"/>
          <w:i/>
          <w:vertAlign w:val="subscript"/>
          <w:lang w:val="en-US"/>
        </w:rPr>
        <w:t>crit</w:t>
      </w:r>
      <w:r w:rsidRPr="00956816">
        <w:rPr>
          <w:rFonts w:ascii="Arial" w:hAnsi="Arial" w:cs="Arial"/>
          <w:lang w:val="en-US"/>
        </w:rPr>
        <w:t xml:space="preserve"> </w:t>
      </w:r>
      <w:r w:rsidRPr="00956816">
        <w:rPr>
          <w:rStyle w:val="hps"/>
          <w:rFonts w:ascii="Arial" w:hAnsi="Arial" w:cs="Arial"/>
          <w:lang w:val="en-US"/>
        </w:rPr>
        <w:t>(</w:t>
      </w:r>
      <w:r w:rsidRPr="00956816">
        <w:rPr>
          <w:rFonts w:ascii="Arial" w:hAnsi="Arial" w:cs="Arial"/>
          <w:lang w:val="en-US"/>
        </w:rPr>
        <w:t>m</w:t>
      </w:r>
      <w:r w:rsidR="00422C77">
        <w:rPr>
          <w:rStyle w:val="atn"/>
          <w:rFonts w:ascii="Arial" w:hAnsi="Arial" w:cs="Arial"/>
          <w:vertAlign w:val="superscript"/>
          <w:lang w:val="en-US"/>
        </w:rPr>
        <w:noBreakHyphen/>
        <w:t>3</w:t>
      </w:r>
      <w:r w:rsidRPr="00956816">
        <w:rPr>
          <w:rFonts w:ascii="Arial" w:hAnsi="Arial" w:cs="Arial"/>
          <w:lang w:val="en-US"/>
        </w:rPr>
        <w:t xml:space="preserve"> </w:t>
      </w:r>
      <w:r w:rsidRPr="00956816">
        <w:rPr>
          <w:rStyle w:val="hps"/>
          <w:rFonts w:ascii="Arial" w:hAnsi="Arial" w:cs="Arial"/>
          <w:lang w:val="en-US"/>
        </w:rPr>
        <w:t>m</w:t>
      </w:r>
      <w:r w:rsidR="00422C77">
        <w:rPr>
          <w:rStyle w:val="atn"/>
          <w:rFonts w:ascii="Arial" w:hAnsi="Arial" w:cs="Arial"/>
          <w:vertAlign w:val="superscript"/>
          <w:lang w:val="en-US"/>
        </w:rPr>
        <w:noBreakHyphen/>
        <w:t>3</w:t>
      </w:r>
      <w:r w:rsidRPr="00956816">
        <w:rPr>
          <w:rFonts w:ascii="Arial" w:hAnsi="Arial" w:cs="Arial"/>
          <w:lang w:val="en-US"/>
        </w:rPr>
        <w:t xml:space="preserve">)​​ or pressure head </w:t>
      </w:r>
      <w:r w:rsidRPr="00956816">
        <w:rPr>
          <w:rStyle w:val="hps"/>
          <w:rFonts w:ascii="Arial" w:hAnsi="Arial" w:cs="Arial"/>
          <w:i/>
          <w:lang w:val="en-US"/>
        </w:rPr>
        <w:t>h</w:t>
      </w:r>
      <w:r w:rsidRPr="00956816">
        <w:rPr>
          <w:rFonts w:ascii="Arial" w:hAnsi="Arial" w:cs="Arial"/>
          <w:lang w:val="en-US"/>
        </w:rPr>
        <w:t xml:space="preserve"> </w:t>
      </w:r>
      <w:r w:rsidRPr="00956816">
        <w:rPr>
          <w:rStyle w:val="hps"/>
          <w:rFonts w:ascii="Arial" w:hAnsi="Arial" w:cs="Arial"/>
          <w:lang w:val="en-US"/>
        </w:rPr>
        <w:t>more</w:t>
      </w:r>
      <w:r w:rsidRPr="00956816">
        <w:rPr>
          <w:rFonts w:ascii="Arial" w:hAnsi="Arial" w:cs="Arial"/>
          <w:lang w:val="en-US"/>
        </w:rPr>
        <w:t xml:space="preserve"> </w:t>
      </w:r>
      <w:r w:rsidRPr="00956816">
        <w:rPr>
          <w:rStyle w:val="hps"/>
          <w:rFonts w:ascii="Arial" w:hAnsi="Arial" w:cs="Arial"/>
          <w:lang w:val="en-US"/>
        </w:rPr>
        <w:t>negative</w:t>
      </w:r>
      <w:r w:rsidRPr="00956816">
        <w:rPr>
          <w:rFonts w:ascii="Arial" w:hAnsi="Arial" w:cs="Arial"/>
          <w:lang w:val="en-US"/>
        </w:rPr>
        <w:t xml:space="preserve"> than a limit</w:t>
      </w:r>
      <w:r w:rsidR="00923ECC">
        <w:rPr>
          <w:rFonts w:ascii="Arial" w:hAnsi="Arial" w:cs="Arial"/>
          <w:lang w:val="en-US"/>
        </w:rPr>
        <w:t>ing</w:t>
      </w:r>
      <w:r w:rsidRPr="00956816">
        <w:rPr>
          <w:rFonts w:ascii="Arial" w:hAnsi="Arial" w:cs="Arial"/>
          <w:lang w:val="en-US"/>
        </w:rPr>
        <w:t xml:space="preserve"> pressure </w:t>
      </w:r>
      <w:r w:rsidRPr="00956816">
        <w:rPr>
          <w:rStyle w:val="hps"/>
          <w:rFonts w:ascii="Arial" w:hAnsi="Arial" w:cs="Arial"/>
          <w:i/>
          <w:lang w:val="en-US"/>
        </w:rPr>
        <w:t>h</w:t>
      </w:r>
      <w:r w:rsidRPr="00956816">
        <w:rPr>
          <w:rStyle w:val="hps"/>
          <w:rFonts w:ascii="Arial" w:hAnsi="Arial" w:cs="Arial"/>
          <w:i/>
          <w:vertAlign w:val="subscript"/>
          <w:lang w:val="en-US"/>
        </w:rPr>
        <w:t xml:space="preserve">crit </w:t>
      </w:r>
      <w:r w:rsidRPr="00956816">
        <w:rPr>
          <w:rStyle w:val="hps"/>
          <w:rFonts w:ascii="Arial" w:hAnsi="Arial" w:cs="Arial"/>
          <w:lang w:val="en-US"/>
        </w:rPr>
        <w:t>(</w:t>
      </w:r>
      <w:r w:rsidRPr="00956816">
        <w:rPr>
          <w:rFonts w:ascii="Arial" w:hAnsi="Arial" w:cs="Arial"/>
          <w:lang w:val="en-US"/>
        </w:rPr>
        <w:t xml:space="preserve">m)​​) is called </w:t>
      </w:r>
      <w:r w:rsidRPr="00956816">
        <w:rPr>
          <w:rStyle w:val="hps"/>
          <w:rFonts w:ascii="Arial" w:hAnsi="Arial" w:cs="Arial"/>
          <w:lang w:val="en-US"/>
        </w:rPr>
        <w:t>the</w:t>
      </w:r>
      <w:r w:rsidRPr="00956816">
        <w:rPr>
          <w:rFonts w:ascii="Arial" w:hAnsi="Arial" w:cs="Arial"/>
          <w:lang w:val="en-US"/>
        </w:rPr>
        <w:t xml:space="preserve"> </w:t>
      </w:r>
      <w:r w:rsidRPr="00956816">
        <w:rPr>
          <w:rStyle w:val="hps"/>
          <w:rFonts w:ascii="Arial" w:hAnsi="Arial" w:cs="Arial"/>
          <w:lang w:val="en-US"/>
        </w:rPr>
        <w:t>falling rate phase</w:t>
      </w:r>
      <w:r w:rsidRPr="00956816">
        <w:rPr>
          <w:rFonts w:ascii="Arial" w:hAnsi="Arial" w:cs="Arial"/>
          <w:lang w:val="en-US"/>
        </w:rPr>
        <w:t xml:space="preserve"> </w:t>
      </w:r>
      <w:r w:rsidRPr="00956816">
        <w:rPr>
          <w:rStyle w:val="hps"/>
          <w:rFonts w:ascii="Arial" w:hAnsi="Arial" w:cs="Arial"/>
          <w:lang w:val="en-US"/>
        </w:rPr>
        <w:t>(</w:t>
      </w:r>
      <w:r w:rsidRPr="00956816">
        <w:rPr>
          <w:rFonts w:ascii="Arial" w:hAnsi="Arial" w:cs="Arial"/>
          <w:i/>
          <w:lang w:val="en-US"/>
        </w:rPr>
        <w:t>T</w:t>
      </w:r>
      <w:r w:rsidRPr="00956816">
        <w:rPr>
          <w:rFonts w:ascii="Arial" w:hAnsi="Arial" w:cs="Arial"/>
          <w:i/>
          <w:vertAlign w:val="subscript"/>
          <w:lang w:val="en-US"/>
        </w:rPr>
        <w:t>r</w:t>
      </w:r>
      <w:r w:rsidRPr="00956816">
        <w:rPr>
          <w:rFonts w:ascii="Arial" w:hAnsi="Arial" w:cs="Arial"/>
          <w:lang w:val="en-US"/>
        </w:rPr>
        <w:t> </w:t>
      </w:r>
      <w:r w:rsidRPr="00956816">
        <w:rPr>
          <w:rStyle w:val="hps"/>
          <w:rFonts w:ascii="Arial" w:hAnsi="Arial" w:cs="Arial"/>
          <w:lang w:val="en-US"/>
        </w:rPr>
        <w:t>&lt; </w:t>
      </w:r>
      <w:r w:rsidRPr="00956816">
        <w:rPr>
          <w:rFonts w:ascii="Arial" w:hAnsi="Arial" w:cs="Arial"/>
          <w:lang w:val="en-US"/>
        </w:rPr>
        <w:t xml:space="preserve">1). The transpiration rate is assumed to be zero </w:t>
      </w:r>
      <w:r w:rsidRPr="00956816">
        <w:rPr>
          <w:rStyle w:val="hps"/>
          <w:rFonts w:ascii="Arial" w:hAnsi="Arial" w:cs="Arial"/>
          <w:lang w:val="en-US"/>
        </w:rPr>
        <w:t>(</w:t>
      </w:r>
      <w:r w:rsidRPr="00956816">
        <w:rPr>
          <w:rFonts w:ascii="Arial" w:hAnsi="Arial" w:cs="Arial"/>
          <w:i/>
          <w:lang w:val="en-US"/>
        </w:rPr>
        <w:t>T</w:t>
      </w:r>
      <w:r w:rsidRPr="00956816">
        <w:rPr>
          <w:rFonts w:ascii="Arial" w:hAnsi="Arial" w:cs="Arial"/>
          <w:i/>
          <w:vertAlign w:val="subscript"/>
          <w:lang w:val="en-US"/>
        </w:rPr>
        <w:t>r </w:t>
      </w:r>
      <w:r w:rsidRPr="00956816">
        <w:rPr>
          <w:rStyle w:val="hps"/>
          <w:rFonts w:ascii="Arial" w:hAnsi="Arial" w:cs="Arial"/>
          <w:lang w:val="en-US"/>
        </w:rPr>
        <w:t>= 0) for</w:t>
      </w:r>
      <w:r w:rsidRPr="00956816">
        <w:rPr>
          <w:rFonts w:ascii="Arial" w:hAnsi="Arial" w:cs="Arial"/>
          <w:lang w:val="en-US"/>
        </w:rPr>
        <w:t xml:space="preserve"> soil </w:t>
      </w:r>
      <w:r w:rsidRPr="00956816">
        <w:rPr>
          <w:rStyle w:val="hps"/>
          <w:rFonts w:ascii="Arial" w:hAnsi="Arial" w:cs="Arial"/>
          <w:lang w:val="en-US"/>
        </w:rPr>
        <w:t>water contents</w:t>
      </w:r>
      <w:r w:rsidRPr="00956816">
        <w:rPr>
          <w:rFonts w:ascii="Arial" w:hAnsi="Arial" w:cs="Arial"/>
          <w:lang w:val="en-US"/>
        </w:rPr>
        <w:t xml:space="preserve"> </w:t>
      </w:r>
      <w:r w:rsidRPr="00956816">
        <w:rPr>
          <w:rStyle w:val="hps"/>
          <w:rFonts w:ascii="Arial" w:hAnsi="Arial" w:cs="Arial"/>
          <w:lang w:val="en-US"/>
        </w:rPr>
        <w:t>lower</w:t>
      </w:r>
      <w:r w:rsidRPr="00956816">
        <w:rPr>
          <w:rFonts w:ascii="Arial" w:hAnsi="Arial" w:cs="Arial"/>
          <w:lang w:val="en-US"/>
        </w:rPr>
        <w:t xml:space="preserve"> </w:t>
      </w:r>
      <w:r w:rsidRPr="00956816">
        <w:rPr>
          <w:rStyle w:val="hps"/>
          <w:rFonts w:ascii="Arial" w:hAnsi="Arial" w:cs="Arial"/>
          <w:lang w:val="en-US"/>
        </w:rPr>
        <w:t xml:space="preserve">than </w:t>
      </w:r>
      <w:r w:rsidR="00923ECC" w:rsidRPr="00743826">
        <w:rPr>
          <w:rStyle w:val="hps"/>
          <w:rFonts w:ascii="Arial" w:hAnsi="Arial" w:cs="Arial"/>
          <w:lang w:val="en-US"/>
        </w:rPr>
        <w:t>the</w:t>
      </w:r>
      <w:r w:rsidRPr="00956816">
        <w:rPr>
          <w:rFonts w:ascii="Arial" w:hAnsi="Arial" w:cs="Arial"/>
          <w:lang w:val="en-US"/>
        </w:rPr>
        <w:t xml:space="preserve"> permanent wilting point </w:t>
      </w:r>
      <w:r w:rsidRPr="00956816">
        <w:rPr>
          <w:rStyle w:val="hps"/>
          <w:rFonts w:ascii="Arial" w:hAnsi="Arial" w:cs="Arial"/>
          <w:lang w:val="en-US"/>
        </w:rPr>
        <w:t>(pressure head</w:t>
      </w:r>
      <w:r w:rsidRPr="00956816">
        <w:rPr>
          <w:rFonts w:ascii="Arial" w:hAnsi="Arial" w:cs="Arial"/>
          <w:lang w:val="en-US"/>
        </w:rPr>
        <w:t xml:space="preserve"> </w:t>
      </w:r>
      <w:r w:rsidRPr="00956816">
        <w:rPr>
          <w:rStyle w:val="hps"/>
          <w:rFonts w:ascii="Arial" w:hAnsi="Arial" w:cs="Arial"/>
          <w:i/>
          <w:lang w:val="en-US"/>
        </w:rPr>
        <w:t>h</w:t>
      </w:r>
      <w:r w:rsidRPr="00956816">
        <w:rPr>
          <w:rStyle w:val="hps"/>
          <w:rFonts w:ascii="Arial" w:hAnsi="Arial" w:cs="Arial"/>
          <w:i/>
          <w:vertAlign w:val="subscript"/>
          <w:lang w:val="en-US"/>
        </w:rPr>
        <w:t>w</w:t>
      </w:r>
      <w:r w:rsidRPr="00956816">
        <w:rPr>
          <w:rFonts w:ascii="Arial" w:hAnsi="Arial" w:cs="Arial"/>
          <w:lang w:val="en-US"/>
        </w:rPr>
        <w:t xml:space="preserve"> </w:t>
      </w:r>
      <w:r w:rsidRPr="00956816">
        <w:rPr>
          <w:rStyle w:val="hps"/>
          <w:rFonts w:ascii="Arial" w:hAnsi="Arial" w:cs="Arial"/>
          <w:lang w:val="en-US"/>
        </w:rPr>
        <w:t>(m</w:t>
      </w:r>
      <w:r w:rsidRPr="00956816">
        <w:rPr>
          <w:rFonts w:ascii="Arial" w:hAnsi="Arial" w:cs="Arial"/>
          <w:lang w:val="en-US"/>
        </w:rPr>
        <w:t xml:space="preserve">)​​ </w:t>
      </w:r>
      <w:r w:rsidRPr="00956816">
        <w:rPr>
          <w:rStyle w:val="hps"/>
          <w:rFonts w:ascii="Arial" w:hAnsi="Arial" w:cs="Arial"/>
          <w:lang w:val="en-US"/>
        </w:rPr>
        <w:t>or</w:t>
      </w:r>
      <w:r w:rsidRPr="00956816">
        <w:rPr>
          <w:rFonts w:ascii="Arial" w:hAnsi="Arial" w:cs="Arial"/>
          <w:lang w:val="en-US"/>
        </w:rPr>
        <w:t xml:space="preserve"> soil </w:t>
      </w:r>
      <w:r w:rsidRPr="00956816">
        <w:rPr>
          <w:rStyle w:val="hps"/>
          <w:rFonts w:ascii="Arial" w:hAnsi="Arial" w:cs="Arial"/>
          <w:lang w:val="en-US"/>
        </w:rPr>
        <w:t>water content</w:t>
      </w:r>
      <w:r w:rsidRPr="00956816">
        <w:rPr>
          <w:rFonts w:ascii="Arial" w:hAnsi="Arial" w:cs="Arial"/>
          <w:lang w:val="en-US"/>
        </w:rPr>
        <w:t xml:space="preserve"> </w:t>
      </w:r>
      <w:r w:rsidRPr="00956816">
        <w:rPr>
          <w:rStyle w:val="hps"/>
          <w:rFonts w:ascii="Arial" w:hAnsi="Arial" w:cs="Arial"/>
          <w:i/>
          <w:lang w:val="en-US"/>
        </w:rPr>
        <w:t>θ</w:t>
      </w:r>
      <w:r w:rsidRPr="00956816">
        <w:rPr>
          <w:rStyle w:val="hps"/>
          <w:rFonts w:ascii="Arial" w:hAnsi="Arial" w:cs="Arial"/>
          <w:i/>
          <w:vertAlign w:val="subscript"/>
          <w:lang w:val="en-US"/>
        </w:rPr>
        <w:t>w</w:t>
      </w:r>
      <w:r w:rsidRPr="00956816">
        <w:rPr>
          <w:rFonts w:ascii="Arial" w:hAnsi="Arial" w:cs="Arial"/>
          <w:lang w:val="en-US"/>
        </w:rPr>
        <w:t xml:space="preserve"> </w:t>
      </w:r>
      <w:r w:rsidRPr="00956816">
        <w:rPr>
          <w:rStyle w:val="hps"/>
          <w:rFonts w:ascii="Arial" w:hAnsi="Arial" w:cs="Arial"/>
          <w:lang w:val="en-US"/>
        </w:rPr>
        <w:t>(</w:t>
      </w:r>
      <w:r w:rsidRPr="00956816">
        <w:rPr>
          <w:rFonts w:ascii="Arial" w:hAnsi="Arial" w:cs="Arial"/>
          <w:lang w:val="en-US"/>
        </w:rPr>
        <w:t>m</w:t>
      </w:r>
      <w:r w:rsidRPr="00956816">
        <w:rPr>
          <w:rFonts w:ascii="Arial" w:hAnsi="Arial" w:cs="Arial"/>
          <w:vertAlign w:val="superscript"/>
          <w:lang w:val="en-US"/>
        </w:rPr>
        <w:t>3</w:t>
      </w:r>
      <w:r w:rsidRPr="00956816">
        <w:rPr>
          <w:rFonts w:ascii="Arial" w:hAnsi="Arial" w:cs="Arial"/>
          <w:lang w:val="en-US"/>
        </w:rPr>
        <w:t xml:space="preserve"> </w:t>
      </w:r>
      <w:r w:rsidRPr="00956816">
        <w:rPr>
          <w:rStyle w:val="hps"/>
          <w:rFonts w:ascii="Arial" w:hAnsi="Arial" w:cs="Arial"/>
          <w:lang w:val="en-US"/>
        </w:rPr>
        <w:t>m</w:t>
      </w:r>
      <w:r w:rsidR="00422C77">
        <w:rPr>
          <w:rStyle w:val="atn"/>
          <w:rFonts w:ascii="Arial" w:hAnsi="Arial" w:cs="Arial"/>
          <w:vertAlign w:val="superscript"/>
          <w:lang w:val="en-US"/>
        </w:rPr>
        <w:noBreakHyphen/>
        <w:t>3</w:t>
      </w:r>
      <w:proofErr w:type="gramStart"/>
      <w:r w:rsidRPr="00956816">
        <w:rPr>
          <w:rFonts w:ascii="Arial" w:hAnsi="Arial" w:cs="Arial"/>
          <w:lang w:val="en-US"/>
        </w:rPr>
        <w:t>)​​)</w:t>
      </w:r>
      <w:proofErr w:type="gramEnd"/>
      <w:r w:rsidRPr="00956816">
        <w:rPr>
          <w:rStyle w:val="hps"/>
          <w:rFonts w:ascii="Arial" w:hAnsi="Arial" w:cs="Arial"/>
          <w:lang w:val="en-US"/>
        </w:rPr>
        <w:t>.</w:t>
      </w:r>
    </w:p>
    <w:p w:rsidR="0076403A" w:rsidRPr="00743826" w:rsidRDefault="00956816" w:rsidP="0076403A">
      <w:pPr>
        <w:rPr>
          <w:rFonts w:ascii="Arial" w:eastAsia="Times New Roman" w:hAnsi="Arial" w:cs="Arial"/>
          <w:szCs w:val="24"/>
          <w:lang w:val="en-US" w:eastAsia="nl-NL"/>
        </w:rPr>
      </w:pPr>
      <w:r w:rsidRPr="00956816">
        <w:rPr>
          <w:rFonts w:ascii="Arial" w:eastAsia="Times New Roman" w:hAnsi="Arial" w:cs="Arial"/>
          <w:szCs w:val="24"/>
          <w:lang w:val="en-US" w:eastAsia="nl-NL"/>
        </w:rPr>
        <w:lastRenderedPageBreak/>
        <w:t xml:space="preserve">Studies show that values ​​of </w:t>
      </w:r>
      <w:r w:rsidRPr="00956816">
        <w:rPr>
          <w:rFonts w:ascii="Arial" w:eastAsia="Times New Roman" w:hAnsi="Arial" w:cs="Arial"/>
          <w:i/>
          <w:szCs w:val="24"/>
          <w:lang w:val="en-US" w:eastAsia="nl-NL"/>
        </w:rPr>
        <w:t>θ</w:t>
      </w:r>
      <w:r w:rsidRPr="00956816">
        <w:rPr>
          <w:rFonts w:ascii="Arial" w:eastAsia="Times New Roman" w:hAnsi="Arial" w:cs="Arial"/>
          <w:i/>
          <w:szCs w:val="24"/>
          <w:vertAlign w:val="subscript"/>
          <w:lang w:val="en-US" w:eastAsia="nl-NL"/>
        </w:rPr>
        <w:t>crit</w:t>
      </w:r>
      <w:r w:rsidRPr="00956816">
        <w:rPr>
          <w:rFonts w:ascii="Arial" w:eastAsia="Times New Roman" w:hAnsi="Arial" w:cs="Arial"/>
          <w:szCs w:val="24"/>
          <w:lang w:val="en-US" w:eastAsia="nl-NL"/>
        </w:rPr>
        <w:t xml:space="preserve"> and </w:t>
      </w:r>
      <w:r w:rsidRPr="00956816">
        <w:rPr>
          <w:rFonts w:ascii="Arial" w:eastAsia="Times New Roman" w:hAnsi="Arial" w:cs="Arial"/>
          <w:i/>
          <w:szCs w:val="24"/>
          <w:lang w:val="en-US" w:eastAsia="nl-NL"/>
        </w:rPr>
        <w:t>h</w:t>
      </w:r>
      <w:r w:rsidRPr="00956816">
        <w:rPr>
          <w:rFonts w:ascii="Arial" w:eastAsia="Times New Roman" w:hAnsi="Arial" w:cs="Arial"/>
          <w:i/>
          <w:szCs w:val="24"/>
          <w:vertAlign w:val="subscript"/>
          <w:lang w:val="en-US" w:eastAsia="nl-NL"/>
        </w:rPr>
        <w:t>crit</w:t>
      </w:r>
      <w:r w:rsidRPr="00956816">
        <w:rPr>
          <w:rFonts w:ascii="Arial" w:eastAsia="Times New Roman" w:hAnsi="Arial" w:cs="Arial"/>
          <w:szCs w:val="24"/>
          <w:lang w:val="en-US" w:eastAsia="nl-NL"/>
        </w:rPr>
        <w:t xml:space="preserve"> depend on the root length density of plant (root length per soil volume</w:t>
      </w:r>
      <w:r w:rsidR="0076403A" w:rsidRPr="00743826">
        <w:rPr>
          <w:rFonts w:ascii="Arial" w:hAnsi="Arial" w:cs="Arial"/>
          <w:szCs w:val="24"/>
          <w:lang w:val="en-US"/>
        </w:rPr>
        <w:t>, m m</w:t>
      </w:r>
      <w:r w:rsidR="00422C77">
        <w:rPr>
          <w:rFonts w:ascii="Arial" w:hAnsi="Arial" w:cs="Arial"/>
          <w:szCs w:val="24"/>
          <w:vertAlign w:val="superscript"/>
          <w:lang w:val="en-US"/>
        </w:rPr>
        <w:noBreakHyphen/>
        <w:t>3</w:t>
      </w:r>
      <w:r w:rsidR="0037783A">
        <w:rPr>
          <w:rFonts w:ascii="Arial" w:hAnsi="Arial" w:cs="Arial"/>
          <w:szCs w:val="24"/>
          <w:lang w:val="en-US"/>
        </w:rPr>
        <w:t>)</w:t>
      </w:r>
      <w:r w:rsidRPr="00956816">
        <w:rPr>
          <w:rFonts w:ascii="Arial" w:eastAsia="Times New Roman" w:hAnsi="Arial" w:cs="Arial"/>
          <w:szCs w:val="24"/>
          <w:lang w:val="en-US" w:eastAsia="nl-NL"/>
        </w:rPr>
        <w:t xml:space="preserve"> in addition to soil water conditions and potential transpiration</w:t>
      </w:r>
      <w:r w:rsidR="0076403A" w:rsidRPr="00743826">
        <w:rPr>
          <w:rFonts w:ascii="Arial" w:hAnsi="Arial" w:cs="Arial"/>
          <w:szCs w:val="24"/>
          <w:lang w:val="en-US"/>
        </w:rPr>
        <w:t xml:space="preserve">. </w:t>
      </w:r>
      <w:r w:rsidRPr="00956816">
        <w:rPr>
          <w:rStyle w:val="hps"/>
          <w:rFonts w:ascii="Arial" w:hAnsi="Arial" w:cs="Arial"/>
          <w:lang w:val="en-US"/>
        </w:rPr>
        <w:t>The</w:t>
      </w:r>
      <w:r w:rsidRPr="00956816">
        <w:rPr>
          <w:rFonts w:ascii="Arial" w:hAnsi="Arial" w:cs="Arial"/>
          <w:lang w:val="en-US"/>
        </w:rPr>
        <w:t xml:space="preserve"> </w:t>
      </w:r>
      <w:r w:rsidRPr="00956816">
        <w:rPr>
          <w:rStyle w:val="hps"/>
          <w:rFonts w:ascii="Arial" w:hAnsi="Arial" w:cs="Arial"/>
          <w:lang w:val="en-US"/>
        </w:rPr>
        <w:t>root length density</w:t>
      </w:r>
      <w:r w:rsidRPr="00956816">
        <w:rPr>
          <w:rFonts w:ascii="Arial" w:hAnsi="Arial" w:cs="Arial"/>
          <w:lang w:val="en-US"/>
        </w:rPr>
        <w:t xml:space="preserve"> </w:t>
      </w:r>
      <w:r w:rsidRPr="00956816">
        <w:rPr>
          <w:rStyle w:val="hps"/>
          <w:rFonts w:ascii="Arial" w:hAnsi="Arial" w:cs="Arial"/>
          <w:lang w:val="en-US"/>
        </w:rPr>
        <w:t>and</w:t>
      </w:r>
      <w:r w:rsidRPr="00956816">
        <w:rPr>
          <w:rFonts w:ascii="Arial" w:hAnsi="Arial" w:cs="Arial"/>
          <w:lang w:val="en-US"/>
        </w:rPr>
        <w:t xml:space="preserve"> pressure head of soil water determine </w:t>
      </w:r>
      <w:r w:rsidRPr="00956816">
        <w:rPr>
          <w:rStyle w:val="hps"/>
          <w:rFonts w:ascii="Arial" w:hAnsi="Arial" w:cs="Arial"/>
          <w:lang w:val="en-US"/>
        </w:rPr>
        <w:t>whether</w:t>
      </w:r>
      <w:r w:rsidRPr="00956816">
        <w:rPr>
          <w:rFonts w:ascii="Arial" w:hAnsi="Arial" w:cs="Arial"/>
          <w:lang w:val="en-US"/>
        </w:rPr>
        <w:t xml:space="preserve"> </w:t>
      </w:r>
      <w:r w:rsidRPr="00956816">
        <w:rPr>
          <w:rStyle w:val="hps"/>
          <w:rFonts w:ascii="Arial" w:hAnsi="Arial" w:cs="Arial"/>
          <w:lang w:val="en-US"/>
        </w:rPr>
        <w:t>the plant</w:t>
      </w:r>
      <w:r w:rsidRPr="00956816">
        <w:rPr>
          <w:rFonts w:ascii="Arial" w:hAnsi="Arial" w:cs="Arial"/>
          <w:lang w:val="en-US"/>
        </w:rPr>
        <w:t xml:space="preserve"> </w:t>
      </w:r>
      <w:r w:rsidRPr="00956816">
        <w:rPr>
          <w:rStyle w:val="hps"/>
          <w:rFonts w:ascii="Arial" w:hAnsi="Arial" w:cs="Arial"/>
          <w:lang w:val="en-US"/>
        </w:rPr>
        <w:t>can</w:t>
      </w:r>
      <w:r w:rsidRPr="00956816">
        <w:rPr>
          <w:rFonts w:ascii="Arial" w:hAnsi="Arial" w:cs="Arial"/>
          <w:lang w:val="en-US"/>
        </w:rPr>
        <w:t xml:space="preserve"> or </w:t>
      </w:r>
      <w:r w:rsidR="00923ECC" w:rsidRPr="00743826">
        <w:rPr>
          <w:rFonts w:ascii="Arial" w:hAnsi="Arial" w:cs="Arial"/>
          <w:lang w:val="en-US"/>
        </w:rPr>
        <w:t>cannot</w:t>
      </w:r>
      <w:r w:rsidRPr="00956816">
        <w:rPr>
          <w:rFonts w:ascii="Arial" w:hAnsi="Arial" w:cs="Arial"/>
          <w:lang w:val="en-US"/>
        </w:rPr>
        <w:t xml:space="preserve"> </w:t>
      </w:r>
      <w:r w:rsidRPr="00956816">
        <w:rPr>
          <w:rStyle w:val="hps"/>
          <w:rFonts w:ascii="Arial" w:hAnsi="Arial" w:cs="Arial"/>
          <w:lang w:val="en-US"/>
        </w:rPr>
        <w:t>extract</w:t>
      </w:r>
      <w:r w:rsidRPr="00956816">
        <w:rPr>
          <w:rFonts w:ascii="Arial" w:hAnsi="Arial" w:cs="Arial"/>
          <w:lang w:val="en-US"/>
        </w:rPr>
        <w:t xml:space="preserve"> </w:t>
      </w:r>
      <w:r w:rsidRPr="00956816">
        <w:rPr>
          <w:rStyle w:val="hps"/>
          <w:rFonts w:ascii="Arial" w:hAnsi="Arial" w:cs="Arial"/>
          <w:lang w:val="en-US"/>
        </w:rPr>
        <w:t xml:space="preserve">water from </w:t>
      </w:r>
      <w:r w:rsidR="00923ECC">
        <w:rPr>
          <w:rStyle w:val="hps"/>
          <w:rFonts w:ascii="Arial" w:hAnsi="Arial" w:cs="Arial"/>
          <w:lang w:val="en-US"/>
        </w:rPr>
        <w:t xml:space="preserve">the </w:t>
      </w:r>
      <w:r w:rsidRPr="00956816">
        <w:rPr>
          <w:rStyle w:val="hps"/>
          <w:rFonts w:ascii="Arial" w:hAnsi="Arial" w:cs="Arial"/>
          <w:lang w:val="en-US"/>
        </w:rPr>
        <w:t>soil</w:t>
      </w:r>
      <w:r w:rsidRPr="00956816">
        <w:rPr>
          <w:rFonts w:ascii="Arial" w:hAnsi="Arial" w:cs="Arial"/>
          <w:lang w:val="en-US"/>
        </w:rPr>
        <w:t xml:space="preserve"> </w:t>
      </w:r>
      <w:r w:rsidRPr="00956816">
        <w:rPr>
          <w:rStyle w:val="hps"/>
          <w:rFonts w:ascii="Arial" w:hAnsi="Arial" w:cs="Arial"/>
          <w:lang w:val="en-US"/>
        </w:rPr>
        <w:t>at</w:t>
      </w:r>
      <w:r w:rsidRPr="00956816">
        <w:rPr>
          <w:rFonts w:ascii="Arial" w:hAnsi="Arial" w:cs="Arial"/>
          <w:lang w:val="en-US"/>
        </w:rPr>
        <w:t xml:space="preserve"> </w:t>
      </w:r>
      <w:r w:rsidRPr="00956816">
        <w:rPr>
          <w:rStyle w:val="hps"/>
          <w:rFonts w:ascii="Arial" w:hAnsi="Arial" w:cs="Arial"/>
          <w:lang w:val="en-US"/>
        </w:rPr>
        <w:t>a</w:t>
      </w:r>
      <w:r w:rsidRPr="00956816">
        <w:rPr>
          <w:rFonts w:ascii="Arial" w:hAnsi="Arial" w:cs="Arial"/>
          <w:lang w:val="en-US"/>
        </w:rPr>
        <w:t xml:space="preserve"> sufficient </w:t>
      </w:r>
      <w:r w:rsidRPr="00956816">
        <w:rPr>
          <w:rStyle w:val="hps"/>
          <w:rFonts w:ascii="Arial" w:hAnsi="Arial" w:cs="Arial"/>
          <w:lang w:val="en-US"/>
        </w:rPr>
        <w:t>rate</w:t>
      </w:r>
      <w:r w:rsidRPr="00956816">
        <w:rPr>
          <w:rFonts w:ascii="Arial" w:hAnsi="Arial" w:cs="Arial"/>
          <w:lang w:val="en-US"/>
        </w:rPr>
        <w:t xml:space="preserve"> to support </w:t>
      </w:r>
      <w:r w:rsidRPr="00956816">
        <w:rPr>
          <w:rStyle w:val="hps"/>
          <w:rFonts w:ascii="Arial" w:hAnsi="Arial" w:cs="Arial"/>
          <w:lang w:val="en-US"/>
        </w:rPr>
        <w:t>the</w:t>
      </w:r>
      <w:r w:rsidRPr="00956816">
        <w:rPr>
          <w:rFonts w:ascii="Arial" w:hAnsi="Arial" w:cs="Arial"/>
          <w:lang w:val="en-US"/>
        </w:rPr>
        <w:t xml:space="preserve"> </w:t>
      </w:r>
      <w:r w:rsidRPr="00956816">
        <w:rPr>
          <w:rStyle w:val="hps"/>
          <w:rFonts w:ascii="Arial" w:hAnsi="Arial" w:cs="Arial"/>
          <w:lang w:val="en-US"/>
        </w:rPr>
        <w:t>potential</w:t>
      </w:r>
      <w:r w:rsidRPr="00956816">
        <w:rPr>
          <w:rFonts w:ascii="Arial" w:hAnsi="Arial" w:cs="Arial"/>
          <w:lang w:val="en-US"/>
        </w:rPr>
        <w:t xml:space="preserve"> </w:t>
      </w:r>
      <w:r w:rsidRPr="00956816">
        <w:rPr>
          <w:rStyle w:val="hps"/>
          <w:rFonts w:ascii="Arial" w:hAnsi="Arial" w:cs="Arial"/>
          <w:lang w:val="en-US"/>
        </w:rPr>
        <w:t xml:space="preserve">transpiration </w:t>
      </w:r>
      <w:r w:rsidR="0076403A" w:rsidRPr="00743826">
        <w:rPr>
          <w:rFonts w:ascii="Arial" w:hAnsi="Arial" w:cs="Arial"/>
          <w:szCs w:val="24"/>
          <w:lang w:val="en-US"/>
        </w:rPr>
        <w:t>(LASCANO; VAN BAVEL, 1984; WILLIGEN; VAN NOORDWI</w:t>
      </w:r>
      <w:r w:rsidR="0037783A">
        <w:rPr>
          <w:rFonts w:ascii="Arial" w:hAnsi="Arial" w:cs="Arial"/>
          <w:szCs w:val="24"/>
          <w:lang w:val="en-US"/>
        </w:rPr>
        <w:t>JK, 1987; HEINEN, 1997)</w:t>
      </w:r>
      <w:r w:rsidRPr="00956816">
        <w:rPr>
          <w:rFonts w:ascii="Arial" w:hAnsi="Arial" w:cs="Arial"/>
          <w:lang w:val="en-US"/>
        </w:rPr>
        <w:t xml:space="preserve">. </w:t>
      </w:r>
      <w:r w:rsidRPr="00956816">
        <w:rPr>
          <w:rFonts w:ascii="Arial" w:eastAsia="Times New Roman" w:hAnsi="Arial" w:cs="Arial"/>
          <w:szCs w:val="24"/>
          <w:lang w:val="en-US" w:eastAsia="nl-NL"/>
        </w:rPr>
        <w:t xml:space="preserve">Despite their importance, </w:t>
      </w:r>
      <w:r w:rsidR="00923ECC">
        <w:rPr>
          <w:rFonts w:ascii="Arial" w:eastAsia="Times New Roman" w:hAnsi="Arial" w:cs="Arial"/>
          <w:szCs w:val="24"/>
          <w:lang w:val="en-US" w:eastAsia="nl-NL"/>
        </w:rPr>
        <w:t xml:space="preserve">comparatively </w:t>
      </w:r>
      <w:r w:rsidRPr="00956816">
        <w:rPr>
          <w:rFonts w:ascii="Arial" w:eastAsia="Times New Roman" w:hAnsi="Arial" w:cs="Arial"/>
          <w:szCs w:val="24"/>
          <w:lang w:val="en-US" w:eastAsia="nl-NL"/>
        </w:rPr>
        <w:t xml:space="preserve">roots are the least studied, understood and appreciated, because they </w:t>
      </w:r>
      <w:r w:rsidR="00923ECC" w:rsidRPr="00743826">
        <w:rPr>
          <w:rFonts w:ascii="Arial" w:eastAsia="Times New Roman" w:hAnsi="Arial" w:cs="Arial"/>
          <w:szCs w:val="24"/>
          <w:lang w:val="en-US" w:eastAsia="nl-NL"/>
        </w:rPr>
        <w:t>cannot</w:t>
      </w:r>
      <w:r w:rsidRPr="00956816">
        <w:rPr>
          <w:rFonts w:ascii="Arial" w:eastAsia="Times New Roman" w:hAnsi="Arial" w:cs="Arial"/>
          <w:szCs w:val="24"/>
          <w:lang w:val="en-US" w:eastAsia="nl-NL"/>
        </w:rPr>
        <w:t xml:space="preserve"> be seen </w:t>
      </w:r>
      <w:r w:rsidR="003C5521" w:rsidRPr="00743826">
        <w:rPr>
          <w:rFonts w:ascii="Arial" w:hAnsi="Arial" w:cs="Arial"/>
          <w:szCs w:val="24"/>
          <w:lang w:val="en-US"/>
        </w:rPr>
        <w:t xml:space="preserve">(HUGHES; JOLLEY; BROWN, 1992) </w:t>
      </w:r>
      <w:r w:rsidRPr="00956816">
        <w:rPr>
          <w:rFonts w:ascii="Arial" w:eastAsia="Times New Roman" w:hAnsi="Arial" w:cs="Arial"/>
          <w:szCs w:val="24"/>
          <w:lang w:val="en-US" w:eastAsia="nl-NL"/>
        </w:rPr>
        <w:t>and b</w:t>
      </w:r>
      <w:r w:rsidR="00923ECC">
        <w:rPr>
          <w:rFonts w:ascii="Arial" w:eastAsia="Times New Roman" w:hAnsi="Arial" w:cs="Arial"/>
          <w:szCs w:val="24"/>
          <w:lang w:val="en-US" w:eastAsia="nl-NL"/>
        </w:rPr>
        <w:t>ecause one needs</w:t>
      </w:r>
      <w:r w:rsidRPr="00956816">
        <w:rPr>
          <w:rFonts w:ascii="Arial" w:eastAsia="Times New Roman" w:hAnsi="Arial" w:cs="Arial"/>
          <w:szCs w:val="24"/>
          <w:lang w:val="en-US" w:eastAsia="nl-NL"/>
        </w:rPr>
        <w:t>, in most cases, destructive methods for determining their properties.</w:t>
      </w:r>
    </w:p>
    <w:p w:rsidR="00B53EF3" w:rsidRPr="00743826" w:rsidRDefault="00B53EF3" w:rsidP="00B53EF3">
      <w:pPr>
        <w:autoSpaceDE w:val="0"/>
        <w:autoSpaceDN w:val="0"/>
        <w:adjustRightInd w:val="0"/>
        <w:spacing w:line="480" w:lineRule="auto"/>
        <w:rPr>
          <w:rFonts w:ascii="Arial" w:hAnsi="Arial" w:cs="Arial"/>
          <w:szCs w:val="24"/>
          <w:lang w:val="en-US"/>
        </w:rPr>
      </w:pPr>
    </w:p>
    <w:p w:rsidR="00B53EF3" w:rsidRPr="00743826" w:rsidRDefault="00CC79DE" w:rsidP="00B53EF3">
      <w:pPr>
        <w:keepNext/>
        <w:autoSpaceDE w:val="0"/>
        <w:autoSpaceDN w:val="0"/>
        <w:adjustRightInd w:val="0"/>
        <w:spacing w:line="240" w:lineRule="auto"/>
        <w:ind w:firstLine="0"/>
        <w:jc w:val="center"/>
        <w:rPr>
          <w:rFonts w:ascii="Arial" w:hAnsi="Arial" w:cs="Arial"/>
          <w:szCs w:val="24"/>
          <w:lang w:val="en-US"/>
        </w:rPr>
      </w:pPr>
      <w:r>
        <w:rPr>
          <w:rFonts w:ascii="Arial" w:hAnsi="Arial" w:cs="Arial"/>
          <w:noProof/>
          <w:szCs w:val="24"/>
          <w:lang w:eastAsia="pt-BR"/>
        </w:rPr>
        <w:drawing>
          <wp:inline distT="0" distB="0" distL="0" distR="0">
            <wp:extent cx="4505325" cy="2514600"/>
            <wp:effectExtent l="19050" t="0" r="9525" b="0"/>
            <wp:docPr id="2" name="Imagem 0" descr="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jpg"/>
                    <pic:cNvPicPr/>
                  </pic:nvPicPr>
                  <pic:blipFill>
                    <a:blip r:embed="rId24" cstate="print"/>
                    <a:stretch>
                      <a:fillRect/>
                    </a:stretch>
                  </pic:blipFill>
                  <pic:spPr>
                    <a:xfrm>
                      <a:off x="0" y="0"/>
                      <a:ext cx="4505325" cy="2514600"/>
                    </a:xfrm>
                    <a:prstGeom prst="rect">
                      <a:avLst/>
                    </a:prstGeom>
                  </pic:spPr>
                </pic:pic>
              </a:graphicData>
            </a:graphic>
          </wp:inline>
        </w:drawing>
      </w:r>
    </w:p>
    <w:p w:rsidR="00B53EF3" w:rsidRPr="00743826" w:rsidRDefault="00B53EF3" w:rsidP="006B4485">
      <w:pPr>
        <w:pStyle w:val="Legenda"/>
        <w:spacing w:after="0" w:line="360" w:lineRule="auto"/>
        <w:ind w:left="1078" w:hanging="1078"/>
        <w:rPr>
          <w:rFonts w:ascii="Arial" w:hAnsi="Arial" w:cs="Arial"/>
          <w:b w:val="0"/>
          <w:color w:val="auto"/>
          <w:sz w:val="20"/>
          <w:szCs w:val="20"/>
          <w:lang w:val="en-US"/>
        </w:rPr>
      </w:pPr>
      <w:bookmarkStart w:id="161" w:name="_Toc274055149"/>
      <w:bookmarkStart w:id="162" w:name="_Toc274055587"/>
      <w:bookmarkStart w:id="163" w:name="_Toc274058549"/>
      <w:bookmarkStart w:id="164" w:name="_Toc274058701"/>
      <w:bookmarkStart w:id="165" w:name="_Toc274058818"/>
      <w:bookmarkStart w:id="166" w:name="_Toc274058991"/>
      <w:bookmarkStart w:id="167" w:name="_Toc274059009"/>
      <w:bookmarkStart w:id="168" w:name="_Toc286740692"/>
      <w:bookmarkStart w:id="169" w:name="_Toc286746239"/>
      <w:bookmarkStart w:id="170" w:name="_Toc296436836"/>
      <w:r w:rsidRPr="00743826">
        <w:rPr>
          <w:rFonts w:ascii="Arial" w:hAnsi="Arial" w:cs="Arial"/>
          <w:b w:val="0"/>
          <w:color w:val="auto"/>
          <w:sz w:val="20"/>
          <w:szCs w:val="20"/>
          <w:lang w:val="en-US"/>
        </w:rPr>
        <w:t xml:space="preserve">Figure </w:t>
      </w:r>
      <w:bookmarkStart w:id="171" w:name="fig1"/>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w:t>
      </w:r>
      <w:r w:rsidR="00EB4AC9" w:rsidRPr="00956816">
        <w:rPr>
          <w:rFonts w:ascii="Arial" w:hAnsi="Arial" w:cs="Arial"/>
          <w:b w:val="0"/>
          <w:color w:val="auto"/>
          <w:sz w:val="20"/>
          <w:szCs w:val="20"/>
          <w:lang w:val="en-US"/>
        </w:rPr>
        <w:fldChar w:fldCharType="end"/>
      </w:r>
      <w:bookmarkEnd w:id="171"/>
      <w:r w:rsidRPr="00743826">
        <w:rPr>
          <w:rFonts w:ascii="Arial" w:hAnsi="Arial" w:cs="Arial"/>
          <w:b w:val="0"/>
          <w:color w:val="auto"/>
          <w:sz w:val="20"/>
          <w:szCs w:val="20"/>
          <w:lang w:val="en-US"/>
        </w:rPr>
        <w:t xml:space="preserve"> – Transpiration </w:t>
      </w:r>
      <w:r w:rsidR="0037783A">
        <w:rPr>
          <w:rFonts w:ascii="Arial" w:hAnsi="Arial" w:cs="Arial"/>
          <w:b w:val="0"/>
          <w:color w:val="auto"/>
          <w:sz w:val="20"/>
          <w:szCs w:val="20"/>
          <w:lang w:val="en-US"/>
        </w:rPr>
        <w:t>rate as a function of soil water content (</w:t>
      </w:r>
      <w:r w:rsidR="00956816" w:rsidRPr="00956816">
        <w:rPr>
          <w:rFonts w:ascii="Arial" w:hAnsi="Arial" w:cs="Arial"/>
          <w:b w:val="0"/>
          <w:i/>
          <w:color w:val="auto"/>
          <w:sz w:val="20"/>
          <w:szCs w:val="20"/>
          <w:lang w:val="en-US"/>
        </w:rPr>
        <w:t>θ</w:t>
      </w:r>
      <w:r w:rsidRPr="00743826">
        <w:rPr>
          <w:rFonts w:ascii="Arial" w:hAnsi="Arial" w:cs="Arial"/>
          <w:b w:val="0"/>
          <w:color w:val="auto"/>
          <w:sz w:val="20"/>
          <w:szCs w:val="20"/>
          <w:lang w:val="en-US"/>
        </w:rPr>
        <w:t>)</w:t>
      </w:r>
      <w:r w:rsidR="00923ECC">
        <w:rPr>
          <w:rFonts w:ascii="Arial" w:hAnsi="Arial" w:cs="Arial"/>
          <w:b w:val="0"/>
          <w:color w:val="auto"/>
          <w:sz w:val="20"/>
          <w:szCs w:val="20"/>
          <w:lang w:val="en-US"/>
        </w:rPr>
        <w:t xml:space="preserve"> showing</w:t>
      </w:r>
      <w:r w:rsidR="0037783A">
        <w:rPr>
          <w:rFonts w:ascii="Arial" w:hAnsi="Arial" w:cs="Arial"/>
          <w:b w:val="0"/>
          <w:color w:val="auto"/>
          <w:sz w:val="20"/>
          <w:szCs w:val="20"/>
          <w:lang w:val="en-US"/>
        </w:rPr>
        <w:t xml:space="preserve"> the constant rate phase (</w:t>
      </w:r>
      <w:r w:rsidR="00956816" w:rsidRPr="00956816">
        <w:rPr>
          <w:rFonts w:ascii="Arial" w:hAnsi="Arial" w:cs="Arial"/>
          <w:b w:val="0"/>
          <w:i/>
          <w:color w:val="auto"/>
          <w:sz w:val="20"/>
          <w:szCs w:val="20"/>
          <w:lang w:val="en-US"/>
        </w:rPr>
        <w:t>θ</w:t>
      </w:r>
      <w:r w:rsidRPr="00743826">
        <w:rPr>
          <w:rFonts w:ascii="Arial" w:hAnsi="Arial" w:cs="Arial"/>
          <w:b w:val="0"/>
          <w:color w:val="auto"/>
          <w:sz w:val="20"/>
          <w:szCs w:val="20"/>
          <w:lang w:val="en-US"/>
        </w:rPr>
        <w:t> ≥ </w:t>
      </w:r>
      <w:r w:rsidR="00956816" w:rsidRPr="00956816">
        <w:rPr>
          <w:rFonts w:ascii="Arial" w:hAnsi="Arial" w:cs="Arial"/>
          <w:b w:val="0"/>
          <w:i/>
          <w:color w:val="auto"/>
          <w:sz w:val="20"/>
          <w:szCs w:val="20"/>
          <w:lang w:val="en-US"/>
        </w:rPr>
        <w:t>θ</w:t>
      </w:r>
      <w:r w:rsidRPr="00743826">
        <w:rPr>
          <w:rFonts w:ascii="Arial" w:hAnsi="Arial" w:cs="Arial"/>
          <w:b w:val="0"/>
          <w:i/>
          <w:color w:val="auto"/>
          <w:sz w:val="20"/>
          <w:szCs w:val="20"/>
          <w:vertAlign w:val="subscript"/>
          <w:lang w:val="en-US"/>
        </w:rPr>
        <w:t>crit</w:t>
      </w:r>
      <w:r w:rsidR="0037783A">
        <w:rPr>
          <w:rFonts w:ascii="Arial" w:hAnsi="Arial" w:cs="Arial"/>
          <w:b w:val="0"/>
          <w:color w:val="auto"/>
          <w:sz w:val="20"/>
          <w:szCs w:val="20"/>
          <w:lang w:val="en-US"/>
        </w:rPr>
        <w:t>) and the falling rate phase (</w:t>
      </w:r>
      <w:r w:rsidR="00956816" w:rsidRPr="00956816">
        <w:rPr>
          <w:rFonts w:ascii="Arial" w:hAnsi="Arial" w:cs="Arial"/>
          <w:b w:val="0"/>
          <w:i/>
          <w:color w:val="auto"/>
          <w:sz w:val="20"/>
          <w:szCs w:val="20"/>
          <w:lang w:val="en-US"/>
        </w:rPr>
        <w:t>θ</w:t>
      </w:r>
      <w:r w:rsidRPr="00743826">
        <w:rPr>
          <w:rFonts w:ascii="Arial" w:hAnsi="Arial" w:cs="Arial"/>
          <w:b w:val="0"/>
          <w:i/>
          <w:color w:val="auto"/>
          <w:sz w:val="20"/>
          <w:szCs w:val="20"/>
          <w:vertAlign w:val="subscript"/>
          <w:lang w:val="en-US"/>
        </w:rPr>
        <w:t>w</w:t>
      </w:r>
      <w:r w:rsidR="0037783A">
        <w:rPr>
          <w:rFonts w:ascii="Arial" w:hAnsi="Arial" w:cs="Arial"/>
          <w:b w:val="0"/>
          <w:i/>
          <w:color w:val="auto"/>
          <w:sz w:val="20"/>
          <w:szCs w:val="20"/>
          <w:lang w:val="en-US"/>
        </w:rPr>
        <w:t xml:space="preserve"> ≤ θ</w:t>
      </w:r>
      <w:r w:rsidRPr="00743826">
        <w:rPr>
          <w:rFonts w:ascii="Arial" w:hAnsi="Arial" w:cs="Arial"/>
          <w:b w:val="0"/>
          <w:i/>
          <w:color w:val="auto"/>
          <w:sz w:val="20"/>
          <w:szCs w:val="20"/>
          <w:lang w:val="en-US"/>
        </w:rPr>
        <w:t xml:space="preserve"> &lt; </w:t>
      </w:r>
      <w:r w:rsidR="00956816" w:rsidRPr="00956816">
        <w:rPr>
          <w:rFonts w:ascii="Arial" w:hAnsi="Arial" w:cs="Arial"/>
          <w:b w:val="0"/>
          <w:i/>
          <w:color w:val="auto"/>
          <w:sz w:val="20"/>
          <w:szCs w:val="20"/>
          <w:lang w:val="en-US"/>
        </w:rPr>
        <w:t>θ</w:t>
      </w:r>
      <w:r w:rsidRPr="00743826">
        <w:rPr>
          <w:rFonts w:ascii="Arial" w:hAnsi="Arial" w:cs="Arial"/>
          <w:b w:val="0"/>
          <w:i/>
          <w:color w:val="auto"/>
          <w:sz w:val="20"/>
          <w:szCs w:val="20"/>
          <w:vertAlign w:val="subscript"/>
          <w:lang w:val="en-US"/>
        </w:rPr>
        <w:t>c</w:t>
      </w:r>
      <w:bookmarkEnd w:id="161"/>
      <w:bookmarkEnd w:id="162"/>
      <w:bookmarkEnd w:id="163"/>
      <w:bookmarkEnd w:id="164"/>
      <w:bookmarkEnd w:id="165"/>
      <w:bookmarkEnd w:id="166"/>
      <w:bookmarkEnd w:id="167"/>
      <w:bookmarkEnd w:id="168"/>
      <w:bookmarkEnd w:id="169"/>
      <w:r w:rsidR="0037783A">
        <w:rPr>
          <w:rFonts w:ascii="Arial" w:hAnsi="Arial" w:cs="Arial"/>
          <w:b w:val="0"/>
          <w:i/>
          <w:color w:val="auto"/>
          <w:sz w:val="20"/>
          <w:szCs w:val="20"/>
          <w:vertAlign w:val="subscript"/>
          <w:lang w:val="en-US"/>
        </w:rPr>
        <w:t>rit</w:t>
      </w:r>
      <w:r w:rsidR="0037783A">
        <w:rPr>
          <w:rFonts w:ascii="Arial" w:hAnsi="Arial" w:cs="Arial"/>
          <w:b w:val="0"/>
          <w:color w:val="auto"/>
          <w:sz w:val="20"/>
          <w:szCs w:val="20"/>
          <w:lang w:val="en-US"/>
        </w:rPr>
        <w:t>)</w:t>
      </w:r>
      <w:bookmarkEnd w:id="170"/>
    </w:p>
    <w:p w:rsidR="003C5521" w:rsidRPr="00743826" w:rsidRDefault="003C5521" w:rsidP="003C5521">
      <w:pPr>
        <w:rPr>
          <w:rFonts w:ascii="Arial" w:hAnsi="Arial" w:cs="Arial"/>
          <w:lang w:val="en-US"/>
        </w:rPr>
      </w:pPr>
    </w:p>
    <w:p w:rsidR="00B53EF3" w:rsidRPr="00743826" w:rsidRDefault="00956816" w:rsidP="0079267A">
      <w:pPr>
        <w:textAlignment w:val="top"/>
        <w:rPr>
          <w:rFonts w:ascii="Arial" w:hAnsi="Arial" w:cs="Arial"/>
          <w:lang w:val="en-US"/>
        </w:rPr>
      </w:pPr>
      <w:r w:rsidRPr="00956816">
        <w:rPr>
          <w:rFonts w:ascii="Arial" w:eastAsia="Times New Roman" w:hAnsi="Arial" w:cs="Arial"/>
          <w:color w:val="000000"/>
          <w:szCs w:val="24"/>
          <w:lang w:val="en-US" w:eastAsia="pt-BR"/>
        </w:rPr>
        <w:t xml:space="preserve">Matric flux potential </w:t>
      </w:r>
      <w:r w:rsidRPr="00956816">
        <w:rPr>
          <w:rFonts w:ascii="Arial" w:eastAsia="Times New Roman" w:hAnsi="Arial" w:cs="Arial"/>
          <w:i/>
          <w:color w:val="000000"/>
          <w:szCs w:val="24"/>
          <w:lang w:val="en-US" w:eastAsia="pt-BR"/>
        </w:rPr>
        <w:t>M </w:t>
      </w:r>
      <w:r w:rsidRPr="00956816">
        <w:rPr>
          <w:rFonts w:ascii="Arial" w:eastAsia="Times New Roman" w:hAnsi="Arial" w:cs="Arial"/>
          <w:color w:val="000000"/>
          <w:szCs w:val="24"/>
          <w:lang w:val="en-US" w:eastAsia="pt-BR"/>
        </w:rPr>
        <w:t>(m</w:t>
      </w:r>
      <w:r w:rsidRPr="00956816">
        <w:rPr>
          <w:rFonts w:ascii="Arial" w:eastAsia="Times New Roman" w:hAnsi="Arial" w:cs="Arial"/>
          <w:color w:val="000000"/>
          <w:szCs w:val="24"/>
          <w:vertAlign w:val="superscript"/>
          <w:lang w:val="en-US" w:eastAsia="pt-BR"/>
        </w:rPr>
        <w:t>2</w:t>
      </w:r>
      <w:r w:rsidRPr="00956816">
        <w:rPr>
          <w:rFonts w:ascii="Arial" w:eastAsia="Times New Roman" w:hAnsi="Arial" w:cs="Arial"/>
          <w:color w:val="000000"/>
          <w:szCs w:val="24"/>
          <w:lang w:val="en-US" w:eastAsia="pt-BR"/>
        </w:rPr>
        <w:t> d</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is defined as the integral of the hydraulic conductivity, </w:t>
      </w:r>
      <w:proofErr w:type="gramStart"/>
      <w:r w:rsidRPr="00956816">
        <w:rPr>
          <w:rFonts w:ascii="Arial" w:eastAsia="Times New Roman" w:hAnsi="Arial" w:cs="Arial"/>
          <w:i/>
          <w:color w:val="000000"/>
          <w:szCs w:val="24"/>
          <w:lang w:val="en-US" w:eastAsia="pt-BR"/>
        </w:rPr>
        <w:t>K(</w:t>
      </w:r>
      <w:proofErr w:type="gramEnd"/>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(m d</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w:t>
      </w:r>
      <w:r w:rsidR="00923ECC">
        <w:rPr>
          <w:rFonts w:ascii="Arial" w:eastAsia="Times New Roman" w:hAnsi="Arial" w:cs="Arial"/>
          <w:color w:val="000000"/>
          <w:szCs w:val="24"/>
          <w:lang w:val="en-US" w:eastAsia="pt-BR"/>
        </w:rPr>
        <w:t xml:space="preserve">over a </w:t>
      </w:r>
      <w:r w:rsidRPr="00956816">
        <w:rPr>
          <w:rFonts w:ascii="Arial" w:eastAsia="Times New Roman" w:hAnsi="Arial" w:cs="Arial"/>
          <w:color w:val="000000"/>
          <w:szCs w:val="24"/>
          <w:lang w:val="en-US" w:eastAsia="pt-BR"/>
        </w:rPr>
        <w:t>pressure head</w:t>
      </w:r>
      <w:r w:rsidR="00923ECC">
        <w:rPr>
          <w:rFonts w:ascii="Arial" w:eastAsia="Times New Roman" w:hAnsi="Arial" w:cs="Arial"/>
          <w:color w:val="000000"/>
          <w:szCs w:val="24"/>
          <w:lang w:val="en-US" w:eastAsia="pt-BR"/>
        </w:rPr>
        <w:t xml:space="preserve"> interval</w:t>
      </w:r>
      <w:r w:rsidRPr="00956816">
        <w:rPr>
          <w:rFonts w:ascii="Arial" w:eastAsia="Times New Roman" w:hAnsi="Arial" w:cs="Arial"/>
          <w:color w:val="000000"/>
          <w:szCs w:val="24"/>
          <w:lang w:val="en-US" w:eastAsia="pt-BR"/>
        </w:rPr>
        <w:t xml:space="preserve">, or equivalently as the integral of the diffusivity </w:t>
      </w:r>
      <w:r w:rsidRPr="00956816">
        <w:rPr>
          <w:rFonts w:ascii="Arial" w:eastAsia="Times New Roman" w:hAnsi="Arial" w:cs="Arial"/>
          <w:i/>
          <w:color w:val="000000"/>
          <w:szCs w:val="24"/>
          <w:lang w:val="en-US" w:eastAsia="pt-BR"/>
        </w:rPr>
        <w:t>D(θ)</w:t>
      </w:r>
      <w:r w:rsidRPr="00956816">
        <w:rPr>
          <w:rFonts w:ascii="Arial" w:eastAsia="Times New Roman" w:hAnsi="Arial" w:cs="Arial"/>
          <w:color w:val="000000"/>
          <w:szCs w:val="24"/>
          <w:lang w:val="en-US" w:eastAsia="pt-BR"/>
        </w:rPr>
        <w:t xml:space="preserve"> (m</w:t>
      </w:r>
      <w:r w:rsidRPr="00956816">
        <w:rPr>
          <w:rFonts w:ascii="Arial" w:eastAsia="Times New Roman" w:hAnsi="Arial" w:cs="Arial"/>
          <w:color w:val="000000"/>
          <w:szCs w:val="24"/>
          <w:vertAlign w:val="superscript"/>
          <w:lang w:val="en-US" w:eastAsia="pt-BR"/>
        </w:rPr>
        <w:t>2</w:t>
      </w:r>
      <w:r w:rsidRPr="00956816">
        <w:rPr>
          <w:rFonts w:ascii="Arial" w:eastAsia="Times New Roman" w:hAnsi="Arial" w:cs="Arial"/>
          <w:color w:val="000000"/>
          <w:szCs w:val="24"/>
          <w:lang w:val="en-US" w:eastAsia="pt-BR"/>
        </w:rPr>
        <w:t> d</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w:t>
      </w:r>
      <w:r w:rsidR="00923ECC">
        <w:rPr>
          <w:rFonts w:ascii="Arial" w:eastAsia="Times New Roman" w:hAnsi="Arial" w:cs="Arial"/>
          <w:color w:val="000000"/>
          <w:szCs w:val="24"/>
          <w:lang w:val="en-US" w:eastAsia="pt-BR"/>
        </w:rPr>
        <w:t xml:space="preserve">over a </w:t>
      </w:r>
      <w:r w:rsidRPr="00956816">
        <w:rPr>
          <w:rFonts w:ascii="Arial" w:eastAsia="Times New Roman" w:hAnsi="Arial" w:cs="Arial"/>
          <w:color w:val="000000"/>
          <w:szCs w:val="24"/>
          <w:lang w:val="en-US" w:eastAsia="pt-BR"/>
        </w:rPr>
        <w:t>soil water content (</w:t>
      </w:r>
      <w:r w:rsidRPr="00956816">
        <w:rPr>
          <w:rFonts w:ascii="Arial" w:eastAsia="Times New Roman" w:hAnsi="Arial" w:cs="Arial"/>
          <w:i/>
          <w:color w:val="000000"/>
          <w:szCs w:val="24"/>
          <w:lang w:val="en-US" w:eastAsia="pt-BR"/>
        </w:rPr>
        <w:t>θ</w:t>
      </w:r>
      <w:r w:rsidRPr="00956816">
        <w:rPr>
          <w:rFonts w:ascii="Arial" w:eastAsia="Times New Roman" w:hAnsi="Arial" w:cs="Arial"/>
          <w:color w:val="000000"/>
          <w:szCs w:val="24"/>
          <w:lang w:val="en-US" w:eastAsia="pt-BR"/>
        </w:rPr>
        <w:t>, m</w:t>
      </w:r>
      <w:r w:rsidRPr="00956816">
        <w:rPr>
          <w:rFonts w:ascii="Arial" w:eastAsia="Times New Roman" w:hAnsi="Arial" w:cs="Arial"/>
          <w:color w:val="000000"/>
          <w:szCs w:val="24"/>
          <w:vertAlign w:val="superscript"/>
          <w:lang w:val="en-US" w:eastAsia="pt-BR"/>
        </w:rPr>
        <w:t>3</w:t>
      </w:r>
      <w:r w:rsidRPr="00956816">
        <w:rPr>
          <w:rFonts w:ascii="Arial" w:eastAsia="Times New Roman" w:hAnsi="Arial" w:cs="Arial"/>
          <w:color w:val="000000"/>
          <w:szCs w:val="24"/>
          <w:lang w:val="en-US" w:eastAsia="pt-BR"/>
        </w:rPr>
        <w:t> m</w:t>
      </w:r>
      <w:r w:rsidR="00422C77">
        <w:rPr>
          <w:rFonts w:ascii="Arial" w:eastAsia="Times New Roman" w:hAnsi="Arial" w:cs="Arial"/>
          <w:color w:val="000000"/>
          <w:szCs w:val="24"/>
          <w:vertAlign w:val="superscript"/>
          <w:lang w:val="en-US" w:eastAsia="pt-BR"/>
        </w:rPr>
        <w:noBreakHyphen/>
        <w:t>3</w:t>
      </w:r>
      <w:r w:rsidRPr="00956816">
        <w:rPr>
          <w:rFonts w:ascii="Arial" w:eastAsia="Times New Roman" w:hAnsi="Arial" w:cs="Arial"/>
          <w:color w:val="000000"/>
          <w:szCs w:val="24"/>
          <w:lang w:val="en-US" w:eastAsia="pt-BR"/>
        </w:rPr>
        <w:t>)</w:t>
      </w:r>
      <w:r w:rsidR="00923ECC">
        <w:rPr>
          <w:rFonts w:ascii="Arial" w:eastAsia="Times New Roman" w:hAnsi="Arial" w:cs="Arial"/>
          <w:color w:val="000000"/>
          <w:szCs w:val="24"/>
          <w:lang w:val="en-US" w:eastAsia="pt-BR"/>
        </w:rPr>
        <w:t xml:space="preserve"> interval</w:t>
      </w:r>
      <w:r w:rsidRPr="00956816">
        <w:rPr>
          <w:rFonts w:ascii="Arial" w:eastAsia="Times New Roman" w:hAnsi="Arial" w:cs="Arial"/>
          <w:color w:val="000000"/>
          <w:szCs w:val="24"/>
          <w:lang w:val="en-US" w:eastAsia="pt-BR"/>
        </w:rPr>
        <w:t xml:space="preserve">. </w:t>
      </w:r>
      <w:r w:rsidR="00923ECC">
        <w:rPr>
          <w:rFonts w:ascii="Arial" w:eastAsia="Times New Roman" w:hAnsi="Arial" w:cs="Arial"/>
          <w:color w:val="000000"/>
          <w:szCs w:val="24"/>
          <w:lang w:val="en-US" w:eastAsia="pt-BR"/>
        </w:rPr>
        <w:t>If t</w:t>
      </w:r>
      <w:r w:rsidRPr="00956816">
        <w:rPr>
          <w:rFonts w:ascii="Arial" w:eastAsia="Times New Roman" w:hAnsi="Arial" w:cs="Arial"/>
          <w:color w:val="000000"/>
          <w:szCs w:val="24"/>
          <w:lang w:val="en-US" w:eastAsia="pt-BR"/>
        </w:rPr>
        <w:t xml:space="preserve">he permanent wilting point in terms of </w:t>
      </w:r>
      <w:r w:rsidR="00923ECC" w:rsidRPr="00743826">
        <w:rPr>
          <w:rFonts w:ascii="Arial" w:eastAsia="Times New Roman" w:hAnsi="Arial" w:cs="Arial"/>
          <w:color w:val="000000"/>
          <w:szCs w:val="24"/>
          <w:lang w:val="en-US" w:eastAsia="pt-BR"/>
        </w:rPr>
        <w:t>pressure</w:t>
      </w:r>
      <w:r w:rsidRPr="00956816">
        <w:rPr>
          <w:rFonts w:ascii="Arial" w:eastAsia="Times New Roman" w:hAnsi="Arial" w:cs="Arial"/>
          <w:color w:val="000000"/>
          <w:szCs w:val="24"/>
          <w:lang w:val="en-US" w:eastAsia="pt-BR"/>
        </w:rPr>
        <w:t xml:space="preserve"> head or soil water content is </w:t>
      </w:r>
      <w:r w:rsidR="00923ECC" w:rsidRPr="00743826">
        <w:rPr>
          <w:rFonts w:ascii="Arial" w:eastAsia="Times New Roman" w:hAnsi="Arial" w:cs="Arial"/>
          <w:color w:val="000000"/>
          <w:szCs w:val="24"/>
          <w:lang w:val="en-US" w:eastAsia="pt-BR"/>
        </w:rPr>
        <w:t>chosen</w:t>
      </w:r>
      <w:r w:rsidRPr="00956816">
        <w:rPr>
          <w:rFonts w:ascii="Arial" w:eastAsia="Times New Roman" w:hAnsi="Arial" w:cs="Arial"/>
          <w:color w:val="000000"/>
          <w:szCs w:val="24"/>
          <w:lang w:val="en-US" w:eastAsia="pt-BR"/>
        </w:rPr>
        <w:t xml:space="preserve"> as the lower </w:t>
      </w:r>
      <w:r w:rsidR="00923ECC">
        <w:rPr>
          <w:rFonts w:ascii="Arial" w:eastAsia="Times New Roman" w:hAnsi="Arial" w:cs="Arial"/>
          <w:color w:val="000000"/>
          <w:szCs w:val="24"/>
          <w:lang w:val="en-US" w:eastAsia="pt-BR"/>
        </w:rPr>
        <w:t>bound</w:t>
      </w:r>
      <w:r w:rsidRPr="00956816">
        <w:rPr>
          <w:rFonts w:ascii="Arial" w:eastAsia="Times New Roman" w:hAnsi="Arial" w:cs="Arial"/>
          <w:color w:val="000000"/>
          <w:szCs w:val="24"/>
          <w:lang w:val="en-US" w:eastAsia="pt-BR"/>
        </w:rPr>
        <w:t xml:space="preserve"> of the integral</w:t>
      </w:r>
      <w:r w:rsidR="00600967">
        <w:rPr>
          <w:rFonts w:ascii="Arial" w:eastAsia="Times New Roman" w:hAnsi="Arial" w:cs="Arial"/>
          <w:color w:val="000000"/>
          <w:szCs w:val="24"/>
          <w:lang w:val="en-US" w:eastAsia="pt-BR"/>
        </w:rPr>
        <w:t xml:space="preserve"> sensitivity of values of </w:t>
      </w:r>
      <w:r w:rsidR="00600967">
        <w:rPr>
          <w:rFonts w:ascii="Arial" w:eastAsia="Times New Roman" w:hAnsi="Arial" w:cs="Arial"/>
          <w:i/>
          <w:color w:val="000000"/>
          <w:szCs w:val="24"/>
          <w:lang w:val="en-US" w:eastAsia="pt-BR"/>
        </w:rPr>
        <w:t>M</w:t>
      </w:r>
      <w:r w:rsidR="00600967">
        <w:rPr>
          <w:rFonts w:ascii="Arial" w:eastAsia="Times New Roman" w:hAnsi="Arial" w:cs="Arial"/>
          <w:color w:val="000000"/>
          <w:szCs w:val="24"/>
          <w:lang w:val="en-US" w:eastAsia="pt-BR"/>
        </w:rPr>
        <w:t xml:space="preserve"> in the dry range is warranted. Then</w:t>
      </w:r>
      <w:r w:rsidRPr="00956816">
        <w:rPr>
          <w:rFonts w:ascii="Arial" w:eastAsia="Times New Roman" w:hAnsi="Arial" w:cs="Arial"/>
          <w:color w:val="000000"/>
          <w:szCs w:val="24"/>
          <w:lang w:val="en-US" w:eastAsia="pt-BR"/>
        </w:rPr>
        <w:t>:</w:t>
      </w:r>
    </w:p>
    <w:p w:rsidR="00B048AF" w:rsidRPr="00743826" w:rsidRDefault="00956816" w:rsidP="00B048AF">
      <w:pPr>
        <w:tabs>
          <w:tab w:val="center" w:pos="4706"/>
          <w:tab w:val="right" w:pos="9412"/>
        </w:tabs>
        <w:ind w:firstLine="0"/>
        <w:rPr>
          <w:rFonts w:ascii="Arial" w:hAnsi="Arial" w:cs="Arial"/>
          <w:lang w:val="en-US"/>
        </w:rPr>
      </w:pPr>
      <w:r w:rsidRPr="00956816">
        <w:rPr>
          <w:rFonts w:ascii="Arial" w:hAnsi="Arial" w:cs="Arial"/>
          <w:lang w:val="en-US"/>
        </w:rPr>
        <w:tab/>
      </w:r>
      <w:r w:rsidR="0024084A" w:rsidRPr="00743826">
        <w:rPr>
          <w:rFonts w:ascii="Arial" w:hAnsi="Arial" w:cs="Arial"/>
          <w:position w:val="-34"/>
          <w:lang w:val="en-US"/>
        </w:rPr>
        <w:object w:dxaOrig="2620" w:dyaOrig="780">
          <v:shape id="_x0000_i1032" type="#_x0000_t75" style="width:129.75pt;height:40.5pt" o:ole="">
            <v:imagedata r:id="rId25" o:title=""/>
          </v:shape>
          <o:OLEObject Type="Embed" ProgID="Equation.3" ShapeID="_x0000_i1032" DrawAspect="Content" ObjectID="_1370242743" r:id="rId26"/>
        </w:object>
      </w:r>
      <w:r w:rsidRPr="00956816">
        <w:rPr>
          <w:rFonts w:ascii="Arial" w:hAnsi="Arial" w:cs="Arial"/>
          <w:lang w:val="en-US"/>
        </w:rPr>
        <w:t>.</w:t>
      </w:r>
      <w:r w:rsidRPr="00956816">
        <w:rPr>
          <w:rFonts w:ascii="Arial" w:hAnsi="Arial" w:cs="Arial"/>
          <w:lang w:val="en-US"/>
        </w:rPr>
        <w:tab/>
        <w:t>[</w:t>
      </w:r>
      <w:bookmarkStart w:id="172" w:name="e59"/>
      <w:r w:rsidR="00EB4AC9" w:rsidRPr="00743826">
        <w:rPr>
          <w:rFonts w:ascii="Arial" w:hAnsi="Arial" w:cs="Arial"/>
          <w:lang w:val="en-US"/>
        </w:rPr>
        <w:fldChar w:fldCharType="begin"/>
      </w:r>
      <w:r w:rsidR="0037783A">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w:t>
      </w:r>
      <w:r w:rsidR="00EB4AC9" w:rsidRPr="00743826">
        <w:rPr>
          <w:rFonts w:ascii="Arial" w:hAnsi="Arial" w:cs="Arial"/>
          <w:lang w:val="en-US"/>
        </w:rPr>
        <w:fldChar w:fldCharType="end"/>
      </w:r>
      <w:bookmarkEnd w:id="172"/>
      <w:r w:rsidRPr="00956816">
        <w:rPr>
          <w:rFonts w:ascii="Arial" w:hAnsi="Arial" w:cs="Arial"/>
          <w:lang w:val="en-US"/>
        </w:rPr>
        <w:t>]</w:t>
      </w:r>
    </w:p>
    <w:p w:rsidR="00B53EF3" w:rsidRPr="00743826" w:rsidRDefault="00B53EF3" w:rsidP="00B53EF3">
      <w:pPr>
        <w:spacing w:before="120"/>
        <w:ind w:firstLine="0"/>
        <w:rPr>
          <w:rFonts w:ascii="Arial" w:hAnsi="Arial" w:cs="Arial"/>
          <w:lang w:val="en-US"/>
        </w:rPr>
      </w:pPr>
      <w:r w:rsidRPr="00743826">
        <w:rPr>
          <w:rFonts w:ascii="Arial" w:hAnsi="Arial" w:cs="Arial"/>
          <w:lang w:val="en-US"/>
        </w:rPr>
        <w:lastRenderedPageBreak/>
        <w:t>Jong Van</w:t>
      </w:r>
      <w:r w:rsidR="0037783A">
        <w:rPr>
          <w:rFonts w:ascii="Arial" w:hAnsi="Arial" w:cs="Arial"/>
          <w:lang w:val="en-US"/>
        </w:rPr>
        <w:t xml:space="preserve"> Lier, Metselaar and Van Dam (2006) with contributions of Schröder et al. (2007) derived an expression to describe </w:t>
      </w:r>
      <w:r w:rsidR="0037783A">
        <w:rPr>
          <w:rFonts w:ascii="Arial" w:hAnsi="Arial" w:cs="Arial"/>
          <w:i/>
          <w:lang w:val="en-US"/>
        </w:rPr>
        <w:t>M</w:t>
      </w:r>
      <w:r w:rsidR="0037783A">
        <w:rPr>
          <w:rFonts w:ascii="Arial" w:hAnsi="Arial" w:cs="Arial"/>
          <w:lang w:val="en-US"/>
        </w:rPr>
        <w:t xml:space="preserve"> as a function of the radial distance from the root surface </w:t>
      </w:r>
      <w:r w:rsidR="0037783A">
        <w:rPr>
          <w:rFonts w:ascii="Arial" w:hAnsi="Arial" w:cs="Arial"/>
          <w:i/>
          <w:lang w:val="en-US"/>
        </w:rPr>
        <w:t>r</w:t>
      </w:r>
      <w:r w:rsidR="0037783A">
        <w:rPr>
          <w:rFonts w:ascii="Arial" w:hAnsi="Arial" w:cs="Arial"/>
          <w:lang w:val="en-US"/>
        </w:rPr>
        <w:t xml:space="preserve"> (m) at the beginning of the falling rate phase, based on the continuity equation for one-dimensional axisym</w:t>
      </w:r>
      <w:r w:rsidR="00600967">
        <w:rPr>
          <w:rFonts w:ascii="Arial" w:hAnsi="Arial" w:cs="Arial"/>
          <w:lang w:val="en-US"/>
        </w:rPr>
        <w:t>m</w:t>
      </w:r>
      <w:r w:rsidR="0079267A" w:rsidRPr="00743826">
        <w:rPr>
          <w:rFonts w:ascii="Arial" w:hAnsi="Arial" w:cs="Arial"/>
          <w:lang w:val="en-US"/>
        </w:rPr>
        <w:t xml:space="preserve">etric </w:t>
      </w:r>
      <w:r w:rsidR="001054A2">
        <w:rPr>
          <w:rFonts w:ascii="Arial" w:hAnsi="Arial" w:cs="Arial"/>
          <w:lang w:val="en-US"/>
        </w:rPr>
        <w:t>flux</w:t>
      </w:r>
      <w:r w:rsidR="00600967">
        <w:rPr>
          <w:rFonts w:ascii="Arial" w:hAnsi="Arial" w:cs="Arial"/>
          <w:lang w:val="en-US"/>
        </w:rPr>
        <w:t xml:space="preserve"> density</w:t>
      </w:r>
      <w:r w:rsidRPr="00743826">
        <w:rPr>
          <w:rFonts w:ascii="Arial" w:hAnsi="Arial" w:cs="Arial"/>
          <w:lang w:val="en-US"/>
        </w:rPr>
        <w:t xml:space="preserve"> </w:t>
      </w:r>
      <w:r w:rsidR="0037783A">
        <w:rPr>
          <w:rFonts w:ascii="Arial" w:hAnsi="Arial" w:cs="Arial"/>
          <w:i/>
          <w:lang w:val="en-US"/>
        </w:rPr>
        <w:t>q</w:t>
      </w:r>
      <w:r w:rsidR="0037783A">
        <w:rPr>
          <w:rFonts w:ascii="Arial" w:hAnsi="Arial" w:cs="Arial"/>
          <w:lang w:val="en-US"/>
        </w:rPr>
        <w:t>:</w:t>
      </w:r>
    </w:p>
    <w:p w:rsidR="00B048AF" w:rsidRPr="00743826" w:rsidRDefault="00956816" w:rsidP="00B048AF">
      <w:pPr>
        <w:tabs>
          <w:tab w:val="center" w:pos="4706"/>
          <w:tab w:val="right" w:pos="9412"/>
        </w:tabs>
        <w:ind w:firstLine="0"/>
        <w:rPr>
          <w:rFonts w:ascii="Arial" w:hAnsi="Arial" w:cs="Arial"/>
          <w:lang w:val="en-US"/>
        </w:rPr>
      </w:pPr>
      <w:r w:rsidRPr="00956816">
        <w:rPr>
          <w:rFonts w:ascii="Arial" w:hAnsi="Arial" w:cs="Arial"/>
          <w:lang w:val="en-US"/>
        </w:rPr>
        <w:tab/>
      </w:r>
      <w:r w:rsidR="00B048AF" w:rsidRPr="00743826">
        <w:rPr>
          <w:rFonts w:ascii="Arial" w:hAnsi="Arial" w:cs="Arial"/>
          <w:position w:val="-24"/>
          <w:lang w:val="en-US"/>
        </w:rPr>
        <w:object w:dxaOrig="1540" w:dyaOrig="620">
          <v:shape id="_x0000_i1033" type="#_x0000_t75" style="width:77.25pt;height:30.75pt" o:ole="">
            <v:imagedata r:id="rId27" o:title=""/>
          </v:shape>
          <o:OLEObject Type="Embed" ProgID="Equation.3" ShapeID="_x0000_i1033" DrawAspect="Content" ObjectID="_1370242744" r:id="rId28"/>
        </w:object>
      </w:r>
      <w:r w:rsidRPr="00956816">
        <w:rPr>
          <w:rFonts w:ascii="Arial" w:hAnsi="Arial" w:cs="Arial"/>
          <w:lang w:val="en-US"/>
        </w:rPr>
        <w:t>.</w:t>
      </w:r>
      <w:r w:rsidRPr="00956816">
        <w:rPr>
          <w:rFonts w:ascii="Arial" w:hAnsi="Arial" w:cs="Arial"/>
          <w:lang w:val="en-US"/>
        </w:rPr>
        <w:tab/>
        <w:t>[</w:t>
      </w:r>
      <w:bookmarkStart w:id="173" w:name="e57"/>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3</w:t>
      </w:r>
      <w:r w:rsidR="00EB4AC9" w:rsidRPr="00743826">
        <w:rPr>
          <w:rFonts w:ascii="Arial" w:hAnsi="Arial" w:cs="Arial"/>
          <w:lang w:val="en-US"/>
        </w:rPr>
        <w:fldChar w:fldCharType="end"/>
      </w:r>
      <w:bookmarkEnd w:id="173"/>
      <w:r w:rsidRPr="00956816">
        <w:rPr>
          <w:rFonts w:ascii="Arial" w:hAnsi="Arial" w:cs="Arial"/>
          <w:lang w:val="en-US"/>
        </w:rPr>
        <w:t>]</w:t>
      </w:r>
    </w:p>
    <w:p w:rsidR="00B53EF3" w:rsidRPr="00743826" w:rsidRDefault="00956816" w:rsidP="00B53EF3">
      <w:pPr>
        <w:rPr>
          <w:rFonts w:ascii="Arial" w:hAnsi="Arial" w:cs="Arial"/>
          <w:lang w:val="en-US"/>
        </w:rPr>
      </w:pPr>
      <w:r w:rsidRPr="00956816">
        <w:rPr>
          <w:rFonts w:ascii="Arial" w:hAnsi="Arial" w:cs="Arial"/>
          <w:lang w:val="en-US"/>
        </w:rPr>
        <w:t>From mass conservation, and ignoring the root volume, it follows that:</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24"/>
          <w:lang w:val="en-US"/>
        </w:rPr>
        <w:object w:dxaOrig="1140" w:dyaOrig="660">
          <v:shape id="_x0000_i1034" type="#_x0000_t75" style="width:57pt;height:31.5pt" o:ole="">
            <v:imagedata r:id="rId29" o:title=""/>
          </v:shape>
          <o:OLEObject Type="Embed" ProgID="Equation.3" ShapeID="_x0000_i1034" DrawAspect="Content" ObjectID="_1370242745" r:id="rId30"/>
        </w:object>
      </w:r>
      <w:r w:rsidRPr="00956816">
        <w:rPr>
          <w:rFonts w:ascii="Arial" w:hAnsi="Arial" w:cs="Arial"/>
          <w:lang w:val="en-US"/>
        </w:rPr>
        <w:tab/>
        <w:t>[</w:t>
      </w:r>
      <w:bookmarkStart w:id="174" w:name="e52"/>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w:t>
      </w:r>
      <w:r w:rsidR="00EB4AC9" w:rsidRPr="00743826">
        <w:rPr>
          <w:rFonts w:ascii="Arial" w:hAnsi="Arial" w:cs="Arial"/>
          <w:lang w:val="en-US"/>
        </w:rPr>
        <w:fldChar w:fldCharType="end"/>
      </w:r>
      <w:bookmarkEnd w:id="174"/>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00B53EF3" w:rsidRPr="00743826">
        <w:rPr>
          <w:rFonts w:ascii="Arial" w:hAnsi="Arial" w:cs="Arial"/>
          <w:position w:val="-6"/>
          <w:lang w:val="en-US"/>
        </w:rPr>
        <w:object w:dxaOrig="240" w:dyaOrig="320">
          <v:shape id="_x0000_i1035" type="#_x0000_t75" style="width:13.5pt;height:15.75pt" o:ole="">
            <v:imagedata r:id="rId31" o:title=""/>
          </v:shape>
          <o:OLEObject Type="Embed" ProgID="Equation.3" ShapeID="_x0000_i1035" DrawAspect="Content" ObjectID="_1370242746" r:id="rId32"/>
        </w:object>
      </w:r>
      <w:r w:rsidRPr="00956816">
        <w:rPr>
          <w:rFonts w:ascii="Arial" w:hAnsi="Arial" w:cs="Arial"/>
          <w:lang w:val="en-US"/>
        </w:rPr>
        <w:t xml:space="preserve"> is the average water </w:t>
      </w:r>
      <w:r w:rsidR="00600967" w:rsidRPr="00743826">
        <w:rPr>
          <w:rFonts w:ascii="Arial" w:hAnsi="Arial" w:cs="Arial"/>
          <w:lang w:val="en-US"/>
        </w:rPr>
        <w:t>content</w:t>
      </w:r>
      <w:r w:rsidRPr="00956816">
        <w:rPr>
          <w:rFonts w:ascii="Arial" w:hAnsi="Arial" w:cs="Arial"/>
          <w:lang w:val="en-US"/>
        </w:rPr>
        <w:t xml:space="preserve"> </w:t>
      </w:r>
      <w:r w:rsidR="00600967">
        <w:rPr>
          <w:rFonts w:ascii="Arial" w:hAnsi="Arial" w:cs="Arial"/>
          <w:lang w:val="en-US"/>
        </w:rPr>
        <w:t>in the</w:t>
      </w:r>
      <w:r w:rsidRPr="00956816">
        <w:rPr>
          <w:rFonts w:ascii="Arial" w:hAnsi="Arial" w:cs="Arial"/>
          <w:lang w:val="en-US"/>
        </w:rPr>
        <w:t xml:space="preserve"> rhizosphere and </w:t>
      </w:r>
      <w:r w:rsidRPr="00956816">
        <w:rPr>
          <w:rFonts w:ascii="Arial" w:hAnsi="Arial" w:cs="Arial"/>
          <w:i/>
          <w:lang w:val="en-US"/>
        </w:rPr>
        <w:t>z</w:t>
      </w:r>
      <w:r w:rsidRPr="00956816">
        <w:rPr>
          <w:rFonts w:ascii="Arial" w:hAnsi="Arial" w:cs="Arial"/>
          <w:lang w:val="en-US"/>
        </w:rPr>
        <w:t xml:space="preserve"> (m) is the rooting </w:t>
      </w:r>
      <w:r w:rsidR="00600967" w:rsidRPr="00743826">
        <w:rPr>
          <w:rFonts w:ascii="Arial" w:hAnsi="Arial" w:cs="Arial"/>
          <w:lang w:val="en-US"/>
        </w:rPr>
        <w:t>depth</w:t>
      </w:r>
      <w:r w:rsidRPr="00956816">
        <w:rPr>
          <w:rFonts w:ascii="Arial" w:hAnsi="Arial" w:cs="Arial"/>
          <w:lang w:val="en-US"/>
        </w:rPr>
        <w:t xml:space="preserve">. Assuming that </w:t>
      </w:r>
      <w:r w:rsidRPr="00956816">
        <w:rPr>
          <w:rFonts w:ascii="Arial" w:hAnsi="Arial" w:cs="Arial"/>
          <w:i/>
          <w:lang w:val="en-US"/>
        </w:rPr>
        <w:t>dθ/dt</w:t>
      </w:r>
      <w:r w:rsidRPr="00956816">
        <w:rPr>
          <w:rFonts w:ascii="Arial" w:hAnsi="Arial" w:cs="Arial"/>
          <w:lang w:val="en-US"/>
        </w:rPr>
        <w:t xml:space="preserve"> is not a function of </w:t>
      </w:r>
      <w:r w:rsidRPr="00956816">
        <w:rPr>
          <w:rFonts w:ascii="Arial" w:hAnsi="Arial" w:cs="Arial"/>
          <w:i/>
          <w:lang w:val="en-US"/>
        </w:rPr>
        <w:t>r</w:t>
      </w:r>
      <w:r w:rsidRPr="00956816">
        <w:rPr>
          <w:rFonts w:ascii="Arial" w:hAnsi="Arial" w:cs="Arial"/>
          <w:lang w:val="en-US"/>
        </w:rPr>
        <w:t>, eq. </w:t>
      </w:r>
      <w:r w:rsidR="00EB4AC9" w:rsidRPr="00956816">
        <w:rPr>
          <w:rFonts w:ascii="Arial" w:hAnsi="Arial" w:cs="Arial"/>
          <w:lang w:val="en-US"/>
        </w:rPr>
        <w:fldChar w:fldCharType="begin"/>
      </w:r>
      <w:r w:rsidRPr="00956816">
        <w:rPr>
          <w:rFonts w:ascii="Arial" w:hAnsi="Arial" w:cs="Arial"/>
          <w:lang w:val="en-US"/>
        </w:rPr>
        <w:instrText xml:space="preserve"> seq equa e52 </w:instrText>
      </w:r>
      <w:r w:rsidR="00EB4AC9" w:rsidRPr="00956816">
        <w:rPr>
          <w:rFonts w:ascii="Arial" w:hAnsi="Arial" w:cs="Arial"/>
          <w:lang w:val="en-US"/>
        </w:rPr>
        <w:fldChar w:fldCharType="separate"/>
      </w:r>
      <w:r w:rsidR="00864ADF">
        <w:rPr>
          <w:rFonts w:ascii="Arial" w:hAnsi="Arial" w:cs="Arial"/>
          <w:noProof/>
          <w:lang w:val="en-US"/>
        </w:rPr>
        <w:t>4</w:t>
      </w:r>
      <w:r w:rsidR="00EB4AC9" w:rsidRPr="00956816">
        <w:rPr>
          <w:rFonts w:ascii="Arial" w:hAnsi="Arial" w:cs="Arial"/>
          <w:lang w:val="en-US"/>
        </w:rPr>
        <w:fldChar w:fldCharType="end"/>
      </w:r>
      <w:r w:rsidRPr="00956816">
        <w:rPr>
          <w:rFonts w:ascii="Arial" w:hAnsi="Arial" w:cs="Arial"/>
          <w:lang w:val="en-US"/>
        </w:rPr>
        <w:t xml:space="preserve"> can be generalized for any </w:t>
      </w:r>
      <w:r w:rsidRPr="00956816">
        <w:rPr>
          <w:rFonts w:ascii="Arial" w:hAnsi="Arial" w:cs="Arial"/>
          <w:i/>
          <w:lang w:val="en-US"/>
        </w:rPr>
        <w:t>r</w:t>
      </w:r>
      <w:r w:rsidRPr="00956816">
        <w:rPr>
          <w:rFonts w:ascii="Arial" w:hAnsi="Arial" w:cs="Arial"/>
          <w:lang w:val="en-US"/>
        </w:rPr>
        <w:t>:</w:t>
      </w:r>
    </w:p>
    <w:p w:rsidR="00B048AF" w:rsidRPr="00743826" w:rsidRDefault="00956816" w:rsidP="00B048AF">
      <w:pPr>
        <w:tabs>
          <w:tab w:val="center" w:pos="4706"/>
          <w:tab w:val="right" w:pos="9412"/>
        </w:tabs>
        <w:ind w:firstLine="0"/>
        <w:rPr>
          <w:rFonts w:ascii="Arial" w:hAnsi="Arial" w:cs="Arial"/>
          <w:lang w:val="en-US"/>
        </w:rPr>
      </w:pPr>
      <w:r w:rsidRPr="00956816">
        <w:rPr>
          <w:rFonts w:ascii="Arial" w:hAnsi="Arial" w:cs="Arial"/>
          <w:lang w:val="en-US"/>
        </w:rPr>
        <w:tab/>
      </w:r>
      <w:r w:rsidR="00B048AF" w:rsidRPr="00743826">
        <w:rPr>
          <w:rFonts w:ascii="Arial" w:hAnsi="Arial" w:cs="Arial"/>
          <w:position w:val="-24"/>
          <w:lang w:val="en-US"/>
        </w:rPr>
        <w:object w:dxaOrig="1120" w:dyaOrig="660">
          <v:shape id="_x0000_i1036" type="#_x0000_t75" style="width:55.5pt;height:31.5pt" o:ole="">
            <v:imagedata r:id="rId33" o:title=""/>
          </v:shape>
          <o:OLEObject Type="Embed" ProgID="Equation.3" ShapeID="_x0000_i1036" DrawAspect="Content" ObjectID="_1370242747" r:id="rId34"/>
        </w:object>
      </w:r>
      <w:r w:rsidRPr="00956816">
        <w:rPr>
          <w:rFonts w:ascii="Arial" w:hAnsi="Arial" w:cs="Arial"/>
          <w:lang w:val="en-US"/>
        </w:rPr>
        <w:t>.</w:t>
      </w:r>
      <w:r w:rsidRPr="00956816">
        <w:rPr>
          <w:rFonts w:ascii="Arial" w:hAnsi="Arial" w:cs="Arial"/>
          <w:lang w:val="en-US"/>
        </w:rPr>
        <w:tab/>
        <w:t>[</w:t>
      </w:r>
      <w:bookmarkStart w:id="175" w:name="e53"/>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5</w:t>
      </w:r>
      <w:r w:rsidR="00EB4AC9" w:rsidRPr="00743826">
        <w:rPr>
          <w:rFonts w:ascii="Arial" w:hAnsi="Arial" w:cs="Arial"/>
          <w:lang w:val="en-US"/>
        </w:rPr>
        <w:fldChar w:fldCharType="end"/>
      </w:r>
      <w:bookmarkEnd w:id="175"/>
      <w:r w:rsidRPr="00956816">
        <w:rPr>
          <w:rFonts w:ascii="Arial" w:hAnsi="Arial" w:cs="Arial"/>
          <w:lang w:val="en-US"/>
        </w:rPr>
        <w:t>]</w:t>
      </w:r>
    </w:p>
    <w:p w:rsidR="00B53EF3" w:rsidRPr="00743826" w:rsidRDefault="00956816" w:rsidP="00B53EF3">
      <w:pPr>
        <w:ind w:firstLine="0"/>
        <w:rPr>
          <w:rFonts w:ascii="Arial" w:hAnsi="Arial" w:cs="Arial"/>
          <w:lang w:val="en-US"/>
        </w:rPr>
      </w:pPr>
      <w:r w:rsidRPr="00956816">
        <w:rPr>
          <w:rFonts w:ascii="Arial" w:hAnsi="Arial" w:cs="Arial"/>
          <w:lang w:val="en-US"/>
        </w:rPr>
        <w:t>Eq.</w:t>
      </w:r>
      <w:r w:rsidR="00D11046">
        <w:rPr>
          <w:rFonts w:ascii="Arial" w:hAnsi="Arial" w:cs="Arial"/>
          <w:lang w:val="en-US"/>
        </w:rPr>
        <w:t> </w:t>
      </w:r>
      <w:r w:rsidR="00EB4AC9" w:rsidRPr="00956816">
        <w:rPr>
          <w:rFonts w:ascii="Arial" w:hAnsi="Arial" w:cs="Arial"/>
          <w:lang w:val="en-US"/>
        </w:rPr>
        <w:fldChar w:fldCharType="begin"/>
      </w:r>
      <w:r w:rsidRPr="00956816">
        <w:rPr>
          <w:rFonts w:ascii="Arial" w:hAnsi="Arial" w:cs="Arial"/>
          <w:lang w:val="en-US"/>
        </w:rPr>
        <w:instrText xml:space="preserve"> seq equa e53 </w:instrText>
      </w:r>
      <w:r w:rsidR="00EB4AC9" w:rsidRPr="00956816">
        <w:rPr>
          <w:rFonts w:ascii="Arial" w:hAnsi="Arial" w:cs="Arial"/>
          <w:lang w:val="en-US"/>
        </w:rPr>
        <w:fldChar w:fldCharType="separate"/>
      </w:r>
      <w:r w:rsidR="00864ADF">
        <w:rPr>
          <w:rFonts w:ascii="Arial" w:hAnsi="Arial" w:cs="Arial"/>
          <w:noProof/>
          <w:lang w:val="en-US"/>
        </w:rPr>
        <w:t>5</w:t>
      </w:r>
      <w:r w:rsidR="00EB4AC9" w:rsidRPr="00956816">
        <w:rPr>
          <w:rFonts w:ascii="Arial" w:hAnsi="Arial" w:cs="Arial"/>
          <w:lang w:val="en-US"/>
        </w:rPr>
        <w:fldChar w:fldCharType="end"/>
      </w:r>
      <w:r w:rsidRPr="00956816">
        <w:rPr>
          <w:rFonts w:ascii="Arial" w:hAnsi="Arial" w:cs="Arial"/>
          <w:lang w:val="en-US"/>
        </w:rPr>
        <w:t xml:space="preserve"> can be combined with eq. </w:t>
      </w:r>
      <w:r w:rsidR="00EB4AC9" w:rsidRPr="00956816">
        <w:rPr>
          <w:rFonts w:ascii="Arial" w:hAnsi="Arial" w:cs="Arial"/>
          <w:lang w:val="en-US"/>
        </w:rPr>
        <w:fldChar w:fldCharType="begin"/>
      </w:r>
      <w:r w:rsidRPr="00956816">
        <w:rPr>
          <w:rFonts w:ascii="Arial" w:hAnsi="Arial" w:cs="Arial"/>
          <w:lang w:val="en-US"/>
        </w:rPr>
        <w:instrText xml:space="preserve"> seq equa e57 </w:instrText>
      </w:r>
      <w:r w:rsidR="00EB4AC9" w:rsidRPr="00956816">
        <w:rPr>
          <w:rFonts w:ascii="Arial" w:hAnsi="Arial" w:cs="Arial"/>
          <w:lang w:val="en-US"/>
        </w:rPr>
        <w:fldChar w:fldCharType="separate"/>
      </w:r>
      <w:r w:rsidR="00864ADF">
        <w:rPr>
          <w:rFonts w:ascii="Arial" w:hAnsi="Arial" w:cs="Arial"/>
          <w:noProof/>
          <w:lang w:val="en-US"/>
        </w:rPr>
        <w:t>3</w:t>
      </w:r>
      <w:r w:rsidR="00EB4AC9" w:rsidRPr="00956816">
        <w:rPr>
          <w:rFonts w:ascii="Arial" w:hAnsi="Arial" w:cs="Arial"/>
          <w:lang w:val="en-US"/>
        </w:rPr>
        <w:fldChar w:fldCharType="end"/>
      </w:r>
      <w:r w:rsidRPr="00956816">
        <w:rPr>
          <w:rFonts w:ascii="Arial" w:hAnsi="Arial" w:cs="Arial"/>
          <w:lang w:val="en-US"/>
        </w:rPr>
        <w:t xml:space="preserve"> and with Darcy’s equation to </w:t>
      </w:r>
      <w:r w:rsidR="00600967" w:rsidRPr="00743826">
        <w:rPr>
          <w:rFonts w:ascii="Arial" w:hAnsi="Arial" w:cs="Arial"/>
          <w:lang w:val="en-US"/>
        </w:rPr>
        <w:t>yield</w:t>
      </w:r>
      <w:r w:rsidRPr="00956816">
        <w:rPr>
          <w:rFonts w:ascii="Arial" w:hAnsi="Arial" w:cs="Arial"/>
          <w:lang w:val="en-US"/>
        </w:rPr>
        <w:t xml:space="preserve"> the following second-order differential equation:</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26"/>
          <w:lang w:val="en-US"/>
        </w:rPr>
        <w:object w:dxaOrig="3100" w:dyaOrig="680">
          <v:shape id="_x0000_i1037" type="#_x0000_t75" style="width:154.5pt;height:35.25pt" o:ole="">
            <v:imagedata r:id="rId35" o:title=""/>
          </v:shape>
          <o:OLEObject Type="Embed" ProgID="Equation.3" ShapeID="_x0000_i1037" DrawAspect="Content" ObjectID="_1370242748" r:id="rId36"/>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6</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for</w:t>
      </w:r>
      <w:proofErr w:type="gramEnd"/>
      <w:r w:rsidRPr="00956816">
        <w:rPr>
          <w:rFonts w:ascii="Arial" w:hAnsi="Arial" w:cs="Arial"/>
          <w:lang w:val="en-US"/>
        </w:rPr>
        <w:t xml:space="preserve"> which the following general </w:t>
      </w:r>
      <w:r w:rsidR="00600967" w:rsidRPr="00743826">
        <w:rPr>
          <w:rFonts w:ascii="Arial" w:hAnsi="Arial" w:cs="Arial"/>
          <w:lang w:val="en-US"/>
        </w:rPr>
        <w:t>solution</w:t>
      </w:r>
      <w:r w:rsidRPr="00956816">
        <w:rPr>
          <w:rFonts w:ascii="Arial" w:hAnsi="Arial" w:cs="Arial"/>
          <w:lang w:val="en-US"/>
        </w:rPr>
        <w:t xml:space="preserve"> is found:</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24"/>
          <w:lang w:val="en-US"/>
        </w:rPr>
        <w:object w:dxaOrig="2680" w:dyaOrig="660">
          <v:shape id="_x0000_i1038" type="#_x0000_t75" style="width:132.75pt;height:31.5pt" o:ole="">
            <v:imagedata r:id="rId37" o:title=""/>
          </v:shape>
          <o:OLEObject Type="Embed" ProgID="Equation.3" ShapeID="_x0000_i1038" DrawAspect="Content" ObjectID="_1370242749" r:id="rId38"/>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7</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C</w:t>
      </w:r>
      <w:r w:rsidRPr="00956816">
        <w:rPr>
          <w:rFonts w:ascii="Arial" w:hAnsi="Arial" w:cs="Arial"/>
          <w:i/>
          <w:vertAlign w:val="subscript"/>
          <w:lang w:val="en-US"/>
        </w:rPr>
        <w:t>1</w:t>
      </w:r>
      <w:r w:rsidRPr="00956816">
        <w:rPr>
          <w:rFonts w:ascii="Arial" w:hAnsi="Arial" w:cs="Arial"/>
          <w:lang w:val="en-US"/>
        </w:rPr>
        <w:t xml:space="preserve"> and </w:t>
      </w:r>
      <w:r w:rsidRPr="00956816">
        <w:rPr>
          <w:rFonts w:ascii="Arial" w:hAnsi="Arial" w:cs="Arial"/>
          <w:i/>
          <w:lang w:val="en-US"/>
        </w:rPr>
        <w:t>C</w:t>
      </w:r>
      <w:r w:rsidRPr="00956816">
        <w:rPr>
          <w:rFonts w:ascii="Arial" w:hAnsi="Arial" w:cs="Arial"/>
          <w:i/>
          <w:vertAlign w:val="subscript"/>
          <w:lang w:val="en-US"/>
        </w:rPr>
        <w:t>2</w:t>
      </w:r>
      <w:r w:rsidRPr="00956816">
        <w:rPr>
          <w:rFonts w:ascii="Arial" w:hAnsi="Arial" w:cs="Arial"/>
          <w:lang w:val="en-US"/>
        </w:rPr>
        <w:t xml:space="preserve"> are integral constants. </w:t>
      </w:r>
    </w:p>
    <w:p w:rsidR="00B53EF3" w:rsidRPr="00743826" w:rsidRDefault="00956816" w:rsidP="00B53EF3">
      <w:pPr>
        <w:rPr>
          <w:rFonts w:ascii="Arial" w:hAnsi="Arial" w:cs="Arial"/>
          <w:lang w:val="en-US"/>
        </w:rPr>
      </w:pPr>
      <w:r w:rsidRPr="00956816">
        <w:rPr>
          <w:rFonts w:ascii="Arial" w:hAnsi="Arial" w:cs="Arial"/>
          <w:lang w:val="en-US"/>
        </w:rPr>
        <w:t>Jong Van Lier, Metselaar and Van Dam (2006) and Schröder et al. (2007) used the following boundary condition</w:t>
      </w:r>
      <w:r w:rsidR="00600967" w:rsidRPr="00600967">
        <w:rPr>
          <w:rFonts w:ascii="Arial" w:hAnsi="Arial" w:cs="Arial"/>
          <w:lang w:val="en-US"/>
        </w:rPr>
        <w:t xml:space="preserve"> </w:t>
      </w:r>
      <w:r w:rsidR="00600967" w:rsidRPr="00743826">
        <w:rPr>
          <w:rFonts w:ascii="Arial" w:hAnsi="Arial" w:cs="Arial"/>
          <w:lang w:val="en-US"/>
        </w:rPr>
        <w:t>to express the conditions at the beginning of falling rate phase</w:t>
      </w:r>
      <w:r w:rsidRPr="00956816">
        <w:rPr>
          <w:rFonts w:ascii="Arial" w:hAnsi="Arial" w:cs="Arial"/>
          <w:lang w:val="en-US"/>
        </w:rPr>
        <w:t>:</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Pr="00956816">
        <w:rPr>
          <w:rFonts w:ascii="Arial" w:hAnsi="Arial" w:cs="Arial"/>
          <w:i/>
          <w:lang w:val="en-US"/>
        </w:rPr>
        <w:t>M</w:t>
      </w:r>
      <w:r w:rsidRPr="00956816">
        <w:rPr>
          <w:rFonts w:ascii="Arial" w:hAnsi="Arial" w:cs="Arial"/>
          <w:lang w:val="en-US"/>
        </w:rPr>
        <w:t xml:space="preserve"> = </w:t>
      </w:r>
      <w:proofErr w:type="gramStart"/>
      <w:r w:rsidRPr="00956816">
        <w:rPr>
          <w:rFonts w:ascii="Arial" w:hAnsi="Arial" w:cs="Arial"/>
          <w:lang w:val="en-US"/>
        </w:rPr>
        <w:t>0 ;</w:t>
      </w:r>
      <w:proofErr w:type="gramEnd"/>
      <w:r w:rsidRPr="00956816">
        <w:rPr>
          <w:rFonts w:ascii="Arial" w:hAnsi="Arial" w:cs="Arial"/>
          <w:lang w:val="en-US"/>
        </w:rPr>
        <w:t xml:space="preserve"> </w:t>
      </w:r>
      <w:r w:rsidRPr="00956816">
        <w:rPr>
          <w:rFonts w:ascii="Arial" w:hAnsi="Arial" w:cs="Arial"/>
          <w:i/>
          <w:lang w:val="en-US"/>
        </w:rPr>
        <w:t>r</w:t>
      </w:r>
      <w:r w:rsidRPr="00956816">
        <w:rPr>
          <w:rFonts w:ascii="Arial" w:hAnsi="Arial" w:cs="Arial"/>
          <w:lang w:val="en-US"/>
        </w:rPr>
        <w:t xml:space="preserve"> =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8</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in</w:t>
      </w:r>
      <w:proofErr w:type="gramEnd"/>
      <w:r w:rsidRPr="00956816">
        <w:rPr>
          <w:rFonts w:ascii="Arial" w:hAnsi="Arial" w:cs="Arial"/>
          <w:lang w:val="en-US"/>
        </w:rPr>
        <w:t xml:space="preserve"> which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 xml:space="preserve"> (m) is the root radius,. The following boundary condition was </w:t>
      </w:r>
      <w:r w:rsidR="00600967">
        <w:rPr>
          <w:rFonts w:ascii="Arial" w:hAnsi="Arial" w:cs="Arial"/>
          <w:lang w:val="en-US"/>
        </w:rPr>
        <w:t xml:space="preserve">used </w:t>
      </w:r>
      <w:r w:rsidRPr="00956816">
        <w:rPr>
          <w:rFonts w:ascii="Arial" w:hAnsi="Arial" w:cs="Arial"/>
          <w:lang w:val="en-US"/>
        </w:rPr>
        <w:t>to represent the entire constant rate phase:</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Pr="00956816">
        <w:rPr>
          <w:rFonts w:ascii="Arial" w:hAnsi="Arial" w:cs="Arial"/>
          <w:i/>
          <w:lang w:val="en-US"/>
        </w:rPr>
        <w:t>M</w:t>
      </w:r>
      <w:r w:rsidRPr="00956816">
        <w:rPr>
          <w:rFonts w:ascii="Arial" w:hAnsi="Arial" w:cs="Arial"/>
          <w:lang w:val="en-US"/>
        </w:rPr>
        <w:t xml:space="preserve"> = </w:t>
      </w:r>
      <w:proofErr w:type="gramStart"/>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w:t>
      </w:r>
      <w:proofErr w:type="gramEnd"/>
      <w:r w:rsidRPr="00956816">
        <w:rPr>
          <w:rFonts w:ascii="Arial" w:hAnsi="Arial" w:cs="Arial"/>
          <w:lang w:val="en-US"/>
        </w:rPr>
        <w:t xml:space="preserve"> </w:t>
      </w:r>
      <w:r w:rsidRPr="00956816">
        <w:rPr>
          <w:rFonts w:ascii="Arial" w:hAnsi="Arial" w:cs="Arial"/>
          <w:i/>
          <w:lang w:val="en-US"/>
        </w:rPr>
        <w:t>r</w:t>
      </w:r>
      <w:r w:rsidRPr="00956816">
        <w:rPr>
          <w:rFonts w:ascii="Arial" w:hAnsi="Arial" w:cs="Arial"/>
          <w:lang w:val="en-US"/>
        </w:rPr>
        <w:t xml:space="preserve"> =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ab/>
        <w:t>[</w:t>
      </w:r>
      <w:bookmarkStart w:id="176" w:name="e55"/>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9</w:t>
      </w:r>
      <w:r w:rsidR="00EB4AC9" w:rsidRPr="00743826">
        <w:rPr>
          <w:rFonts w:ascii="Arial" w:hAnsi="Arial" w:cs="Arial"/>
          <w:lang w:val="en-US"/>
        </w:rPr>
        <w:fldChar w:fldCharType="end"/>
      </w:r>
      <w:bookmarkEnd w:id="176"/>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(m</w:t>
      </w:r>
      <w:r w:rsidRPr="00956816">
        <w:rPr>
          <w:rFonts w:ascii="Arial" w:hAnsi="Arial" w:cs="Arial"/>
          <w:vertAlign w:val="superscript"/>
          <w:lang w:val="en-US"/>
        </w:rPr>
        <w:t>2</w:t>
      </w:r>
      <w:r w:rsidRPr="00956816">
        <w:rPr>
          <w:rFonts w:ascii="Arial" w:hAnsi="Arial" w:cs="Arial"/>
          <w:lang w:val="en-US"/>
        </w:rPr>
        <w:t xml:space="preserve"> d</w:t>
      </w:r>
      <w:r w:rsidR="00422C77">
        <w:rPr>
          <w:rFonts w:ascii="Arial" w:hAnsi="Arial" w:cs="Arial"/>
          <w:vertAlign w:val="superscript"/>
          <w:lang w:val="en-US"/>
        </w:rPr>
        <w:noBreakHyphen/>
        <w:t>1</w:t>
      </w:r>
      <w:r w:rsidRPr="00956816">
        <w:rPr>
          <w:rFonts w:ascii="Arial" w:hAnsi="Arial" w:cs="Arial"/>
          <w:lang w:val="en-US"/>
        </w:rPr>
        <w:t>) is the matric flux potential at root surface. The second boundary condition is:</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0"/>
          <w:lang w:val="en-US"/>
        </w:rPr>
        <w:object w:dxaOrig="1520" w:dyaOrig="720">
          <v:shape id="_x0000_i1039" type="#_x0000_t75" style="width:75pt;height:36.75pt" o:ole="">
            <v:imagedata r:id="rId39" o:title=""/>
          </v:shape>
          <o:OLEObject Type="Embed" ProgID="Equation.3" ShapeID="_x0000_i1039" DrawAspect="Content" ObjectID="_1370242750" r:id="rId40"/>
        </w:object>
      </w:r>
      <w:r w:rsidRPr="00956816">
        <w:rPr>
          <w:rFonts w:ascii="Arial" w:hAnsi="Arial" w:cs="Arial"/>
          <w:lang w:val="en-US"/>
        </w:rPr>
        <w:t xml:space="preserve">; </w:t>
      </w:r>
      <w:r w:rsidRPr="00956816">
        <w:rPr>
          <w:rFonts w:ascii="Arial" w:hAnsi="Arial" w:cs="Arial"/>
          <w:i/>
          <w:lang w:val="en-US"/>
        </w:rPr>
        <w:t>r</w:t>
      </w:r>
      <w:r w:rsidRPr="00956816">
        <w:rPr>
          <w:rFonts w:ascii="Arial" w:hAnsi="Arial" w:cs="Arial"/>
          <w:lang w:val="en-US"/>
        </w:rPr>
        <w:t xml:space="preserve"> =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ab/>
        <w:t>[</w:t>
      </w:r>
      <w:bookmarkStart w:id="177" w:name="e56"/>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10</w:t>
      </w:r>
      <w:r w:rsidR="00EB4AC9" w:rsidRPr="00743826">
        <w:rPr>
          <w:rFonts w:ascii="Arial" w:hAnsi="Arial" w:cs="Arial"/>
          <w:lang w:val="en-US"/>
        </w:rPr>
        <w:fldChar w:fldCharType="end"/>
      </w:r>
      <w:bookmarkEnd w:id="177"/>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lastRenderedPageBreak/>
        <w:t>where</w:t>
      </w:r>
      <w:proofErr w:type="gramEnd"/>
      <w:r w:rsidRPr="00956816">
        <w:rPr>
          <w:rFonts w:ascii="Arial" w:hAnsi="Arial" w:cs="Arial"/>
          <w:lang w:val="en-US"/>
        </w:rPr>
        <w:t xml:space="preserve"> </w:t>
      </w:r>
      <w:r w:rsidRPr="00956816">
        <w:rPr>
          <w:rFonts w:ascii="Arial" w:hAnsi="Arial" w:cs="Arial"/>
          <w:i/>
          <w:lang w:val="en-US"/>
        </w:rPr>
        <w:t>r</w:t>
      </w:r>
      <w:r w:rsidRPr="00956816">
        <w:rPr>
          <w:rFonts w:ascii="Arial" w:hAnsi="Arial" w:cs="Arial"/>
          <w:i/>
          <w:vertAlign w:val="subscript"/>
          <w:lang w:val="en-US"/>
        </w:rPr>
        <w:t>m</w:t>
      </w:r>
      <w:r w:rsidRPr="00956816">
        <w:rPr>
          <w:rFonts w:ascii="Arial" w:hAnsi="Arial" w:cs="Arial"/>
          <w:lang w:val="en-US"/>
        </w:rPr>
        <w:t xml:space="preserve"> (m) is the </w:t>
      </w:r>
      <w:r w:rsidR="00600967">
        <w:rPr>
          <w:rFonts w:ascii="Arial" w:hAnsi="Arial" w:cs="Arial"/>
          <w:lang w:val="en-US"/>
        </w:rPr>
        <w:t xml:space="preserve">(single root) </w:t>
      </w:r>
      <w:r w:rsidRPr="00956816">
        <w:rPr>
          <w:rFonts w:ascii="Arial" w:hAnsi="Arial" w:cs="Arial"/>
          <w:lang w:val="en-US"/>
        </w:rPr>
        <w:t xml:space="preserve">rhizosphere radius, which is equal to the half mean distance between roots and is related to the root </w:t>
      </w:r>
      <w:r w:rsidR="00600967" w:rsidRPr="00743826">
        <w:rPr>
          <w:rFonts w:ascii="Arial" w:hAnsi="Arial" w:cs="Arial"/>
          <w:lang w:val="en-US"/>
        </w:rPr>
        <w:t>length</w:t>
      </w:r>
      <w:r w:rsidRPr="00956816">
        <w:rPr>
          <w:rFonts w:ascii="Arial" w:hAnsi="Arial" w:cs="Arial"/>
          <w:lang w:val="en-US"/>
        </w:rPr>
        <w:t xml:space="preserve"> density </w:t>
      </w:r>
      <w:r w:rsidRPr="00956816">
        <w:rPr>
          <w:rFonts w:ascii="Arial" w:hAnsi="Arial" w:cs="Arial"/>
          <w:i/>
          <w:lang w:val="en-US"/>
        </w:rPr>
        <w:t>R</w:t>
      </w:r>
      <w:r w:rsidRPr="00956816">
        <w:rPr>
          <w:rFonts w:ascii="Arial" w:hAnsi="Arial" w:cs="Arial"/>
          <w:lang w:val="en-US"/>
        </w:rPr>
        <w:t xml:space="preserve"> (m m</w:t>
      </w:r>
      <w:r w:rsidR="00422C77">
        <w:rPr>
          <w:rFonts w:ascii="Arial" w:hAnsi="Arial" w:cs="Arial"/>
          <w:vertAlign w:val="superscript"/>
          <w:lang w:val="en-US"/>
        </w:rPr>
        <w:noBreakHyphen/>
        <w:t>3</w:t>
      </w:r>
      <w:r w:rsidRPr="00956816">
        <w:rPr>
          <w:rFonts w:ascii="Arial" w:hAnsi="Arial" w:cs="Arial"/>
          <w:lang w:val="en-US"/>
        </w:rPr>
        <w:t>) by:</w:t>
      </w:r>
    </w:p>
    <w:p w:rsidR="00B048AF" w:rsidRPr="00743826" w:rsidRDefault="00956816" w:rsidP="00B048AF">
      <w:pPr>
        <w:tabs>
          <w:tab w:val="center" w:pos="4706"/>
          <w:tab w:val="right" w:pos="9412"/>
        </w:tabs>
        <w:ind w:firstLine="0"/>
        <w:rPr>
          <w:rFonts w:ascii="Arial" w:hAnsi="Arial" w:cs="Arial"/>
          <w:lang w:val="en-US"/>
        </w:rPr>
      </w:pPr>
      <w:r w:rsidRPr="00956816">
        <w:rPr>
          <w:rFonts w:ascii="Arial" w:hAnsi="Arial" w:cs="Arial"/>
          <w:lang w:val="en-US"/>
        </w:rPr>
        <w:tab/>
      </w:r>
      <w:r w:rsidR="00B048AF" w:rsidRPr="00743826">
        <w:rPr>
          <w:rFonts w:ascii="Arial" w:hAnsi="Arial" w:cs="Arial"/>
          <w:position w:val="-30"/>
          <w:lang w:val="en-US"/>
        </w:rPr>
        <w:object w:dxaOrig="940" w:dyaOrig="680">
          <v:shape id="_x0000_i1040" type="#_x0000_t75" style="width:48pt;height:35.25pt" o:ole="">
            <v:imagedata r:id="rId41" o:title=""/>
          </v:shape>
          <o:OLEObject Type="Embed" ProgID="Equation.3" ShapeID="_x0000_i1040" DrawAspect="Content" ObjectID="_1370242751" r:id="rId42"/>
        </w:object>
      </w:r>
      <w:r w:rsidRPr="00956816">
        <w:rPr>
          <w:rFonts w:ascii="Arial" w:hAnsi="Arial" w:cs="Arial"/>
          <w:lang w:val="en-US"/>
        </w:rPr>
        <w:t xml:space="preserve">    </w:t>
      </w:r>
      <w:proofErr w:type="gramStart"/>
      <w:r w:rsidRPr="00956816">
        <w:rPr>
          <w:rFonts w:ascii="Arial" w:hAnsi="Arial" w:cs="Arial"/>
          <w:lang w:val="en-US"/>
        </w:rPr>
        <w:t>or</w:t>
      </w:r>
      <w:proofErr w:type="gramEnd"/>
      <w:r w:rsidRPr="00956816">
        <w:rPr>
          <w:rFonts w:ascii="Arial" w:hAnsi="Arial" w:cs="Arial"/>
          <w:lang w:val="en-US"/>
        </w:rPr>
        <w:t xml:space="preserve">    </w:t>
      </w:r>
      <w:r w:rsidR="00B048AF" w:rsidRPr="00743826">
        <w:rPr>
          <w:rFonts w:ascii="Arial" w:hAnsi="Arial" w:cs="Arial"/>
          <w:position w:val="-26"/>
          <w:lang w:val="en-US"/>
        </w:rPr>
        <w:object w:dxaOrig="1100" w:dyaOrig="700">
          <v:shape id="_x0000_i1041" type="#_x0000_t75" style="width:55.5pt;height:35.25pt" o:ole="">
            <v:imagedata r:id="rId43" o:title=""/>
          </v:shape>
          <o:OLEObject Type="Embed" ProgID="Equation.3" ShapeID="_x0000_i1041" DrawAspect="Content" ObjectID="_1370242752" r:id="rId44"/>
        </w:object>
      </w:r>
      <w:r w:rsidRPr="00956816">
        <w:rPr>
          <w:rFonts w:ascii="Arial" w:hAnsi="Arial" w:cs="Arial"/>
          <w:lang w:val="en-US"/>
        </w:rPr>
        <w:t>.</w:t>
      </w:r>
      <w:r w:rsidRPr="00956816">
        <w:rPr>
          <w:rFonts w:ascii="Arial" w:hAnsi="Arial" w:cs="Arial"/>
          <w:lang w:val="en-US"/>
        </w:rPr>
        <w:tab/>
        <w:t>[</w:t>
      </w:r>
      <w:bookmarkStart w:id="178" w:name="e63"/>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11</w:t>
      </w:r>
      <w:r w:rsidR="00EB4AC9" w:rsidRPr="00743826">
        <w:rPr>
          <w:rFonts w:ascii="Arial" w:hAnsi="Arial" w:cs="Arial"/>
          <w:lang w:val="en-US"/>
        </w:rPr>
        <w:fldChar w:fldCharType="end"/>
      </w:r>
      <w:bookmarkEnd w:id="178"/>
      <w:r w:rsidRPr="00956816">
        <w:rPr>
          <w:rFonts w:ascii="Arial" w:hAnsi="Arial" w:cs="Arial"/>
          <w:lang w:val="en-US"/>
        </w:rPr>
        <w:t>]</w:t>
      </w:r>
    </w:p>
    <w:p w:rsidR="00B53EF3" w:rsidRPr="00743826" w:rsidRDefault="00956816" w:rsidP="00B53EF3">
      <w:pPr>
        <w:rPr>
          <w:rFonts w:ascii="Arial" w:hAnsi="Arial" w:cs="Arial"/>
          <w:lang w:val="en-US"/>
        </w:rPr>
      </w:pPr>
      <w:r w:rsidRPr="00956816">
        <w:rPr>
          <w:rFonts w:ascii="Arial" w:hAnsi="Arial" w:cs="Arial"/>
          <w:lang w:val="en-US"/>
        </w:rPr>
        <w:t xml:space="preserve">Applying the boundary conditions (eq. </w:t>
      </w:r>
      <w:r w:rsidR="00EB4AC9" w:rsidRPr="00956816">
        <w:rPr>
          <w:rFonts w:ascii="Arial" w:hAnsi="Arial" w:cs="Arial"/>
          <w:lang w:val="en-US"/>
        </w:rPr>
        <w:fldChar w:fldCharType="begin"/>
      </w:r>
      <w:r w:rsidRPr="00956816">
        <w:rPr>
          <w:rFonts w:ascii="Arial" w:hAnsi="Arial" w:cs="Arial"/>
          <w:lang w:val="en-US"/>
        </w:rPr>
        <w:instrText xml:space="preserve"> seq equa e55 </w:instrText>
      </w:r>
      <w:r w:rsidR="00EB4AC9" w:rsidRPr="00956816">
        <w:rPr>
          <w:rFonts w:ascii="Arial" w:hAnsi="Arial" w:cs="Arial"/>
          <w:lang w:val="en-US"/>
        </w:rPr>
        <w:fldChar w:fldCharType="separate"/>
      </w:r>
      <w:r w:rsidR="00864ADF">
        <w:rPr>
          <w:rFonts w:ascii="Arial" w:hAnsi="Arial" w:cs="Arial"/>
          <w:noProof/>
          <w:lang w:val="en-US"/>
        </w:rPr>
        <w:t>9</w:t>
      </w:r>
      <w:r w:rsidR="00EB4AC9" w:rsidRPr="00956816">
        <w:rPr>
          <w:rFonts w:ascii="Arial" w:hAnsi="Arial" w:cs="Arial"/>
          <w:lang w:val="en-US"/>
        </w:rPr>
        <w:fldChar w:fldCharType="end"/>
      </w:r>
      <w:r w:rsidRPr="00956816">
        <w:rPr>
          <w:rFonts w:ascii="Arial" w:hAnsi="Arial" w:cs="Arial"/>
          <w:lang w:val="en-US"/>
        </w:rPr>
        <w:t xml:space="preserve"> and </w:t>
      </w:r>
      <w:r w:rsidR="00EB4AC9" w:rsidRPr="00956816">
        <w:rPr>
          <w:rFonts w:ascii="Arial" w:hAnsi="Arial" w:cs="Arial"/>
          <w:lang w:val="en-US"/>
        </w:rPr>
        <w:fldChar w:fldCharType="begin"/>
      </w:r>
      <w:r w:rsidRPr="00956816">
        <w:rPr>
          <w:rFonts w:ascii="Arial" w:hAnsi="Arial" w:cs="Arial"/>
          <w:lang w:val="en-US"/>
        </w:rPr>
        <w:instrText xml:space="preserve"> seq equa e56 </w:instrText>
      </w:r>
      <w:r w:rsidR="00EB4AC9" w:rsidRPr="00956816">
        <w:rPr>
          <w:rFonts w:ascii="Arial" w:hAnsi="Arial" w:cs="Arial"/>
          <w:lang w:val="en-US"/>
        </w:rPr>
        <w:fldChar w:fldCharType="separate"/>
      </w:r>
      <w:r w:rsidR="00864ADF">
        <w:rPr>
          <w:rFonts w:ascii="Arial" w:hAnsi="Arial" w:cs="Arial"/>
          <w:noProof/>
          <w:lang w:val="en-US"/>
        </w:rPr>
        <w:t>10</w:t>
      </w:r>
      <w:r w:rsidR="00EB4AC9" w:rsidRPr="00956816">
        <w:rPr>
          <w:rFonts w:ascii="Arial" w:hAnsi="Arial" w:cs="Arial"/>
          <w:lang w:val="en-US"/>
        </w:rPr>
        <w:fldChar w:fldCharType="end"/>
      </w:r>
      <w:r w:rsidRPr="00956816">
        <w:rPr>
          <w:rFonts w:ascii="Arial" w:hAnsi="Arial" w:cs="Arial"/>
          <w:lang w:val="en-US"/>
        </w:rPr>
        <w:t>) yields:</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24"/>
          <w:lang w:val="en-US"/>
        </w:rPr>
        <w:object w:dxaOrig="1780" w:dyaOrig="660">
          <v:shape id="_x0000_i1042" type="#_x0000_t75" style="width:91.5pt;height:31.5pt" o:ole="">
            <v:imagedata r:id="rId45" o:title=""/>
          </v:shape>
          <o:OLEObject Type="Embed" ProgID="Equation.3" ShapeID="_x0000_i1042" DrawAspect="Content" ObjectID="_1370242753" r:id="rId46"/>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12</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2"/>
          <w:lang w:val="en-US"/>
        </w:rPr>
        <w:object w:dxaOrig="3560" w:dyaOrig="760">
          <v:shape id="_x0000_i1043" type="#_x0000_t75" style="width:179.25pt;height:41.25pt" o:ole="">
            <v:imagedata r:id="rId47" o:title=""/>
          </v:shape>
          <o:OLEObject Type="Embed" ProgID="Equation.3" ShapeID="_x0000_i1043" DrawAspect="Content" ObjectID="_1370242754" r:id="rId48"/>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13</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and</w:t>
      </w:r>
      <w:proofErr w:type="gramEnd"/>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2"/>
          <w:lang w:val="en-US"/>
        </w:rPr>
        <w:object w:dxaOrig="3920" w:dyaOrig="760">
          <v:shape id="_x0000_i1044" type="#_x0000_t75" style="width:195pt;height:41.25pt" o:ole="">
            <v:imagedata r:id="rId49" o:title=""/>
          </v:shape>
          <o:OLEObject Type="Embed" ProgID="Equation.3" ShapeID="_x0000_i1044" DrawAspect="Content" ObjectID="_1370242755" r:id="rId50"/>
        </w:object>
      </w:r>
      <w:r w:rsidRPr="00956816">
        <w:rPr>
          <w:rFonts w:ascii="Arial" w:hAnsi="Arial" w:cs="Arial"/>
          <w:lang w:val="en-US"/>
        </w:rPr>
        <w:t>.</w:t>
      </w:r>
      <w:r w:rsidRPr="00956816">
        <w:rPr>
          <w:rFonts w:ascii="Arial" w:hAnsi="Arial" w:cs="Arial"/>
          <w:lang w:val="en-US"/>
        </w:rPr>
        <w:tab/>
        <w:t>[</w:t>
      </w:r>
      <w:bookmarkStart w:id="179" w:name="e58"/>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14</w:t>
      </w:r>
      <w:r w:rsidR="00EB4AC9" w:rsidRPr="00743826">
        <w:rPr>
          <w:rFonts w:ascii="Arial" w:hAnsi="Arial" w:cs="Arial"/>
          <w:lang w:val="en-US"/>
        </w:rPr>
        <w:fldChar w:fldCharType="end"/>
      </w:r>
      <w:bookmarkEnd w:id="179"/>
      <w:r w:rsidRPr="00956816">
        <w:rPr>
          <w:rFonts w:ascii="Arial" w:hAnsi="Arial" w:cs="Arial"/>
          <w:lang w:val="en-US"/>
        </w:rPr>
        <w:t>]</w:t>
      </w:r>
    </w:p>
    <w:p w:rsidR="00B53EF3" w:rsidRPr="00743826" w:rsidRDefault="00956816" w:rsidP="00B53EF3">
      <w:pPr>
        <w:rPr>
          <w:rFonts w:ascii="Arial" w:hAnsi="Arial" w:cs="Arial"/>
          <w:lang w:val="en-US"/>
        </w:rPr>
      </w:pPr>
      <w:r w:rsidRPr="00956816">
        <w:rPr>
          <w:rFonts w:ascii="Arial" w:hAnsi="Arial" w:cs="Arial"/>
          <w:lang w:val="en-US"/>
        </w:rPr>
        <w:t xml:space="preserve">Metselaar and Jong Van Lier (2007) showed by numerical analysis that </w:t>
      </w:r>
      <w:r w:rsidRPr="00956816">
        <w:rPr>
          <w:rFonts w:ascii="Arial" w:hAnsi="Arial" w:cs="Arial"/>
          <w:i/>
          <w:lang w:val="en-US"/>
        </w:rPr>
        <w:t>M(r)</w:t>
      </w:r>
      <w:r w:rsidRPr="00956816">
        <w:rPr>
          <w:rFonts w:ascii="Arial" w:hAnsi="Arial" w:cs="Arial"/>
          <w:lang w:val="en-US"/>
        </w:rPr>
        <w:t xml:space="preserve"> under hydraulic limiting conditions </w:t>
      </w:r>
      <w:r w:rsidR="00600967" w:rsidRPr="00743826">
        <w:rPr>
          <w:rFonts w:ascii="Arial" w:hAnsi="Arial" w:cs="Arial"/>
          <w:lang w:val="en-US"/>
        </w:rPr>
        <w:t>has</w:t>
      </w:r>
      <w:r w:rsidRPr="00956816">
        <w:rPr>
          <w:rFonts w:ascii="Arial" w:hAnsi="Arial" w:cs="Arial"/>
          <w:lang w:val="en-US"/>
        </w:rPr>
        <w:t xml:space="preserve"> the same shape as under non</w:t>
      </w:r>
      <w:r w:rsidR="00600967">
        <w:rPr>
          <w:rFonts w:ascii="Arial" w:hAnsi="Arial" w:cs="Arial"/>
          <w:lang w:val="en-US"/>
        </w:rPr>
        <w:t>-</w:t>
      </w:r>
      <w:r w:rsidRPr="00956816">
        <w:rPr>
          <w:rFonts w:ascii="Arial" w:hAnsi="Arial" w:cs="Arial"/>
          <w:lang w:val="en-US"/>
        </w:rPr>
        <w:t xml:space="preserve">limiting conditions and may be described with an expression equivalent to eq. </w:t>
      </w:r>
      <w:r w:rsidR="00EB4AC9" w:rsidRPr="00956816">
        <w:rPr>
          <w:rFonts w:ascii="Arial" w:hAnsi="Arial" w:cs="Arial"/>
          <w:lang w:val="en-US"/>
        </w:rPr>
        <w:fldChar w:fldCharType="begin"/>
      </w:r>
      <w:r w:rsidRPr="00956816">
        <w:rPr>
          <w:rFonts w:ascii="Arial" w:hAnsi="Arial" w:cs="Arial"/>
          <w:lang w:val="en-US"/>
        </w:rPr>
        <w:instrText xml:space="preserve"> seq equa e58 </w:instrText>
      </w:r>
      <w:r w:rsidR="00EB4AC9" w:rsidRPr="00956816">
        <w:rPr>
          <w:rFonts w:ascii="Arial" w:hAnsi="Arial" w:cs="Arial"/>
          <w:lang w:val="en-US"/>
        </w:rPr>
        <w:fldChar w:fldCharType="separate"/>
      </w:r>
      <w:r w:rsidR="00864ADF">
        <w:rPr>
          <w:rFonts w:ascii="Arial" w:hAnsi="Arial" w:cs="Arial"/>
          <w:noProof/>
          <w:lang w:val="en-US"/>
        </w:rPr>
        <w:t>14</w:t>
      </w:r>
      <w:r w:rsidR="00EB4AC9" w:rsidRPr="00956816">
        <w:rPr>
          <w:rFonts w:ascii="Arial" w:hAnsi="Arial" w:cs="Arial"/>
          <w:lang w:val="en-US"/>
        </w:rPr>
        <w:fldChar w:fldCharType="end"/>
      </w:r>
      <w:r w:rsidRPr="00956816">
        <w:rPr>
          <w:rFonts w:ascii="Arial" w:hAnsi="Arial" w:cs="Arial"/>
          <w:lang w:val="en-US"/>
        </w:rPr>
        <w:t xml:space="preserve">, with </w:t>
      </w:r>
      <w:r w:rsidRPr="00956816">
        <w:rPr>
          <w:rFonts w:ascii="Arial" w:hAnsi="Arial" w:cs="Arial"/>
          <w:i/>
          <w:lang w:val="en-US"/>
        </w:rPr>
        <w:t>T</w:t>
      </w:r>
      <w:r w:rsidRPr="00956816">
        <w:rPr>
          <w:rFonts w:ascii="Arial" w:hAnsi="Arial" w:cs="Arial"/>
          <w:i/>
          <w:vertAlign w:val="subscript"/>
          <w:lang w:val="en-US"/>
        </w:rPr>
        <w:t>p</w:t>
      </w:r>
      <w:r w:rsidRPr="00956816">
        <w:rPr>
          <w:rFonts w:ascii="Arial" w:hAnsi="Arial" w:cs="Arial"/>
          <w:lang w:val="en-US"/>
        </w:rPr>
        <w:t xml:space="preserve"> replaced by the actual transpiration rate </w:t>
      </w:r>
      <w:r w:rsidRPr="00956816">
        <w:rPr>
          <w:rFonts w:ascii="Arial" w:hAnsi="Arial" w:cs="Arial"/>
          <w:i/>
          <w:lang w:val="en-US"/>
        </w:rPr>
        <w:t>T</w:t>
      </w:r>
      <w:r w:rsidRPr="00956816">
        <w:rPr>
          <w:rFonts w:ascii="Arial" w:hAnsi="Arial" w:cs="Arial"/>
          <w:i/>
          <w:vertAlign w:val="subscript"/>
          <w:lang w:val="en-US"/>
        </w:rPr>
        <w:t>a</w:t>
      </w:r>
      <w:r w:rsidRPr="00956816">
        <w:rPr>
          <w:rFonts w:ascii="Arial" w:hAnsi="Arial" w:cs="Arial"/>
          <w:lang w:val="en-US"/>
        </w:rPr>
        <w:t xml:space="preserve"> and </w:t>
      </w: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equal to the matric flux potential at permanent wilting point (</w:t>
      </w:r>
      <w:r w:rsidRPr="00956816">
        <w:rPr>
          <w:rFonts w:ascii="Arial" w:hAnsi="Arial" w:cs="Arial"/>
          <w:i/>
          <w:lang w:val="en-US"/>
        </w:rPr>
        <w:t>M</w:t>
      </w:r>
      <w:r w:rsidRPr="00956816">
        <w:rPr>
          <w:rFonts w:ascii="Arial" w:hAnsi="Arial" w:cs="Arial"/>
          <w:i/>
          <w:vertAlign w:val="subscript"/>
          <w:lang w:val="en-US"/>
        </w:rPr>
        <w:t>w</w:t>
      </w:r>
      <w:r w:rsidRPr="00956816">
        <w:rPr>
          <w:rFonts w:ascii="Arial" w:hAnsi="Arial" w:cs="Arial"/>
          <w:lang w:val="en-US"/>
        </w:rPr>
        <w:t>), which is equal zero by definition (eq. </w:t>
      </w:r>
      <w:r w:rsidR="00EB4AC9" w:rsidRPr="00956816">
        <w:rPr>
          <w:rFonts w:ascii="Arial" w:hAnsi="Arial" w:cs="Arial"/>
          <w:lang w:val="en-US"/>
        </w:rPr>
        <w:fldChar w:fldCharType="begin"/>
      </w:r>
      <w:r w:rsidRPr="00956816">
        <w:rPr>
          <w:rFonts w:ascii="Arial" w:hAnsi="Arial" w:cs="Arial"/>
          <w:lang w:val="en-US"/>
        </w:rPr>
        <w:instrText xml:space="preserve"> seq equa e59 </w:instrText>
      </w:r>
      <w:r w:rsidR="00EB4AC9" w:rsidRPr="00956816">
        <w:rPr>
          <w:rFonts w:ascii="Arial" w:hAnsi="Arial" w:cs="Arial"/>
          <w:lang w:val="en-US"/>
        </w:rPr>
        <w:fldChar w:fldCharType="separate"/>
      </w:r>
      <w:r w:rsidR="00864ADF">
        <w:rPr>
          <w:rFonts w:ascii="Arial" w:hAnsi="Arial" w:cs="Arial"/>
          <w:noProof/>
          <w:lang w:val="en-US"/>
        </w:rPr>
        <w:t>2</w:t>
      </w:r>
      <w:r w:rsidR="00EB4AC9" w:rsidRPr="00956816">
        <w:rPr>
          <w:rFonts w:ascii="Arial" w:hAnsi="Arial" w:cs="Arial"/>
          <w:lang w:val="en-US"/>
        </w:rPr>
        <w:fldChar w:fldCharType="end"/>
      </w:r>
      <w:r w:rsidRPr="00956816">
        <w:rPr>
          <w:rFonts w:ascii="Arial" w:hAnsi="Arial" w:cs="Arial"/>
          <w:lang w:val="en-US"/>
        </w:rPr>
        <w:t>). Therefore, in the falling rate phase,</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2"/>
          <w:lang w:val="en-US"/>
        </w:rPr>
        <w:object w:dxaOrig="3480" w:dyaOrig="760">
          <v:shape id="_x0000_i1045" type="#_x0000_t75" style="width:174pt;height:41.25pt" o:ole="">
            <v:imagedata r:id="rId51" o:title=""/>
          </v:shape>
          <o:OLEObject Type="Embed" ProgID="Equation.3" ShapeID="_x0000_i1045" DrawAspect="Content" ObjectID="_1370242756" r:id="rId52"/>
        </w:object>
      </w:r>
      <w:r w:rsidRPr="00956816">
        <w:rPr>
          <w:rFonts w:ascii="Arial" w:hAnsi="Arial" w:cs="Arial"/>
          <w:lang w:val="en-US"/>
        </w:rPr>
        <w:t>.</w: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15</w:t>
      </w:r>
      <w:r w:rsidR="00EB4AC9" w:rsidRPr="00743826">
        <w:rPr>
          <w:rFonts w:ascii="Arial" w:hAnsi="Arial" w:cs="Arial"/>
          <w:lang w:val="en-US"/>
        </w:rPr>
        <w:fldChar w:fldCharType="end"/>
      </w:r>
      <w:r w:rsidRPr="00956816">
        <w:rPr>
          <w:rFonts w:ascii="Arial" w:hAnsi="Arial" w:cs="Arial"/>
          <w:lang w:val="en-US"/>
        </w:rPr>
        <w:t>]</w:t>
      </w:r>
    </w:p>
    <w:p w:rsidR="00B53EF3" w:rsidRPr="00743826" w:rsidRDefault="00600967" w:rsidP="00B53EF3">
      <w:pPr>
        <w:rPr>
          <w:rFonts w:ascii="Arial" w:hAnsi="Arial" w:cs="Arial"/>
          <w:lang w:val="en-US"/>
        </w:rPr>
      </w:pPr>
      <w:r>
        <w:rPr>
          <w:rFonts w:ascii="Arial" w:hAnsi="Arial" w:cs="Arial"/>
          <w:lang w:val="en-US"/>
        </w:rPr>
        <w:t>An</w:t>
      </w:r>
      <w:r w:rsidR="00956816" w:rsidRPr="00956816">
        <w:rPr>
          <w:rFonts w:ascii="Arial" w:hAnsi="Arial" w:cs="Arial"/>
          <w:lang w:val="en-US"/>
        </w:rPr>
        <w:t xml:space="preserve"> equation </w:t>
      </w:r>
      <w:r>
        <w:rPr>
          <w:rFonts w:ascii="Arial" w:hAnsi="Arial" w:cs="Arial"/>
          <w:lang w:val="en-US"/>
        </w:rPr>
        <w:t xml:space="preserve">similar </w:t>
      </w:r>
      <w:r w:rsidR="00956816" w:rsidRPr="00956816">
        <w:rPr>
          <w:rFonts w:ascii="Arial" w:hAnsi="Arial" w:cs="Arial"/>
          <w:lang w:val="en-US"/>
        </w:rPr>
        <w:t>to eq. </w:t>
      </w:r>
      <w:r w:rsidR="00EB4AC9" w:rsidRPr="00956816">
        <w:rPr>
          <w:rFonts w:ascii="Arial" w:hAnsi="Arial" w:cs="Arial"/>
          <w:lang w:val="en-US"/>
        </w:rPr>
        <w:fldChar w:fldCharType="begin"/>
      </w:r>
      <w:r w:rsidR="00956816" w:rsidRPr="00956816">
        <w:rPr>
          <w:rFonts w:ascii="Arial" w:hAnsi="Arial" w:cs="Arial"/>
          <w:lang w:val="en-US"/>
        </w:rPr>
        <w:instrText xml:space="preserve"> seq equa e58 </w:instrText>
      </w:r>
      <w:r w:rsidR="00EB4AC9" w:rsidRPr="00956816">
        <w:rPr>
          <w:rFonts w:ascii="Arial" w:hAnsi="Arial" w:cs="Arial"/>
          <w:lang w:val="en-US"/>
        </w:rPr>
        <w:fldChar w:fldCharType="separate"/>
      </w:r>
      <w:r w:rsidR="00864ADF">
        <w:rPr>
          <w:rFonts w:ascii="Arial" w:hAnsi="Arial" w:cs="Arial"/>
          <w:noProof/>
          <w:lang w:val="en-US"/>
        </w:rPr>
        <w:t>14</w:t>
      </w:r>
      <w:r w:rsidR="00EB4AC9" w:rsidRPr="00956816">
        <w:rPr>
          <w:rFonts w:ascii="Arial" w:hAnsi="Arial" w:cs="Arial"/>
          <w:lang w:val="en-US"/>
        </w:rPr>
        <w:fldChar w:fldCharType="end"/>
      </w:r>
      <w:r w:rsidR="00956816" w:rsidRPr="00956816">
        <w:rPr>
          <w:rFonts w:ascii="Arial" w:hAnsi="Arial" w:cs="Arial"/>
          <w:lang w:val="en-US"/>
        </w:rPr>
        <w:t xml:space="preserve"> </w:t>
      </w:r>
      <w:r>
        <w:rPr>
          <w:rFonts w:ascii="Arial" w:hAnsi="Arial" w:cs="Arial"/>
          <w:lang w:val="en-US"/>
        </w:rPr>
        <w:t xml:space="preserve">can be deduced </w:t>
      </w:r>
      <w:r w:rsidR="00956816" w:rsidRPr="00956816">
        <w:rPr>
          <w:rFonts w:ascii="Arial" w:hAnsi="Arial" w:cs="Arial"/>
          <w:lang w:val="en-US"/>
        </w:rPr>
        <w:t xml:space="preserve">to </w:t>
      </w:r>
      <w:r>
        <w:rPr>
          <w:rFonts w:ascii="Arial" w:hAnsi="Arial" w:cs="Arial"/>
          <w:lang w:val="en-US"/>
        </w:rPr>
        <w:t>calculate</w:t>
      </w:r>
      <w:r w:rsidR="00956816" w:rsidRPr="00956816">
        <w:rPr>
          <w:rFonts w:ascii="Arial" w:hAnsi="Arial" w:cs="Arial"/>
          <w:lang w:val="en-US"/>
        </w:rPr>
        <w:t xml:space="preserve"> the water uptake per layer, substituting the </w:t>
      </w:r>
      <w:r w:rsidR="00956816" w:rsidRPr="00956816">
        <w:rPr>
          <w:rFonts w:ascii="Arial" w:hAnsi="Arial" w:cs="Arial"/>
          <w:i/>
          <w:lang w:val="en-US"/>
        </w:rPr>
        <w:t>T</w:t>
      </w:r>
      <w:r w:rsidR="00956816" w:rsidRPr="00956816">
        <w:rPr>
          <w:rFonts w:ascii="Arial" w:hAnsi="Arial" w:cs="Arial"/>
          <w:i/>
          <w:vertAlign w:val="subscript"/>
          <w:lang w:val="en-US"/>
        </w:rPr>
        <w:t>p</w:t>
      </w:r>
      <w:r w:rsidR="00956816" w:rsidRPr="00956816">
        <w:rPr>
          <w:rFonts w:ascii="Arial" w:hAnsi="Arial" w:cs="Arial"/>
          <w:i/>
          <w:lang w:val="en-US"/>
        </w:rPr>
        <w:t>/z</w:t>
      </w:r>
      <w:r w:rsidR="00956816" w:rsidRPr="00956816">
        <w:rPr>
          <w:rFonts w:ascii="Arial" w:hAnsi="Arial" w:cs="Arial"/>
          <w:lang w:val="en-US"/>
        </w:rPr>
        <w:t xml:space="preserve"> term by the root water uptake per unit of thickness for layer </w:t>
      </w:r>
      <w:r w:rsidR="00956816" w:rsidRPr="00956816">
        <w:rPr>
          <w:rFonts w:ascii="Arial" w:hAnsi="Arial" w:cs="Arial"/>
          <w:i/>
          <w:lang w:val="en-US"/>
        </w:rPr>
        <w:t>z</w:t>
      </w:r>
      <w:r w:rsidR="00956816" w:rsidRPr="00956816">
        <w:rPr>
          <w:rFonts w:ascii="Arial" w:hAnsi="Arial" w:cs="Arial"/>
          <w:lang w:val="en-US"/>
        </w:rPr>
        <w:t xml:space="preserve">, </w:t>
      </w:r>
      <w:r w:rsidR="00956816" w:rsidRPr="00956816">
        <w:rPr>
          <w:rFonts w:ascii="Arial" w:hAnsi="Arial" w:cs="Arial"/>
          <w:i/>
          <w:lang w:val="en-US"/>
        </w:rPr>
        <w:t>S</w:t>
      </w:r>
      <w:r w:rsidR="00956816" w:rsidRPr="00956816">
        <w:rPr>
          <w:rFonts w:ascii="Arial" w:hAnsi="Arial" w:cs="Arial"/>
          <w:i/>
          <w:vertAlign w:val="subscript"/>
          <w:lang w:val="en-US"/>
        </w:rPr>
        <w:t>mod</w:t>
      </w:r>
      <w:r w:rsidR="00956816" w:rsidRPr="00956816">
        <w:rPr>
          <w:rFonts w:ascii="Arial" w:hAnsi="Arial" w:cs="Arial"/>
          <w:lang w:val="en-US"/>
        </w:rPr>
        <w:t xml:space="preserve"> (m</w:t>
      </w:r>
      <w:r w:rsidR="00956816" w:rsidRPr="00956816">
        <w:rPr>
          <w:rFonts w:ascii="Arial" w:hAnsi="Arial" w:cs="Arial"/>
          <w:vertAlign w:val="superscript"/>
          <w:lang w:val="en-US"/>
        </w:rPr>
        <w:t>3</w:t>
      </w:r>
      <w:r w:rsidR="00956816" w:rsidRPr="00956816">
        <w:rPr>
          <w:rFonts w:ascii="Arial" w:hAnsi="Arial" w:cs="Arial"/>
          <w:lang w:val="en-US"/>
        </w:rPr>
        <w:t xml:space="preserve"> m</w:t>
      </w:r>
      <w:r w:rsidR="00422C77">
        <w:rPr>
          <w:rFonts w:ascii="Arial" w:hAnsi="Arial" w:cs="Arial"/>
          <w:vertAlign w:val="superscript"/>
          <w:lang w:val="en-US"/>
        </w:rPr>
        <w:noBreakHyphen/>
        <w:t>3</w:t>
      </w:r>
      <w:r w:rsidR="00956816" w:rsidRPr="00956816">
        <w:rPr>
          <w:rFonts w:ascii="Arial" w:hAnsi="Arial" w:cs="Arial"/>
          <w:lang w:val="en-US"/>
        </w:rPr>
        <w:t xml:space="preserve"> d</w:t>
      </w:r>
      <w:r w:rsidR="00422C77">
        <w:rPr>
          <w:rFonts w:ascii="Arial" w:hAnsi="Arial" w:cs="Arial"/>
          <w:vertAlign w:val="superscript"/>
          <w:lang w:val="en-US"/>
        </w:rPr>
        <w:noBreakHyphen/>
        <w:t>1</w:t>
      </w:r>
      <w:r w:rsidR="00956816" w:rsidRPr="00956816">
        <w:rPr>
          <w:rFonts w:ascii="Arial" w:hAnsi="Arial" w:cs="Arial"/>
          <w:lang w:val="en-US"/>
        </w:rPr>
        <w:t>):</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4"/>
          <w:lang w:val="en-US"/>
        </w:rPr>
        <w:object w:dxaOrig="4740" w:dyaOrig="800">
          <v:shape id="_x0000_i1046" type="#_x0000_t75" style="width:235.5pt;height:41.25pt" o:ole="">
            <v:imagedata r:id="rId53" o:title=""/>
          </v:shape>
          <o:OLEObject Type="Embed" ProgID="Equation.3" ShapeID="_x0000_i1046" DrawAspect="Content" ObjectID="_1370242757" r:id="rId54"/>
        </w:object>
      </w:r>
      <w:r w:rsidRPr="00956816">
        <w:rPr>
          <w:rFonts w:ascii="Arial" w:hAnsi="Arial" w:cs="Arial"/>
          <w:lang w:val="en-US"/>
        </w:rPr>
        <w:tab/>
        <w:t>[</w:t>
      </w:r>
      <w:bookmarkStart w:id="180" w:name="e60"/>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16</w:t>
      </w:r>
      <w:r w:rsidR="00EB4AC9" w:rsidRPr="00743826">
        <w:rPr>
          <w:rFonts w:ascii="Arial" w:hAnsi="Arial" w:cs="Arial"/>
          <w:lang w:val="en-US"/>
        </w:rPr>
        <w:fldChar w:fldCharType="end"/>
      </w:r>
      <w:bookmarkEnd w:id="180"/>
      <w:r w:rsidRPr="00956816">
        <w:rPr>
          <w:rFonts w:ascii="Arial" w:hAnsi="Arial" w:cs="Arial"/>
          <w:lang w:val="en-US"/>
        </w:rPr>
        <w:t>]</w:t>
      </w:r>
    </w:p>
    <w:p w:rsidR="00B53EF3" w:rsidRPr="00743826" w:rsidRDefault="00956816" w:rsidP="00B53EF3">
      <w:pPr>
        <w:ind w:firstLine="0"/>
        <w:rPr>
          <w:rFonts w:ascii="Arial" w:hAnsi="Arial" w:cs="Arial"/>
          <w:lang w:val="en-US"/>
        </w:rPr>
      </w:pPr>
      <w:proofErr w:type="gramStart"/>
      <w:r w:rsidRPr="00956816">
        <w:rPr>
          <w:rFonts w:ascii="Arial" w:hAnsi="Arial" w:cs="Arial"/>
          <w:lang w:val="en-US"/>
        </w:rPr>
        <w:t>in</w:t>
      </w:r>
      <w:proofErr w:type="gramEnd"/>
      <w:r w:rsidRPr="00956816">
        <w:rPr>
          <w:rFonts w:ascii="Arial" w:hAnsi="Arial" w:cs="Arial"/>
          <w:lang w:val="en-US"/>
        </w:rPr>
        <w:t xml:space="preserve"> which the index </w:t>
      </w:r>
      <w:r w:rsidRPr="00956816">
        <w:rPr>
          <w:rFonts w:ascii="Arial" w:hAnsi="Arial" w:cs="Arial"/>
          <w:i/>
          <w:lang w:val="en-US"/>
        </w:rPr>
        <w:t>z</w:t>
      </w:r>
      <w:r w:rsidRPr="00956816">
        <w:rPr>
          <w:rFonts w:ascii="Arial" w:hAnsi="Arial" w:cs="Arial"/>
          <w:lang w:val="en-US"/>
        </w:rPr>
        <w:t xml:space="preserve"> refers to the layer-dependent parameters.</w:t>
      </w:r>
    </w:p>
    <w:p w:rsidR="00B53EF3" w:rsidRPr="00743826" w:rsidRDefault="00956816" w:rsidP="00B53EF3">
      <w:pPr>
        <w:rPr>
          <w:rFonts w:ascii="Arial" w:hAnsi="Arial" w:cs="Arial"/>
          <w:lang w:val="en-US"/>
        </w:rPr>
      </w:pPr>
      <w:r w:rsidRPr="00956816">
        <w:rPr>
          <w:rFonts w:ascii="Arial" w:hAnsi="Arial" w:cs="Arial"/>
          <w:lang w:val="en-US"/>
        </w:rPr>
        <w:t xml:space="preserve">At </w:t>
      </w:r>
      <w:r w:rsidR="00600967">
        <w:rPr>
          <w:rFonts w:ascii="Arial" w:hAnsi="Arial" w:cs="Arial"/>
          <w:lang w:val="en-US"/>
        </w:rPr>
        <w:t>some</w:t>
      </w:r>
      <w:r w:rsidRPr="00956816">
        <w:rPr>
          <w:rFonts w:ascii="Arial" w:hAnsi="Arial" w:cs="Arial"/>
          <w:lang w:val="en-US"/>
        </w:rPr>
        <w:t xml:space="preserve"> radial distance from </w:t>
      </w:r>
      <w:r w:rsidR="00600967">
        <w:rPr>
          <w:rFonts w:ascii="Arial" w:hAnsi="Arial" w:cs="Arial"/>
          <w:lang w:val="en-US"/>
        </w:rPr>
        <w:t>the axial center</w:t>
      </w:r>
      <w:r w:rsidRPr="00956816">
        <w:rPr>
          <w:rFonts w:ascii="Arial" w:hAnsi="Arial" w:cs="Arial"/>
          <w:lang w:val="en-US"/>
        </w:rPr>
        <w:t xml:space="preserve"> </w:t>
      </w:r>
      <w:r w:rsidR="00B53EF3" w:rsidRPr="00743826">
        <w:rPr>
          <w:rFonts w:ascii="Arial" w:hAnsi="Arial" w:cs="Arial"/>
          <w:position w:val="-4"/>
          <w:lang w:val="en-US"/>
        </w:rPr>
        <w:object w:dxaOrig="200" w:dyaOrig="260">
          <v:shape id="_x0000_i1047" type="#_x0000_t75" style="width:9pt;height:13.5pt" o:ole="">
            <v:imagedata r:id="rId16" o:title=""/>
          </v:shape>
          <o:OLEObject Type="Embed" ProgID="Equation.3" ShapeID="_x0000_i1047" DrawAspect="Content" ObjectID="_1370242758" r:id="rId55"/>
        </w:object>
      </w:r>
      <w:r w:rsidRPr="00956816">
        <w:rPr>
          <w:rFonts w:ascii="Arial" w:hAnsi="Arial" w:cs="Arial"/>
          <w:lang w:val="en-US"/>
        </w:rPr>
        <w:t xml:space="preserve">(m), the water content is equal to the mean soil water content in the rhizosphere, and </w:t>
      </w:r>
      <w:r w:rsidR="00B53EF3" w:rsidRPr="00743826">
        <w:rPr>
          <w:rFonts w:ascii="Arial" w:hAnsi="Arial" w:cs="Arial"/>
          <w:position w:val="-4"/>
          <w:lang w:val="en-US"/>
        </w:rPr>
        <w:object w:dxaOrig="300" w:dyaOrig="300">
          <v:shape id="_x0000_i1048" type="#_x0000_t75" style="width:15pt;height:15.75pt" o:ole="">
            <v:imagedata r:id="rId14" o:title=""/>
          </v:shape>
          <o:OLEObject Type="Embed" ProgID="Equation.3" ShapeID="_x0000_i1048" DrawAspect="Content" ObjectID="_1370242759" r:id="rId56"/>
        </w:object>
      </w:r>
      <w:r w:rsidRPr="00956816">
        <w:rPr>
          <w:rFonts w:ascii="Arial" w:hAnsi="Arial" w:cs="Arial"/>
          <w:lang w:val="en-US"/>
        </w:rPr>
        <w:t>(m</w:t>
      </w:r>
      <w:r w:rsidRPr="00956816">
        <w:rPr>
          <w:rFonts w:ascii="Arial" w:hAnsi="Arial" w:cs="Arial"/>
          <w:vertAlign w:val="superscript"/>
          <w:lang w:val="en-US"/>
        </w:rPr>
        <w:t>2</w:t>
      </w:r>
      <w:r w:rsidRPr="00956816">
        <w:rPr>
          <w:rFonts w:ascii="Arial" w:hAnsi="Arial" w:cs="Arial"/>
          <w:lang w:val="en-US"/>
        </w:rPr>
        <w:t> d</w:t>
      </w:r>
      <w:r w:rsidR="00422C77">
        <w:rPr>
          <w:rFonts w:ascii="Arial" w:hAnsi="Arial" w:cs="Arial"/>
          <w:vertAlign w:val="superscript"/>
          <w:lang w:val="en-US"/>
        </w:rPr>
        <w:noBreakHyphen/>
        <w:t>1</w:t>
      </w:r>
      <w:r w:rsidRPr="00956816">
        <w:rPr>
          <w:rFonts w:ascii="Arial" w:hAnsi="Arial" w:cs="Arial"/>
          <w:lang w:val="en-US"/>
        </w:rPr>
        <w:t xml:space="preserve">) is the corresponding matric flux potential. The coefficient </w:t>
      </w:r>
      <w:proofErr w:type="gramStart"/>
      <w:r w:rsidRPr="00956816">
        <w:rPr>
          <w:rFonts w:ascii="Arial" w:hAnsi="Arial" w:cs="Arial"/>
          <w:i/>
          <w:lang w:val="en-US"/>
        </w:rPr>
        <w:t>a</w:t>
      </w:r>
      <w:r w:rsidRPr="00956816">
        <w:rPr>
          <w:rFonts w:ascii="Arial" w:hAnsi="Arial" w:cs="Arial"/>
          <w:i/>
          <w:vertAlign w:val="subscript"/>
          <w:lang w:val="en-US"/>
        </w:rPr>
        <w:t>z</w:t>
      </w:r>
      <w:proofErr w:type="gramEnd"/>
      <w:r w:rsidRPr="00956816">
        <w:rPr>
          <w:rFonts w:ascii="Arial" w:hAnsi="Arial" w:cs="Arial"/>
          <w:lang w:val="en-US"/>
        </w:rPr>
        <w:t xml:space="preserve"> is defined by:</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32"/>
          <w:lang w:val="en-US"/>
        </w:rPr>
        <w:object w:dxaOrig="999" w:dyaOrig="720">
          <v:shape id="_x0000_i1049" type="#_x0000_t75" style="width:51pt;height:36.75pt" o:ole="">
            <v:imagedata r:id="rId57" o:title=""/>
          </v:shape>
          <o:OLEObject Type="Embed" ProgID="Equation.3" ShapeID="_x0000_i1049" DrawAspect="Content" ObjectID="_1370242760" r:id="rId58"/>
        </w:object>
      </w:r>
      <w:r w:rsidRPr="00956816">
        <w:rPr>
          <w:rFonts w:ascii="Arial" w:hAnsi="Arial" w:cs="Arial"/>
          <w:lang w:val="en-US"/>
        </w:rPr>
        <w:t>.</w:t>
      </w:r>
      <w:r w:rsidRPr="00956816">
        <w:rPr>
          <w:rFonts w:ascii="Arial" w:hAnsi="Arial" w:cs="Arial"/>
          <w:lang w:val="en-US"/>
        </w:rPr>
        <w:tab/>
        <w:t>[</w:t>
      </w:r>
      <w:bookmarkStart w:id="181" w:name="e61"/>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17</w:t>
      </w:r>
      <w:r w:rsidR="00EB4AC9" w:rsidRPr="00743826">
        <w:rPr>
          <w:rFonts w:ascii="Arial" w:hAnsi="Arial" w:cs="Arial"/>
          <w:lang w:val="en-US"/>
        </w:rPr>
        <w:fldChar w:fldCharType="end"/>
      </w:r>
      <w:bookmarkEnd w:id="181"/>
      <w:r w:rsidRPr="00956816">
        <w:rPr>
          <w:rFonts w:ascii="Arial" w:hAnsi="Arial" w:cs="Arial"/>
          <w:lang w:val="en-US"/>
        </w:rPr>
        <w:t>]</w:t>
      </w:r>
    </w:p>
    <w:p w:rsidR="00B53EF3" w:rsidRPr="00743826" w:rsidRDefault="00956816" w:rsidP="00B53EF3">
      <w:pPr>
        <w:ind w:firstLine="0"/>
        <w:rPr>
          <w:rFonts w:ascii="Arial" w:hAnsi="Arial" w:cs="Arial"/>
          <w:lang w:val="en-US"/>
        </w:rPr>
      </w:pPr>
      <w:r w:rsidRPr="00956816">
        <w:rPr>
          <w:rFonts w:ascii="Arial" w:hAnsi="Arial" w:cs="Arial"/>
          <w:lang w:val="en-US"/>
        </w:rPr>
        <w:lastRenderedPageBreak/>
        <w:t xml:space="preserve">Jong Van Lier, Metselaar and Dam (2006), using analytical methods, showed that the value of </w:t>
      </w:r>
      <w:proofErr w:type="gramStart"/>
      <w:r w:rsidRPr="00956816">
        <w:rPr>
          <w:rFonts w:ascii="Arial" w:hAnsi="Arial" w:cs="Arial"/>
          <w:i/>
          <w:lang w:val="en-US"/>
        </w:rPr>
        <w:t>a</w:t>
      </w:r>
      <w:r w:rsidRPr="00956816">
        <w:rPr>
          <w:rFonts w:ascii="Arial" w:hAnsi="Arial" w:cs="Arial"/>
          <w:lang w:val="en-US"/>
        </w:rPr>
        <w:t xml:space="preserve"> is</w:t>
      </w:r>
      <w:proofErr w:type="gramEnd"/>
      <w:r w:rsidRPr="00956816">
        <w:rPr>
          <w:rFonts w:ascii="Arial" w:hAnsi="Arial" w:cs="Arial"/>
          <w:lang w:val="en-US"/>
        </w:rPr>
        <w:t xml:space="preserve"> equal to e</w:t>
      </w:r>
      <w:r w:rsidR="00422C77">
        <w:rPr>
          <w:rFonts w:ascii="Arial" w:hAnsi="Arial" w:cs="Arial"/>
          <w:vertAlign w:val="superscript"/>
          <w:lang w:val="en-US"/>
        </w:rPr>
        <w:noBreakHyphen/>
        <w:t>1</w:t>
      </w:r>
      <w:r w:rsidRPr="00956816">
        <w:rPr>
          <w:rFonts w:ascii="Arial" w:hAnsi="Arial" w:cs="Arial"/>
          <w:vertAlign w:val="superscript"/>
          <w:lang w:val="en-US"/>
        </w:rPr>
        <w:t xml:space="preserve">/2 </w:t>
      </w:r>
      <w:r w:rsidRPr="00956816">
        <w:rPr>
          <w:rFonts w:ascii="Arial" w:hAnsi="Arial" w:cs="Arial"/>
          <w:lang w:val="en-US"/>
        </w:rPr>
        <w:t xml:space="preserve">(≈ 0.607) for a soil with constant hydraulic diffusivity. For soils with Van Genuchten hydraulic functions, these authors showed </w:t>
      </w:r>
      <w:r w:rsidR="00600967">
        <w:rPr>
          <w:rFonts w:ascii="Arial" w:hAnsi="Arial" w:cs="Arial"/>
          <w:lang w:val="en-US"/>
        </w:rPr>
        <w:t>by</w:t>
      </w:r>
      <w:r w:rsidRPr="00956816">
        <w:rPr>
          <w:rFonts w:ascii="Arial" w:hAnsi="Arial" w:cs="Arial"/>
          <w:lang w:val="en-US"/>
        </w:rPr>
        <w:t xml:space="preserve"> numerical simulations that the value of </w:t>
      </w:r>
      <w:proofErr w:type="gramStart"/>
      <w:r w:rsidRPr="00956816">
        <w:rPr>
          <w:rFonts w:ascii="Arial" w:hAnsi="Arial" w:cs="Arial"/>
          <w:i/>
          <w:lang w:val="en-US"/>
        </w:rPr>
        <w:t>a</w:t>
      </w:r>
      <w:r w:rsidRPr="00956816">
        <w:rPr>
          <w:rFonts w:ascii="Arial" w:hAnsi="Arial" w:cs="Arial"/>
          <w:lang w:val="en-US"/>
        </w:rPr>
        <w:t xml:space="preserve"> is</w:t>
      </w:r>
      <w:proofErr w:type="gramEnd"/>
      <w:r w:rsidRPr="00956816">
        <w:rPr>
          <w:rFonts w:ascii="Arial" w:hAnsi="Arial" w:cs="Arial"/>
          <w:lang w:val="en-US"/>
        </w:rPr>
        <w:t xml:space="preserve"> slightly lower (0.56 ± 0.06, with a median value of 0.53).</w:t>
      </w:r>
    </w:p>
    <w:p w:rsidR="00B53EF3" w:rsidRPr="00743826" w:rsidRDefault="00956816" w:rsidP="007205F7">
      <w:pPr>
        <w:rPr>
          <w:rFonts w:ascii="Arial" w:hAnsi="Arial" w:cs="Arial"/>
          <w:lang w:val="en-US"/>
        </w:rPr>
      </w:pPr>
      <w:r w:rsidRPr="00956816">
        <w:rPr>
          <w:rFonts w:ascii="Arial" w:hAnsi="Arial" w:cs="Arial"/>
          <w:lang w:val="en-US"/>
        </w:rPr>
        <w:t xml:space="preserve">Substituting </w:t>
      </w:r>
      <w:r w:rsidR="00B53EF3" w:rsidRPr="00743826">
        <w:rPr>
          <w:rFonts w:ascii="Arial" w:hAnsi="Arial" w:cs="Arial"/>
          <w:position w:val="-4"/>
          <w:lang w:val="en-US"/>
        </w:rPr>
        <w:object w:dxaOrig="300" w:dyaOrig="300">
          <v:shape id="_x0000_i1050" type="#_x0000_t75" style="width:15pt;height:15.75pt" o:ole="">
            <v:imagedata r:id="rId59" o:title=""/>
          </v:shape>
          <o:OLEObject Type="Embed" ProgID="Equation.3" ShapeID="_x0000_i1050" DrawAspect="Content" ObjectID="_1370242761" r:id="rId60"/>
        </w:object>
      </w:r>
      <w:r w:rsidRPr="00956816">
        <w:rPr>
          <w:rFonts w:ascii="Arial" w:hAnsi="Arial" w:cs="Arial"/>
          <w:lang w:val="en-US"/>
        </w:rPr>
        <w:t>and </w:t>
      </w:r>
      <w:r w:rsidR="00B53EF3" w:rsidRPr="00743826">
        <w:rPr>
          <w:rFonts w:ascii="Arial" w:hAnsi="Arial" w:cs="Arial"/>
          <w:position w:val="-4"/>
          <w:lang w:val="en-US"/>
        </w:rPr>
        <w:object w:dxaOrig="200" w:dyaOrig="260">
          <v:shape id="_x0000_i1051" type="#_x0000_t75" style="width:9pt;height:13.5pt" o:ole="">
            <v:imagedata r:id="rId61" o:title=""/>
          </v:shape>
          <o:OLEObject Type="Embed" ProgID="Equation.3" ShapeID="_x0000_i1051" DrawAspect="Content" ObjectID="_1370242762" r:id="rId62"/>
        </w:object>
      </w:r>
      <w:r w:rsidRPr="00956816">
        <w:rPr>
          <w:rFonts w:ascii="Arial" w:hAnsi="Arial" w:cs="Arial"/>
          <w:position w:val="-4"/>
          <w:lang w:val="en-US"/>
        </w:rPr>
        <w:t xml:space="preserve"> </w:t>
      </w:r>
      <w:r w:rsidRPr="00956816">
        <w:rPr>
          <w:rFonts w:ascii="Arial" w:hAnsi="Arial" w:cs="Arial"/>
          <w:lang w:val="en-US"/>
        </w:rPr>
        <w:t>into eq. </w:t>
      </w:r>
      <w:r w:rsidR="00EB4AC9" w:rsidRPr="00956816">
        <w:rPr>
          <w:rFonts w:ascii="Arial" w:hAnsi="Arial" w:cs="Arial"/>
          <w:lang w:val="en-US"/>
        </w:rPr>
        <w:fldChar w:fldCharType="begin"/>
      </w:r>
      <w:r w:rsidRPr="00956816">
        <w:rPr>
          <w:rFonts w:ascii="Arial" w:hAnsi="Arial" w:cs="Arial"/>
          <w:lang w:val="en-US"/>
        </w:rPr>
        <w:instrText xml:space="preserve"> seq equa e60</w:instrText>
      </w:r>
      <w:r w:rsidR="00EB4AC9" w:rsidRPr="00956816">
        <w:rPr>
          <w:rFonts w:ascii="Arial" w:hAnsi="Arial" w:cs="Arial"/>
          <w:lang w:val="en-US"/>
        </w:rPr>
        <w:fldChar w:fldCharType="separate"/>
      </w:r>
      <w:r w:rsidR="00864ADF">
        <w:rPr>
          <w:rFonts w:ascii="Arial" w:hAnsi="Arial" w:cs="Arial"/>
          <w:noProof/>
          <w:lang w:val="en-US"/>
        </w:rPr>
        <w:t>16</w:t>
      </w:r>
      <w:r w:rsidR="00EB4AC9" w:rsidRPr="00956816">
        <w:rPr>
          <w:rFonts w:ascii="Arial" w:hAnsi="Arial" w:cs="Arial"/>
          <w:lang w:val="en-US"/>
        </w:rPr>
        <w:fldChar w:fldCharType="end"/>
      </w:r>
      <w:r w:rsidRPr="00956816">
        <w:rPr>
          <w:rFonts w:ascii="Arial" w:hAnsi="Arial" w:cs="Arial"/>
          <w:lang w:val="en-US"/>
        </w:rPr>
        <w:t xml:space="preserve"> and incorporating eq. </w:t>
      </w:r>
      <w:bookmarkStart w:id="182" w:name="OLE_LINK7"/>
      <w:bookmarkStart w:id="183" w:name="OLE_LINK8"/>
      <w:r w:rsidR="00EB4AC9" w:rsidRPr="00956816">
        <w:rPr>
          <w:rFonts w:ascii="Arial" w:hAnsi="Arial" w:cs="Arial"/>
          <w:lang w:val="en-US"/>
        </w:rPr>
        <w:fldChar w:fldCharType="begin"/>
      </w:r>
      <w:r w:rsidRPr="00956816">
        <w:rPr>
          <w:rFonts w:ascii="Arial" w:hAnsi="Arial" w:cs="Arial"/>
          <w:lang w:val="en-US"/>
        </w:rPr>
        <w:instrText xml:space="preserve"> seq equa e61</w:instrText>
      </w:r>
      <w:r w:rsidR="00EB4AC9" w:rsidRPr="00956816">
        <w:rPr>
          <w:rFonts w:ascii="Arial" w:hAnsi="Arial" w:cs="Arial"/>
          <w:lang w:val="en-US"/>
        </w:rPr>
        <w:fldChar w:fldCharType="separate"/>
      </w:r>
      <w:r w:rsidR="00864ADF">
        <w:rPr>
          <w:rFonts w:ascii="Arial" w:hAnsi="Arial" w:cs="Arial"/>
          <w:noProof/>
          <w:lang w:val="en-US"/>
        </w:rPr>
        <w:t>17</w:t>
      </w:r>
      <w:r w:rsidR="00EB4AC9" w:rsidRPr="00956816">
        <w:rPr>
          <w:rFonts w:ascii="Arial" w:hAnsi="Arial" w:cs="Arial"/>
          <w:lang w:val="en-US"/>
        </w:rPr>
        <w:fldChar w:fldCharType="end"/>
      </w:r>
      <w:bookmarkEnd w:id="182"/>
      <w:bookmarkEnd w:id="183"/>
      <w:r w:rsidRPr="00956816">
        <w:rPr>
          <w:rFonts w:ascii="Arial" w:hAnsi="Arial" w:cs="Arial"/>
          <w:lang w:val="en-US"/>
        </w:rPr>
        <w:t>, yields</w:t>
      </w:r>
      <w:r w:rsidRPr="00956816">
        <w:rPr>
          <w:rFonts w:ascii="Arial" w:hAnsi="Arial" w:cs="Arial"/>
          <w:position w:val="-4"/>
          <w:lang w:val="en-US"/>
        </w:rPr>
        <w:t>:</w:t>
      </w:r>
      <w:r w:rsidRPr="00956816">
        <w:rPr>
          <w:rFonts w:ascii="Arial" w:hAnsi="Arial" w:cs="Arial"/>
          <w:position w:val="-12"/>
          <w:lang w:val="en-US"/>
        </w:rPr>
        <w:tab/>
      </w:r>
    </w:p>
    <w:p w:rsidR="007205F7" w:rsidRPr="00743826" w:rsidRDefault="00956816" w:rsidP="007205F7">
      <w:pPr>
        <w:tabs>
          <w:tab w:val="center" w:pos="4706"/>
          <w:tab w:val="right" w:pos="9412"/>
        </w:tabs>
        <w:ind w:firstLine="0"/>
        <w:rPr>
          <w:rFonts w:ascii="Arial" w:hAnsi="Arial" w:cs="Arial"/>
          <w:lang w:val="en-US"/>
        </w:rPr>
      </w:pPr>
      <w:r w:rsidRPr="00956816">
        <w:rPr>
          <w:rFonts w:ascii="Arial" w:hAnsi="Arial" w:cs="Arial"/>
          <w:lang w:val="en-US"/>
        </w:rPr>
        <w:tab/>
      </w:r>
      <w:r w:rsidR="007205F7" w:rsidRPr="00743826">
        <w:rPr>
          <w:rFonts w:ascii="Arial" w:hAnsi="Arial" w:cs="Arial"/>
          <w:position w:val="-34"/>
          <w:lang w:val="en-US"/>
        </w:rPr>
        <w:object w:dxaOrig="5319" w:dyaOrig="800">
          <v:shape id="_x0000_i1052" type="#_x0000_t75" style="width:265.5pt;height:41.25pt" o:ole="">
            <v:imagedata r:id="rId63" o:title=""/>
          </v:shape>
          <o:OLEObject Type="Embed" ProgID="Equation.3" ShapeID="_x0000_i1052" DrawAspect="Content" ObjectID="_1370242763" r:id="rId64"/>
        </w:object>
      </w:r>
      <w:r w:rsidRPr="00956816">
        <w:rPr>
          <w:rFonts w:ascii="Arial" w:hAnsi="Arial" w:cs="Arial"/>
          <w:lang w:val="en-US"/>
        </w:rPr>
        <w:t>.</w:t>
      </w:r>
      <w:r w:rsidRPr="00956816">
        <w:rPr>
          <w:rFonts w:ascii="Arial" w:hAnsi="Arial" w:cs="Arial"/>
          <w:lang w:val="en-US"/>
        </w:rPr>
        <w:tab/>
        <w:t>[</w:t>
      </w:r>
      <w:bookmarkStart w:id="184" w:name="e62"/>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18</w:t>
      </w:r>
      <w:r w:rsidR="00EB4AC9" w:rsidRPr="00743826">
        <w:rPr>
          <w:rFonts w:ascii="Arial" w:hAnsi="Arial" w:cs="Arial"/>
          <w:lang w:val="en-US"/>
        </w:rPr>
        <w:fldChar w:fldCharType="end"/>
      </w:r>
      <w:bookmarkEnd w:id="184"/>
      <w:r w:rsidRPr="00956816">
        <w:rPr>
          <w:rFonts w:ascii="Arial" w:hAnsi="Arial" w:cs="Arial"/>
          <w:lang w:val="en-US"/>
        </w:rPr>
        <w:t>]</w:t>
      </w:r>
    </w:p>
    <w:p w:rsidR="00B53EF3" w:rsidRPr="00743826" w:rsidRDefault="00956816" w:rsidP="00B53EF3">
      <w:pPr>
        <w:rPr>
          <w:rFonts w:ascii="Arial" w:hAnsi="Arial" w:cs="Arial"/>
          <w:lang w:val="en-US"/>
        </w:rPr>
      </w:pPr>
      <w:r w:rsidRPr="00956816">
        <w:rPr>
          <w:rFonts w:ascii="Arial" w:hAnsi="Arial" w:cs="Arial"/>
          <w:lang w:val="en-US"/>
        </w:rPr>
        <w:t xml:space="preserve">Rewriting eq. </w:t>
      </w:r>
      <w:r w:rsidR="00EB4AC9" w:rsidRPr="00956816">
        <w:rPr>
          <w:rFonts w:ascii="Arial" w:hAnsi="Arial" w:cs="Arial"/>
          <w:lang w:val="en-US"/>
        </w:rPr>
        <w:fldChar w:fldCharType="begin"/>
      </w:r>
      <w:r w:rsidRPr="00956816">
        <w:rPr>
          <w:rFonts w:ascii="Arial" w:hAnsi="Arial" w:cs="Arial"/>
          <w:lang w:val="en-US"/>
        </w:rPr>
        <w:instrText xml:space="preserve"> seq equa e62</w:instrText>
      </w:r>
      <w:r w:rsidR="00EB4AC9" w:rsidRPr="00956816">
        <w:rPr>
          <w:rFonts w:ascii="Arial" w:hAnsi="Arial" w:cs="Arial"/>
          <w:lang w:val="en-US"/>
        </w:rPr>
        <w:fldChar w:fldCharType="separate"/>
      </w:r>
      <w:r w:rsidR="00864ADF">
        <w:rPr>
          <w:rFonts w:ascii="Arial" w:hAnsi="Arial" w:cs="Arial"/>
          <w:noProof/>
          <w:lang w:val="en-US"/>
        </w:rPr>
        <w:t>18</w:t>
      </w:r>
      <w:r w:rsidR="00EB4AC9" w:rsidRPr="00956816">
        <w:rPr>
          <w:rFonts w:ascii="Arial" w:hAnsi="Arial" w:cs="Arial"/>
          <w:lang w:val="en-US"/>
        </w:rPr>
        <w:fldChar w:fldCharType="end"/>
      </w:r>
      <w:r w:rsidRPr="00956816">
        <w:rPr>
          <w:rFonts w:ascii="Arial" w:hAnsi="Arial" w:cs="Arial"/>
          <w:lang w:val="en-US"/>
        </w:rPr>
        <w:t>:</w:t>
      </w:r>
    </w:p>
    <w:p w:rsidR="00DD51E7" w:rsidRPr="00743826" w:rsidRDefault="00956816" w:rsidP="00DD51E7">
      <w:pPr>
        <w:tabs>
          <w:tab w:val="center" w:pos="4706"/>
          <w:tab w:val="right" w:pos="9412"/>
        </w:tabs>
        <w:ind w:firstLine="0"/>
        <w:rPr>
          <w:rFonts w:ascii="Arial" w:hAnsi="Arial" w:cs="Arial"/>
          <w:lang w:val="en-US"/>
        </w:rPr>
      </w:pPr>
      <w:r w:rsidRPr="00956816">
        <w:rPr>
          <w:rFonts w:ascii="Arial" w:hAnsi="Arial" w:cs="Arial"/>
          <w:lang w:val="en-US"/>
        </w:rPr>
        <w:tab/>
      </w:r>
      <w:r w:rsidR="00DD51E7" w:rsidRPr="00743826">
        <w:rPr>
          <w:rFonts w:ascii="Arial" w:hAnsi="Arial" w:cs="Arial"/>
          <w:position w:val="-32"/>
          <w:lang w:val="en-US"/>
        </w:rPr>
        <w:object w:dxaOrig="6440" w:dyaOrig="760">
          <v:shape id="_x0000_i1053" type="#_x0000_t75" style="width:321pt;height:36.75pt" o:ole="">
            <v:imagedata r:id="rId65" o:title=""/>
          </v:shape>
          <o:OLEObject Type="Embed" ProgID="Equation.3" ShapeID="_x0000_i1053" DrawAspect="Content" ObjectID="_1370242764" r:id="rId66"/>
        </w:object>
      </w:r>
      <w:r w:rsidRPr="00956816">
        <w:rPr>
          <w:rFonts w:ascii="Arial" w:hAnsi="Arial" w:cs="Arial"/>
          <w:lang w:val="en-US"/>
        </w:rPr>
        <w:t>.</w:t>
      </w:r>
      <w:r w:rsidRPr="00956816">
        <w:rPr>
          <w:rFonts w:ascii="Arial" w:hAnsi="Arial" w:cs="Arial"/>
          <w:lang w:val="en-US"/>
        </w:rPr>
        <w:tab/>
        <w:t>[</w:t>
      </w:r>
      <w:bookmarkStart w:id="185" w:name="e64"/>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19</w:t>
      </w:r>
      <w:r w:rsidR="00EB4AC9" w:rsidRPr="00743826">
        <w:rPr>
          <w:rFonts w:ascii="Arial" w:hAnsi="Arial" w:cs="Arial"/>
          <w:lang w:val="en-US"/>
        </w:rPr>
        <w:fldChar w:fldCharType="end"/>
      </w:r>
      <w:bookmarkEnd w:id="185"/>
      <w:r w:rsidRPr="00956816">
        <w:rPr>
          <w:rFonts w:ascii="Arial" w:hAnsi="Arial" w:cs="Arial"/>
          <w:lang w:val="en-US"/>
        </w:rPr>
        <w:t>]</w:t>
      </w:r>
    </w:p>
    <w:p w:rsidR="00B53EF3" w:rsidRPr="00743826" w:rsidRDefault="00C54A49" w:rsidP="00B53EF3">
      <w:pPr>
        <w:rPr>
          <w:rFonts w:ascii="Arial" w:hAnsi="Arial" w:cs="Arial"/>
          <w:lang w:val="en-US"/>
        </w:rPr>
      </w:pPr>
      <w:r>
        <w:rPr>
          <w:rFonts w:ascii="Arial" w:hAnsi="Arial" w:cs="Arial"/>
          <w:lang w:val="en-US"/>
        </w:rPr>
        <w:t>From the above</w:t>
      </w:r>
      <w:r w:rsidR="00956816" w:rsidRPr="00956816">
        <w:rPr>
          <w:rFonts w:ascii="Arial" w:hAnsi="Arial" w:cs="Arial"/>
          <w:lang w:val="en-US"/>
        </w:rPr>
        <w:t xml:space="preserve"> equation </w:t>
      </w:r>
      <w:r>
        <w:rPr>
          <w:rFonts w:ascii="Arial" w:hAnsi="Arial" w:cs="Arial"/>
          <w:lang w:val="en-US"/>
        </w:rPr>
        <w:t xml:space="preserve">it can be seen that </w:t>
      </w:r>
      <w:r w:rsidR="00956816" w:rsidRPr="00956816">
        <w:rPr>
          <w:rFonts w:ascii="Arial" w:hAnsi="Arial" w:cs="Arial"/>
          <w:i/>
          <w:lang w:val="en-US"/>
        </w:rPr>
        <w:t>ρ</w:t>
      </w:r>
      <w:r w:rsidR="00956816" w:rsidRPr="00956816">
        <w:rPr>
          <w:rFonts w:ascii="Arial" w:hAnsi="Arial" w:cs="Arial"/>
          <w:i/>
          <w:vertAlign w:val="subscript"/>
          <w:lang w:val="en-US"/>
        </w:rPr>
        <w:t>z</w:t>
      </w:r>
      <w:r w:rsidR="00956816" w:rsidRPr="00956816">
        <w:rPr>
          <w:rFonts w:ascii="Arial" w:hAnsi="Arial" w:cs="Arial"/>
          <w:lang w:val="en-US"/>
        </w:rPr>
        <w:t xml:space="preserve"> is a weighing factor for matric flux potential </w:t>
      </w:r>
      <w:r w:rsidR="00956816" w:rsidRPr="00F964E6">
        <w:rPr>
          <w:rFonts w:ascii="Arial" w:hAnsi="Arial" w:cs="Arial"/>
          <w:lang w:val="en-US"/>
        </w:rPr>
        <w:t>dependent root water uptake</w:t>
      </w:r>
      <w:r>
        <w:rPr>
          <w:rFonts w:ascii="Arial" w:hAnsi="Arial" w:cs="Arial"/>
          <w:lang w:val="en-US"/>
        </w:rPr>
        <w:t xml:space="preserve">, </w:t>
      </w:r>
      <w:r w:rsidR="00956816" w:rsidRPr="00956816">
        <w:rPr>
          <w:rFonts w:ascii="Arial" w:hAnsi="Arial" w:cs="Arial"/>
          <w:lang w:val="en-US"/>
        </w:rPr>
        <w:t xml:space="preserve">function of </w:t>
      </w:r>
      <w:r w:rsidR="00956816" w:rsidRPr="00956816">
        <w:rPr>
          <w:rFonts w:ascii="Arial" w:hAnsi="Arial" w:cs="Arial"/>
          <w:i/>
          <w:lang w:val="en-US"/>
        </w:rPr>
        <w:t>a</w:t>
      </w:r>
      <w:r w:rsidR="00956816" w:rsidRPr="00956816">
        <w:rPr>
          <w:rFonts w:ascii="Arial" w:hAnsi="Arial" w:cs="Arial"/>
          <w:i/>
          <w:vertAlign w:val="subscript"/>
          <w:lang w:val="en-US"/>
        </w:rPr>
        <w:t>z</w:t>
      </w:r>
      <w:r w:rsidR="00956816" w:rsidRPr="00956816">
        <w:rPr>
          <w:rFonts w:ascii="Arial" w:hAnsi="Arial" w:cs="Arial"/>
          <w:lang w:val="en-US"/>
        </w:rPr>
        <w:t xml:space="preserve">, </w:t>
      </w:r>
      <w:r w:rsidR="00956816" w:rsidRPr="00956816">
        <w:rPr>
          <w:rFonts w:ascii="Arial" w:hAnsi="Arial" w:cs="Arial"/>
          <w:i/>
          <w:lang w:val="en-US"/>
        </w:rPr>
        <w:t>r</w:t>
      </w:r>
      <w:r w:rsidR="00956816" w:rsidRPr="00956816">
        <w:rPr>
          <w:rFonts w:ascii="Arial" w:hAnsi="Arial" w:cs="Arial"/>
          <w:i/>
          <w:vertAlign w:val="subscript"/>
          <w:lang w:val="en-US"/>
        </w:rPr>
        <w:t>0,z</w:t>
      </w:r>
      <w:r w:rsidR="00956816" w:rsidRPr="00956816">
        <w:rPr>
          <w:rFonts w:ascii="Arial" w:hAnsi="Arial" w:cs="Arial"/>
          <w:lang w:val="en-US"/>
        </w:rPr>
        <w:t xml:space="preserve"> and </w:t>
      </w:r>
      <w:r w:rsidR="00956816" w:rsidRPr="00956816">
        <w:rPr>
          <w:rFonts w:ascii="Arial" w:hAnsi="Arial" w:cs="Arial"/>
          <w:i/>
          <w:lang w:val="en-US"/>
        </w:rPr>
        <w:t>r</w:t>
      </w:r>
      <w:r w:rsidR="00956816" w:rsidRPr="00956816">
        <w:rPr>
          <w:rFonts w:ascii="Arial" w:hAnsi="Arial" w:cs="Arial"/>
          <w:i/>
          <w:vertAlign w:val="subscript"/>
          <w:lang w:val="en-US"/>
        </w:rPr>
        <w:t>m,z</w:t>
      </w:r>
      <w:r w:rsidR="00956816" w:rsidRPr="00956816">
        <w:rPr>
          <w:rFonts w:ascii="Arial" w:hAnsi="Arial" w:cs="Arial"/>
          <w:lang w:val="en-US"/>
        </w:rPr>
        <w:t xml:space="preserve">. Values of </w:t>
      </w:r>
      <w:r w:rsidR="00956816" w:rsidRPr="00956816">
        <w:rPr>
          <w:rFonts w:ascii="Arial" w:hAnsi="Arial" w:cs="Arial"/>
          <w:i/>
          <w:lang w:val="en-US"/>
        </w:rPr>
        <w:t>r</w:t>
      </w:r>
      <w:r w:rsidR="00956816" w:rsidRPr="00956816">
        <w:rPr>
          <w:rFonts w:ascii="Arial" w:hAnsi="Arial" w:cs="Arial"/>
          <w:i/>
          <w:vertAlign w:val="subscript"/>
          <w:lang w:val="en-US"/>
        </w:rPr>
        <w:t>m,z</w:t>
      </w:r>
      <w:r w:rsidR="00956816" w:rsidRPr="00956816">
        <w:rPr>
          <w:rFonts w:ascii="Arial" w:hAnsi="Arial" w:cs="Arial"/>
          <w:lang w:val="en-US"/>
        </w:rPr>
        <w:t xml:space="preserve"> are related with root length density of a layer </w:t>
      </w:r>
      <w:r w:rsidR="00956816" w:rsidRPr="00956816">
        <w:rPr>
          <w:rFonts w:ascii="Arial" w:hAnsi="Arial" w:cs="Arial"/>
          <w:i/>
          <w:lang w:val="en-US"/>
        </w:rPr>
        <w:t>R</w:t>
      </w:r>
      <w:r w:rsidR="00956816" w:rsidRPr="00956816">
        <w:rPr>
          <w:rFonts w:ascii="Arial" w:hAnsi="Arial" w:cs="Arial"/>
          <w:i/>
          <w:vertAlign w:val="subscript"/>
          <w:lang w:val="en-US"/>
        </w:rPr>
        <w:t>z</w:t>
      </w:r>
      <w:r w:rsidR="00956816" w:rsidRPr="00956816">
        <w:rPr>
          <w:rFonts w:ascii="Arial" w:hAnsi="Arial" w:cs="Arial"/>
          <w:lang w:val="en-US"/>
        </w:rPr>
        <w:t xml:space="preserve"> through eq. </w:t>
      </w:r>
      <w:r w:rsidR="00EB4AC9" w:rsidRPr="00956816">
        <w:rPr>
          <w:rFonts w:ascii="Arial" w:hAnsi="Arial" w:cs="Arial"/>
          <w:lang w:val="en-US"/>
        </w:rPr>
        <w:fldChar w:fldCharType="begin"/>
      </w:r>
      <w:r w:rsidR="00956816" w:rsidRPr="00956816">
        <w:rPr>
          <w:rFonts w:ascii="Arial" w:hAnsi="Arial" w:cs="Arial"/>
          <w:lang w:val="en-US"/>
        </w:rPr>
        <w:instrText xml:space="preserve"> seq equa e63</w:instrText>
      </w:r>
      <w:r w:rsidR="00EB4AC9" w:rsidRPr="00956816">
        <w:rPr>
          <w:rFonts w:ascii="Arial" w:hAnsi="Arial" w:cs="Arial"/>
          <w:lang w:val="en-US"/>
        </w:rPr>
        <w:fldChar w:fldCharType="separate"/>
      </w:r>
      <w:r w:rsidR="00864ADF">
        <w:rPr>
          <w:rFonts w:ascii="Arial" w:hAnsi="Arial" w:cs="Arial"/>
          <w:noProof/>
          <w:lang w:val="en-US"/>
        </w:rPr>
        <w:t>11</w:t>
      </w:r>
      <w:r w:rsidR="00EB4AC9" w:rsidRPr="00956816">
        <w:rPr>
          <w:rFonts w:ascii="Arial" w:hAnsi="Arial" w:cs="Arial"/>
          <w:lang w:val="en-US"/>
        </w:rPr>
        <w:fldChar w:fldCharType="end"/>
      </w:r>
      <w:r w:rsidR="00956816" w:rsidRPr="00956816">
        <w:rPr>
          <w:rFonts w:ascii="Arial" w:hAnsi="Arial" w:cs="Arial"/>
          <w:lang w:val="en-US"/>
        </w:rPr>
        <w:t>. As can be seen in Figure 2 of Jong Van Lier et al. (2008), the sensi</w:t>
      </w:r>
      <w:r>
        <w:rPr>
          <w:rFonts w:ascii="Arial" w:hAnsi="Arial" w:cs="Arial"/>
          <w:lang w:val="en-US"/>
        </w:rPr>
        <w:t>tivity</w:t>
      </w:r>
      <w:r w:rsidR="00956816" w:rsidRPr="00956816">
        <w:rPr>
          <w:rFonts w:ascii="Arial" w:hAnsi="Arial" w:cs="Arial"/>
          <w:lang w:val="en-US"/>
        </w:rPr>
        <w:t xml:space="preserve"> of </w:t>
      </w:r>
      <w:r w:rsidR="00956816" w:rsidRPr="00956816">
        <w:rPr>
          <w:rFonts w:ascii="Arial" w:hAnsi="Arial" w:cs="Arial"/>
          <w:i/>
          <w:lang w:val="en-US"/>
        </w:rPr>
        <w:t>ρ</w:t>
      </w:r>
      <w:r w:rsidR="00956816" w:rsidRPr="00956816">
        <w:rPr>
          <w:rFonts w:ascii="Arial" w:hAnsi="Arial" w:cs="Arial"/>
          <w:lang w:val="en-US"/>
        </w:rPr>
        <w:t xml:space="preserve"> to</w:t>
      </w:r>
      <w:r>
        <w:rPr>
          <w:rFonts w:ascii="Arial" w:hAnsi="Arial" w:cs="Arial"/>
          <w:lang w:val="en-US"/>
        </w:rPr>
        <w:t xml:space="preserve"> variation of</w:t>
      </w:r>
      <w:r w:rsidR="00956816" w:rsidRPr="00956816">
        <w:rPr>
          <w:rFonts w:ascii="Arial" w:hAnsi="Arial" w:cs="Arial"/>
          <w:lang w:val="en-US"/>
        </w:rPr>
        <w:t xml:space="preserve"> </w:t>
      </w:r>
      <w:proofErr w:type="gramStart"/>
      <w:r w:rsidR="00956816" w:rsidRPr="00956816">
        <w:rPr>
          <w:rFonts w:ascii="Arial" w:hAnsi="Arial" w:cs="Arial"/>
          <w:i/>
          <w:lang w:val="en-US"/>
        </w:rPr>
        <w:t>a</w:t>
      </w:r>
      <w:r w:rsidR="00956816" w:rsidRPr="00956816">
        <w:rPr>
          <w:rFonts w:ascii="Arial" w:hAnsi="Arial" w:cs="Arial"/>
          <w:lang w:val="en-US"/>
        </w:rPr>
        <w:t xml:space="preserve"> is</w:t>
      </w:r>
      <w:proofErr w:type="gramEnd"/>
      <w:r w:rsidR="00956816" w:rsidRPr="00956816">
        <w:rPr>
          <w:rFonts w:ascii="Arial" w:hAnsi="Arial" w:cs="Arial"/>
          <w:lang w:val="en-US"/>
        </w:rPr>
        <w:t xml:space="preserve"> small, especially </w:t>
      </w:r>
      <w:r>
        <w:rPr>
          <w:rFonts w:ascii="Arial" w:hAnsi="Arial" w:cs="Arial"/>
          <w:lang w:val="en-US"/>
        </w:rPr>
        <w:t>at</w:t>
      </w:r>
      <w:r w:rsidR="00956816" w:rsidRPr="00956816">
        <w:rPr>
          <w:rFonts w:ascii="Arial" w:hAnsi="Arial" w:cs="Arial"/>
          <w:lang w:val="en-US"/>
        </w:rPr>
        <w:t xml:space="preserve"> low root length densities. Given this insensi</w:t>
      </w:r>
      <w:r>
        <w:rPr>
          <w:rFonts w:ascii="Arial" w:hAnsi="Arial" w:cs="Arial"/>
          <w:lang w:val="en-US"/>
        </w:rPr>
        <w:t>tivity</w:t>
      </w:r>
      <w:r w:rsidR="00956816" w:rsidRPr="00956816">
        <w:rPr>
          <w:rFonts w:ascii="Arial" w:hAnsi="Arial" w:cs="Arial"/>
          <w:lang w:val="en-US"/>
        </w:rPr>
        <w:t xml:space="preserve"> and the small range of variation of </w:t>
      </w:r>
      <w:proofErr w:type="gramStart"/>
      <w:r w:rsidR="00956816" w:rsidRPr="00956816">
        <w:rPr>
          <w:rFonts w:ascii="Arial" w:hAnsi="Arial" w:cs="Arial"/>
          <w:i/>
          <w:lang w:val="en-US"/>
        </w:rPr>
        <w:t>a</w:t>
      </w:r>
      <w:proofErr w:type="gramEnd"/>
      <w:r w:rsidR="00956816" w:rsidRPr="00956816">
        <w:rPr>
          <w:rFonts w:ascii="Arial" w:hAnsi="Arial" w:cs="Arial"/>
          <w:lang w:val="en-US"/>
        </w:rPr>
        <w:t xml:space="preserve"> encountered in numerical studies,</w:t>
      </w:r>
      <w:r>
        <w:rPr>
          <w:rFonts w:ascii="Arial" w:hAnsi="Arial" w:cs="Arial"/>
          <w:lang w:val="en-US"/>
        </w:rPr>
        <w:t xml:space="preserve"> in agreement to the suggestion of</w:t>
      </w:r>
      <w:r w:rsidRPr="00743826">
        <w:rPr>
          <w:rFonts w:ascii="Arial" w:hAnsi="Arial" w:cs="Arial"/>
          <w:lang w:val="en-US"/>
        </w:rPr>
        <w:t xml:space="preserve"> Jong Van Lier et al. (2008) </w:t>
      </w:r>
      <w:r w:rsidR="00956816" w:rsidRPr="00956816">
        <w:rPr>
          <w:rFonts w:ascii="Arial" w:hAnsi="Arial" w:cs="Arial"/>
          <w:i/>
          <w:lang w:val="en-US"/>
        </w:rPr>
        <w:t>a</w:t>
      </w:r>
      <w:r w:rsidR="00956816" w:rsidRPr="00956816">
        <w:rPr>
          <w:rFonts w:ascii="Arial" w:hAnsi="Arial" w:cs="Arial"/>
          <w:lang w:val="en-US"/>
        </w:rPr>
        <w:t xml:space="preserve"> </w:t>
      </w:r>
      <w:r>
        <w:rPr>
          <w:rFonts w:ascii="Arial" w:hAnsi="Arial" w:cs="Arial"/>
          <w:lang w:val="en-US"/>
        </w:rPr>
        <w:t xml:space="preserve">may be </w:t>
      </w:r>
      <w:r w:rsidR="00956816" w:rsidRPr="00956816">
        <w:rPr>
          <w:rFonts w:ascii="Arial" w:hAnsi="Arial" w:cs="Arial"/>
          <w:lang w:val="en-US"/>
        </w:rPr>
        <w:t>considered independent of depth and equal to 0.53.</w:t>
      </w:r>
    </w:p>
    <w:p w:rsidR="000939B5" w:rsidRPr="00743826" w:rsidRDefault="00956816" w:rsidP="000939B5">
      <w:pPr>
        <w:rPr>
          <w:rFonts w:ascii="Arial" w:hAnsi="Arial" w:cs="Arial"/>
          <w:lang w:val="en-US"/>
        </w:rPr>
      </w:pPr>
      <w:r w:rsidRPr="00956816">
        <w:rPr>
          <w:rFonts w:ascii="Arial" w:hAnsi="Arial" w:cs="Arial"/>
          <w:lang w:val="en-US"/>
        </w:rPr>
        <w:t>The sensi</w:t>
      </w:r>
      <w:r w:rsidR="00C54A49">
        <w:rPr>
          <w:rFonts w:ascii="Arial" w:hAnsi="Arial" w:cs="Arial"/>
          <w:lang w:val="en-US"/>
        </w:rPr>
        <w:t>tivity</w:t>
      </w:r>
      <w:r w:rsidRPr="00956816">
        <w:rPr>
          <w:rFonts w:ascii="Arial" w:hAnsi="Arial" w:cs="Arial"/>
          <w:lang w:val="en-US"/>
        </w:rPr>
        <w:t xml:space="preserve"> of </w:t>
      </w:r>
      <w:r w:rsidRPr="00956816">
        <w:rPr>
          <w:rFonts w:ascii="Arial" w:hAnsi="Arial" w:cs="Arial"/>
          <w:i/>
          <w:lang w:val="en-US"/>
        </w:rPr>
        <w:t>ρ</w:t>
      </w:r>
      <w:r w:rsidRPr="00956816">
        <w:rPr>
          <w:rFonts w:ascii="Arial" w:hAnsi="Arial" w:cs="Arial"/>
          <w:i/>
          <w:vertAlign w:val="subscript"/>
          <w:lang w:val="en-US"/>
        </w:rPr>
        <w:t>z</w:t>
      </w:r>
      <w:r w:rsidRPr="00956816">
        <w:rPr>
          <w:rFonts w:ascii="Arial" w:hAnsi="Arial" w:cs="Arial"/>
          <w:lang w:val="en-US"/>
        </w:rPr>
        <w:t xml:space="preserve"> to root radius variations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 xml:space="preserve"> and root length density </w:t>
      </w:r>
      <w:r w:rsidRPr="00956816">
        <w:rPr>
          <w:rFonts w:ascii="Arial" w:hAnsi="Arial" w:cs="Arial"/>
          <w:i/>
          <w:lang w:val="en-US"/>
        </w:rPr>
        <w:t>R</w:t>
      </w:r>
      <w:r w:rsidRPr="00956816">
        <w:rPr>
          <w:rFonts w:ascii="Arial" w:hAnsi="Arial" w:cs="Arial"/>
          <w:lang w:val="en-US"/>
        </w:rPr>
        <w:t xml:space="preserve"> is show</w:t>
      </w:r>
      <w:r w:rsidR="00C54A49">
        <w:rPr>
          <w:rFonts w:ascii="Arial" w:hAnsi="Arial" w:cs="Arial"/>
          <w:lang w:val="en-US"/>
        </w:rPr>
        <w:t>n</w:t>
      </w:r>
      <w:r w:rsidRPr="00956816">
        <w:rPr>
          <w:rFonts w:ascii="Arial" w:hAnsi="Arial" w:cs="Arial"/>
          <w:lang w:val="en-US"/>
        </w:rPr>
        <w:t xml:space="preserve"> in Figure 3 of Jong Van Lier et al. (2008). Values of </w:t>
      </w:r>
      <w:r w:rsidRPr="00956816">
        <w:rPr>
          <w:rFonts w:ascii="Arial" w:hAnsi="Arial" w:cs="Arial"/>
          <w:i/>
          <w:lang w:val="en-US"/>
        </w:rPr>
        <w:t>ρ</w:t>
      </w:r>
      <w:r w:rsidRPr="00956816">
        <w:rPr>
          <w:rFonts w:ascii="Arial" w:hAnsi="Arial" w:cs="Arial"/>
          <w:lang w:val="en-US"/>
        </w:rPr>
        <w:t xml:space="preserve"> increase with increasing </w:t>
      </w:r>
      <w:r w:rsidRPr="00956816">
        <w:rPr>
          <w:rFonts w:ascii="Arial" w:hAnsi="Arial" w:cs="Arial"/>
          <w:i/>
          <w:lang w:val="en-US"/>
        </w:rPr>
        <w:t>R</w:t>
      </w:r>
      <w:r w:rsidRPr="00956816">
        <w:rPr>
          <w:rFonts w:ascii="Arial" w:hAnsi="Arial" w:cs="Arial"/>
          <w:lang w:val="en-US"/>
        </w:rPr>
        <w:t xml:space="preserve"> (reduction of </w:t>
      </w:r>
      <w:r w:rsidRPr="00956816">
        <w:rPr>
          <w:rFonts w:ascii="Arial" w:hAnsi="Arial" w:cs="Arial"/>
          <w:i/>
          <w:lang w:val="en-US"/>
        </w:rPr>
        <w:t>r</w:t>
      </w:r>
      <w:r w:rsidRPr="00956816">
        <w:rPr>
          <w:rFonts w:ascii="Arial" w:hAnsi="Arial" w:cs="Arial"/>
          <w:i/>
          <w:vertAlign w:val="subscript"/>
          <w:lang w:val="en-US"/>
        </w:rPr>
        <w:t>m</w:t>
      </w:r>
      <w:r w:rsidRPr="00956816">
        <w:rPr>
          <w:rFonts w:ascii="Arial" w:hAnsi="Arial" w:cs="Arial"/>
          <w:lang w:val="en-US"/>
        </w:rPr>
        <w:t xml:space="preserve">) and also with increasing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 However, the sensi</w:t>
      </w:r>
      <w:r w:rsidR="00C54A49">
        <w:rPr>
          <w:rFonts w:ascii="Arial" w:hAnsi="Arial" w:cs="Arial"/>
          <w:lang w:val="en-US"/>
        </w:rPr>
        <w:t>tivity</w:t>
      </w:r>
      <w:r w:rsidRPr="00956816">
        <w:rPr>
          <w:rFonts w:ascii="Arial" w:hAnsi="Arial" w:cs="Arial"/>
          <w:lang w:val="en-US"/>
        </w:rPr>
        <w:t xml:space="preserve"> to root length density is much higher than to root radius. The root </w:t>
      </w:r>
      <w:r w:rsidR="00C54A49" w:rsidRPr="00743826">
        <w:rPr>
          <w:rFonts w:ascii="Arial" w:hAnsi="Arial" w:cs="Arial"/>
          <w:lang w:val="en-US"/>
        </w:rPr>
        <w:t>length</w:t>
      </w:r>
      <w:r w:rsidRPr="00956816">
        <w:rPr>
          <w:rFonts w:ascii="Arial" w:hAnsi="Arial" w:cs="Arial"/>
          <w:lang w:val="en-US"/>
        </w:rPr>
        <w:t xml:space="preserve"> densities vary strongly between soil types and crops. In the su</w:t>
      </w:r>
      <w:r w:rsidR="00C54A49">
        <w:rPr>
          <w:rFonts w:ascii="Arial" w:hAnsi="Arial" w:cs="Arial"/>
          <w:lang w:val="en-US"/>
        </w:rPr>
        <w:t>rface</w:t>
      </w:r>
      <w:r w:rsidRPr="00956816">
        <w:rPr>
          <w:rFonts w:ascii="Arial" w:hAnsi="Arial" w:cs="Arial"/>
          <w:lang w:val="en-US"/>
        </w:rPr>
        <w:t xml:space="preserve"> layers, the range of reported values varies between 0.2 cm cm</w:t>
      </w:r>
      <w:r w:rsidR="00422C77">
        <w:rPr>
          <w:rFonts w:ascii="Arial" w:hAnsi="Arial" w:cs="Arial"/>
          <w:vertAlign w:val="superscript"/>
          <w:lang w:val="en-US"/>
        </w:rPr>
        <w:noBreakHyphen/>
        <w:t>3</w:t>
      </w:r>
      <w:r w:rsidRPr="00956816">
        <w:rPr>
          <w:rFonts w:ascii="Arial" w:hAnsi="Arial" w:cs="Arial"/>
          <w:lang w:val="en-US"/>
        </w:rPr>
        <w:t xml:space="preserve"> in oat (</w:t>
      </w:r>
      <w:r w:rsidRPr="00956816">
        <w:rPr>
          <w:rFonts w:ascii="Arial" w:hAnsi="Arial" w:cs="Arial"/>
          <w:i/>
          <w:lang w:val="en-US"/>
        </w:rPr>
        <w:t>Avena</w:t>
      </w:r>
      <w:r w:rsidRPr="00956816">
        <w:rPr>
          <w:rFonts w:ascii="Arial" w:hAnsi="Arial" w:cs="Arial"/>
          <w:lang w:val="en-US"/>
        </w:rPr>
        <w:t xml:space="preserve"> L.) and soybean (</w:t>
      </w:r>
      <w:r w:rsidRPr="00956816">
        <w:rPr>
          <w:rFonts w:ascii="Arial" w:hAnsi="Arial" w:cs="Arial"/>
          <w:i/>
          <w:lang w:val="en-US"/>
        </w:rPr>
        <w:t>Glycine max</w:t>
      </w:r>
      <w:r w:rsidRPr="00956816">
        <w:rPr>
          <w:rFonts w:ascii="Arial" w:hAnsi="Arial" w:cs="Arial"/>
          <w:lang w:val="en-US"/>
        </w:rPr>
        <w:t xml:space="preserve"> L. Merrill), for example, to 40 cm cm</w:t>
      </w:r>
      <w:r w:rsidR="00422C77">
        <w:rPr>
          <w:rFonts w:ascii="Arial" w:hAnsi="Arial" w:cs="Arial"/>
          <w:vertAlign w:val="superscript"/>
          <w:lang w:val="en-US"/>
        </w:rPr>
        <w:noBreakHyphen/>
        <w:t>3</w:t>
      </w:r>
      <w:r w:rsidRPr="00956816">
        <w:rPr>
          <w:rFonts w:ascii="Arial" w:hAnsi="Arial" w:cs="Arial"/>
          <w:lang w:val="en-US"/>
        </w:rPr>
        <w:t xml:space="preserve"> in some grass species (WILLIGEN; VAN NOORDWIJK, 1987). Both root </w:t>
      </w:r>
      <w:r w:rsidR="00C54A49" w:rsidRPr="00743826">
        <w:rPr>
          <w:rFonts w:ascii="Arial" w:hAnsi="Arial" w:cs="Arial"/>
          <w:lang w:val="en-US"/>
        </w:rPr>
        <w:t>length</w:t>
      </w:r>
      <w:r w:rsidRPr="00956816">
        <w:rPr>
          <w:rFonts w:ascii="Arial" w:hAnsi="Arial" w:cs="Arial"/>
          <w:lang w:val="en-US"/>
        </w:rPr>
        <w:t xml:space="preserve"> density and root radius var</w:t>
      </w:r>
      <w:r w:rsidR="00C54A49">
        <w:rPr>
          <w:rFonts w:ascii="Arial" w:hAnsi="Arial" w:cs="Arial"/>
          <w:lang w:val="en-US"/>
        </w:rPr>
        <w:t>y</w:t>
      </w:r>
      <w:r w:rsidRPr="00956816">
        <w:rPr>
          <w:rFonts w:ascii="Arial" w:hAnsi="Arial" w:cs="Arial"/>
          <w:lang w:val="en-US"/>
        </w:rPr>
        <w:t xml:space="preserve"> between soil layers b</w:t>
      </w:r>
      <w:r w:rsidR="00C54A49">
        <w:rPr>
          <w:rFonts w:ascii="Arial" w:hAnsi="Arial" w:cs="Arial"/>
          <w:lang w:val="en-US"/>
        </w:rPr>
        <w:t>ut</w:t>
      </w:r>
      <w:r w:rsidRPr="00956816">
        <w:rPr>
          <w:rFonts w:ascii="Arial" w:hAnsi="Arial" w:cs="Arial"/>
          <w:lang w:val="en-US"/>
        </w:rPr>
        <w:t xml:space="preserve"> </w:t>
      </w:r>
      <w:r w:rsidR="00C54A49">
        <w:rPr>
          <w:rFonts w:ascii="Arial" w:hAnsi="Arial" w:cs="Arial"/>
          <w:lang w:val="en-US"/>
        </w:rPr>
        <w:t>on the contrary of</w:t>
      </w:r>
      <w:r w:rsidRPr="00956816">
        <w:rPr>
          <w:rFonts w:ascii="Arial" w:hAnsi="Arial" w:cs="Arial"/>
          <w:lang w:val="en-US"/>
        </w:rPr>
        <w:t xml:space="preserve"> root </w:t>
      </w:r>
      <w:r w:rsidR="00C54A49">
        <w:rPr>
          <w:rFonts w:ascii="Arial" w:hAnsi="Arial" w:cs="Arial"/>
          <w:lang w:val="en-US"/>
        </w:rPr>
        <w:t xml:space="preserve">length </w:t>
      </w:r>
      <w:r w:rsidRPr="00956816">
        <w:rPr>
          <w:rFonts w:ascii="Arial" w:hAnsi="Arial" w:cs="Arial"/>
          <w:lang w:val="en-US"/>
        </w:rPr>
        <w:t>density</w:t>
      </w:r>
      <w:r w:rsidR="00C54A49">
        <w:rPr>
          <w:rFonts w:ascii="Arial" w:hAnsi="Arial" w:cs="Arial"/>
          <w:lang w:val="en-US"/>
        </w:rPr>
        <w:t xml:space="preserve">, </w:t>
      </w:r>
      <w:r w:rsidRPr="00956816">
        <w:rPr>
          <w:rFonts w:ascii="Arial" w:hAnsi="Arial" w:cs="Arial"/>
          <w:lang w:val="en-US"/>
        </w:rPr>
        <w:t xml:space="preserve">root radii </w:t>
      </w:r>
      <w:r w:rsidR="00C54A49">
        <w:rPr>
          <w:rFonts w:ascii="Arial" w:hAnsi="Arial" w:cs="Arial"/>
          <w:lang w:val="en-US"/>
        </w:rPr>
        <w:t xml:space="preserve">are </w:t>
      </w:r>
      <w:r w:rsidRPr="00956816">
        <w:rPr>
          <w:rFonts w:ascii="Arial" w:hAnsi="Arial" w:cs="Arial"/>
          <w:lang w:val="en-US"/>
        </w:rPr>
        <w:t>rarely measured (MATERECHERA et al., 1992). Due to the relative in</w:t>
      </w:r>
      <w:r w:rsidR="00C54A49">
        <w:rPr>
          <w:rFonts w:ascii="Arial" w:hAnsi="Arial" w:cs="Arial"/>
          <w:lang w:val="en-US"/>
        </w:rPr>
        <w:t>sensitivity</w:t>
      </w:r>
      <w:r w:rsidRPr="00956816">
        <w:rPr>
          <w:rFonts w:ascii="Arial" w:hAnsi="Arial" w:cs="Arial"/>
          <w:lang w:val="en-US"/>
        </w:rPr>
        <w:t xml:space="preserve"> of </w:t>
      </w:r>
      <w:r w:rsidRPr="00956816">
        <w:rPr>
          <w:rFonts w:ascii="Arial" w:hAnsi="Arial" w:cs="Arial"/>
          <w:i/>
          <w:lang w:val="en-US"/>
        </w:rPr>
        <w:t>r</w:t>
      </w:r>
      <w:r w:rsidRPr="00956816">
        <w:rPr>
          <w:rFonts w:ascii="Arial" w:hAnsi="Arial" w:cs="Arial"/>
          <w:i/>
          <w:vertAlign w:val="subscript"/>
          <w:lang w:val="en-US"/>
        </w:rPr>
        <w:t>0</w:t>
      </w:r>
      <w:r w:rsidRPr="00956816">
        <w:rPr>
          <w:rFonts w:ascii="Arial" w:hAnsi="Arial" w:cs="Arial"/>
          <w:lang w:val="en-US"/>
        </w:rPr>
        <w:t xml:space="preserve">, it can be assumed that </w:t>
      </w:r>
      <w:r w:rsidR="00C54A49" w:rsidRPr="00743826">
        <w:rPr>
          <w:rFonts w:ascii="Arial" w:hAnsi="Arial" w:cs="Arial"/>
          <w:lang w:val="en-US"/>
        </w:rPr>
        <w:t xml:space="preserve">for </w:t>
      </w:r>
      <w:r w:rsidR="00C54A49">
        <w:rPr>
          <w:rFonts w:ascii="Arial" w:hAnsi="Arial" w:cs="Arial"/>
          <w:lang w:val="en-US"/>
        </w:rPr>
        <w:t xml:space="preserve">the </w:t>
      </w:r>
      <w:r w:rsidR="00C54A49" w:rsidRPr="00743826">
        <w:rPr>
          <w:rFonts w:ascii="Arial" w:hAnsi="Arial" w:cs="Arial"/>
          <w:lang w:val="en-US"/>
        </w:rPr>
        <w:t>practical application of eq.</w:t>
      </w:r>
      <w:r w:rsidR="00C54A49">
        <w:rPr>
          <w:rFonts w:ascii="Arial" w:hAnsi="Arial" w:cs="Arial"/>
          <w:lang w:val="en-US"/>
        </w:rPr>
        <w:t> </w:t>
      </w:r>
      <w:r w:rsidR="00EB4AC9" w:rsidRPr="00743826">
        <w:rPr>
          <w:rFonts w:ascii="Arial" w:hAnsi="Arial" w:cs="Arial"/>
          <w:lang w:val="en-US"/>
        </w:rPr>
        <w:fldChar w:fldCharType="begin"/>
      </w:r>
      <w:r w:rsidR="00C54A49" w:rsidRPr="00743826">
        <w:rPr>
          <w:rFonts w:ascii="Arial" w:hAnsi="Arial" w:cs="Arial"/>
          <w:lang w:val="en-US"/>
        </w:rPr>
        <w:instrText xml:space="preserve"> seq equa e64</w:instrText>
      </w:r>
      <w:r w:rsidR="00EB4AC9" w:rsidRPr="00743826">
        <w:rPr>
          <w:rFonts w:ascii="Arial" w:hAnsi="Arial" w:cs="Arial"/>
          <w:lang w:val="en-US"/>
        </w:rPr>
        <w:fldChar w:fldCharType="separate"/>
      </w:r>
      <w:r w:rsidR="00864ADF">
        <w:rPr>
          <w:rFonts w:ascii="Arial" w:hAnsi="Arial" w:cs="Arial"/>
          <w:noProof/>
          <w:lang w:val="en-US"/>
        </w:rPr>
        <w:t>19</w:t>
      </w:r>
      <w:r w:rsidR="00EB4AC9" w:rsidRPr="00743826">
        <w:rPr>
          <w:rFonts w:ascii="Arial" w:hAnsi="Arial" w:cs="Arial"/>
          <w:lang w:val="en-US"/>
        </w:rPr>
        <w:fldChar w:fldCharType="end"/>
      </w:r>
      <w:r w:rsidR="00C54A49">
        <w:rPr>
          <w:rFonts w:ascii="Arial" w:hAnsi="Arial" w:cs="Arial"/>
          <w:lang w:val="en-US"/>
        </w:rPr>
        <w:t xml:space="preserve"> </w:t>
      </w:r>
      <w:r w:rsidRPr="00956816">
        <w:rPr>
          <w:rFonts w:ascii="Arial" w:hAnsi="Arial" w:cs="Arial"/>
          <w:lang w:val="en-US"/>
        </w:rPr>
        <w:t xml:space="preserve">estimations of root </w:t>
      </w:r>
      <w:r w:rsidR="00C54A49">
        <w:rPr>
          <w:rFonts w:ascii="Arial" w:hAnsi="Arial" w:cs="Arial"/>
          <w:lang w:val="en-US"/>
        </w:rPr>
        <w:t xml:space="preserve">length </w:t>
      </w:r>
      <w:r w:rsidRPr="00956816">
        <w:rPr>
          <w:rFonts w:ascii="Arial" w:hAnsi="Arial" w:cs="Arial"/>
          <w:lang w:val="en-US"/>
        </w:rPr>
        <w:t>density distribution are more important than estimations of root radius.</w:t>
      </w:r>
    </w:p>
    <w:p w:rsidR="00B53EF3" w:rsidRPr="00743826" w:rsidRDefault="00C54A49" w:rsidP="000939B5">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 xml:space="preserve">To </w:t>
      </w:r>
      <w:r w:rsidR="00956816" w:rsidRPr="00956816">
        <w:rPr>
          <w:rFonts w:ascii="Arial" w:eastAsia="Times New Roman" w:hAnsi="Arial" w:cs="Arial"/>
          <w:color w:val="000000"/>
          <w:szCs w:val="24"/>
          <w:lang w:val="en-US" w:eastAsia="pt-BR"/>
        </w:rPr>
        <w:t>deriv</w:t>
      </w:r>
      <w:r>
        <w:rPr>
          <w:rFonts w:ascii="Arial" w:eastAsia="Times New Roman" w:hAnsi="Arial" w:cs="Arial"/>
          <w:color w:val="000000"/>
          <w:szCs w:val="24"/>
          <w:lang w:val="en-US" w:eastAsia="pt-BR"/>
        </w:rPr>
        <w:t>e</w:t>
      </w:r>
      <w:r w:rsidR="00956816" w:rsidRPr="00956816">
        <w:rPr>
          <w:rFonts w:ascii="Arial" w:eastAsia="Times New Roman" w:hAnsi="Arial" w:cs="Arial"/>
          <w:color w:val="000000"/>
          <w:szCs w:val="24"/>
          <w:lang w:val="en-US" w:eastAsia="pt-BR"/>
        </w:rPr>
        <w:t xml:space="preserve"> eq. </w:t>
      </w:r>
      <w:r w:rsidR="00EB4AC9" w:rsidRPr="00956816">
        <w:rPr>
          <w:rFonts w:ascii="Arial" w:hAnsi="Arial" w:cs="Arial"/>
          <w:lang w:val="en-US"/>
        </w:rPr>
        <w:fldChar w:fldCharType="begin"/>
      </w:r>
      <w:r w:rsidR="00956816" w:rsidRPr="00956816">
        <w:rPr>
          <w:rFonts w:ascii="Arial" w:hAnsi="Arial" w:cs="Arial"/>
          <w:lang w:val="en-US"/>
        </w:rPr>
        <w:instrText xml:space="preserve"> seq equa e64</w:instrText>
      </w:r>
      <w:r w:rsidR="00EB4AC9" w:rsidRPr="00956816">
        <w:rPr>
          <w:rFonts w:ascii="Arial" w:hAnsi="Arial" w:cs="Arial"/>
          <w:lang w:val="en-US"/>
        </w:rPr>
        <w:fldChar w:fldCharType="separate"/>
      </w:r>
      <w:r w:rsidR="00864ADF">
        <w:rPr>
          <w:rFonts w:ascii="Arial" w:hAnsi="Arial" w:cs="Arial"/>
          <w:noProof/>
          <w:lang w:val="en-US"/>
        </w:rPr>
        <w:t>19</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xml:space="preserve"> and parameter </w:t>
      </w:r>
      <w:r w:rsidR="00956816" w:rsidRPr="00956816">
        <w:rPr>
          <w:rFonts w:ascii="Arial" w:eastAsia="Times New Roman" w:hAnsi="Arial" w:cs="Arial"/>
          <w:i/>
          <w:color w:val="000000"/>
          <w:szCs w:val="24"/>
          <w:lang w:val="en-US" w:eastAsia="pt-BR"/>
        </w:rPr>
        <w:t>ρ</w:t>
      </w:r>
      <w:r w:rsidR="00956816" w:rsidRPr="00956816">
        <w:rPr>
          <w:rFonts w:ascii="Arial" w:eastAsia="Times New Roman" w:hAnsi="Arial" w:cs="Arial"/>
          <w:i/>
          <w:color w:val="000000"/>
          <w:szCs w:val="24"/>
          <w:vertAlign w:val="subscript"/>
          <w:lang w:val="en-US" w:eastAsia="pt-BR"/>
        </w:rPr>
        <w:t>z</w:t>
      </w:r>
      <w:r w:rsidR="00956816" w:rsidRPr="00956816">
        <w:rPr>
          <w:rFonts w:ascii="Arial" w:eastAsia="Times New Roman" w:hAnsi="Arial" w:cs="Arial"/>
          <w:color w:val="000000"/>
          <w:szCs w:val="24"/>
          <w:lang w:val="en-US" w:eastAsia="pt-BR"/>
        </w:rPr>
        <w:t xml:space="preserve">, </w:t>
      </w:r>
      <w:r w:rsidRPr="00743826">
        <w:rPr>
          <w:rFonts w:ascii="Arial" w:hAnsi="Arial" w:cs="Arial"/>
          <w:lang w:val="en-US"/>
        </w:rPr>
        <w:t>Jong Van Lie</w:t>
      </w:r>
      <w:r>
        <w:rPr>
          <w:rFonts w:ascii="Arial" w:hAnsi="Arial" w:cs="Arial"/>
          <w:lang w:val="en-US"/>
        </w:rPr>
        <w:t>r et al. (2008)</w:t>
      </w:r>
      <w:r w:rsidRPr="00743826">
        <w:rPr>
          <w:rFonts w:ascii="Arial" w:hAnsi="Arial" w:cs="Arial"/>
          <w:lang w:val="en-US"/>
        </w:rPr>
        <w:t xml:space="preserve"> </w:t>
      </w:r>
      <w:r w:rsidR="00956816" w:rsidRPr="00956816">
        <w:rPr>
          <w:rFonts w:ascii="Arial" w:eastAsia="Times New Roman" w:hAnsi="Arial" w:cs="Arial"/>
          <w:color w:val="000000"/>
          <w:szCs w:val="24"/>
          <w:lang w:val="en-US" w:eastAsia="pt-BR"/>
        </w:rPr>
        <w:t xml:space="preserve">assumed that roots were homogeneously distributed in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 xml:space="preserve">soil, that is, each root length </w:t>
      </w:r>
      <w:r w:rsidR="00956816" w:rsidRPr="00956816">
        <w:rPr>
          <w:rFonts w:ascii="Arial" w:eastAsia="Times New Roman" w:hAnsi="Arial" w:cs="Arial"/>
          <w:i/>
          <w:color w:val="000000"/>
          <w:szCs w:val="24"/>
          <w:lang w:val="en-US" w:eastAsia="pt-BR"/>
        </w:rPr>
        <w:t>L</w:t>
      </w:r>
      <w:r w:rsidR="00956816" w:rsidRPr="00956816">
        <w:rPr>
          <w:rFonts w:ascii="Arial" w:eastAsia="Times New Roman" w:hAnsi="Arial" w:cs="Arial"/>
          <w:color w:val="000000"/>
          <w:szCs w:val="24"/>
          <w:lang w:val="en-US" w:eastAsia="pt-BR"/>
        </w:rPr>
        <w:t xml:space="preserve"> explores a </w:t>
      </w:r>
      <w:r w:rsidR="00956816" w:rsidRPr="00956816">
        <w:rPr>
          <w:rFonts w:ascii="Arial" w:eastAsia="Times New Roman" w:hAnsi="Arial" w:cs="Arial"/>
          <w:color w:val="000000"/>
          <w:szCs w:val="24"/>
          <w:lang w:val="en-US" w:eastAsia="pt-BR"/>
        </w:rPr>
        <w:lastRenderedPageBreak/>
        <w:t xml:space="preserve">volume of soil equal to the volume of a cylinder with radius </w:t>
      </w:r>
      <w:r w:rsidR="00956816" w:rsidRPr="00956816">
        <w:rPr>
          <w:rFonts w:ascii="Arial" w:eastAsia="Times New Roman" w:hAnsi="Arial" w:cs="Arial"/>
          <w:i/>
          <w:color w:val="000000"/>
          <w:szCs w:val="24"/>
          <w:lang w:val="en-US" w:eastAsia="pt-BR"/>
        </w:rPr>
        <w:t>r</w:t>
      </w:r>
      <w:r w:rsidR="00956816" w:rsidRPr="00956816">
        <w:rPr>
          <w:rFonts w:ascii="Arial" w:eastAsia="Times New Roman" w:hAnsi="Arial" w:cs="Arial"/>
          <w:i/>
          <w:color w:val="000000"/>
          <w:szCs w:val="24"/>
          <w:vertAlign w:val="subscript"/>
          <w:lang w:val="en-US" w:eastAsia="pt-BR"/>
        </w:rPr>
        <w:t>m</w:t>
      </w:r>
      <w:r w:rsidR="00956816" w:rsidRPr="00956816">
        <w:rPr>
          <w:rFonts w:ascii="Arial" w:eastAsia="Times New Roman" w:hAnsi="Arial" w:cs="Arial"/>
          <w:color w:val="000000"/>
          <w:szCs w:val="24"/>
          <w:lang w:val="en-US" w:eastAsia="pt-BR"/>
        </w:rPr>
        <w:t xml:space="preserve"> and length </w:t>
      </w:r>
      <w:r w:rsidR="00956816" w:rsidRPr="00956816">
        <w:rPr>
          <w:rFonts w:ascii="Arial" w:eastAsia="Times New Roman" w:hAnsi="Arial" w:cs="Arial"/>
          <w:i/>
          <w:color w:val="000000"/>
          <w:szCs w:val="24"/>
          <w:lang w:val="en-US" w:eastAsia="pt-BR"/>
        </w:rPr>
        <w:t>L</w:t>
      </w:r>
      <w:r w:rsidR="00956816" w:rsidRPr="00956816">
        <w:rPr>
          <w:rFonts w:ascii="Arial" w:eastAsia="Times New Roman" w:hAnsi="Arial" w:cs="Arial"/>
          <w:color w:val="000000"/>
          <w:szCs w:val="24"/>
          <w:lang w:val="en-US" w:eastAsia="pt-BR"/>
        </w:rPr>
        <w:t xml:space="preserve">. Furthermore, the authors did not </w:t>
      </w:r>
      <w:r w:rsidRPr="00743826">
        <w:rPr>
          <w:rFonts w:ascii="Arial" w:eastAsia="Times New Roman" w:hAnsi="Arial" w:cs="Arial"/>
          <w:color w:val="000000"/>
          <w:szCs w:val="24"/>
          <w:lang w:val="en-US" w:eastAsia="pt-BR"/>
        </w:rPr>
        <w:t>consider</w:t>
      </w:r>
      <w:r w:rsidR="00956816" w:rsidRPr="00956816">
        <w:rPr>
          <w:rFonts w:ascii="Arial" w:eastAsia="Times New Roman" w:hAnsi="Arial" w:cs="Arial"/>
          <w:color w:val="000000"/>
          <w:szCs w:val="24"/>
          <w:lang w:val="en-US" w:eastAsia="pt-BR"/>
        </w:rPr>
        <w:t xml:space="preserve"> any difference in singular root characteristics and in the pressure </w:t>
      </w:r>
      <w:r>
        <w:rPr>
          <w:rFonts w:ascii="Arial" w:eastAsia="Times New Roman" w:hAnsi="Arial" w:cs="Arial"/>
          <w:color w:val="000000"/>
          <w:szCs w:val="24"/>
          <w:lang w:val="en-US" w:eastAsia="pt-BR"/>
        </w:rPr>
        <w:t xml:space="preserve">head </w:t>
      </w:r>
      <w:r w:rsidR="00956816" w:rsidRPr="00956816">
        <w:rPr>
          <w:rFonts w:ascii="Arial" w:eastAsia="Times New Roman" w:hAnsi="Arial" w:cs="Arial"/>
          <w:color w:val="000000"/>
          <w:szCs w:val="24"/>
          <w:lang w:val="en-US" w:eastAsia="pt-BR"/>
        </w:rPr>
        <w:t xml:space="preserve">at root surface, and also the radial and internal resistances were considered equal for all roots. The soil-root contact was also considered to be perfect, in other words, </w:t>
      </w:r>
      <w:r>
        <w:rPr>
          <w:rFonts w:ascii="Arial" w:eastAsia="Times New Roman" w:hAnsi="Arial" w:cs="Arial"/>
          <w:color w:val="000000"/>
          <w:szCs w:val="24"/>
          <w:lang w:val="en-US" w:eastAsia="pt-BR"/>
        </w:rPr>
        <w:t xml:space="preserve">no </w:t>
      </w:r>
      <w:r w:rsidR="00956816" w:rsidRPr="00956816">
        <w:rPr>
          <w:rFonts w:ascii="Arial" w:eastAsia="Times New Roman" w:hAnsi="Arial" w:cs="Arial"/>
          <w:color w:val="000000"/>
          <w:szCs w:val="24"/>
          <w:lang w:val="en-US" w:eastAsia="pt-BR"/>
        </w:rPr>
        <w:t xml:space="preserve">resistance to water </w:t>
      </w:r>
      <w:r w:rsidR="001054A2">
        <w:rPr>
          <w:rFonts w:ascii="Arial" w:eastAsia="Times New Roman" w:hAnsi="Arial" w:cs="Arial"/>
          <w:color w:val="000000"/>
          <w:szCs w:val="24"/>
          <w:lang w:val="en-US" w:eastAsia="pt-BR"/>
        </w:rPr>
        <w:t>flux</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at the </w:t>
      </w:r>
      <w:r w:rsidR="00956816" w:rsidRPr="00956816">
        <w:rPr>
          <w:rFonts w:ascii="Arial" w:eastAsia="Times New Roman" w:hAnsi="Arial" w:cs="Arial"/>
          <w:color w:val="000000"/>
          <w:szCs w:val="24"/>
          <w:lang w:val="en-US" w:eastAsia="pt-BR"/>
        </w:rPr>
        <w:t>soil-root contact</w:t>
      </w:r>
      <w:r>
        <w:rPr>
          <w:rFonts w:ascii="Arial" w:eastAsia="Times New Roman" w:hAnsi="Arial" w:cs="Arial"/>
          <w:color w:val="000000"/>
          <w:szCs w:val="24"/>
          <w:lang w:val="en-US" w:eastAsia="pt-BR"/>
        </w:rPr>
        <w:t xml:space="preserve"> </w:t>
      </w:r>
      <w:r w:rsidRPr="00743826">
        <w:rPr>
          <w:rFonts w:ascii="Arial" w:eastAsia="Times New Roman" w:hAnsi="Arial" w:cs="Arial"/>
          <w:color w:val="000000"/>
          <w:szCs w:val="24"/>
          <w:lang w:val="en-US" w:eastAsia="pt-BR"/>
        </w:rPr>
        <w:t>was considered</w:t>
      </w:r>
      <w:r w:rsidR="00956816" w:rsidRPr="00956816">
        <w:rPr>
          <w:rFonts w:ascii="Arial" w:eastAsia="Times New Roman" w:hAnsi="Arial" w:cs="Arial"/>
          <w:color w:val="000000"/>
          <w:szCs w:val="24"/>
          <w:lang w:val="en-US" w:eastAsia="pt-BR"/>
        </w:rPr>
        <w:t xml:space="preserve">. All </w:t>
      </w:r>
      <w:r>
        <w:rPr>
          <w:rFonts w:ascii="Arial" w:eastAsia="Times New Roman" w:hAnsi="Arial" w:cs="Arial"/>
          <w:color w:val="000000"/>
          <w:szCs w:val="24"/>
          <w:lang w:val="en-US" w:eastAsia="pt-BR"/>
        </w:rPr>
        <w:t xml:space="preserve">of </w:t>
      </w:r>
      <w:r w:rsidR="00956816" w:rsidRPr="00956816">
        <w:rPr>
          <w:rFonts w:ascii="Arial" w:eastAsia="Times New Roman" w:hAnsi="Arial" w:cs="Arial"/>
          <w:color w:val="000000"/>
          <w:szCs w:val="24"/>
          <w:lang w:val="en-US" w:eastAsia="pt-BR"/>
        </w:rPr>
        <w:t>these factors converge to an estimated water extraction greater than for a real root. To co</w:t>
      </w:r>
      <w:r>
        <w:rPr>
          <w:rFonts w:ascii="Arial" w:eastAsia="Times New Roman" w:hAnsi="Arial" w:cs="Arial"/>
          <w:color w:val="000000"/>
          <w:szCs w:val="24"/>
          <w:lang w:val="en-US" w:eastAsia="pt-BR"/>
        </w:rPr>
        <w:t>unt for all these factors of over</w:t>
      </w:r>
      <w:r w:rsidR="00956816" w:rsidRPr="00956816">
        <w:rPr>
          <w:rFonts w:ascii="Arial" w:eastAsia="Times New Roman" w:hAnsi="Arial" w:cs="Arial"/>
          <w:color w:val="000000"/>
          <w:szCs w:val="24"/>
          <w:lang w:val="en-US" w:eastAsia="pt-BR"/>
        </w:rPr>
        <w:t xml:space="preserve">estimation </w:t>
      </w:r>
      <w:r>
        <w:rPr>
          <w:rFonts w:ascii="Arial" w:eastAsia="Times New Roman" w:hAnsi="Arial" w:cs="Arial"/>
          <w:color w:val="000000"/>
          <w:szCs w:val="24"/>
          <w:lang w:val="en-US" w:eastAsia="pt-BR"/>
        </w:rPr>
        <w:t>of</w:t>
      </w:r>
      <w:r w:rsidR="00956816" w:rsidRPr="00956816">
        <w:rPr>
          <w:rFonts w:ascii="Arial" w:eastAsia="Times New Roman" w:hAnsi="Arial" w:cs="Arial"/>
          <w:color w:val="000000"/>
          <w:szCs w:val="24"/>
          <w:lang w:val="en-US" w:eastAsia="pt-BR"/>
        </w:rPr>
        <w:t xml:space="preserve"> soil water uptake, an empirical parameter </w:t>
      </w:r>
      <w:r w:rsidR="00956816" w:rsidRPr="00956816">
        <w:rPr>
          <w:rFonts w:ascii="Arial" w:hAnsi="Arial" w:cs="Arial"/>
          <w:i/>
          <w:lang w:val="en-US"/>
        </w:rPr>
        <w:t>f</w:t>
      </w:r>
      <w:r w:rsidR="00956816" w:rsidRPr="00956816">
        <w:rPr>
          <w:rFonts w:ascii="Arial" w:hAnsi="Arial" w:cs="Arial"/>
          <w:i/>
          <w:vertAlign w:val="subscript"/>
          <w:lang w:val="en-US"/>
        </w:rPr>
        <w:t>z</w:t>
      </w:r>
      <w:r w:rsidR="00956816" w:rsidRPr="00956816">
        <w:rPr>
          <w:rFonts w:ascii="Arial" w:hAnsi="Arial" w:cs="Arial"/>
          <w:lang w:val="en-US"/>
        </w:rPr>
        <w:t xml:space="preserve"> was </w:t>
      </w:r>
      <w:r>
        <w:rPr>
          <w:rFonts w:ascii="Arial" w:hAnsi="Arial" w:cs="Arial"/>
          <w:lang w:val="en-US"/>
        </w:rPr>
        <w:t>added to</w:t>
      </w:r>
      <w:r w:rsidR="00956816" w:rsidRPr="00956816">
        <w:rPr>
          <w:rFonts w:ascii="Arial" w:hAnsi="Arial" w:cs="Arial"/>
          <w:lang w:val="en-US"/>
        </w:rPr>
        <w:t xml:space="preserve"> </w:t>
      </w:r>
      <w:r w:rsidR="00956816" w:rsidRPr="00956816">
        <w:rPr>
          <w:rFonts w:ascii="Arial" w:eastAsia="Times New Roman" w:hAnsi="Arial" w:cs="Arial"/>
          <w:color w:val="000000"/>
          <w:szCs w:val="24"/>
          <w:lang w:val="en-US" w:eastAsia="pt-BR"/>
        </w:rPr>
        <w:t xml:space="preserve">eq. </w:t>
      </w:r>
      <w:r w:rsidR="00EB4AC9" w:rsidRPr="00956816">
        <w:rPr>
          <w:rFonts w:ascii="Arial" w:hAnsi="Arial" w:cs="Arial"/>
          <w:lang w:val="en-US"/>
        </w:rPr>
        <w:fldChar w:fldCharType="begin"/>
      </w:r>
      <w:r w:rsidR="00956816" w:rsidRPr="00956816">
        <w:rPr>
          <w:rFonts w:ascii="Arial" w:hAnsi="Arial" w:cs="Arial"/>
          <w:lang w:val="en-US"/>
        </w:rPr>
        <w:instrText xml:space="preserve"> seq equa e64</w:instrText>
      </w:r>
      <w:r w:rsidR="00EB4AC9" w:rsidRPr="00956816">
        <w:rPr>
          <w:rFonts w:ascii="Arial" w:hAnsi="Arial" w:cs="Arial"/>
          <w:lang w:val="en-US"/>
        </w:rPr>
        <w:fldChar w:fldCharType="separate"/>
      </w:r>
      <w:r w:rsidR="00864ADF">
        <w:rPr>
          <w:rFonts w:ascii="Arial" w:hAnsi="Arial" w:cs="Arial"/>
          <w:noProof/>
          <w:lang w:val="en-US"/>
        </w:rPr>
        <w:t>19</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vanish/>
          <w:color w:val="888888"/>
          <w:sz w:val="20"/>
          <w:lang w:val="en-US" w:eastAsia="pt-BR"/>
        </w:rPr>
        <w:t>Ouvir</w:t>
      </w:r>
      <w:r w:rsidR="00956816" w:rsidRPr="00956816">
        <w:rPr>
          <w:rFonts w:ascii="Arial" w:hAnsi="Arial" w:cs="Arial"/>
          <w:lang w:val="en-US"/>
        </w:rPr>
        <w:t xml:space="preserve"> (FARIA et al., 2010):</w:t>
      </w:r>
    </w:p>
    <w:p w:rsidR="00B53EF3" w:rsidRPr="00743826" w:rsidRDefault="00956816" w:rsidP="00B53EF3">
      <w:pPr>
        <w:tabs>
          <w:tab w:val="center" w:pos="4706"/>
          <w:tab w:val="right" w:pos="9412"/>
        </w:tabs>
        <w:ind w:firstLine="0"/>
        <w:rPr>
          <w:rFonts w:ascii="Arial" w:hAnsi="Arial" w:cs="Arial"/>
          <w:lang w:val="en-US"/>
        </w:rPr>
      </w:pPr>
      <w:r w:rsidRPr="00956816">
        <w:rPr>
          <w:rFonts w:ascii="Arial" w:hAnsi="Arial" w:cs="Arial"/>
          <w:lang w:val="en-US"/>
        </w:rPr>
        <w:tab/>
      </w:r>
      <w:r w:rsidR="00B53EF3" w:rsidRPr="00743826">
        <w:rPr>
          <w:rFonts w:ascii="Arial" w:hAnsi="Arial" w:cs="Arial"/>
          <w:position w:val="-12"/>
          <w:lang w:val="en-US"/>
        </w:rPr>
        <w:object w:dxaOrig="2340" w:dyaOrig="380">
          <v:shape id="_x0000_i1054" type="#_x0000_t75" style="width:116.25pt;height:17.25pt" o:ole="">
            <v:imagedata r:id="rId67" o:title=""/>
          </v:shape>
          <o:OLEObject Type="Embed" ProgID="Equation.3" ShapeID="_x0000_i1054" DrawAspect="Content" ObjectID="_1370242765" r:id="rId68"/>
        </w:object>
      </w:r>
      <w:r w:rsidRPr="00956816">
        <w:rPr>
          <w:rFonts w:ascii="Arial" w:hAnsi="Arial" w:cs="Arial"/>
          <w:lang w:val="en-US"/>
        </w:rPr>
        <w:t>.</w: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20</w:t>
      </w:r>
      <w:r w:rsidR="00EB4AC9" w:rsidRPr="00743826">
        <w:rPr>
          <w:rFonts w:ascii="Arial" w:hAnsi="Arial" w:cs="Arial"/>
          <w:lang w:val="en-US"/>
        </w:rPr>
        <w:fldChar w:fldCharType="end"/>
      </w:r>
      <w:r w:rsidRPr="00956816">
        <w:rPr>
          <w:rFonts w:ascii="Arial" w:hAnsi="Arial" w:cs="Arial"/>
          <w:lang w:val="en-US"/>
        </w:rPr>
        <w:t>]</w:t>
      </w:r>
    </w:p>
    <w:p w:rsidR="0030671C" w:rsidRPr="00743826" w:rsidRDefault="00956816" w:rsidP="0030671C">
      <w:pPr>
        <w:rPr>
          <w:rFonts w:ascii="Arial" w:hAnsi="Arial" w:cs="Arial"/>
          <w:lang w:val="en-US"/>
        </w:rPr>
      </w:pPr>
      <w:r w:rsidRPr="00956816">
        <w:rPr>
          <w:rFonts w:ascii="Arial" w:hAnsi="Arial" w:cs="Arial"/>
          <w:lang w:val="en-US"/>
        </w:rPr>
        <w:t xml:space="preserve">Values of </w:t>
      </w:r>
      <w:r w:rsidRPr="00956816">
        <w:rPr>
          <w:rFonts w:ascii="Arial" w:hAnsi="Arial" w:cs="Arial"/>
          <w:i/>
          <w:lang w:val="en-US"/>
        </w:rPr>
        <w:t>f</w:t>
      </w:r>
      <w:r w:rsidRPr="00956816">
        <w:rPr>
          <w:rFonts w:ascii="Arial" w:hAnsi="Arial" w:cs="Arial"/>
          <w:i/>
          <w:vertAlign w:val="subscript"/>
          <w:lang w:val="en-US"/>
        </w:rPr>
        <w:t>z</w:t>
      </w:r>
      <w:r w:rsidRPr="00956816">
        <w:rPr>
          <w:rFonts w:ascii="Arial" w:hAnsi="Arial" w:cs="Arial"/>
          <w:lang w:val="en-US"/>
        </w:rPr>
        <w:t xml:space="preserve"> var</w:t>
      </w:r>
      <w:r w:rsidR="00AE376E">
        <w:rPr>
          <w:rFonts w:ascii="Arial" w:hAnsi="Arial" w:cs="Arial"/>
          <w:lang w:val="en-US"/>
        </w:rPr>
        <w:t>y</w:t>
      </w:r>
      <w:r w:rsidRPr="00956816">
        <w:rPr>
          <w:rFonts w:ascii="Arial" w:hAnsi="Arial" w:cs="Arial"/>
          <w:lang w:val="en-US"/>
        </w:rPr>
        <w:t xml:space="preserve"> between 0 and 1, and </w:t>
      </w:r>
      <w:r w:rsidRPr="00956816">
        <w:rPr>
          <w:rFonts w:ascii="Arial" w:hAnsi="Arial" w:cs="Arial"/>
          <w:i/>
          <w:lang w:val="en-US"/>
        </w:rPr>
        <w:t>f</w:t>
      </w:r>
      <w:r w:rsidRPr="00956816">
        <w:rPr>
          <w:rFonts w:ascii="Arial" w:hAnsi="Arial" w:cs="Arial"/>
          <w:i/>
          <w:vertAlign w:val="subscript"/>
          <w:lang w:val="en-US"/>
        </w:rPr>
        <w:t>z</w:t>
      </w:r>
      <w:r w:rsidRPr="00956816">
        <w:rPr>
          <w:rFonts w:ascii="Arial" w:hAnsi="Arial" w:cs="Arial"/>
          <w:lang w:val="en-US"/>
        </w:rPr>
        <w:t xml:space="preserve"> equal to 1 corresponds to a perfectly distributed root system composed by roots with same radius, without resistance to water </w:t>
      </w:r>
      <w:r w:rsidR="00AE376E">
        <w:rPr>
          <w:rFonts w:ascii="Arial" w:hAnsi="Arial" w:cs="Arial"/>
          <w:lang w:val="en-US"/>
        </w:rPr>
        <w:t>f</w:t>
      </w:r>
      <w:r w:rsidRPr="00956816">
        <w:rPr>
          <w:rFonts w:ascii="Arial" w:hAnsi="Arial" w:cs="Arial"/>
          <w:lang w:val="en-US"/>
        </w:rPr>
        <w:t>low and with a</w:t>
      </w:r>
      <w:r w:rsidR="00AE376E">
        <w:rPr>
          <w:rFonts w:ascii="Arial" w:hAnsi="Arial" w:cs="Arial"/>
          <w:lang w:val="en-US"/>
        </w:rPr>
        <w:t xml:space="preserve"> perfect soil-root</w:t>
      </w:r>
      <w:r w:rsidRPr="00956816">
        <w:rPr>
          <w:rFonts w:ascii="Arial" w:hAnsi="Arial" w:cs="Arial"/>
          <w:lang w:val="en-US"/>
        </w:rPr>
        <w:t xml:space="preserve"> contact. The parameter </w:t>
      </w:r>
      <w:r w:rsidRPr="00956816">
        <w:rPr>
          <w:rFonts w:ascii="Arial" w:hAnsi="Arial" w:cs="Arial"/>
          <w:i/>
          <w:lang w:val="en-US"/>
        </w:rPr>
        <w:t>f</w:t>
      </w:r>
      <w:r w:rsidRPr="00956816">
        <w:rPr>
          <w:rFonts w:ascii="Arial" w:hAnsi="Arial" w:cs="Arial"/>
          <w:i/>
          <w:vertAlign w:val="subscript"/>
          <w:lang w:val="en-US"/>
        </w:rPr>
        <w:t>z</w:t>
      </w:r>
      <w:r w:rsidRPr="00956816">
        <w:rPr>
          <w:rFonts w:ascii="Arial" w:hAnsi="Arial" w:cs="Arial"/>
          <w:lang w:val="en-US"/>
        </w:rPr>
        <w:t xml:space="preserve"> can be </w:t>
      </w:r>
      <w:bookmarkStart w:id="186" w:name="OLE_LINK13"/>
      <w:bookmarkStart w:id="187" w:name="OLE_LINK14"/>
      <w:r w:rsidR="00AE376E">
        <w:rPr>
          <w:rFonts w:ascii="Arial" w:hAnsi="Arial" w:cs="Arial"/>
          <w:lang w:val="en-US"/>
        </w:rPr>
        <w:t>interpreted</w:t>
      </w:r>
      <w:bookmarkEnd w:id="186"/>
      <w:bookmarkEnd w:id="187"/>
      <w:r w:rsidR="00AE376E">
        <w:rPr>
          <w:rFonts w:ascii="Arial" w:hAnsi="Arial" w:cs="Arial"/>
          <w:lang w:val="en-US"/>
        </w:rPr>
        <w:t xml:space="preserve"> to be </w:t>
      </w:r>
      <w:r w:rsidRPr="00956816">
        <w:rPr>
          <w:rFonts w:ascii="Arial" w:hAnsi="Arial" w:cs="Arial"/>
          <w:lang w:val="en-US"/>
        </w:rPr>
        <w:t>a</w:t>
      </w:r>
      <w:r w:rsidR="00AE376E">
        <w:rPr>
          <w:rFonts w:ascii="Arial" w:hAnsi="Arial" w:cs="Arial"/>
          <w:lang w:val="en-US"/>
        </w:rPr>
        <w:t>n</w:t>
      </w:r>
      <w:r w:rsidRPr="00956816">
        <w:rPr>
          <w:rFonts w:ascii="Arial" w:hAnsi="Arial" w:cs="Arial"/>
          <w:lang w:val="en-US"/>
        </w:rPr>
        <w:t xml:space="preserve"> efficiency factor of </w:t>
      </w:r>
      <w:r w:rsidR="00AE376E">
        <w:rPr>
          <w:rFonts w:ascii="Arial" w:hAnsi="Arial" w:cs="Arial"/>
          <w:lang w:val="en-US"/>
        </w:rPr>
        <w:t xml:space="preserve">the </w:t>
      </w:r>
      <w:r w:rsidRPr="00956816">
        <w:rPr>
          <w:rFonts w:ascii="Arial" w:hAnsi="Arial" w:cs="Arial"/>
          <w:lang w:val="en-US"/>
        </w:rPr>
        <w:t>root system</w:t>
      </w:r>
      <w:r w:rsidR="00AE376E">
        <w:rPr>
          <w:rFonts w:ascii="Arial" w:hAnsi="Arial" w:cs="Arial"/>
          <w:lang w:val="en-US"/>
        </w:rPr>
        <w:t xml:space="preserve"> with respect to its water uptake</w:t>
      </w:r>
      <w:r w:rsidRPr="00956816">
        <w:rPr>
          <w:rFonts w:ascii="Arial" w:hAnsi="Arial" w:cs="Arial"/>
          <w:lang w:val="en-US"/>
        </w:rPr>
        <w:t xml:space="preserve">. </w:t>
      </w:r>
    </w:p>
    <w:p w:rsidR="001D54EA" w:rsidRDefault="00956816" w:rsidP="001D54EA">
      <w:pPr>
        <w:rPr>
          <w:rFonts w:ascii="Arial" w:hAnsi="Arial" w:cs="Arial"/>
          <w:lang w:val="en-US"/>
        </w:rPr>
      </w:pPr>
      <w:r w:rsidRPr="00956816">
        <w:rPr>
          <w:rFonts w:ascii="Arial" w:eastAsia="Times New Roman" w:hAnsi="Arial" w:cs="Arial"/>
          <w:color w:val="000000"/>
          <w:szCs w:val="24"/>
          <w:lang w:val="en-US" w:eastAsia="pt-BR"/>
        </w:rPr>
        <w:t xml:space="preserve">The value of </w:t>
      </w:r>
      <w:r w:rsidR="0030671C" w:rsidRPr="00743826">
        <w:rPr>
          <w:rFonts w:ascii="Arial" w:hAnsi="Arial" w:cs="Arial"/>
          <w:position w:val="-10"/>
          <w:lang w:val="en-US"/>
        </w:rPr>
        <w:object w:dxaOrig="360" w:dyaOrig="360">
          <v:shape id="_x0000_i1055" type="#_x0000_t75" style="width:19.5pt;height:19.5pt" o:ole="">
            <v:imagedata r:id="rId69" o:title=""/>
          </v:shape>
          <o:OLEObject Type="Embed" ProgID="Equation.3" ShapeID="_x0000_i1055" DrawAspect="Content" ObjectID="_1370242766" r:id="rId70"/>
        </w:object>
      </w:r>
      <w:r w:rsidRPr="00956816">
        <w:rPr>
          <w:rFonts w:ascii="Arial" w:eastAsia="Times New Roman" w:hAnsi="Arial" w:cs="Arial"/>
          <w:color w:val="000000"/>
          <w:szCs w:val="24"/>
          <w:lang w:val="en-US" w:eastAsia="pt-BR"/>
        </w:rPr>
        <w:t xml:space="preserve">is a function of </w:t>
      </w:r>
      <w:r w:rsidR="00AE30FC">
        <w:rPr>
          <w:rFonts w:ascii="Arial" w:eastAsia="Times New Roman" w:hAnsi="Arial" w:cs="Arial"/>
          <w:color w:val="000000"/>
          <w:szCs w:val="24"/>
          <w:lang w:val="en-US" w:eastAsia="pt-BR"/>
        </w:rPr>
        <w:t>soil water status and</w:t>
      </w:r>
      <w:r w:rsidRPr="00956816">
        <w:rPr>
          <w:rFonts w:ascii="Arial" w:eastAsia="Times New Roman" w:hAnsi="Arial" w:cs="Arial"/>
          <w:color w:val="000000"/>
          <w:szCs w:val="24"/>
          <w:lang w:val="en-US" w:eastAsia="pt-BR"/>
        </w:rPr>
        <w:t xml:space="preserve"> hydraulic properties</w:t>
      </w:r>
      <w:r w:rsidR="00AE30FC">
        <w:rPr>
          <w:rFonts w:ascii="Arial" w:eastAsia="Times New Roman" w:hAnsi="Arial" w:cs="Arial"/>
          <w:color w:val="000000"/>
          <w:szCs w:val="24"/>
          <w:lang w:val="en-US" w:eastAsia="pt-BR"/>
        </w:rPr>
        <w:t xml:space="preserve"> (</w:t>
      </w:r>
      <w:r w:rsidRPr="00956816">
        <w:rPr>
          <w:rFonts w:ascii="Arial" w:hAnsi="Arial" w:cs="Arial"/>
          <w:lang w:val="en-US"/>
        </w:rPr>
        <w:t>eq. </w:t>
      </w:r>
      <w:r w:rsidR="00EB4AC9" w:rsidRPr="00956816">
        <w:rPr>
          <w:rFonts w:ascii="Arial" w:hAnsi="Arial" w:cs="Arial"/>
          <w:lang w:val="en-US"/>
        </w:rPr>
        <w:fldChar w:fldCharType="begin"/>
      </w:r>
      <w:r w:rsidRPr="00956816">
        <w:rPr>
          <w:rFonts w:ascii="Arial" w:hAnsi="Arial" w:cs="Arial"/>
          <w:lang w:val="en-US"/>
        </w:rPr>
        <w:instrText xml:space="preserve"> seq equa e59 </w:instrText>
      </w:r>
      <w:r w:rsidR="00EB4AC9" w:rsidRPr="00956816">
        <w:rPr>
          <w:rFonts w:ascii="Arial" w:hAnsi="Arial" w:cs="Arial"/>
          <w:lang w:val="en-US"/>
        </w:rPr>
        <w:fldChar w:fldCharType="separate"/>
      </w:r>
      <w:r w:rsidR="00864ADF">
        <w:rPr>
          <w:rFonts w:ascii="Arial" w:hAnsi="Arial" w:cs="Arial"/>
          <w:noProof/>
          <w:lang w:val="en-US"/>
        </w:rPr>
        <w:t>2</w:t>
      </w:r>
      <w:r w:rsidR="00EB4AC9" w:rsidRPr="00956816">
        <w:rPr>
          <w:rFonts w:ascii="Arial" w:hAnsi="Arial" w:cs="Arial"/>
          <w:lang w:val="en-US"/>
        </w:rPr>
        <w:fldChar w:fldCharType="end"/>
      </w:r>
      <w:r w:rsidR="00AE30FC">
        <w:rPr>
          <w:rFonts w:ascii="Arial" w:hAnsi="Arial" w:cs="Arial"/>
          <w:lang w:val="en-US"/>
        </w:rPr>
        <w:t>)</w:t>
      </w:r>
      <w:r w:rsidRPr="00956816">
        <w:rPr>
          <w:rFonts w:ascii="Arial" w:hAnsi="Arial" w:cs="Arial"/>
          <w:lang w:val="en-US"/>
        </w:rPr>
        <w:t>,</w:t>
      </w:r>
      <w:r w:rsidRPr="00956816">
        <w:rPr>
          <w:rFonts w:ascii="Arial" w:eastAsia="Times New Roman" w:hAnsi="Arial" w:cs="Arial"/>
          <w:color w:val="000000"/>
          <w:szCs w:val="24"/>
          <w:lang w:val="en-US" w:eastAsia="pt-BR"/>
        </w:rPr>
        <w:t xml:space="preserve"> which makes </w:t>
      </w:r>
      <w:r w:rsidRPr="00956816">
        <w:rPr>
          <w:rFonts w:ascii="Arial" w:hAnsi="Arial" w:cs="Arial"/>
          <w:i/>
          <w:lang w:val="en-US"/>
        </w:rPr>
        <w:t>M</w:t>
      </w:r>
      <w:r w:rsidRPr="00956816">
        <w:rPr>
          <w:rFonts w:ascii="Arial" w:hAnsi="Arial" w:cs="Arial"/>
          <w:i/>
          <w:vertAlign w:val="subscript"/>
          <w:lang w:val="en-US"/>
        </w:rPr>
        <w:t>0</w:t>
      </w:r>
      <w:proofErr w:type="gramStart"/>
      <w:r w:rsidRPr="00956816">
        <w:rPr>
          <w:rFonts w:ascii="Arial" w:hAnsi="Arial" w:cs="Arial"/>
          <w:i/>
          <w:vertAlign w:val="subscript"/>
          <w:lang w:val="en-US"/>
        </w:rPr>
        <w:t>,z</w:t>
      </w:r>
      <w:proofErr w:type="gramEnd"/>
      <w:r w:rsidRPr="00956816">
        <w:rPr>
          <w:rFonts w:ascii="Arial" w:eastAsia="Times New Roman" w:hAnsi="Arial" w:cs="Arial"/>
          <w:color w:val="000000"/>
          <w:szCs w:val="24"/>
          <w:lang w:val="en-US" w:eastAsia="pt-BR"/>
        </w:rPr>
        <w:t xml:space="preserve"> the single unknown parameter. Assuming </w:t>
      </w:r>
      <w:r w:rsidRPr="00956816">
        <w:rPr>
          <w:rFonts w:ascii="Arial" w:hAnsi="Arial" w:cs="Arial"/>
          <w:i/>
          <w:lang w:val="en-US"/>
        </w:rPr>
        <w:t>M</w:t>
      </w:r>
      <w:r w:rsidRPr="00956816">
        <w:rPr>
          <w:rFonts w:ascii="Arial" w:hAnsi="Arial" w:cs="Arial"/>
          <w:i/>
          <w:vertAlign w:val="subscript"/>
          <w:lang w:val="en-US"/>
        </w:rPr>
        <w:t>0</w:t>
      </w:r>
      <w:proofErr w:type="gramStart"/>
      <w:r w:rsidRPr="00956816">
        <w:rPr>
          <w:rFonts w:ascii="Arial" w:hAnsi="Arial" w:cs="Arial"/>
          <w:i/>
          <w:vertAlign w:val="subscript"/>
          <w:lang w:val="en-US"/>
        </w:rPr>
        <w:t>,z</w:t>
      </w:r>
      <w:proofErr w:type="gramEnd"/>
      <w:r w:rsidRPr="00956816">
        <w:rPr>
          <w:rFonts w:ascii="Arial" w:hAnsi="Arial" w:cs="Arial"/>
          <w:lang w:val="en-US"/>
        </w:rPr>
        <w:t xml:space="preserve"> (</w:t>
      </w:r>
      <w:r w:rsidRPr="00956816">
        <w:rPr>
          <w:rFonts w:ascii="Arial" w:hAnsi="Arial" w:cs="Arial"/>
          <w:i/>
          <w:lang w:val="en-US"/>
        </w:rPr>
        <w:t>M</w:t>
      </w:r>
      <w:r w:rsidRPr="00956816">
        <w:rPr>
          <w:rFonts w:ascii="Arial" w:hAnsi="Arial" w:cs="Arial"/>
          <w:i/>
          <w:vertAlign w:val="subscript"/>
          <w:lang w:val="en-US"/>
        </w:rPr>
        <w:t>0,z</w:t>
      </w:r>
      <w:r w:rsidRPr="00956816">
        <w:rPr>
          <w:rFonts w:ascii="Arial" w:hAnsi="Arial" w:cs="Arial"/>
          <w:lang w:val="en-US"/>
        </w:rPr>
        <w:t xml:space="preserve"> = </w:t>
      </w: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for any layer </w:t>
      </w:r>
      <w:r w:rsidRPr="00956816">
        <w:rPr>
          <w:rFonts w:ascii="Arial" w:hAnsi="Arial" w:cs="Arial"/>
          <w:i/>
          <w:lang w:val="en-US"/>
        </w:rPr>
        <w:t>z</w:t>
      </w:r>
      <w:r w:rsidRPr="00956816">
        <w:rPr>
          <w:rFonts w:ascii="Arial" w:hAnsi="Arial" w:cs="Arial"/>
          <w:lang w:val="en-US"/>
        </w:rPr>
        <w:t xml:space="preserve">) </w:t>
      </w:r>
      <w:r w:rsidRPr="00956816">
        <w:rPr>
          <w:rFonts w:ascii="Arial" w:eastAsia="Times New Roman" w:hAnsi="Arial" w:cs="Arial"/>
          <w:color w:val="000000"/>
          <w:szCs w:val="24"/>
          <w:lang w:val="en-US" w:eastAsia="pt-BR"/>
        </w:rPr>
        <w:t xml:space="preserve">a value </w:t>
      </w:r>
      <w:r w:rsidR="00AE30FC" w:rsidRPr="00743826">
        <w:rPr>
          <w:rFonts w:ascii="Arial" w:eastAsia="Times New Roman" w:hAnsi="Arial" w:cs="Arial"/>
          <w:color w:val="000000"/>
          <w:szCs w:val="24"/>
          <w:lang w:val="en-US" w:eastAsia="pt-BR"/>
        </w:rPr>
        <w:t xml:space="preserve">independent </w:t>
      </w:r>
      <w:r w:rsidRPr="00956816">
        <w:rPr>
          <w:rFonts w:ascii="Arial" w:eastAsia="Times New Roman" w:hAnsi="Arial" w:cs="Arial"/>
          <w:color w:val="000000"/>
          <w:szCs w:val="24"/>
          <w:lang w:val="en-US" w:eastAsia="pt-BR"/>
        </w:rPr>
        <w:t xml:space="preserve">of the layer, </w:t>
      </w: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can be determined </w:t>
      </w:r>
      <w:r w:rsidR="00AE30FC">
        <w:rPr>
          <w:rFonts w:ascii="Arial" w:hAnsi="Arial" w:cs="Arial"/>
          <w:lang w:val="en-US"/>
        </w:rPr>
        <w:t>from</w:t>
      </w:r>
      <w:r w:rsidRPr="00956816">
        <w:rPr>
          <w:rFonts w:ascii="Arial" w:hAnsi="Arial" w:cs="Arial"/>
          <w:lang w:val="en-US"/>
        </w:rPr>
        <w:t xml:space="preserve"> known values of </w:t>
      </w:r>
      <w:r w:rsidRPr="00956816">
        <w:rPr>
          <w:rFonts w:ascii="Arial" w:hAnsi="Arial" w:cs="Arial"/>
          <w:i/>
          <w:lang w:val="en-US"/>
        </w:rPr>
        <w:t>ρ</w:t>
      </w:r>
      <w:r w:rsidRPr="00956816">
        <w:rPr>
          <w:rFonts w:ascii="Arial" w:hAnsi="Arial" w:cs="Arial"/>
          <w:i/>
          <w:vertAlign w:val="subscript"/>
          <w:lang w:val="en-US"/>
        </w:rPr>
        <w:t>z</w:t>
      </w:r>
      <w:r w:rsidRPr="00956816">
        <w:rPr>
          <w:rFonts w:ascii="Arial" w:hAnsi="Arial" w:cs="Arial"/>
          <w:lang w:val="en-US"/>
        </w:rPr>
        <w:t xml:space="preserve">, </w:t>
      </w:r>
      <w:r w:rsidR="001C2614" w:rsidRPr="00743826">
        <w:rPr>
          <w:rFonts w:ascii="Arial" w:hAnsi="Arial" w:cs="Arial"/>
          <w:position w:val="-10"/>
          <w:lang w:val="en-US"/>
        </w:rPr>
        <w:object w:dxaOrig="360" w:dyaOrig="360">
          <v:shape id="_x0000_i1056" type="#_x0000_t75" style="width:19.5pt;height:19.5pt" o:ole="">
            <v:imagedata r:id="rId71" o:title=""/>
          </v:shape>
          <o:OLEObject Type="Embed" ProgID="Equation.3" ShapeID="_x0000_i1056" DrawAspect="Content" ObjectID="_1370242767" r:id="rId72"/>
        </w:object>
      </w:r>
      <w:r w:rsidRPr="00956816">
        <w:rPr>
          <w:rFonts w:ascii="Arial" w:hAnsi="Arial" w:cs="Arial"/>
          <w:lang w:val="en-US"/>
        </w:rPr>
        <w:t xml:space="preserve"> and </w:t>
      </w:r>
      <w:r w:rsidR="00AE30FC">
        <w:rPr>
          <w:rFonts w:ascii="Arial" w:hAnsi="Arial" w:cs="Arial"/>
          <w:lang w:val="en-US"/>
        </w:rPr>
        <w:t xml:space="preserve">potential </w:t>
      </w:r>
      <w:r w:rsidRPr="00956816">
        <w:rPr>
          <w:rFonts w:ascii="Arial" w:hAnsi="Arial" w:cs="Arial"/>
          <w:lang w:val="en-US"/>
        </w:rPr>
        <w:t>transpiration rate</w:t>
      </w:r>
      <w:r w:rsidRPr="00956816">
        <w:rPr>
          <w:rFonts w:ascii="Arial" w:eastAsia="Times New Roman" w:hAnsi="Arial" w:cs="Arial"/>
          <w:color w:val="000000"/>
          <w:szCs w:val="24"/>
          <w:lang w:val="en-US" w:eastAsia="pt-BR"/>
        </w:rPr>
        <w:t>.</w:t>
      </w:r>
      <w:r w:rsidRPr="00956816">
        <w:rPr>
          <w:rFonts w:ascii="Arial" w:eastAsia="Times New Roman" w:hAnsi="Arial" w:cs="Arial"/>
          <w:color w:val="888888"/>
          <w:sz w:val="20"/>
          <w:szCs w:val="20"/>
          <w:lang w:val="en-US" w:eastAsia="pt-BR"/>
        </w:rPr>
        <w:t xml:space="preserve"> </w:t>
      </w:r>
      <w:r w:rsidRPr="00956816">
        <w:rPr>
          <w:rFonts w:ascii="Arial" w:eastAsia="Times New Roman" w:hAnsi="Arial" w:cs="Arial"/>
          <w:color w:val="000000"/>
          <w:szCs w:val="24"/>
          <w:lang w:val="en-US" w:eastAsia="pt-BR"/>
        </w:rPr>
        <w:t xml:space="preserve">A constant value of pressure head at </w:t>
      </w:r>
      <w:r w:rsidR="00AE30FC">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root surface</w:t>
      </w:r>
      <w:r w:rsidR="00AE30FC">
        <w:rPr>
          <w:rFonts w:ascii="Arial" w:eastAsia="Times New Roman" w:hAnsi="Arial" w:cs="Arial"/>
          <w:color w:val="000000"/>
          <w:szCs w:val="24"/>
          <w:lang w:val="en-US" w:eastAsia="pt-BR"/>
        </w:rPr>
        <w:t>,</w:t>
      </w:r>
      <w:del w:id="188" w:author="Quirijn" w:date="2011-06-22T10:09:00Z">
        <w:r w:rsidR="00AE30FC"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 xml:space="preserve"> </w:delText>
        </w:r>
      </w:del>
      <w:ins w:id="189" w:author="Quirijn" w:date="2011-06-22T10:09:00Z">
        <w:r w:rsidR="004B5A67">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independent of depth</w:t>
      </w:r>
      <w:r w:rsidR="00AE30FC">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is often supposed </w:t>
      </w:r>
      <w:r w:rsidRPr="00956816">
        <w:rPr>
          <w:rFonts w:ascii="Arial" w:hAnsi="Arial" w:cs="Arial"/>
          <w:lang w:val="en-US"/>
        </w:rPr>
        <w:t>(for example, KLUTE; PETERS, 1969; OZIER-LAFONTAINE et al., 1998)</w:t>
      </w:r>
      <w:r w:rsidRPr="00956816">
        <w:rPr>
          <w:rFonts w:ascii="Arial" w:eastAsia="Times New Roman" w:hAnsi="Arial" w:cs="Arial"/>
          <w:color w:val="000000"/>
          <w:szCs w:val="24"/>
          <w:lang w:val="en-US" w:eastAsia="pt-BR"/>
        </w:rPr>
        <w:t xml:space="preserve">, </w:t>
      </w:r>
      <w:r w:rsidR="00AE30FC" w:rsidRPr="00743826">
        <w:rPr>
          <w:rFonts w:ascii="Arial" w:eastAsia="Times New Roman" w:hAnsi="Arial" w:cs="Arial"/>
          <w:color w:val="000000"/>
          <w:szCs w:val="24"/>
          <w:lang w:val="en-US" w:eastAsia="pt-BR"/>
        </w:rPr>
        <w:t>although</w:t>
      </w:r>
      <w:r w:rsidRPr="00956816">
        <w:rPr>
          <w:rFonts w:ascii="Arial" w:eastAsia="Times New Roman" w:hAnsi="Arial" w:cs="Arial"/>
          <w:color w:val="000000"/>
          <w:szCs w:val="24"/>
          <w:lang w:val="en-US" w:eastAsia="pt-BR"/>
        </w:rPr>
        <w:t xml:space="preserve"> in other studies </w:t>
      </w:r>
      <w:r w:rsidRPr="00956816">
        <w:rPr>
          <w:rFonts w:ascii="Arial" w:hAnsi="Arial" w:cs="Arial"/>
          <w:lang w:val="en-US"/>
        </w:rPr>
        <w:t xml:space="preserve">(NIMAH; HANKS, 1973) the pressure head at </w:t>
      </w:r>
      <w:r w:rsidR="00AE30FC">
        <w:rPr>
          <w:rFonts w:ascii="Arial" w:hAnsi="Arial" w:cs="Arial"/>
          <w:lang w:val="en-US"/>
        </w:rPr>
        <w:t xml:space="preserve">the </w:t>
      </w:r>
      <w:r w:rsidRPr="00956816">
        <w:rPr>
          <w:rFonts w:ascii="Arial" w:hAnsi="Arial" w:cs="Arial"/>
          <w:lang w:val="en-US"/>
        </w:rPr>
        <w:t>root</w:t>
      </w:r>
      <w:r w:rsidR="00AE30FC">
        <w:rPr>
          <w:rFonts w:ascii="Arial" w:hAnsi="Arial" w:cs="Arial"/>
          <w:lang w:val="en-US"/>
        </w:rPr>
        <w:t xml:space="preserve"> surface</w:t>
      </w:r>
      <w:r w:rsidRPr="00956816">
        <w:rPr>
          <w:rFonts w:ascii="Arial" w:hAnsi="Arial" w:cs="Arial"/>
          <w:lang w:val="en-US"/>
        </w:rPr>
        <w:t xml:space="preserve"> is considered to vary with depth according to gravity and/or </w:t>
      </w:r>
      <w:r w:rsidR="00AE30FC">
        <w:rPr>
          <w:rFonts w:ascii="Arial" w:hAnsi="Arial" w:cs="Arial"/>
          <w:lang w:val="en-US"/>
        </w:rPr>
        <w:t xml:space="preserve">a </w:t>
      </w:r>
      <w:r w:rsidRPr="00956816">
        <w:rPr>
          <w:rFonts w:ascii="Arial" w:hAnsi="Arial" w:cs="Arial"/>
          <w:lang w:val="en-US"/>
        </w:rPr>
        <w:t xml:space="preserve">friction loss term. Jong Van Lier et al. (2008) considered both effects negligible. </w:t>
      </w:r>
      <w:r w:rsidR="00AE30FC">
        <w:rPr>
          <w:rFonts w:ascii="Arial" w:hAnsi="Arial" w:cs="Arial"/>
          <w:lang w:val="en-US"/>
        </w:rPr>
        <w:t>Additionally, v</w:t>
      </w:r>
      <w:r w:rsidRPr="00956816">
        <w:rPr>
          <w:rFonts w:ascii="Arial" w:hAnsi="Arial" w:cs="Arial"/>
          <w:lang w:val="en-US"/>
        </w:rPr>
        <w:t xml:space="preserve">ariation </w:t>
      </w:r>
      <w:r w:rsidR="00AE30FC">
        <w:rPr>
          <w:rFonts w:ascii="Arial" w:hAnsi="Arial" w:cs="Arial"/>
          <w:lang w:val="en-US"/>
        </w:rPr>
        <w:t>in</w:t>
      </w:r>
      <w:r w:rsidRPr="00956816">
        <w:rPr>
          <w:rFonts w:ascii="Arial" w:hAnsi="Arial" w:cs="Arial"/>
          <w:lang w:val="en-US"/>
        </w:rPr>
        <w:t xml:space="preserve"> soil hydraulic functions along </w:t>
      </w:r>
      <w:r w:rsidR="00AE30FC">
        <w:rPr>
          <w:rFonts w:ascii="Arial" w:hAnsi="Arial" w:cs="Arial"/>
          <w:lang w:val="en-US"/>
        </w:rPr>
        <w:t>depth</w:t>
      </w:r>
      <w:r w:rsidRPr="00956816">
        <w:rPr>
          <w:rFonts w:ascii="Arial" w:hAnsi="Arial" w:cs="Arial"/>
          <w:lang w:val="en-US"/>
        </w:rPr>
        <w:t xml:space="preserve"> might influence root water uptake during the constant rate phase</w:t>
      </w:r>
      <w:r w:rsidR="00AE30FC">
        <w:rPr>
          <w:rFonts w:ascii="Arial" w:hAnsi="Arial" w:cs="Arial"/>
          <w:lang w:val="en-US"/>
        </w:rPr>
        <w:t>, as they a</w:t>
      </w:r>
      <w:r w:rsidRPr="00956816">
        <w:rPr>
          <w:rFonts w:ascii="Arial" w:hAnsi="Arial" w:cs="Arial"/>
          <w:lang w:val="en-US"/>
        </w:rPr>
        <w:t xml:space="preserve">ffect in </w:t>
      </w:r>
      <w:r w:rsidRPr="00956816">
        <w:rPr>
          <w:rFonts w:ascii="Arial" w:hAnsi="Arial" w:cs="Arial"/>
          <w:i/>
          <w:lang w:val="en-US"/>
        </w:rPr>
        <w:t>M</w:t>
      </w:r>
      <w:r w:rsidRPr="00956816">
        <w:rPr>
          <w:rFonts w:ascii="Arial" w:hAnsi="Arial" w:cs="Arial"/>
          <w:i/>
          <w:vertAlign w:val="subscript"/>
          <w:lang w:val="en-US"/>
        </w:rPr>
        <w:t>0</w:t>
      </w:r>
      <w:proofErr w:type="gramStart"/>
      <w:r w:rsidRPr="00956816">
        <w:rPr>
          <w:rFonts w:ascii="Arial" w:hAnsi="Arial" w:cs="Arial"/>
          <w:i/>
          <w:vertAlign w:val="subscript"/>
          <w:lang w:val="en-US"/>
        </w:rPr>
        <w:t>,z</w:t>
      </w:r>
      <w:proofErr w:type="gramEnd"/>
      <w:r w:rsidRPr="00956816">
        <w:rPr>
          <w:rFonts w:ascii="Arial" w:hAnsi="Arial" w:cs="Arial"/>
          <w:lang w:val="en-US"/>
        </w:rPr>
        <w:t xml:space="preserve"> (</w:t>
      </w:r>
      <w:r w:rsidRPr="00956816">
        <w:rPr>
          <w:rFonts w:ascii="Arial" w:eastAsia="Times New Roman" w:hAnsi="Arial" w:cs="Arial"/>
          <w:color w:val="000000"/>
          <w:szCs w:val="24"/>
          <w:lang w:val="en-US" w:eastAsia="pt-BR"/>
        </w:rPr>
        <w:t xml:space="preserve">eq. </w:t>
      </w:r>
      <w:r w:rsidR="00EB4AC9" w:rsidRPr="00956816">
        <w:rPr>
          <w:rFonts w:ascii="Arial" w:hAnsi="Arial" w:cs="Arial"/>
          <w:lang w:val="en-US"/>
        </w:rPr>
        <w:fldChar w:fldCharType="begin"/>
      </w:r>
      <w:r w:rsidRPr="00956816">
        <w:rPr>
          <w:rFonts w:ascii="Arial" w:hAnsi="Arial" w:cs="Arial"/>
          <w:lang w:val="en-US"/>
        </w:rPr>
        <w:instrText xml:space="preserve"> seq equa e64</w:instrText>
      </w:r>
      <w:r w:rsidR="00EB4AC9" w:rsidRPr="00956816">
        <w:rPr>
          <w:rFonts w:ascii="Arial" w:hAnsi="Arial" w:cs="Arial"/>
          <w:lang w:val="en-US"/>
        </w:rPr>
        <w:fldChar w:fldCharType="separate"/>
      </w:r>
      <w:r w:rsidR="00864ADF">
        <w:rPr>
          <w:rFonts w:ascii="Arial" w:hAnsi="Arial" w:cs="Arial"/>
          <w:noProof/>
          <w:lang w:val="en-US"/>
        </w:rPr>
        <w:t>19</w:t>
      </w:r>
      <w:r w:rsidR="00EB4AC9" w:rsidRPr="00956816">
        <w:rPr>
          <w:rFonts w:ascii="Arial" w:hAnsi="Arial" w:cs="Arial"/>
          <w:lang w:val="en-US"/>
        </w:rPr>
        <w:fldChar w:fldCharType="end"/>
      </w:r>
      <w:r w:rsidRPr="00956816">
        <w:rPr>
          <w:rFonts w:ascii="Arial" w:hAnsi="Arial" w:cs="Arial"/>
          <w:lang w:val="en-US"/>
        </w:rPr>
        <w:t xml:space="preserve">). </w:t>
      </w:r>
      <w:r w:rsidR="00AE30FC">
        <w:rPr>
          <w:rFonts w:ascii="Arial" w:hAnsi="Arial" w:cs="Arial"/>
          <w:lang w:val="en-US"/>
        </w:rPr>
        <w:t>D</w:t>
      </w:r>
      <w:r w:rsidRPr="00956816">
        <w:rPr>
          <w:rFonts w:ascii="Arial" w:hAnsi="Arial" w:cs="Arial"/>
          <w:lang w:val="en-US"/>
        </w:rPr>
        <w:t>uring the falling rate phase</w:t>
      </w:r>
      <w:r w:rsidR="00AE30FC">
        <w:rPr>
          <w:rFonts w:ascii="Arial" w:hAnsi="Arial" w:cs="Arial"/>
          <w:lang w:val="en-US"/>
        </w:rPr>
        <w:t>, however,</w:t>
      </w:r>
      <w:r w:rsidRPr="00956816">
        <w:rPr>
          <w:rFonts w:ascii="Arial" w:hAnsi="Arial" w:cs="Arial"/>
          <w:lang w:val="en-US"/>
        </w:rPr>
        <w:t xml:space="preserve"> </w:t>
      </w:r>
      <w:r w:rsidRPr="00956816">
        <w:rPr>
          <w:rFonts w:ascii="Arial" w:hAnsi="Arial" w:cs="Arial"/>
          <w:i/>
          <w:lang w:val="en-US"/>
        </w:rPr>
        <w:t>M</w:t>
      </w:r>
      <w:r w:rsidRPr="00956816">
        <w:rPr>
          <w:rFonts w:ascii="Arial" w:hAnsi="Arial" w:cs="Arial"/>
          <w:i/>
          <w:vertAlign w:val="subscript"/>
          <w:lang w:val="en-US"/>
        </w:rPr>
        <w:t>0</w:t>
      </w:r>
      <w:proofErr w:type="gramStart"/>
      <w:r w:rsidRPr="00956816">
        <w:rPr>
          <w:rFonts w:ascii="Arial" w:hAnsi="Arial" w:cs="Arial"/>
          <w:i/>
          <w:vertAlign w:val="subscript"/>
          <w:lang w:val="en-US"/>
        </w:rPr>
        <w:t>,z</w:t>
      </w:r>
      <w:proofErr w:type="gramEnd"/>
      <w:r w:rsidRPr="00956816">
        <w:rPr>
          <w:rFonts w:ascii="Arial" w:hAnsi="Arial" w:cs="Arial"/>
          <w:lang w:val="en-US"/>
        </w:rPr>
        <w:t xml:space="preserve"> = </w:t>
      </w:r>
      <w:r w:rsidRPr="00956816">
        <w:rPr>
          <w:rFonts w:ascii="Arial" w:hAnsi="Arial" w:cs="Arial"/>
          <w:i/>
          <w:lang w:val="en-US"/>
        </w:rPr>
        <w:t>M</w:t>
      </w:r>
      <w:r w:rsidRPr="00956816">
        <w:rPr>
          <w:rFonts w:ascii="Arial" w:hAnsi="Arial" w:cs="Arial"/>
          <w:i/>
          <w:vertAlign w:val="subscript"/>
          <w:lang w:val="en-US"/>
        </w:rPr>
        <w:t>0</w:t>
      </w:r>
      <w:r w:rsidRPr="00956816">
        <w:rPr>
          <w:rFonts w:ascii="Arial" w:hAnsi="Arial" w:cs="Arial"/>
          <w:lang w:val="en-US"/>
        </w:rPr>
        <w:t xml:space="preserve"> = 0, independent of depth</w:t>
      </w:r>
      <w:r w:rsidR="00AE30FC">
        <w:rPr>
          <w:rFonts w:ascii="Arial" w:hAnsi="Arial" w:cs="Arial"/>
          <w:lang w:val="en-US"/>
        </w:rPr>
        <w:t xml:space="preserve"> and soil hydraulic properties</w:t>
      </w:r>
      <w:r w:rsidRPr="00956816">
        <w:rPr>
          <w:rFonts w:ascii="Arial" w:hAnsi="Arial" w:cs="Arial"/>
          <w:lang w:val="en-US"/>
        </w:rPr>
        <w:t>.</w:t>
      </w:r>
    </w:p>
    <w:p w:rsidR="006B4485" w:rsidRPr="00743826" w:rsidRDefault="006B4485" w:rsidP="001D54EA">
      <w:pPr>
        <w:rPr>
          <w:rFonts w:ascii="Arial" w:hAnsi="Arial" w:cs="Arial"/>
          <w:lang w:val="en-US"/>
        </w:rPr>
      </w:pPr>
    </w:p>
    <w:p w:rsidR="00396812" w:rsidRPr="00743826" w:rsidRDefault="00956816" w:rsidP="00EB4880">
      <w:pPr>
        <w:pStyle w:val="Ttulo3"/>
        <w:keepNext/>
        <w:ind w:left="788" w:hanging="431"/>
        <w:rPr>
          <w:rFonts w:ascii="Arial" w:hAnsi="Arial"/>
          <w:lang w:val="en-US"/>
        </w:rPr>
      </w:pPr>
      <w:bookmarkStart w:id="190" w:name="_Toc258333676"/>
      <w:bookmarkStart w:id="191" w:name="_Toc258333714"/>
      <w:bookmarkStart w:id="192" w:name="_Toc258333865"/>
      <w:bookmarkStart w:id="193" w:name="_Toc258333982"/>
      <w:bookmarkStart w:id="194" w:name="_Toc258334248"/>
      <w:bookmarkStart w:id="195" w:name="_Toc296436809"/>
      <w:r w:rsidRPr="00956816">
        <w:rPr>
          <w:rFonts w:ascii="Arial" w:hAnsi="Arial"/>
          <w:lang w:val="en-US"/>
        </w:rPr>
        <w:t>Plant-atmosphere transfer models</w:t>
      </w:r>
      <w:bookmarkEnd w:id="190"/>
      <w:bookmarkEnd w:id="191"/>
      <w:bookmarkEnd w:id="192"/>
      <w:bookmarkEnd w:id="193"/>
      <w:bookmarkEnd w:id="194"/>
      <w:bookmarkEnd w:id="195"/>
      <w:r w:rsidRPr="00956816">
        <w:rPr>
          <w:rFonts w:ascii="Arial" w:hAnsi="Arial"/>
          <w:lang w:val="en-US"/>
        </w:rPr>
        <w:t xml:space="preserve"> </w:t>
      </w:r>
    </w:p>
    <w:p w:rsidR="005B2612" w:rsidRPr="00743826" w:rsidRDefault="00956816" w:rsidP="005B2612">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Empirical models of stomatal behavior have been developed based on experimental and observational studies. The models proposed by Ball (1987) and Leuning (1995) received great attention, testing, acceptance and application. These models describe the dependence of stomatal conductance by </w:t>
      </w:r>
      <w:r w:rsidR="009C0446">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net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w:t>
      </w:r>
      <w:r w:rsidR="009C0446">
        <w:rPr>
          <w:rFonts w:ascii="Arial" w:eastAsia="Times New Roman" w:hAnsi="Arial" w:cs="Arial"/>
          <w:color w:val="000000"/>
          <w:szCs w:val="24"/>
          <w:lang w:val="en-US" w:eastAsia="pt-BR"/>
        </w:rPr>
        <w:t xml:space="preserve">by the </w:t>
      </w:r>
      <w:r w:rsidRPr="00956816">
        <w:rPr>
          <w:rFonts w:ascii="Arial" w:eastAsia="Times New Roman" w:hAnsi="Arial" w:cs="Arial"/>
          <w:color w:val="000000"/>
          <w:szCs w:val="24"/>
          <w:lang w:val="en-US" w:eastAsia="pt-BR"/>
        </w:rPr>
        <w:t xml:space="preserve">relative humidity or </w:t>
      </w:r>
      <w:r w:rsidR="009C0446" w:rsidRPr="00743826">
        <w:rPr>
          <w:rFonts w:ascii="Arial" w:eastAsia="Times New Roman" w:hAnsi="Arial" w:cs="Arial"/>
          <w:color w:val="000000"/>
          <w:szCs w:val="24"/>
          <w:lang w:val="en-US" w:eastAsia="pt-BR"/>
        </w:rPr>
        <w:t>water</w:t>
      </w:r>
      <w:r w:rsidRPr="00956816">
        <w:rPr>
          <w:rFonts w:ascii="Arial" w:eastAsia="Times New Roman" w:hAnsi="Arial" w:cs="Arial"/>
          <w:color w:val="000000"/>
          <w:szCs w:val="24"/>
          <w:lang w:val="en-US" w:eastAsia="pt-BR"/>
        </w:rPr>
        <w:t xml:space="preserve">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pressure deficit, and </w:t>
      </w:r>
      <w:r w:rsidR="009C0446">
        <w:rPr>
          <w:rFonts w:ascii="Arial" w:eastAsia="Times New Roman" w:hAnsi="Arial" w:cs="Arial"/>
          <w:color w:val="000000"/>
          <w:szCs w:val="24"/>
          <w:lang w:val="en-US" w:eastAsia="pt-BR"/>
        </w:rPr>
        <w:t xml:space="preserve">by the </w:t>
      </w:r>
      <w:r w:rsidRPr="00956816">
        <w:rPr>
          <w:rFonts w:ascii="Arial" w:eastAsia="Times New Roman" w:hAnsi="Arial" w:cs="Arial"/>
          <w:color w:val="000000"/>
          <w:szCs w:val="24"/>
          <w:lang w:val="en-US" w:eastAsia="pt-BR"/>
        </w:rPr>
        <w:t>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concentration in </w:t>
      </w:r>
      <w:r w:rsidRPr="00956816">
        <w:rPr>
          <w:rFonts w:ascii="Arial" w:eastAsia="Times New Roman" w:hAnsi="Arial" w:cs="Arial"/>
          <w:color w:val="000000"/>
          <w:szCs w:val="24"/>
          <w:lang w:val="en-US" w:eastAsia="pt-BR"/>
        </w:rPr>
        <w:lastRenderedPageBreak/>
        <w:t xml:space="preserve">the leaf. Applications of these models </w:t>
      </w:r>
      <w:r w:rsidR="009C0446">
        <w:rPr>
          <w:rFonts w:ascii="Arial" w:eastAsia="Times New Roman" w:hAnsi="Arial" w:cs="Arial"/>
          <w:color w:val="000000"/>
          <w:szCs w:val="24"/>
          <w:lang w:val="en-US" w:eastAsia="pt-BR"/>
        </w:rPr>
        <w:t>to</w:t>
      </w:r>
      <w:r w:rsidRPr="00956816">
        <w:rPr>
          <w:rFonts w:ascii="Arial" w:eastAsia="Times New Roman" w:hAnsi="Arial" w:cs="Arial"/>
          <w:color w:val="000000"/>
          <w:szCs w:val="24"/>
          <w:lang w:val="en-US" w:eastAsia="pt-BR"/>
        </w:rPr>
        <w:t xml:space="preserve">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exchange studies resulted in coupled equations for carbon assimilation and stomatal conductance. The correct parameterization of the models provides a good correlation between </w:t>
      </w:r>
      <w:r w:rsidR="009C0446" w:rsidRPr="00743826">
        <w:rPr>
          <w:rFonts w:ascii="Arial" w:eastAsia="Times New Roman" w:hAnsi="Arial" w:cs="Arial"/>
          <w:color w:val="000000"/>
          <w:szCs w:val="24"/>
          <w:lang w:val="en-US" w:eastAsia="pt-BR"/>
        </w:rPr>
        <w:t xml:space="preserve">simulated and observed </w:t>
      </w:r>
      <w:r w:rsidRPr="00956816">
        <w:rPr>
          <w:rFonts w:ascii="Arial" w:eastAsia="Times New Roman" w:hAnsi="Arial" w:cs="Arial"/>
          <w:color w:val="000000"/>
          <w:szCs w:val="24"/>
          <w:lang w:val="en-US" w:eastAsia="pt-BR"/>
        </w:rPr>
        <w:t xml:space="preserve">stomatal conductance and carbon assimilation. However, the empirical nature of these models makes it difficult to extrapolate them </w:t>
      </w:r>
      <w:r w:rsidR="009C0446">
        <w:rPr>
          <w:rFonts w:ascii="Arial" w:eastAsia="Times New Roman" w:hAnsi="Arial" w:cs="Arial"/>
          <w:color w:val="000000"/>
          <w:szCs w:val="24"/>
          <w:lang w:val="en-US" w:eastAsia="pt-BR"/>
        </w:rPr>
        <w:t>to different</w:t>
      </w:r>
      <w:r w:rsidRPr="00956816">
        <w:rPr>
          <w:rFonts w:ascii="Arial" w:eastAsia="Times New Roman" w:hAnsi="Arial" w:cs="Arial"/>
          <w:color w:val="000000"/>
          <w:szCs w:val="24"/>
          <w:lang w:val="en-US" w:eastAsia="pt-BR"/>
        </w:rPr>
        <w:t xml:space="preserve"> environmental </w:t>
      </w:r>
      <w:r w:rsidR="009C0446">
        <w:rPr>
          <w:rFonts w:ascii="Arial" w:eastAsia="Times New Roman" w:hAnsi="Arial" w:cs="Arial"/>
          <w:color w:val="000000"/>
          <w:szCs w:val="24"/>
          <w:lang w:val="en-US" w:eastAsia="pt-BR"/>
        </w:rPr>
        <w:t>conditions</w:t>
      </w:r>
      <w:r w:rsidRPr="00956816">
        <w:rPr>
          <w:rFonts w:ascii="Arial" w:eastAsia="Times New Roman" w:hAnsi="Arial" w:cs="Arial"/>
          <w:color w:val="000000"/>
          <w:szCs w:val="24"/>
          <w:lang w:val="en-US" w:eastAsia="pt-BR"/>
        </w:rPr>
        <w:t xml:space="preserve">. For example, the effect of soil water deficit on stomatal conductance </w:t>
      </w:r>
      <w:r w:rsidR="009C0446">
        <w:rPr>
          <w:rFonts w:ascii="Arial" w:eastAsia="Times New Roman" w:hAnsi="Arial" w:cs="Arial"/>
          <w:color w:val="000000"/>
          <w:szCs w:val="24"/>
          <w:lang w:val="en-US" w:eastAsia="pt-BR"/>
        </w:rPr>
        <w:t>is</w:t>
      </w:r>
      <w:r w:rsidRPr="00956816">
        <w:rPr>
          <w:rFonts w:ascii="Arial" w:eastAsia="Times New Roman" w:hAnsi="Arial" w:cs="Arial"/>
          <w:color w:val="000000"/>
          <w:szCs w:val="24"/>
          <w:lang w:val="en-US" w:eastAsia="pt-BR"/>
        </w:rPr>
        <w:t xml:space="preserve"> not explicitly included in these models. </w:t>
      </w:r>
      <w:r w:rsidR="009C0446">
        <w:rPr>
          <w:rFonts w:ascii="Arial" w:eastAsia="Times New Roman" w:hAnsi="Arial" w:cs="Arial"/>
          <w:color w:val="000000"/>
          <w:szCs w:val="24"/>
          <w:lang w:val="en-US" w:eastAsia="pt-BR"/>
        </w:rPr>
        <w:t xml:space="preserve">Therefore, </w:t>
      </w:r>
      <w:r w:rsidRPr="00956816">
        <w:rPr>
          <w:rFonts w:ascii="Arial" w:eastAsia="Times New Roman" w:hAnsi="Arial" w:cs="Arial"/>
          <w:color w:val="000000"/>
          <w:szCs w:val="24"/>
          <w:lang w:val="en-US" w:eastAsia="pt-BR"/>
        </w:rPr>
        <w:t xml:space="preserve">it is not possible to apply the model to different soil </w:t>
      </w:r>
      <w:r w:rsidR="009C0446">
        <w:rPr>
          <w:rFonts w:ascii="Arial" w:eastAsia="Times New Roman" w:hAnsi="Arial" w:cs="Arial"/>
          <w:color w:val="000000"/>
          <w:szCs w:val="24"/>
          <w:lang w:val="en-US" w:eastAsia="pt-BR"/>
        </w:rPr>
        <w:t>hydraulic</w:t>
      </w:r>
      <w:r w:rsidRPr="00956816">
        <w:rPr>
          <w:rFonts w:ascii="Arial" w:eastAsia="Times New Roman" w:hAnsi="Arial" w:cs="Arial"/>
          <w:color w:val="000000"/>
          <w:szCs w:val="24"/>
          <w:lang w:val="en-US" w:eastAsia="pt-BR"/>
        </w:rPr>
        <w:t xml:space="preserve"> conditions. The depression of photosynthesis or transpiration at midday as a strategy for water conservation is observed in some </w:t>
      </w:r>
      <w:r w:rsidR="009C0446">
        <w:rPr>
          <w:rFonts w:ascii="Arial" w:eastAsia="Times New Roman" w:hAnsi="Arial" w:cs="Arial"/>
          <w:color w:val="000000"/>
          <w:szCs w:val="24"/>
          <w:lang w:val="en-US" w:eastAsia="pt-BR"/>
        </w:rPr>
        <w:t>species</w:t>
      </w:r>
      <w:r w:rsidRPr="00956816">
        <w:rPr>
          <w:rFonts w:ascii="Arial" w:eastAsia="Times New Roman" w:hAnsi="Arial" w:cs="Arial"/>
          <w:color w:val="000000"/>
          <w:szCs w:val="24"/>
          <w:lang w:val="en-US" w:eastAsia="pt-BR"/>
        </w:rPr>
        <w:t xml:space="preserve"> but not in other</w:t>
      </w:r>
      <w:r w:rsidR="009C0446">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This difference in plant behavior cannot be </w:t>
      </w:r>
      <w:r w:rsidR="009C0446">
        <w:rPr>
          <w:rFonts w:ascii="Arial" w:eastAsia="Times New Roman" w:hAnsi="Arial" w:cs="Arial"/>
          <w:color w:val="000000"/>
          <w:szCs w:val="24"/>
          <w:lang w:val="en-US" w:eastAsia="pt-BR"/>
        </w:rPr>
        <w:t xml:space="preserve">explained by </w:t>
      </w:r>
      <w:r w:rsidRPr="00956816">
        <w:rPr>
          <w:rFonts w:ascii="Arial" w:eastAsia="Times New Roman" w:hAnsi="Arial" w:cs="Arial"/>
          <w:color w:val="000000"/>
          <w:szCs w:val="24"/>
          <w:lang w:val="en-US" w:eastAsia="pt-BR"/>
        </w:rPr>
        <w:t>the model proposed by Ball (1987).</w:t>
      </w:r>
    </w:p>
    <w:p w:rsidR="001A4714" w:rsidRPr="00743826" w:rsidRDefault="00956816" w:rsidP="001A4714">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numerical schemes of soil-vegetation atmosphere transfer (SVAT) </w:t>
      </w:r>
      <w:r w:rsidR="009C0446">
        <w:rPr>
          <w:rFonts w:ascii="Arial" w:eastAsia="Times New Roman" w:hAnsi="Arial" w:cs="Arial"/>
          <w:color w:val="000000"/>
          <w:szCs w:val="24"/>
          <w:lang w:val="en-US" w:eastAsia="pt-BR"/>
        </w:rPr>
        <w:t xml:space="preserve">models </w:t>
      </w:r>
      <w:r w:rsidRPr="00956816">
        <w:rPr>
          <w:rFonts w:ascii="Arial" w:eastAsia="Times New Roman" w:hAnsi="Arial" w:cs="Arial"/>
          <w:color w:val="000000"/>
          <w:szCs w:val="24"/>
          <w:lang w:val="en-US" w:eastAsia="pt-BR"/>
        </w:rPr>
        <w:t>employed in meteorology are designed to describe the basic processes of su</w:t>
      </w:r>
      <w:r w:rsidR="009C0446">
        <w:rPr>
          <w:rFonts w:ascii="Arial" w:eastAsia="Times New Roman" w:hAnsi="Arial" w:cs="Arial"/>
          <w:color w:val="000000"/>
          <w:szCs w:val="24"/>
          <w:lang w:val="en-US" w:eastAsia="pt-BR"/>
        </w:rPr>
        <w:t>rface</w:t>
      </w:r>
      <w:r w:rsidRPr="00956816">
        <w:rPr>
          <w:rFonts w:ascii="Arial" w:eastAsia="Times New Roman" w:hAnsi="Arial" w:cs="Arial"/>
          <w:color w:val="000000"/>
          <w:szCs w:val="24"/>
          <w:lang w:val="en-US" w:eastAsia="pt-BR"/>
        </w:rPr>
        <w:t xml:space="preserve"> evaporation along with the partition of water between the plant transpiration, drainage, superficial runoff and soil water content. The SVAT model ISBA, for example, is used in simulations for operational weather forecast in France and in the climate model ARPEGE (Action de Recherche Petite Echelle - Grande Echelle)</w:t>
      </w:r>
      <w:r w:rsidRPr="00956816">
        <w:rPr>
          <w:rFonts w:ascii="Arial" w:hAnsi="Arial" w:cs="Arial"/>
          <w:lang w:val="en-US"/>
        </w:rPr>
        <w:t xml:space="preserve"> (NOILHAN; PLANTON, 1989; NOILHAN; MAHFOUF, 1996). </w:t>
      </w:r>
      <w:r w:rsidRPr="00956816">
        <w:rPr>
          <w:rFonts w:ascii="Arial" w:eastAsia="Times New Roman" w:hAnsi="Arial" w:cs="Arial"/>
          <w:color w:val="000000"/>
          <w:szCs w:val="24"/>
          <w:lang w:val="en-US" w:eastAsia="pt-BR"/>
        </w:rPr>
        <w:t>In this SVAT weather model, as in others (</w:t>
      </w:r>
      <w:r w:rsidR="00E016A9">
        <w:rPr>
          <w:rFonts w:ascii="Arial" w:eastAsia="Times New Roman" w:hAnsi="Arial" w:cs="Arial"/>
          <w:color w:val="000000"/>
          <w:szCs w:val="24"/>
          <w:lang w:val="en-US" w:eastAsia="pt-BR"/>
        </w:rPr>
        <w:t>e.g.</w:t>
      </w:r>
      <w:r w:rsidRPr="00956816">
        <w:rPr>
          <w:rFonts w:ascii="Arial" w:eastAsia="Times New Roman" w:hAnsi="Arial" w:cs="Arial"/>
          <w:color w:val="000000"/>
          <w:szCs w:val="24"/>
          <w:lang w:val="en-US" w:eastAsia="pt-BR"/>
        </w:rPr>
        <w:t xml:space="preserve"> </w:t>
      </w:r>
      <w:r w:rsidRPr="00956816">
        <w:rPr>
          <w:rFonts w:ascii="Arial" w:hAnsi="Arial" w:cs="Arial"/>
          <w:lang w:val="en-US"/>
        </w:rPr>
        <w:t>NIYOGI; RAMAN, 1997</w:t>
      </w:r>
      <w:r w:rsidRPr="00956816">
        <w:rPr>
          <w:rFonts w:ascii="Arial" w:eastAsia="Times New Roman" w:hAnsi="Arial" w:cs="Arial"/>
          <w:color w:val="000000"/>
          <w:szCs w:val="24"/>
          <w:lang w:val="en-US" w:eastAsia="pt-BR"/>
        </w:rPr>
        <w:t xml:space="preserve">), </w:t>
      </w:r>
      <w:r w:rsidR="009C0446">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description of biological control of transpiration is made by a simple empirical parameterization of stomatal conductance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009C0446">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adapting the </w:t>
      </w:r>
      <w:r w:rsidR="009C0446">
        <w:rPr>
          <w:rFonts w:ascii="Arial" w:eastAsia="Times New Roman" w:hAnsi="Arial" w:cs="Arial"/>
          <w:color w:val="000000"/>
          <w:szCs w:val="24"/>
          <w:lang w:val="en-US" w:eastAsia="pt-BR"/>
        </w:rPr>
        <w:t xml:space="preserve">algorithm </w:t>
      </w:r>
      <w:r w:rsidRPr="00956816">
        <w:rPr>
          <w:rFonts w:ascii="Arial" w:eastAsia="Times New Roman" w:hAnsi="Arial" w:cs="Arial"/>
          <w:color w:val="000000"/>
          <w:szCs w:val="24"/>
          <w:lang w:val="en-US" w:eastAsia="pt-BR"/>
        </w:rPr>
        <w:t xml:space="preserve">proposed by Jarvis (1976). </w:t>
      </w:r>
      <w:r w:rsidR="009C0446">
        <w:rPr>
          <w:rFonts w:ascii="Arial" w:eastAsia="Times New Roman" w:hAnsi="Arial" w:cs="Arial"/>
          <w:color w:val="000000"/>
          <w:szCs w:val="24"/>
          <w:lang w:val="en-US" w:eastAsia="pt-BR"/>
        </w:rPr>
        <w:t>B</w:t>
      </w:r>
      <w:r w:rsidRPr="00956816">
        <w:rPr>
          <w:rFonts w:ascii="Arial" w:eastAsia="Times New Roman" w:hAnsi="Arial" w:cs="Arial"/>
          <w:color w:val="000000"/>
          <w:szCs w:val="24"/>
          <w:lang w:val="en-US" w:eastAsia="pt-BR"/>
        </w:rPr>
        <w:t xml:space="preserve">y this method of parameterization </w:t>
      </w:r>
      <w:r w:rsidR="009C0446">
        <w:rPr>
          <w:rFonts w:ascii="Arial" w:eastAsia="Times New Roman" w:hAnsi="Arial" w:cs="Arial"/>
          <w:color w:val="000000"/>
          <w:szCs w:val="24"/>
          <w:lang w:val="en-US" w:eastAsia="pt-BR"/>
        </w:rPr>
        <w:t>i</w:t>
      </w:r>
      <w:r w:rsidR="009C0446" w:rsidRPr="00743826">
        <w:rPr>
          <w:rFonts w:ascii="Arial" w:eastAsia="Times New Roman" w:hAnsi="Arial" w:cs="Arial"/>
          <w:color w:val="000000"/>
          <w:szCs w:val="24"/>
          <w:lang w:val="en-US" w:eastAsia="pt-BR"/>
        </w:rPr>
        <w:t xml:space="preserve">t is assumed </w:t>
      </w:r>
      <w:r w:rsidRPr="00956816">
        <w:rPr>
          <w:rFonts w:ascii="Arial" w:eastAsia="Times New Roman" w:hAnsi="Arial" w:cs="Arial"/>
          <w:color w:val="000000"/>
          <w:szCs w:val="24"/>
          <w:lang w:val="en-US" w:eastAsia="pt-BR"/>
        </w:rPr>
        <w:t xml:space="preserve">that environmental parameters act independently on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The description of the temperature dependence o</w:t>
      </w:r>
      <w:r w:rsidR="009C0446">
        <w:rPr>
          <w:rFonts w:ascii="Arial" w:eastAsia="Times New Roman" w:hAnsi="Arial" w:cs="Arial"/>
          <w:color w:val="000000"/>
          <w:szCs w:val="24"/>
          <w:lang w:val="en-US" w:eastAsia="pt-BR"/>
        </w:rPr>
        <w:t>n</w:t>
      </w:r>
      <w:r w:rsidRPr="00956816">
        <w:rPr>
          <w:rFonts w:ascii="Arial" w:eastAsia="Times New Roman" w:hAnsi="Arial" w:cs="Arial"/>
          <w:color w:val="000000"/>
          <w:szCs w:val="24"/>
          <w:lang w:val="en-US" w:eastAsia="pt-BR"/>
        </w:rPr>
        <w:t xml:space="preserve"> stomatal conductance can be based on leaf temperature when soil water conditions</w:t>
      </w:r>
      <w:r w:rsidR="009C0446">
        <w:rPr>
          <w:rFonts w:ascii="Arial" w:eastAsia="Times New Roman" w:hAnsi="Arial" w:cs="Arial"/>
          <w:color w:val="000000"/>
          <w:szCs w:val="24"/>
          <w:lang w:val="en-US" w:eastAsia="pt-BR"/>
        </w:rPr>
        <w:t xml:space="preserve"> are non-limiting</w:t>
      </w:r>
      <w:r w:rsidRPr="00956816">
        <w:rPr>
          <w:rFonts w:ascii="Arial" w:eastAsia="Times New Roman" w:hAnsi="Arial" w:cs="Arial"/>
          <w:color w:val="000000"/>
          <w:szCs w:val="24"/>
          <w:lang w:val="en-US" w:eastAsia="pt-BR"/>
        </w:rPr>
        <w:t>, or alternatively on air temperature, eliminating the requirement of non-limiting soil water conditions.</w:t>
      </w:r>
    </w:p>
    <w:p w:rsidR="001A4714" w:rsidRPr="00743826" w:rsidRDefault="00956816" w:rsidP="001A4714">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A SVAT model is able to describe the effect of radiative and atmospheric forcing </w:t>
      </w:r>
      <w:r w:rsidR="009C0446">
        <w:rPr>
          <w:rFonts w:ascii="Arial" w:eastAsia="Times New Roman" w:hAnsi="Arial" w:cs="Arial"/>
          <w:color w:val="000000"/>
          <w:szCs w:val="24"/>
          <w:lang w:val="en-US" w:eastAsia="pt-BR"/>
        </w:rPr>
        <w:t>on</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The temperature and humidity at a reference level and the net radiation are used to calculate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In general, the parameterization of Jarvis (1976) used by ISBA model provides good quantitative estimations of transpiration rate. However, the stomatal response to air humidity is </w:t>
      </w:r>
      <w:r w:rsidR="001722D0">
        <w:rPr>
          <w:rFonts w:ascii="Arial" w:eastAsia="Times New Roman" w:hAnsi="Arial" w:cs="Arial"/>
          <w:color w:val="000000"/>
          <w:szCs w:val="24"/>
          <w:lang w:val="en-US" w:eastAsia="pt-BR"/>
        </w:rPr>
        <w:t xml:space="preserve">poorly </w:t>
      </w:r>
      <w:r w:rsidRPr="00956816">
        <w:rPr>
          <w:rFonts w:ascii="Arial" w:eastAsia="Times New Roman" w:hAnsi="Arial" w:cs="Arial"/>
          <w:color w:val="000000"/>
          <w:szCs w:val="24"/>
          <w:lang w:val="en-US" w:eastAsia="pt-BR"/>
        </w:rPr>
        <w:t xml:space="preserve">simulated and usually requires a </w:t>
      </w:r>
      <w:r w:rsidR="001054A2">
        <w:rPr>
          <w:rFonts w:ascii="Arial" w:eastAsia="Times New Roman" w:hAnsi="Arial" w:cs="Arial"/>
          <w:color w:val="000000"/>
          <w:szCs w:val="24"/>
          <w:lang w:val="en-US" w:eastAsia="pt-BR"/>
        </w:rPr>
        <w:t>flux</w:t>
      </w:r>
      <w:r w:rsidRPr="00956816">
        <w:rPr>
          <w:rFonts w:ascii="Arial" w:eastAsia="Times New Roman" w:hAnsi="Arial" w:cs="Arial"/>
          <w:color w:val="000000"/>
          <w:szCs w:val="24"/>
          <w:lang w:val="en-US" w:eastAsia="pt-BR"/>
        </w:rPr>
        <w:t xml:space="preserve"> analysis and in situ measurements of stomatal conductance to calibrate the model. In fact, it is assumed </w:t>
      </w:r>
      <w:r w:rsidRPr="00956816">
        <w:rPr>
          <w:rFonts w:ascii="Arial" w:eastAsia="Times New Roman" w:hAnsi="Arial" w:cs="Arial"/>
          <w:color w:val="000000"/>
          <w:szCs w:val="24"/>
          <w:lang w:val="en-US" w:eastAsia="pt-BR"/>
        </w:rPr>
        <w:lastRenderedPageBreak/>
        <w:t xml:space="preserve">that various environmental factors act independently on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while measurements suggest that interactions may occur </w:t>
      </w:r>
      <w:r w:rsidRPr="00956816">
        <w:rPr>
          <w:rFonts w:ascii="Arial" w:hAnsi="Arial" w:cs="Arial"/>
          <w:lang w:val="en-US"/>
        </w:rPr>
        <w:t>(COLLATZ et al., 1991; JACOBS, 1994; JACOBS; VAN DEN HURK; BRUIN, 1996)</w:t>
      </w:r>
      <w:r w:rsidRPr="00956816">
        <w:rPr>
          <w:rFonts w:ascii="Arial" w:eastAsia="Times New Roman" w:hAnsi="Arial" w:cs="Arial"/>
          <w:color w:val="000000"/>
          <w:szCs w:val="24"/>
          <w:lang w:val="en-US" w:eastAsia="pt-BR"/>
        </w:rPr>
        <w:t>. Another limitation of this kind of parameterization is the lack of feedback to the atmospheric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concentration, especially in climatic studies. In fact, an increase in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concentration induces a physiological response of plants by reducing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This effect can influence the energy and water balances of a surface on various time scales of changes in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concentration: daily, seasonal, and especially secular. This is why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physiological parameterizations that consider the effect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are more appropriate </w:t>
      </w:r>
      <w:r w:rsidR="001722D0">
        <w:rPr>
          <w:rFonts w:ascii="Arial" w:eastAsia="Times New Roman" w:hAnsi="Arial" w:cs="Arial"/>
          <w:color w:val="000000"/>
          <w:szCs w:val="24"/>
          <w:lang w:val="en-US" w:eastAsia="pt-BR"/>
        </w:rPr>
        <w:t>for</w:t>
      </w:r>
      <w:r w:rsidRPr="00956816">
        <w:rPr>
          <w:rFonts w:ascii="Arial" w:eastAsia="Times New Roman" w:hAnsi="Arial" w:cs="Arial"/>
          <w:color w:val="000000"/>
          <w:szCs w:val="24"/>
          <w:lang w:val="en-US" w:eastAsia="pt-BR"/>
        </w:rPr>
        <w:t xml:space="preserve"> the parameterization proposed by Jarvis (1976). Th</w:t>
      </w:r>
      <w:r w:rsidR="001722D0">
        <w:rPr>
          <w:rFonts w:ascii="Arial" w:eastAsia="Times New Roman" w:hAnsi="Arial" w:cs="Arial"/>
          <w:color w:val="000000"/>
          <w:szCs w:val="24"/>
          <w:lang w:val="en-US" w:eastAsia="pt-BR"/>
        </w:rPr>
        <w:t>is</w:t>
      </w:r>
      <w:r w:rsidRPr="00956816">
        <w:rPr>
          <w:rFonts w:ascii="Arial" w:eastAsia="Times New Roman" w:hAnsi="Arial" w:cs="Arial"/>
          <w:color w:val="000000"/>
          <w:szCs w:val="24"/>
          <w:lang w:val="en-US" w:eastAsia="pt-BR"/>
        </w:rPr>
        <w:t xml:space="preserve"> is particularly important for simulations of global change (</w:t>
      </w:r>
      <w:r w:rsidR="006A0EDD" w:rsidRPr="006A0EDD">
        <w:rPr>
          <w:rFonts w:ascii="Arial" w:hAnsi="Arial" w:cs="Arial"/>
          <w:lang w:val="en-ZA"/>
        </w:rPr>
        <w:t>BETTS et al.,</w:t>
      </w:r>
      <w:r w:rsidRPr="00956816">
        <w:rPr>
          <w:rFonts w:ascii="Arial" w:hAnsi="Arial" w:cs="Arial"/>
          <w:lang w:val="en-US"/>
        </w:rPr>
        <w:t xml:space="preserve"> 1997</w:t>
      </w:r>
      <w:r w:rsidRPr="00956816">
        <w:rPr>
          <w:rFonts w:ascii="Arial" w:eastAsia="Times New Roman" w:hAnsi="Arial" w:cs="Arial"/>
          <w:color w:val="000000"/>
          <w:szCs w:val="24"/>
          <w:lang w:val="en-US" w:eastAsia="pt-BR"/>
        </w:rPr>
        <w:t>) in which the response of vegetation-climate-CO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interaction needs to be described.</w:t>
      </w:r>
    </w:p>
    <w:p w:rsidR="004649D9" w:rsidRPr="00743826" w:rsidRDefault="00956816" w:rsidP="004649D9">
      <w:pPr>
        <w:textAlignment w:val="top"/>
        <w:rPr>
          <w:rFonts w:ascii="Arial" w:hAnsi="Arial" w:cs="Arial"/>
          <w:lang w:val="en-US"/>
        </w:rPr>
      </w:pPr>
      <w:r w:rsidRPr="00956816">
        <w:rPr>
          <w:rFonts w:ascii="Arial" w:eastAsia="Times New Roman" w:hAnsi="Arial" w:cs="Arial"/>
          <w:color w:val="000000"/>
          <w:szCs w:val="24"/>
          <w:lang w:val="en-US" w:eastAsia="pt-BR"/>
        </w:rPr>
        <w:t xml:space="preserve">As an alternative to the parameterization of Jarvis (1976) and Stewart (1988), the </w:t>
      </w:r>
      <w:r w:rsidR="001722D0" w:rsidRPr="00743826">
        <w:rPr>
          <w:rFonts w:ascii="Arial" w:eastAsia="Times New Roman" w:hAnsi="Arial" w:cs="Arial"/>
          <w:color w:val="000000"/>
          <w:szCs w:val="24"/>
          <w:lang w:val="en-US" w:eastAsia="pt-BR"/>
        </w:rPr>
        <w:t>parameterization</w:t>
      </w:r>
      <w:r w:rsidRPr="00956816">
        <w:rPr>
          <w:rFonts w:ascii="Arial" w:eastAsia="Times New Roman" w:hAnsi="Arial" w:cs="Arial"/>
          <w:color w:val="000000"/>
          <w:szCs w:val="24"/>
          <w:lang w:val="en-US" w:eastAsia="pt-BR"/>
        </w:rPr>
        <w:t xml:space="preserve"> of the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in SVAT models can also be </w:t>
      </w:r>
      <w:r w:rsidR="001722D0">
        <w:rPr>
          <w:rFonts w:ascii="Arial" w:eastAsia="Times New Roman" w:hAnsi="Arial" w:cs="Arial"/>
          <w:color w:val="000000"/>
          <w:szCs w:val="24"/>
          <w:lang w:val="en-US" w:eastAsia="pt-BR"/>
        </w:rPr>
        <w:t>performed</w:t>
      </w:r>
      <w:r w:rsidRPr="00956816">
        <w:rPr>
          <w:rFonts w:ascii="Arial" w:eastAsia="Times New Roman" w:hAnsi="Arial" w:cs="Arial"/>
          <w:color w:val="000000"/>
          <w:szCs w:val="24"/>
          <w:lang w:val="en-US" w:eastAsia="pt-BR"/>
        </w:rPr>
        <w:t xml:space="preserve">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by semi-empirical physiological models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by leaves in which stomatal conductance is deduced from the net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rate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r w:rsidRPr="00956816">
        <w:rPr>
          <w:rFonts w:ascii="Arial" w:hAnsi="Arial" w:cs="Arial"/>
          <w:lang w:val="en-US"/>
        </w:rPr>
        <w:t>(mg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 (COLLATZ et al., 1991; JACOBS, 1994; JACOBS; HURK; BRUIN, 1996)</w:t>
      </w:r>
      <w:r w:rsidRPr="00956816">
        <w:rPr>
          <w:rFonts w:ascii="Arial" w:eastAsia="Times New Roman" w:hAnsi="Arial" w:cs="Arial"/>
          <w:color w:val="000000"/>
          <w:szCs w:val="24"/>
          <w:lang w:val="en-US" w:eastAsia="pt-BR"/>
        </w:rPr>
        <w:t xml:space="preserve">, the so-called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models. In this case, the physiological responses to external variables and to the nonlinear interactions between them are treated. Stomatal conductance, for example, can be calculated as a function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since observations show a strong correlation between water use and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(COWAN, 1982; JACOBS, 1994). This observed correlation is associated with a quasi-conservative ratio between intercellular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concentration </w:t>
      </w:r>
      <w:r w:rsidRPr="00956816">
        <w:rPr>
          <w:rFonts w:ascii="Arial" w:hAnsi="Arial" w:cs="Arial"/>
          <w:lang w:val="en-US"/>
        </w:rPr>
        <w:t>(</w:t>
      </w:r>
      <w:r w:rsidRPr="00956816">
        <w:rPr>
          <w:rFonts w:ascii="Arial" w:hAnsi="Arial" w:cs="Arial"/>
          <w:i/>
          <w:iCs/>
          <w:lang w:val="en-US"/>
        </w:rPr>
        <w:t>C</w:t>
      </w:r>
      <w:r w:rsidRPr="00956816">
        <w:rPr>
          <w:rFonts w:ascii="Arial" w:hAnsi="Arial" w:cs="Arial"/>
          <w:i/>
          <w:iCs/>
          <w:vertAlign w:val="subscript"/>
          <w:lang w:val="en-US"/>
        </w:rPr>
        <w:t>i</w:t>
      </w:r>
      <w:r w:rsidRPr="00956816">
        <w:rPr>
          <w:rFonts w:ascii="Arial" w:hAnsi="Arial" w:cs="Arial"/>
          <w:iCs/>
          <w:lang w:val="en-US"/>
        </w:rPr>
        <w:t>, </w:t>
      </w:r>
      <w:r w:rsidRPr="00956816">
        <w:rPr>
          <w:rFonts w:ascii="Arial" w:hAnsi="Arial" w:cs="Arial"/>
          <w:lang w:val="en-US"/>
        </w:rPr>
        <w:t>mg m</w:t>
      </w:r>
      <w:r w:rsidR="00422C77">
        <w:rPr>
          <w:rFonts w:ascii="Arial" w:hAnsi="Arial" w:cs="Arial"/>
          <w:vertAlign w:val="superscript"/>
          <w:lang w:val="en-US"/>
        </w:rPr>
        <w:noBreakHyphen/>
        <w:t>3</w:t>
      </w:r>
      <w:r w:rsidRPr="00956816">
        <w:rPr>
          <w:rFonts w:ascii="Arial" w:hAnsi="Arial" w:cs="Arial"/>
          <w:lang w:val="en-US"/>
        </w:rPr>
        <w:t>)</w:t>
      </w:r>
      <w:r w:rsidRPr="00956816">
        <w:rPr>
          <w:rFonts w:ascii="Arial" w:eastAsia="Times New Roman" w:hAnsi="Arial" w:cs="Arial"/>
          <w:color w:val="000000"/>
          <w:szCs w:val="24"/>
          <w:lang w:val="en-US" w:eastAsia="pt-BR"/>
        </w:rPr>
        <w:t xml:space="preserve">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and the concentration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in the air near to the leaf surface </w:t>
      </w:r>
      <w:r w:rsidRPr="00956816">
        <w:rPr>
          <w:rFonts w:ascii="Arial" w:hAnsi="Arial" w:cs="Arial"/>
          <w:lang w:val="en-US"/>
        </w:rPr>
        <w:t>(</w:t>
      </w:r>
      <w:r w:rsidRPr="00956816">
        <w:rPr>
          <w:rFonts w:ascii="Arial" w:hAnsi="Arial" w:cs="Arial"/>
          <w:i/>
          <w:iCs/>
          <w:lang w:val="en-US"/>
        </w:rPr>
        <w:t>C</w:t>
      </w:r>
      <w:r w:rsidRPr="00956816">
        <w:rPr>
          <w:rFonts w:ascii="Arial" w:hAnsi="Arial" w:cs="Arial"/>
          <w:i/>
          <w:iCs/>
          <w:vertAlign w:val="subscript"/>
          <w:lang w:val="en-US"/>
        </w:rPr>
        <w:t>s</w:t>
      </w:r>
      <w:r w:rsidRPr="00956816">
        <w:rPr>
          <w:rFonts w:ascii="Arial" w:hAnsi="Arial" w:cs="Arial"/>
          <w:iCs/>
          <w:lang w:val="en-US"/>
        </w:rPr>
        <w:t>, </w:t>
      </w:r>
      <w:r w:rsidRPr="00956816">
        <w:rPr>
          <w:rFonts w:ascii="Arial" w:hAnsi="Arial" w:cs="Arial"/>
          <w:lang w:val="en-US"/>
        </w:rPr>
        <w:t>mg m</w:t>
      </w:r>
      <w:r w:rsidR="00422C77">
        <w:rPr>
          <w:rFonts w:ascii="Arial" w:hAnsi="Arial" w:cs="Arial"/>
          <w:vertAlign w:val="superscript"/>
          <w:lang w:val="en-US"/>
        </w:rPr>
        <w:noBreakHyphen/>
        <w:t>3</w:t>
      </w:r>
      <w:r w:rsidRPr="00956816">
        <w:rPr>
          <w:rFonts w:ascii="Arial" w:hAnsi="Arial" w:cs="Arial"/>
          <w:lang w:val="en-US"/>
        </w:rPr>
        <w:t>).</w:t>
      </w:r>
    </w:p>
    <w:p w:rsidR="004649D9" w:rsidRPr="00743826" w:rsidRDefault="00956816" w:rsidP="004649D9">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Therefore, an appropriate model for describing the stomatal behavior must contain parameterizations of stomatal responses to each of these and other factors such as air temperature</w:t>
      </w:r>
      <w:r w:rsidR="001722D0">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humidity and radiation. Moreover, one of the variables can influence the sensitivity of stomata to other factors. Therefore, a model of stomatal conductance should also describe synergistic interactions between these different stimuli. The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physiological model proposed by Jacobs (1994) and Jacobs, Hurk and Bruin (1996) contains parameterizations that describe most of these interactions, and uses the </w:t>
      </w:r>
      <w:r w:rsidRPr="00956816">
        <w:rPr>
          <w:rFonts w:ascii="Arial" w:eastAsia="Times New Roman" w:hAnsi="Arial" w:cs="Arial"/>
          <w:color w:val="000000"/>
          <w:szCs w:val="24"/>
          <w:lang w:val="en-US" w:eastAsia="pt-BR"/>
        </w:rPr>
        <w:lastRenderedPageBreak/>
        <w:t xml:space="preserve">specific humidity deficit between leaf and ambient air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as the descriptor for the moisture difference between leaf and air.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(g kg</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is defined as:</w:t>
      </w:r>
    </w:p>
    <w:p w:rsidR="00CE49B6" w:rsidRPr="00743826" w:rsidRDefault="00956816" w:rsidP="00CE49B6">
      <w:pPr>
        <w:tabs>
          <w:tab w:val="center" w:pos="4706"/>
          <w:tab w:val="right" w:pos="9412"/>
        </w:tabs>
        <w:ind w:firstLine="0"/>
        <w:rPr>
          <w:rFonts w:ascii="Arial" w:hAnsi="Arial" w:cs="Arial"/>
          <w:lang w:val="en-US"/>
        </w:rPr>
      </w:pPr>
      <w:r w:rsidRPr="00956816">
        <w:rPr>
          <w:rFonts w:ascii="Arial" w:hAnsi="Arial" w:cs="Arial"/>
          <w:lang w:val="en-US"/>
        </w:rPr>
        <w:tab/>
      </w:r>
      <w:r w:rsidR="00747CE4" w:rsidRPr="00743826">
        <w:rPr>
          <w:rFonts w:ascii="Arial" w:hAnsi="Arial" w:cs="Arial"/>
          <w:position w:val="-12"/>
          <w:lang w:val="en-US"/>
        </w:rPr>
        <w:object w:dxaOrig="1840" w:dyaOrig="360">
          <v:shape id="_x0000_i1057" type="#_x0000_t75" style="width:92.25pt;height:19.5pt" o:ole="">
            <v:imagedata r:id="rId73" o:title=""/>
          </v:shape>
          <o:OLEObject Type="Embed" ProgID="Equation.3" ShapeID="_x0000_i1057" DrawAspect="Content" ObjectID="_1370242768" r:id="rId74"/>
        </w:object>
      </w:r>
      <w:r w:rsidRPr="00956816">
        <w:rPr>
          <w:rFonts w:ascii="Arial" w:hAnsi="Arial" w:cs="Arial"/>
          <w:lang w:val="en-US"/>
        </w:rPr>
        <w:tab/>
        <w:t>[</w:t>
      </w:r>
      <w:bookmarkStart w:id="196" w:name="e35"/>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21</w:t>
      </w:r>
      <w:r w:rsidR="00EB4AC9" w:rsidRPr="00956816">
        <w:rPr>
          <w:rFonts w:ascii="Arial" w:hAnsi="Arial" w:cs="Arial"/>
          <w:lang w:val="en-US"/>
        </w:rPr>
        <w:fldChar w:fldCharType="end"/>
      </w:r>
      <w:bookmarkEnd w:id="196"/>
      <w:r w:rsidRPr="00956816">
        <w:rPr>
          <w:rFonts w:ascii="Arial" w:hAnsi="Arial" w:cs="Arial"/>
          <w:lang w:val="en-US"/>
        </w:rPr>
        <w:t>]</w:t>
      </w:r>
    </w:p>
    <w:p w:rsidR="00CE49B6" w:rsidRPr="00743826" w:rsidRDefault="00956816" w:rsidP="00747CE4">
      <w:pPr>
        <w:ind w:firstLine="0"/>
        <w:rPr>
          <w:rFonts w:ascii="Arial" w:hAnsi="Arial" w:cs="Arial"/>
          <w:lang w:val="en-US"/>
        </w:rPr>
      </w:pPr>
      <w:proofErr w:type="gramStart"/>
      <w:r w:rsidRPr="00956816">
        <w:rPr>
          <w:rFonts w:ascii="Arial" w:hAnsi="Arial" w:cs="Arial"/>
          <w:lang w:val="en-US"/>
        </w:rPr>
        <w:t>in</w:t>
      </w:r>
      <w:proofErr w:type="gramEnd"/>
      <w:r w:rsidRPr="00956816">
        <w:rPr>
          <w:rFonts w:ascii="Arial" w:hAnsi="Arial" w:cs="Arial"/>
          <w:lang w:val="en-US"/>
        </w:rPr>
        <w:t xml:space="preserve"> which </w:t>
      </w:r>
      <w:r w:rsidRPr="00956816">
        <w:rPr>
          <w:rFonts w:ascii="Arial" w:hAnsi="Arial" w:cs="Arial"/>
          <w:i/>
          <w:iCs/>
          <w:lang w:val="en-US"/>
        </w:rPr>
        <w:t>q</w:t>
      </w:r>
      <w:r w:rsidRPr="00956816">
        <w:rPr>
          <w:rFonts w:ascii="Arial" w:hAnsi="Arial" w:cs="Arial"/>
          <w:i/>
          <w:iCs/>
          <w:vertAlign w:val="subscript"/>
          <w:lang w:val="en-US"/>
        </w:rPr>
        <w:t>sat</w:t>
      </w:r>
      <w:r w:rsidRPr="00956816">
        <w:rPr>
          <w:rFonts w:ascii="Arial" w:hAnsi="Arial" w:cs="Arial"/>
          <w:i/>
          <w:iCs/>
          <w:lang w:val="en-US"/>
        </w:rPr>
        <w:t>(t</w:t>
      </w:r>
      <w:r w:rsidRPr="00956816">
        <w:rPr>
          <w:rFonts w:ascii="Arial" w:hAnsi="Arial" w:cs="Arial"/>
          <w:i/>
          <w:iCs/>
          <w:vertAlign w:val="subscript"/>
          <w:lang w:val="en-US"/>
        </w:rPr>
        <w:t>s</w:t>
      </w:r>
      <w:r w:rsidRPr="00956816">
        <w:rPr>
          <w:rFonts w:ascii="Arial" w:hAnsi="Arial" w:cs="Arial"/>
          <w:i/>
          <w:iCs/>
          <w:lang w:val="en-US"/>
        </w:rPr>
        <w:t xml:space="preserve">) </w:t>
      </w:r>
      <w:r w:rsidRPr="00956816">
        <w:rPr>
          <w:rFonts w:ascii="Arial" w:hAnsi="Arial" w:cs="Arial"/>
          <w:lang w:val="en-US"/>
        </w:rPr>
        <w:t>is the specific humidity at saturation (g kg</w:t>
      </w:r>
      <w:r w:rsidR="00422C77">
        <w:rPr>
          <w:rFonts w:ascii="Arial" w:hAnsi="Arial" w:cs="Arial"/>
          <w:vertAlign w:val="superscript"/>
          <w:lang w:val="en-US"/>
        </w:rPr>
        <w:noBreakHyphen/>
        <w:t>1</w:t>
      </w:r>
      <w:r w:rsidRPr="00956816">
        <w:rPr>
          <w:rFonts w:ascii="Arial" w:hAnsi="Arial" w:cs="Arial"/>
          <w:lang w:val="en-US"/>
        </w:rPr>
        <w:t xml:space="preserve">) as a function of surface temperature </w:t>
      </w:r>
      <w:r w:rsidRPr="00956816">
        <w:rPr>
          <w:rFonts w:ascii="Arial" w:hAnsi="Arial" w:cs="Arial"/>
          <w:i/>
          <w:lang w:val="en-US"/>
        </w:rPr>
        <w:t>t</w:t>
      </w:r>
      <w:r w:rsidRPr="00956816">
        <w:rPr>
          <w:rFonts w:ascii="Arial" w:hAnsi="Arial" w:cs="Arial"/>
          <w:i/>
          <w:iCs/>
          <w:vertAlign w:val="subscript"/>
          <w:lang w:val="en-US"/>
        </w:rPr>
        <w:t>s</w:t>
      </w:r>
      <w:r w:rsidRPr="00956816">
        <w:rPr>
          <w:rFonts w:ascii="Arial" w:hAnsi="Arial" w:cs="Arial"/>
          <w:lang w:val="en-US"/>
        </w:rPr>
        <w:t xml:space="preserve"> (in this case equal to canopy temperature </w:t>
      </w:r>
      <w:r w:rsidRPr="00956816">
        <w:rPr>
          <w:rFonts w:ascii="Arial" w:hAnsi="Arial" w:cs="Arial"/>
          <w:i/>
          <w:lang w:val="en-US"/>
        </w:rPr>
        <w:t>t</w:t>
      </w:r>
      <w:r w:rsidRPr="00956816">
        <w:rPr>
          <w:rFonts w:ascii="Arial" w:hAnsi="Arial" w:cs="Arial"/>
          <w:i/>
          <w:vertAlign w:val="subscript"/>
          <w:lang w:val="en-US"/>
        </w:rPr>
        <w:t>canopy</w:t>
      </w:r>
      <w:r w:rsidRPr="00956816">
        <w:rPr>
          <w:rFonts w:ascii="Arial" w:hAnsi="Arial" w:cs="Arial"/>
          <w:lang w:val="en-US"/>
        </w:rPr>
        <w:t xml:space="preserve">) and </w:t>
      </w:r>
      <w:r w:rsidRPr="00956816">
        <w:rPr>
          <w:rFonts w:ascii="Arial" w:hAnsi="Arial" w:cs="Arial"/>
          <w:i/>
          <w:iCs/>
          <w:lang w:val="en-US"/>
        </w:rPr>
        <w:t>q</w:t>
      </w:r>
      <w:r w:rsidRPr="00956816">
        <w:rPr>
          <w:rFonts w:ascii="Arial" w:hAnsi="Arial" w:cs="Arial"/>
          <w:i/>
          <w:iCs/>
          <w:vertAlign w:val="subscript"/>
          <w:lang w:val="en-US"/>
        </w:rPr>
        <w:t>a</w:t>
      </w:r>
      <w:r w:rsidRPr="00956816">
        <w:rPr>
          <w:rFonts w:ascii="Arial" w:hAnsi="Arial" w:cs="Arial"/>
          <w:i/>
          <w:iCs/>
          <w:lang w:val="en-US"/>
        </w:rPr>
        <w:t xml:space="preserve"> </w:t>
      </w:r>
      <w:r w:rsidRPr="00956816">
        <w:rPr>
          <w:rFonts w:ascii="Arial" w:hAnsi="Arial" w:cs="Arial"/>
          <w:lang w:val="en-US"/>
        </w:rPr>
        <w:t xml:space="preserve">is the specific humidity </w:t>
      </w:r>
      <w:r w:rsidR="001722D0">
        <w:rPr>
          <w:rFonts w:ascii="Arial" w:hAnsi="Arial" w:cs="Arial"/>
          <w:lang w:val="en-US"/>
        </w:rPr>
        <w:t>of the</w:t>
      </w:r>
      <w:r w:rsidRPr="00956816">
        <w:rPr>
          <w:rFonts w:ascii="Arial" w:hAnsi="Arial" w:cs="Arial"/>
          <w:lang w:val="en-US"/>
        </w:rPr>
        <w:t xml:space="preserve"> atmospheric </w:t>
      </w:r>
      <w:r w:rsidR="001722D0" w:rsidRPr="00743826">
        <w:rPr>
          <w:rFonts w:ascii="Arial" w:hAnsi="Arial" w:cs="Arial"/>
          <w:lang w:val="en-US"/>
        </w:rPr>
        <w:t>air</w:t>
      </w:r>
      <w:r w:rsidRPr="00956816">
        <w:rPr>
          <w:rFonts w:ascii="Arial" w:hAnsi="Arial" w:cs="Arial"/>
          <w:lang w:val="en-US"/>
        </w:rPr>
        <w:t xml:space="preserve"> near leaves (g kg</w:t>
      </w:r>
      <w:r w:rsidR="00422C77">
        <w:rPr>
          <w:rFonts w:ascii="Arial" w:hAnsi="Arial" w:cs="Arial"/>
          <w:vertAlign w:val="superscript"/>
          <w:lang w:val="en-US"/>
        </w:rPr>
        <w:noBreakHyphen/>
        <w:t>1</w:t>
      </w:r>
      <w:r w:rsidRPr="00956816">
        <w:rPr>
          <w:rFonts w:ascii="Arial" w:hAnsi="Arial" w:cs="Arial"/>
          <w:lang w:val="en-US"/>
        </w:rPr>
        <w:t>).</w:t>
      </w:r>
    </w:p>
    <w:p w:rsidR="007075A1" w:rsidRPr="00743826" w:rsidRDefault="00956816" w:rsidP="007075A1">
      <w:pPr>
        <w:keepNext/>
        <w:rPr>
          <w:rFonts w:ascii="Arial" w:hAnsi="Arial" w:cs="Arial"/>
          <w:szCs w:val="24"/>
          <w:lang w:val="en-US"/>
        </w:rPr>
      </w:pPr>
      <w:r w:rsidRPr="00956816">
        <w:rPr>
          <w:rFonts w:ascii="Arial" w:hAnsi="Arial" w:cs="Arial"/>
          <w:szCs w:val="24"/>
          <w:lang w:val="en-US"/>
        </w:rPr>
        <w:t xml:space="preserve">In the model proposed by Jacobs (1994) and </w:t>
      </w:r>
      <w:r w:rsidRPr="00956816">
        <w:rPr>
          <w:rFonts w:ascii="Arial" w:hAnsi="Arial" w:cs="Arial"/>
          <w:lang w:val="en-US"/>
        </w:rPr>
        <w:t>Jacobs, Hurk and Bruin (1996)</w:t>
      </w:r>
      <w:r w:rsidRPr="00956816">
        <w:rPr>
          <w:rFonts w:ascii="Arial" w:hAnsi="Arial" w:cs="Arial"/>
          <w:szCs w:val="24"/>
          <w:lang w:val="en-US"/>
        </w:rPr>
        <w:t xml:space="preserve">, the relationship between stomatal conductance to water </w:t>
      </w:r>
      <w:r w:rsidR="001054A2">
        <w:rPr>
          <w:rFonts w:ascii="Arial" w:hAnsi="Arial" w:cs="Arial"/>
          <w:szCs w:val="24"/>
          <w:lang w:val="en-US"/>
        </w:rPr>
        <w:t>vapor</w:t>
      </w:r>
      <w:r w:rsidRPr="00956816">
        <w:rPr>
          <w:rFonts w:ascii="Arial" w:hAnsi="Arial" w:cs="Arial"/>
          <w:szCs w:val="24"/>
          <w:lang w:val="en-US"/>
        </w:rPr>
        <w:t xml:space="preserve"> </w:t>
      </w:r>
      <w:r w:rsidRPr="00956816">
        <w:rPr>
          <w:rFonts w:ascii="Arial" w:hAnsi="Arial" w:cs="Arial"/>
          <w:i/>
          <w:szCs w:val="24"/>
          <w:lang w:val="en-US"/>
        </w:rPr>
        <w:t>g</w:t>
      </w:r>
      <w:r w:rsidRPr="00956816">
        <w:rPr>
          <w:rFonts w:ascii="Arial" w:hAnsi="Arial" w:cs="Arial"/>
          <w:i/>
          <w:szCs w:val="24"/>
          <w:vertAlign w:val="subscript"/>
          <w:lang w:val="en-US"/>
        </w:rPr>
        <w:t>s</w:t>
      </w:r>
      <w:r w:rsidRPr="00956816">
        <w:rPr>
          <w:rFonts w:ascii="Arial" w:hAnsi="Arial" w:cs="Arial"/>
          <w:szCs w:val="24"/>
          <w:lang w:val="en-US"/>
        </w:rPr>
        <w:t>, expressed in mm s</w:t>
      </w:r>
      <w:r w:rsidR="00422C77">
        <w:rPr>
          <w:rFonts w:ascii="Arial" w:hAnsi="Arial" w:cs="Arial"/>
          <w:szCs w:val="24"/>
          <w:vertAlign w:val="superscript"/>
          <w:lang w:val="en-US"/>
        </w:rPr>
        <w:noBreakHyphen/>
        <w:t>1</w:t>
      </w:r>
      <w:r w:rsidRPr="00956816">
        <w:rPr>
          <w:rFonts w:ascii="Arial" w:hAnsi="Arial" w:cs="Arial"/>
          <w:szCs w:val="24"/>
          <w:lang w:val="en-US"/>
        </w:rPr>
        <w:t>, and net CO</w:t>
      </w:r>
      <w:r w:rsidRPr="00956816">
        <w:rPr>
          <w:rFonts w:ascii="Arial" w:hAnsi="Arial" w:cs="Arial"/>
          <w:szCs w:val="24"/>
          <w:vertAlign w:val="subscript"/>
          <w:lang w:val="en-US"/>
        </w:rPr>
        <w:t>2</w:t>
      </w:r>
      <w:r w:rsidRPr="00956816">
        <w:rPr>
          <w:rFonts w:ascii="Arial" w:hAnsi="Arial" w:cs="Arial"/>
          <w:szCs w:val="24"/>
          <w:lang w:val="en-US"/>
        </w:rPr>
        <w:t xml:space="preserve"> assimilation </w:t>
      </w:r>
      <w:proofErr w:type="gramStart"/>
      <w:r w:rsidRPr="00956816">
        <w:rPr>
          <w:rFonts w:ascii="Arial" w:hAnsi="Arial" w:cs="Arial"/>
          <w:i/>
          <w:szCs w:val="24"/>
          <w:lang w:val="en-US"/>
        </w:rPr>
        <w:t>A</w:t>
      </w:r>
      <w:proofErr w:type="gramEnd"/>
      <w:r w:rsidRPr="00956816">
        <w:rPr>
          <w:rFonts w:ascii="Arial" w:hAnsi="Arial" w:cs="Arial"/>
          <w:szCs w:val="24"/>
          <w:lang w:val="en-US"/>
        </w:rPr>
        <w:t xml:space="preserve"> (mg m</w:t>
      </w:r>
      <w:r w:rsidR="00422C77">
        <w:rPr>
          <w:rFonts w:ascii="Arial" w:hAnsi="Arial" w:cs="Arial"/>
          <w:szCs w:val="24"/>
          <w:vertAlign w:val="superscript"/>
          <w:lang w:val="en-US"/>
        </w:rPr>
        <w:noBreakHyphen/>
        <w:t>2</w:t>
      </w:r>
      <w:r w:rsidRPr="00956816">
        <w:rPr>
          <w:rFonts w:ascii="Arial" w:hAnsi="Arial" w:cs="Arial"/>
          <w:szCs w:val="24"/>
          <w:lang w:val="en-US"/>
        </w:rPr>
        <w:t> s</w:t>
      </w:r>
      <w:r w:rsidR="00422C77">
        <w:rPr>
          <w:rFonts w:ascii="Arial" w:hAnsi="Arial" w:cs="Arial"/>
          <w:szCs w:val="24"/>
          <w:vertAlign w:val="superscript"/>
          <w:lang w:val="en-US"/>
        </w:rPr>
        <w:noBreakHyphen/>
        <w:t>1</w:t>
      </w:r>
      <w:r w:rsidRPr="00956816">
        <w:rPr>
          <w:rFonts w:ascii="Arial" w:hAnsi="Arial" w:cs="Arial"/>
          <w:szCs w:val="24"/>
          <w:lang w:val="en-US"/>
        </w:rPr>
        <w:t>) is given, as a first approximation, by:</w:t>
      </w:r>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EC7A7C" w:rsidRPr="00743826">
        <w:rPr>
          <w:rFonts w:ascii="Arial" w:hAnsi="Arial" w:cs="Arial"/>
          <w:position w:val="-30"/>
          <w:lang w:val="en-US"/>
        </w:rPr>
        <w:object w:dxaOrig="2620" w:dyaOrig="680">
          <v:shape id="_x0000_i1058" type="#_x0000_t75" style="width:130.5pt;height:35.25pt" o:ole="">
            <v:imagedata r:id="rId75" o:title=""/>
          </v:shape>
          <o:OLEObject Type="Embed" ProgID="Equation.3" ShapeID="_x0000_i1058" DrawAspect="Content" ObjectID="_1370242769" r:id="rId76"/>
        </w:object>
      </w:r>
      <w:r w:rsidRPr="00956816">
        <w:rPr>
          <w:rFonts w:ascii="Arial" w:hAnsi="Arial" w:cs="Arial"/>
          <w:lang w:val="en-US"/>
        </w:rPr>
        <w:t xml:space="preserve"> </w:t>
      </w:r>
      <w:r w:rsidRPr="00956816">
        <w:rPr>
          <w:rFonts w:ascii="Arial" w:hAnsi="Arial" w:cs="Arial"/>
          <w:lang w:val="en-US"/>
        </w:rPr>
        <w:tab/>
        <w:t>[</w:t>
      </w:r>
      <w:bookmarkStart w:id="197" w:name="e29"/>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22</w:t>
      </w:r>
      <w:r w:rsidR="00EB4AC9" w:rsidRPr="00743826">
        <w:rPr>
          <w:rFonts w:ascii="Arial" w:hAnsi="Arial" w:cs="Arial"/>
          <w:lang w:val="en-US"/>
        </w:rPr>
        <w:fldChar w:fldCharType="end"/>
      </w:r>
      <w:bookmarkEnd w:id="197"/>
      <w:r w:rsidRPr="00956816">
        <w:rPr>
          <w:rFonts w:ascii="Arial" w:hAnsi="Arial" w:cs="Arial"/>
          <w:lang w:val="en-US"/>
        </w:rPr>
        <w:t>]</w:t>
      </w:r>
    </w:p>
    <w:p w:rsidR="00EC7A7C" w:rsidRPr="00743826" w:rsidRDefault="00956816" w:rsidP="00EC7A7C">
      <w:pPr>
        <w:ind w:firstLine="0"/>
        <w:textAlignment w:val="top"/>
        <w:rPr>
          <w:rFonts w:ascii="Arial" w:eastAsia="Times New Roman" w:hAnsi="Arial" w:cs="Arial"/>
          <w:color w:val="888888"/>
          <w:sz w:val="20"/>
          <w:szCs w:val="20"/>
          <w:lang w:val="en-US" w:eastAsia="pt-BR"/>
        </w:rPr>
      </w:pPr>
      <w:proofErr w:type="gramStart"/>
      <w:r w:rsidRPr="00956816">
        <w:rPr>
          <w:rFonts w:ascii="Arial" w:hAnsi="Arial" w:cs="Arial"/>
          <w:szCs w:val="24"/>
          <w:lang w:val="en-US"/>
        </w:rPr>
        <w:t>where</w:t>
      </w:r>
      <w:proofErr w:type="gramEnd"/>
      <w:r w:rsidRPr="00956816">
        <w:rPr>
          <w:rFonts w:ascii="Arial" w:hAnsi="Arial" w:cs="Arial"/>
          <w:szCs w:val="24"/>
          <w:lang w:val="en-US"/>
        </w:rPr>
        <w:t xml:space="preserve"> </w:t>
      </w:r>
      <w:r w:rsidRPr="00956816">
        <w:rPr>
          <w:rFonts w:ascii="Arial" w:hAnsi="Arial" w:cs="Arial"/>
          <w:i/>
          <w:szCs w:val="24"/>
          <w:lang w:val="en-US"/>
        </w:rPr>
        <w:t>g</w:t>
      </w:r>
      <w:r w:rsidRPr="00956816">
        <w:rPr>
          <w:rFonts w:ascii="Arial" w:hAnsi="Arial" w:cs="Arial"/>
          <w:i/>
          <w:szCs w:val="24"/>
          <w:vertAlign w:val="subscript"/>
          <w:lang w:val="en-US"/>
        </w:rPr>
        <w:t>sc</w:t>
      </w:r>
      <w:r w:rsidRPr="00956816">
        <w:rPr>
          <w:rFonts w:ascii="Arial" w:hAnsi="Arial" w:cs="Arial"/>
          <w:szCs w:val="24"/>
          <w:lang w:val="en-US"/>
        </w:rPr>
        <w:t xml:space="preserve"> (mm s</w:t>
      </w:r>
      <w:r w:rsidR="00422C77">
        <w:rPr>
          <w:rFonts w:ascii="Arial" w:hAnsi="Arial" w:cs="Arial"/>
          <w:szCs w:val="24"/>
          <w:vertAlign w:val="superscript"/>
          <w:lang w:val="en-US"/>
        </w:rPr>
        <w:noBreakHyphen/>
        <w:t>1</w:t>
      </w:r>
      <w:r w:rsidRPr="00956816">
        <w:rPr>
          <w:rFonts w:ascii="Arial" w:hAnsi="Arial" w:cs="Arial"/>
          <w:szCs w:val="24"/>
          <w:lang w:val="en-US"/>
        </w:rPr>
        <w:t>) is the stomatal conductance to CO</w:t>
      </w:r>
      <w:r w:rsidRPr="00956816">
        <w:rPr>
          <w:rFonts w:ascii="Arial" w:hAnsi="Arial" w:cs="Arial"/>
          <w:szCs w:val="24"/>
          <w:vertAlign w:val="subscript"/>
          <w:lang w:val="en-US"/>
        </w:rPr>
        <w:t>2</w:t>
      </w:r>
      <w:r w:rsidRPr="00956816">
        <w:rPr>
          <w:rFonts w:ascii="Arial" w:hAnsi="Arial" w:cs="Arial"/>
          <w:szCs w:val="24"/>
          <w:lang w:val="en-US"/>
        </w:rPr>
        <w:t xml:space="preserve">. </w:t>
      </w:r>
      <w:r w:rsidRPr="00956816">
        <w:rPr>
          <w:rFonts w:ascii="Arial" w:eastAsia="Times New Roman" w:hAnsi="Arial" w:cs="Arial"/>
          <w:color w:val="000000"/>
          <w:szCs w:val="24"/>
          <w:lang w:val="en-US" w:eastAsia="pt-BR"/>
        </w:rPr>
        <w:t>The difference of CO</w:t>
      </w:r>
      <w:r w:rsidRPr="00956816">
        <w:rPr>
          <w:rFonts w:ascii="Arial" w:eastAsia="Times New Roman" w:hAnsi="Arial" w:cs="Arial"/>
          <w:color w:val="000000"/>
          <w:szCs w:val="24"/>
          <w:vertAlign w:val="subscript"/>
          <w:lang w:val="en-US" w:eastAsia="pt-BR"/>
        </w:rPr>
        <w:t xml:space="preserve">2 </w:t>
      </w:r>
      <w:r w:rsidRPr="00956816">
        <w:rPr>
          <w:rFonts w:ascii="Arial" w:eastAsia="Times New Roman" w:hAnsi="Arial" w:cs="Arial"/>
          <w:color w:val="000000"/>
          <w:szCs w:val="24"/>
          <w:lang w:val="en-US" w:eastAsia="pt-BR"/>
        </w:rPr>
        <w:t xml:space="preserve">concentration between the leaf surface and the intercellular air spaces in the leaves </w:t>
      </w:r>
      <w:r w:rsidRPr="00956816">
        <w:rPr>
          <w:rFonts w:ascii="Arial" w:hAnsi="Arial" w:cs="Arial"/>
          <w:szCs w:val="24"/>
          <w:lang w:val="en-US"/>
        </w:rPr>
        <w:t>(</w:t>
      </w:r>
      <w:r w:rsidRPr="00956816">
        <w:rPr>
          <w:rFonts w:ascii="Arial" w:hAnsi="Arial" w:cs="Arial"/>
          <w:i/>
          <w:szCs w:val="24"/>
          <w:lang w:val="en-US"/>
        </w:rPr>
        <w:t>C</w:t>
      </w:r>
      <w:r w:rsidRPr="00956816">
        <w:rPr>
          <w:rFonts w:ascii="Arial" w:hAnsi="Arial" w:cs="Arial"/>
          <w:i/>
          <w:szCs w:val="24"/>
          <w:vertAlign w:val="subscript"/>
          <w:lang w:val="en-US"/>
        </w:rPr>
        <w:t>s</w:t>
      </w:r>
      <w:r w:rsidRPr="00956816">
        <w:rPr>
          <w:rFonts w:ascii="Arial" w:hAnsi="Arial" w:cs="Arial"/>
          <w:szCs w:val="24"/>
          <w:lang w:val="en-US"/>
        </w:rPr>
        <w:t> </w:t>
      </w:r>
      <w:r w:rsidRPr="00956816">
        <w:rPr>
          <w:rFonts w:ascii="Arial" w:hAnsi="Arial" w:cs="Arial"/>
          <w:szCs w:val="24"/>
          <w:lang w:val="en-US"/>
        </w:rPr>
        <w:noBreakHyphen/>
        <w:t> </w:t>
      </w:r>
      <w:r w:rsidRPr="00956816">
        <w:rPr>
          <w:rFonts w:ascii="Arial" w:hAnsi="Arial" w:cs="Arial"/>
          <w:i/>
          <w:szCs w:val="24"/>
          <w:lang w:val="en-US"/>
        </w:rPr>
        <w:t>C</w:t>
      </w:r>
      <w:r w:rsidRPr="00956816">
        <w:rPr>
          <w:rFonts w:ascii="Arial" w:hAnsi="Arial" w:cs="Arial"/>
          <w:i/>
          <w:szCs w:val="24"/>
          <w:vertAlign w:val="subscript"/>
          <w:lang w:val="en-US"/>
        </w:rPr>
        <w:t>i</w:t>
      </w:r>
      <w:r w:rsidRPr="00956816">
        <w:rPr>
          <w:rFonts w:ascii="Arial" w:hAnsi="Arial" w:cs="Arial"/>
          <w:szCs w:val="24"/>
          <w:lang w:val="en-US"/>
        </w:rPr>
        <w:t>, mg m</w:t>
      </w:r>
      <w:r w:rsidR="00422C77">
        <w:rPr>
          <w:rFonts w:ascii="Arial" w:hAnsi="Arial" w:cs="Arial"/>
          <w:szCs w:val="24"/>
          <w:vertAlign w:val="superscript"/>
          <w:lang w:val="en-US"/>
        </w:rPr>
        <w:noBreakHyphen/>
        <w:t>3</w:t>
      </w:r>
      <w:r w:rsidRPr="00956816">
        <w:rPr>
          <w:rFonts w:ascii="Arial" w:hAnsi="Arial" w:cs="Arial"/>
          <w:szCs w:val="24"/>
          <w:lang w:val="en-US"/>
        </w:rPr>
        <w:t>)</w:t>
      </w:r>
      <w:r w:rsidRPr="00956816">
        <w:rPr>
          <w:rFonts w:ascii="Arial" w:eastAsia="Times New Roman" w:hAnsi="Arial" w:cs="Arial"/>
          <w:color w:val="000000"/>
          <w:szCs w:val="24"/>
          <w:lang w:val="en-US" w:eastAsia="pt-BR"/>
        </w:rPr>
        <w:t xml:space="preserve">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is parameterized as a function of specific humidi</w:t>
      </w:r>
      <w:r w:rsidR="000F4A65">
        <w:rPr>
          <w:rFonts w:ascii="Arial" w:eastAsia="Times New Roman" w:hAnsi="Arial" w:cs="Arial"/>
          <w:color w:val="000000"/>
          <w:szCs w:val="24"/>
          <w:lang w:val="en-US" w:eastAsia="pt-BR"/>
        </w:rPr>
        <w:t>ty deficit between leaf and air</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by taking the ratio </w:t>
      </w:r>
      <w:r w:rsidRPr="00956816">
        <w:rPr>
          <w:rFonts w:ascii="Arial" w:eastAsia="Times New Roman" w:hAnsi="Arial" w:cs="Arial"/>
          <w:i/>
          <w:color w:val="000000"/>
          <w:szCs w:val="24"/>
          <w:lang w:val="en-US" w:eastAsia="pt-BR"/>
        </w:rPr>
        <w:t>f</w:t>
      </w:r>
      <w:r w:rsidRPr="00956816">
        <w:rPr>
          <w:rFonts w:ascii="Arial" w:eastAsia="Times New Roman" w:hAnsi="Arial" w:cs="Arial"/>
          <w:color w:val="000000"/>
          <w:szCs w:val="24"/>
          <w:lang w:val="en-US" w:eastAsia="pt-BR"/>
        </w:rPr>
        <w:t>:</w:t>
      </w:r>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7075A1" w:rsidRPr="00743826">
        <w:rPr>
          <w:rFonts w:ascii="Arial" w:hAnsi="Arial" w:cs="Arial"/>
          <w:position w:val="-32"/>
          <w:lang w:val="en-US"/>
        </w:rPr>
        <w:object w:dxaOrig="1680" w:dyaOrig="760">
          <v:shape id="_x0000_i1059" type="#_x0000_t75" style="width:85.5pt;height:37.5pt" o:ole="">
            <v:imagedata r:id="rId77" o:title=""/>
          </v:shape>
          <o:OLEObject Type="Embed" ProgID="Equation.3" ShapeID="_x0000_i1059" DrawAspect="Content" ObjectID="_1370242770" r:id="rId78"/>
        </w:object>
      </w:r>
      <w:r w:rsidRPr="00956816">
        <w:rPr>
          <w:rFonts w:ascii="Arial" w:hAnsi="Arial" w:cs="Arial"/>
          <w:lang w:val="en-US"/>
        </w:rPr>
        <w:t xml:space="preserve"> </w:t>
      </w:r>
      <w:r w:rsidRPr="00956816">
        <w:rPr>
          <w:rFonts w:ascii="Arial" w:hAnsi="Arial" w:cs="Arial"/>
          <w:lang w:val="en-US"/>
        </w:rPr>
        <w:tab/>
        <w:t>[</w:t>
      </w:r>
      <w:bookmarkStart w:id="198" w:name="e30"/>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23</w:t>
      </w:r>
      <w:r w:rsidR="00EB4AC9" w:rsidRPr="00743826">
        <w:rPr>
          <w:rFonts w:ascii="Arial" w:hAnsi="Arial" w:cs="Arial"/>
          <w:lang w:val="en-US"/>
        </w:rPr>
        <w:fldChar w:fldCharType="end"/>
      </w:r>
      <w:bookmarkEnd w:id="198"/>
      <w:r w:rsidRPr="00956816">
        <w:rPr>
          <w:rFonts w:ascii="Arial" w:hAnsi="Arial" w:cs="Arial"/>
          <w:lang w:val="en-US"/>
        </w:rPr>
        <w:t>]</w:t>
      </w:r>
    </w:p>
    <w:p w:rsidR="007075A1" w:rsidRPr="00743826" w:rsidRDefault="00956816" w:rsidP="007075A1">
      <w:pPr>
        <w:tabs>
          <w:tab w:val="center" w:pos="4706"/>
          <w:tab w:val="right" w:pos="9412"/>
        </w:tabs>
        <w:ind w:firstLine="0"/>
        <w:rPr>
          <w:rFonts w:ascii="Arial" w:hAnsi="Arial" w:cs="Arial"/>
          <w:lang w:val="en-US"/>
        </w:rPr>
      </w:pPr>
      <w:proofErr w:type="gramStart"/>
      <w:r w:rsidRPr="00956816">
        <w:rPr>
          <w:rFonts w:ascii="Arial" w:hAnsi="Arial" w:cs="Arial"/>
          <w:lang w:val="en-US"/>
        </w:rPr>
        <w:t>and</w:t>
      </w:r>
      <w:proofErr w:type="gramEnd"/>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641F47" w:rsidRPr="00743826">
        <w:rPr>
          <w:rFonts w:ascii="Arial" w:hAnsi="Arial" w:cs="Arial"/>
          <w:position w:val="-12"/>
          <w:lang w:val="en-US"/>
        </w:rPr>
        <w:object w:dxaOrig="1900" w:dyaOrig="360">
          <v:shape id="_x0000_i1060" type="#_x0000_t75" style="width:96pt;height:19.5pt" o:ole="">
            <v:imagedata r:id="rId79" o:title=""/>
          </v:shape>
          <o:OLEObject Type="Embed" ProgID="Equation.3" ShapeID="_x0000_i1060" DrawAspect="Content" ObjectID="_1370242771" r:id="rId80"/>
        </w:object>
      </w:r>
      <w:r w:rsidRPr="00956816">
        <w:rPr>
          <w:rFonts w:ascii="Arial" w:hAnsi="Arial" w:cs="Arial"/>
          <w:lang w:val="en-US"/>
        </w:rPr>
        <w:t xml:space="preserve">. </w: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24</w:t>
      </w:r>
      <w:r w:rsidR="00EB4AC9" w:rsidRPr="00743826">
        <w:rPr>
          <w:rFonts w:ascii="Arial" w:hAnsi="Arial" w:cs="Arial"/>
          <w:lang w:val="en-US"/>
        </w:rPr>
        <w:fldChar w:fldCharType="end"/>
      </w:r>
      <w:r w:rsidRPr="00956816">
        <w:rPr>
          <w:rFonts w:ascii="Arial" w:hAnsi="Arial" w:cs="Arial"/>
          <w:lang w:val="en-US"/>
        </w:rPr>
        <w:t>]</w:t>
      </w:r>
    </w:p>
    <w:p w:rsidR="00C72546" w:rsidRPr="00743826" w:rsidRDefault="00956816" w:rsidP="00C72546">
      <w:pPr>
        <w:textAlignment w:val="top"/>
        <w:rPr>
          <w:rFonts w:ascii="Arial" w:eastAsia="Times New Roman" w:hAnsi="Arial" w:cs="Arial"/>
          <w:color w:val="000000"/>
          <w:szCs w:val="24"/>
          <w:lang w:val="en-US" w:eastAsia="pt-BR"/>
        </w:rPr>
      </w:pPr>
      <w:r w:rsidRPr="00956816">
        <w:rPr>
          <w:rFonts w:ascii="Arial" w:hAnsi="Arial" w:cs="Arial"/>
          <w:szCs w:val="24"/>
          <w:lang w:val="en-US"/>
        </w:rPr>
        <w:t xml:space="preserve">Here </w:t>
      </w:r>
      <w:r w:rsidR="00C72546" w:rsidRPr="00743826">
        <w:rPr>
          <w:rFonts w:ascii="Arial" w:hAnsi="Arial" w:cs="Arial"/>
          <w:i/>
          <w:szCs w:val="24"/>
          <w:lang w:val="en-US"/>
        </w:rPr>
        <w:t>Γ</w:t>
      </w:r>
      <w:r w:rsidRPr="00956816">
        <w:rPr>
          <w:rFonts w:ascii="Arial" w:hAnsi="Arial" w:cs="Arial"/>
          <w:szCs w:val="24"/>
          <w:lang w:val="en-US"/>
        </w:rPr>
        <w:t xml:space="preserve"> is the CO</w:t>
      </w:r>
      <w:r w:rsidRPr="00956816">
        <w:rPr>
          <w:rFonts w:ascii="Arial" w:hAnsi="Arial" w:cs="Arial"/>
          <w:szCs w:val="24"/>
          <w:vertAlign w:val="subscript"/>
          <w:lang w:val="en-US"/>
        </w:rPr>
        <w:t>2</w:t>
      </w:r>
      <w:r w:rsidRPr="00956816">
        <w:rPr>
          <w:rFonts w:ascii="Arial" w:hAnsi="Arial" w:cs="Arial"/>
          <w:szCs w:val="24"/>
          <w:lang w:val="en-US"/>
        </w:rPr>
        <w:t xml:space="preserve"> compensation concentration (mg m</w:t>
      </w:r>
      <w:r w:rsidR="00422C77">
        <w:rPr>
          <w:rFonts w:ascii="Arial" w:hAnsi="Arial" w:cs="Arial"/>
          <w:szCs w:val="24"/>
          <w:vertAlign w:val="superscript"/>
          <w:lang w:val="en-US"/>
        </w:rPr>
        <w:noBreakHyphen/>
        <w:t>3</w:t>
      </w:r>
      <w:r w:rsidRPr="00956816">
        <w:rPr>
          <w:rFonts w:ascii="Arial" w:hAnsi="Arial" w:cs="Arial"/>
          <w:szCs w:val="24"/>
          <w:lang w:val="en-US"/>
        </w:rPr>
        <w:t xml:space="preserve">), </w:t>
      </w:r>
      <w:proofErr w:type="gramStart"/>
      <w:r w:rsidRPr="00956816">
        <w:rPr>
          <w:rFonts w:ascii="Arial" w:hAnsi="Arial" w:cs="Arial"/>
          <w:i/>
          <w:szCs w:val="24"/>
          <w:lang w:val="en-US"/>
        </w:rPr>
        <w:t>f</w:t>
      </w:r>
      <w:r w:rsidRPr="00956816">
        <w:rPr>
          <w:rFonts w:ascii="Arial" w:hAnsi="Arial" w:cs="Arial"/>
          <w:i/>
          <w:szCs w:val="24"/>
          <w:vertAlign w:val="subscript"/>
          <w:lang w:val="en-US"/>
        </w:rPr>
        <w:t>o</w:t>
      </w:r>
      <w:proofErr w:type="gramEnd"/>
      <w:r w:rsidRPr="00956816">
        <w:rPr>
          <w:rFonts w:ascii="Arial" w:hAnsi="Arial" w:cs="Arial"/>
          <w:szCs w:val="24"/>
          <w:lang w:val="en-US"/>
        </w:rPr>
        <w:t xml:space="preserve"> is the value of </w:t>
      </w:r>
      <w:r w:rsidRPr="00956816">
        <w:rPr>
          <w:rFonts w:ascii="Arial" w:hAnsi="Arial" w:cs="Arial"/>
          <w:i/>
          <w:szCs w:val="24"/>
          <w:lang w:val="en-US"/>
        </w:rPr>
        <w:t>f</w:t>
      </w:r>
      <w:r w:rsidRPr="00956816">
        <w:rPr>
          <w:rFonts w:ascii="Arial" w:hAnsi="Arial" w:cs="Arial"/>
          <w:szCs w:val="24"/>
          <w:lang w:val="en-US"/>
        </w:rPr>
        <w:t xml:space="preserve"> </w:t>
      </w:r>
      <w:r w:rsidR="001722D0">
        <w:rPr>
          <w:rFonts w:ascii="Arial" w:hAnsi="Arial" w:cs="Arial"/>
          <w:szCs w:val="24"/>
          <w:lang w:val="en-US"/>
        </w:rPr>
        <w:t>at</w:t>
      </w:r>
      <w:r w:rsidRPr="00956816">
        <w:rPr>
          <w:rFonts w:ascii="Arial" w:hAnsi="Arial" w:cs="Arial"/>
          <w:szCs w:val="24"/>
          <w:lang w:val="en-US"/>
        </w:rPr>
        <w:t xml:space="preserve"> </w:t>
      </w:r>
      <w:r w:rsidRPr="00956816">
        <w:rPr>
          <w:rFonts w:ascii="Arial" w:hAnsi="Arial" w:cs="Arial"/>
          <w:i/>
          <w:szCs w:val="24"/>
          <w:lang w:val="en-US"/>
        </w:rPr>
        <w:t>D</w:t>
      </w:r>
      <w:r w:rsidRPr="00956816">
        <w:rPr>
          <w:rFonts w:ascii="Arial" w:hAnsi="Arial" w:cs="Arial"/>
          <w:i/>
          <w:szCs w:val="24"/>
          <w:vertAlign w:val="subscript"/>
          <w:lang w:val="en-US"/>
        </w:rPr>
        <w:t>s</w:t>
      </w:r>
      <w:r w:rsidRPr="00956816">
        <w:rPr>
          <w:rFonts w:ascii="Arial" w:hAnsi="Arial" w:cs="Arial"/>
          <w:i/>
          <w:szCs w:val="24"/>
          <w:lang w:val="en-US"/>
        </w:rPr>
        <w:t> </w:t>
      </w:r>
      <w:r w:rsidRPr="00956816">
        <w:rPr>
          <w:rFonts w:ascii="Arial" w:hAnsi="Arial" w:cs="Arial"/>
          <w:szCs w:val="24"/>
          <w:lang w:val="en-US"/>
        </w:rPr>
        <w:t xml:space="preserve">= 0, and </w:t>
      </w:r>
      <w:r w:rsidRPr="00956816">
        <w:rPr>
          <w:rFonts w:ascii="Arial" w:hAnsi="Arial" w:cs="Arial"/>
          <w:i/>
          <w:szCs w:val="24"/>
          <w:lang w:val="en-US"/>
        </w:rPr>
        <w:t>D</w:t>
      </w:r>
      <w:r w:rsidRPr="00956816">
        <w:rPr>
          <w:rFonts w:ascii="Arial" w:hAnsi="Arial" w:cs="Arial"/>
          <w:i/>
          <w:szCs w:val="24"/>
          <w:vertAlign w:val="subscript"/>
          <w:lang w:val="en-US"/>
        </w:rPr>
        <w:t>max</w:t>
      </w:r>
      <w:r w:rsidRPr="00956816">
        <w:rPr>
          <w:rFonts w:ascii="Arial" w:hAnsi="Arial" w:cs="Arial"/>
          <w:szCs w:val="24"/>
          <w:vertAlign w:val="subscript"/>
          <w:lang w:val="en-US"/>
        </w:rPr>
        <w:t xml:space="preserve"> </w:t>
      </w:r>
      <w:r w:rsidRPr="00956816">
        <w:rPr>
          <w:rFonts w:ascii="Arial" w:hAnsi="Arial" w:cs="Arial"/>
          <w:szCs w:val="24"/>
          <w:lang w:val="en-US"/>
        </w:rPr>
        <w:t xml:space="preserve">is the value of </w:t>
      </w:r>
      <w:r w:rsidRPr="00956816">
        <w:rPr>
          <w:rFonts w:ascii="Arial" w:hAnsi="Arial" w:cs="Arial"/>
          <w:i/>
          <w:szCs w:val="24"/>
          <w:lang w:val="en-US"/>
        </w:rPr>
        <w:t>D</w:t>
      </w:r>
      <w:r w:rsidRPr="00956816">
        <w:rPr>
          <w:rFonts w:ascii="Arial" w:hAnsi="Arial" w:cs="Arial"/>
          <w:i/>
          <w:szCs w:val="24"/>
          <w:vertAlign w:val="subscript"/>
          <w:lang w:val="en-US"/>
        </w:rPr>
        <w:t>s</w:t>
      </w:r>
      <w:r w:rsidRPr="00956816">
        <w:rPr>
          <w:rFonts w:ascii="Arial" w:hAnsi="Arial" w:cs="Arial"/>
          <w:szCs w:val="24"/>
          <w:lang w:val="en-US"/>
        </w:rPr>
        <w:t xml:space="preserve"> when stomata are completely closed. </w:t>
      </w:r>
      <w:r w:rsidRPr="00956816">
        <w:rPr>
          <w:rFonts w:ascii="Arial" w:eastAsia="Times New Roman" w:hAnsi="Arial" w:cs="Arial"/>
          <w:color w:val="000000"/>
          <w:szCs w:val="24"/>
          <w:lang w:val="en-US" w:eastAsia="pt-BR"/>
        </w:rPr>
        <w:t xml:space="preserve">Air in the stomata is considered saturated with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w:t>
      </w:r>
      <w:r w:rsidR="00E016A9">
        <w:rPr>
          <w:rFonts w:ascii="Arial" w:eastAsia="Times New Roman" w:hAnsi="Arial" w:cs="Arial"/>
          <w:color w:val="000000"/>
          <w:szCs w:val="24"/>
          <w:lang w:val="en-US" w:eastAsia="pt-BR"/>
        </w:rPr>
        <w:t>i.e.</w:t>
      </w:r>
      <w:r w:rsidRPr="00956816">
        <w:rPr>
          <w:rFonts w:ascii="Arial" w:eastAsia="Times New Roman" w:hAnsi="Arial" w:cs="Arial"/>
          <w:color w:val="000000"/>
          <w:szCs w:val="24"/>
          <w:lang w:val="en-US" w:eastAsia="pt-BR"/>
        </w:rPr>
        <w:t xml:space="preserve">, the water vapor pressure in the stomata is equal to the saturation pressure of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at mean canopy temperature.</w:t>
      </w:r>
    </w:p>
    <w:p w:rsidR="005E3AB2" w:rsidRPr="00743826" w:rsidRDefault="00956816" w:rsidP="005E3AB2">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Physiological parameters governing the magnitude of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its sensitivity to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are, respectively, the mesophyll conductance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m</w:t>
      </w:r>
      <w:r w:rsidRPr="00956816">
        <w:rPr>
          <w:rFonts w:ascii="Arial" w:eastAsia="Times New Roman" w:hAnsi="Arial" w:cs="Arial"/>
          <w:color w:val="000000"/>
          <w:szCs w:val="24"/>
          <w:lang w:val="en-US" w:eastAsia="pt-BR"/>
        </w:rPr>
        <w:t xml:space="preserve"> and the maximum deficit of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between leaf and air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max</w:t>
      </w:r>
      <w:r w:rsidRPr="00956816">
        <w:rPr>
          <w:rFonts w:ascii="Arial" w:eastAsia="Times New Roman" w:hAnsi="Arial" w:cs="Arial"/>
          <w:color w:val="000000"/>
          <w:szCs w:val="24"/>
          <w:lang w:val="en-US" w:eastAsia="pt-BR"/>
        </w:rPr>
        <w:t xml:space="preserve">. The parameter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m</w:t>
      </w:r>
      <w:r w:rsidRPr="00956816">
        <w:rPr>
          <w:rFonts w:ascii="Arial" w:eastAsia="Times New Roman" w:hAnsi="Arial" w:cs="Arial"/>
          <w:color w:val="000000"/>
          <w:szCs w:val="24"/>
          <w:lang w:val="en-US" w:eastAsia="pt-BR"/>
        </w:rPr>
        <w:t xml:space="preserve"> affects the </w:t>
      </w:r>
      <w:r w:rsidR="001722D0">
        <w:rPr>
          <w:rFonts w:ascii="Arial" w:eastAsia="Times New Roman" w:hAnsi="Arial" w:cs="Arial"/>
          <w:color w:val="000000"/>
          <w:szCs w:val="24"/>
          <w:lang w:val="en-US" w:eastAsia="pt-BR"/>
        </w:rPr>
        <w:t>highest possible</w:t>
      </w:r>
      <w:r w:rsidRPr="00956816">
        <w:rPr>
          <w:rFonts w:ascii="Arial" w:eastAsia="Times New Roman" w:hAnsi="Arial" w:cs="Arial"/>
          <w:color w:val="000000"/>
          <w:szCs w:val="24"/>
          <w:lang w:val="en-US" w:eastAsia="pt-BR"/>
        </w:rPr>
        <w:t xml:space="preserve"> stomatal conductance, and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max</w:t>
      </w:r>
      <w:r w:rsidRPr="00956816">
        <w:rPr>
          <w:rFonts w:ascii="Arial" w:eastAsia="Times New Roman" w:hAnsi="Arial" w:cs="Arial"/>
          <w:color w:val="000000"/>
          <w:szCs w:val="24"/>
          <w:lang w:val="en-US" w:eastAsia="pt-BR"/>
        </w:rPr>
        <w:t xml:space="preserve"> represents the sensitivity of stomatal aperture to humidity.</w:t>
      </w:r>
    </w:p>
    <w:p w:rsidR="005E3AB2" w:rsidRPr="00743826" w:rsidRDefault="00956816" w:rsidP="005E3AB2">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The first approximation to the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stomatal conductance </w:t>
      </w:r>
      <w:r w:rsidR="00EB73C5" w:rsidRPr="00743826">
        <w:rPr>
          <w:rFonts w:ascii="Arial" w:eastAsia="Times New Roman" w:hAnsi="Arial" w:cs="Arial"/>
          <w:color w:val="000000"/>
          <w:szCs w:val="24"/>
          <w:lang w:val="en-US" w:eastAsia="pt-BR"/>
        </w:rPr>
        <w:object w:dxaOrig="380" w:dyaOrig="380">
          <v:shape id="_x0000_i1061" type="#_x0000_t75" style="width:18.75pt;height:18.75pt" o:ole="">
            <v:imagedata r:id="rId81" o:title=""/>
          </v:shape>
          <o:OLEObject Type="Embed" ProgID="Equation.3" ShapeID="_x0000_i1061" DrawAspect="Content" ObjectID="_1370242772" r:id="rId82"/>
        </w:object>
      </w:r>
      <w:r w:rsidRPr="00956816">
        <w:rPr>
          <w:rFonts w:ascii="Arial" w:eastAsia="Times New Roman" w:hAnsi="Arial" w:cs="Arial"/>
          <w:color w:val="000000"/>
          <w:szCs w:val="24"/>
          <w:lang w:val="en-US" w:eastAsia="pt-BR"/>
        </w:rPr>
        <w:t xml:space="preserve">is estimated using a relationship of flux gradient modified to consider the effect of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deficit in the </w:t>
      </w:r>
      <w:r w:rsidRPr="00956816">
        <w:rPr>
          <w:rFonts w:ascii="Arial" w:eastAsia="Times New Roman" w:hAnsi="Arial" w:cs="Arial"/>
          <w:color w:val="000000"/>
          <w:szCs w:val="24"/>
          <w:lang w:val="en-US" w:eastAsia="pt-BR"/>
        </w:rPr>
        <w:lastRenderedPageBreak/>
        <w:t xml:space="preserve">stomatal </w:t>
      </w:r>
      <w:r w:rsidR="001722D0" w:rsidRPr="00743826">
        <w:rPr>
          <w:rFonts w:ascii="Arial" w:eastAsia="Times New Roman" w:hAnsi="Arial" w:cs="Arial"/>
          <w:color w:val="000000"/>
          <w:szCs w:val="24"/>
          <w:lang w:val="en-US" w:eastAsia="pt-BR"/>
        </w:rPr>
        <w:t>aperture</w:t>
      </w:r>
      <w:r w:rsidRPr="00956816">
        <w:rPr>
          <w:rFonts w:ascii="Arial" w:eastAsia="Times New Roman" w:hAnsi="Arial" w:cs="Arial"/>
          <w:color w:val="000000"/>
          <w:szCs w:val="24"/>
          <w:lang w:val="en-US" w:eastAsia="pt-BR"/>
        </w:rPr>
        <w:t xml:space="preserve"> and accurately describe both extremes of high and low light intensities:</w:t>
      </w:r>
    </w:p>
    <w:p w:rsidR="00EB73C5" w:rsidRPr="00743826" w:rsidRDefault="00956816" w:rsidP="00EB73C5">
      <w:pPr>
        <w:tabs>
          <w:tab w:val="center" w:pos="4706"/>
          <w:tab w:val="right" w:pos="9412"/>
        </w:tabs>
        <w:ind w:firstLine="0"/>
        <w:rPr>
          <w:rFonts w:ascii="Arial" w:hAnsi="Arial" w:cs="Arial"/>
          <w:lang w:val="en-US"/>
        </w:rPr>
      </w:pPr>
      <w:r w:rsidRPr="00956816">
        <w:rPr>
          <w:rFonts w:ascii="Arial" w:hAnsi="Arial" w:cs="Arial"/>
          <w:lang w:val="en-US"/>
        </w:rPr>
        <w:tab/>
      </w:r>
      <w:r w:rsidR="00EB73C5" w:rsidRPr="00743826">
        <w:rPr>
          <w:rFonts w:ascii="Arial" w:hAnsi="Arial" w:cs="Arial"/>
          <w:position w:val="-30"/>
          <w:lang w:val="en-US"/>
        </w:rPr>
        <w:object w:dxaOrig="4300" w:dyaOrig="1160">
          <v:shape id="_x0000_i1062" type="#_x0000_t75" style="width:215.25pt;height:58.5pt" o:ole="">
            <v:imagedata r:id="rId83" o:title=""/>
          </v:shape>
          <o:OLEObject Type="Embed" ProgID="Equation.3" ShapeID="_x0000_i1062" DrawAspect="Content" ObjectID="_1370242773" r:id="rId84"/>
        </w:object>
      </w:r>
      <w:r w:rsidRPr="00956816">
        <w:rPr>
          <w:rFonts w:ascii="Arial" w:hAnsi="Arial" w:cs="Arial"/>
          <w:lang w:val="en-US"/>
        </w:rPr>
        <w:t xml:space="preserve">. </w: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25</w:t>
      </w:r>
      <w:r w:rsidR="00EB4AC9" w:rsidRPr="00743826">
        <w:rPr>
          <w:rFonts w:ascii="Arial" w:hAnsi="Arial" w:cs="Arial"/>
          <w:lang w:val="en-US"/>
        </w:rPr>
        <w:fldChar w:fldCharType="end"/>
      </w:r>
      <w:r w:rsidRPr="00956816">
        <w:rPr>
          <w:rFonts w:ascii="Arial" w:hAnsi="Arial" w:cs="Arial"/>
          <w:lang w:val="en-US"/>
        </w:rPr>
        <w:t>]</w:t>
      </w:r>
    </w:p>
    <w:p w:rsidR="007075A1" w:rsidRPr="00743826" w:rsidRDefault="00956816" w:rsidP="007075A1">
      <w:pPr>
        <w:rPr>
          <w:rFonts w:ascii="Arial" w:hAnsi="Arial" w:cs="Arial"/>
          <w:lang w:val="en-US"/>
        </w:rPr>
      </w:pPr>
      <w:r w:rsidRPr="00956816">
        <w:rPr>
          <w:rFonts w:ascii="Arial" w:hAnsi="Arial" w:cs="Arial"/>
          <w:lang w:val="en-US"/>
        </w:rPr>
        <w:t xml:space="preserve">Here, </w:t>
      </w:r>
      <w:r w:rsidRPr="00956816">
        <w:rPr>
          <w:rFonts w:ascii="Arial" w:hAnsi="Arial" w:cs="Arial"/>
          <w:i/>
          <w:lang w:val="en-US"/>
        </w:rPr>
        <w:t>A</w:t>
      </w:r>
      <w:r w:rsidRPr="00956816">
        <w:rPr>
          <w:rFonts w:ascii="Arial" w:hAnsi="Arial" w:cs="Arial"/>
          <w:i/>
          <w:vertAlign w:val="subscript"/>
          <w:lang w:val="en-US"/>
        </w:rPr>
        <w:t>m</w:t>
      </w:r>
      <w:proofErr w:type="gramStart"/>
      <w:r w:rsidRPr="00956816">
        <w:rPr>
          <w:rFonts w:ascii="Arial" w:hAnsi="Arial" w:cs="Arial"/>
          <w:i/>
          <w:vertAlign w:val="subscript"/>
          <w:lang w:val="en-US"/>
        </w:rPr>
        <w:t>,g</w:t>
      </w:r>
      <w:proofErr w:type="gramEnd"/>
      <w:r w:rsidRPr="00956816">
        <w:rPr>
          <w:rFonts w:ascii="Arial" w:hAnsi="Arial" w:cs="Arial"/>
          <w:vertAlign w:val="subscript"/>
          <w:lang w:val="en-US"/>
        </w:rPr>
        <w:t xml:space="preserve"> </w:t>
      </w:r>
      <w:r w:rsidRPr="00956816">
        <w:rPr>
          <w:rFonts w:ascii="Arial" w:hAnsi="Arial" w:cs="Arial"/>
          <w:lang w:val="en-US"/>
        </w:rPr>
        <w:t xml:space="preserve">= </w:t>
      </w: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vertAlign w:val="subscript"/>
          <w:lang w:val="en-US"/>
        </w:rPr>
        <w:t xml:space="preserve"> </w:t>
      </w:r>
      <w:r w:rsidRPr="00956816">
        <w:rPr>
          <w:rFonts w:ascii="Arial" w:hAnsi="Arial" w:cs="Arial"/>
          <w:lang w:val="en-US"/>
        </w:rPr>
        <w:t xml:space="preserve">+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xml:space="preserve"> and </w:t>
      </w:r>
      <w:r w:rsidRPr="00956816">
        <w:rPr>
          <w:rFonts w:ascii="Arial" w:hAnsi="Arial" w:cs="Arial"/>
          <w:i/>
          <w:lang w:val="en-US"/>
        </w:rPr>
        <w:t>A</w:t>
      </w:r>
      <w:r w:rsidRPr="00956816">
        <w:rPr>
          <w:rFonts w:ascii="Arial" w:hAnsi="Arial" w:cs="Arial"/>
          <w:i/>
          <w:vertAlign w:val="subscript"/>
          <w:lang w:val="en-US"/>
        </w:rPr>
        <w:t>g</w:t>
      </w:r>
      <w:r w:rsidRPr="00956816">
        <w:rPr>
          <w:rFonts w:ascii="Arial" w:hAnsi="Arial" w:cs="Arial"/>
          <w:lang w:val="en-US"/>
        </w:rPr>
        <w:t xml:space="preserve"> is the gross CO</w:t>
      </w:r>
      <w:r w:rsidRPr="00956816">
        <w:rPr>
          <w:rFonts w:ascii="Arial" w:hAnsi="Arial" w:cs="Arial"/>
          <w:vertAlign w:val="subscript"/>
          <w:lang w:val="en-US"/>
        </w:rPr>
        <w:t>2</w:t>
      </w:r>
      <w:r w:rsidRPr="00956816">
        <w:rPr>
          <w:rFonts w:ascii="Arial" w:hAnsi="Arial" w:cs="Arial"/>
          <w:lang w:val="en-US"/>
        </w:rPr>
        <w:t xml:space="preserve"> assimilation (= </w:t>
      </w:r>
      <w:r w:rsidRPr="00956816">
        <w:rPr>
          <w:rFonts w:ascii="Arial" w:hAnsi="Arial" w:cs="Arial"/>
          <w:i/>
          <w:lang w:val="en-US"/>
        </w:rPr>
        <w:t>A</w:t>
      </w:r>
      <w:r w:rsidRPr="00956816">
        <w:rPr>
          <w:rFonts w:ascii="Arial" w:hAnsi="Arial" w:cs="Arial"/>
          <w:vertAlign w:val="subscript"/>
          <w:lang w:val="en-US"/>
        </w:rPr>
        <w:t xml:space="preserve"> </w:t>
      </w:r>
      <w:r w:rsidRPr="00956816">
        <w:rPr>
          <w:rFonts w:ascii="Arial" w:hAnsi="Arial" w:cs="Arial"/>
          <w:lang w:val="en-US"/>
        </w:rPr>
        <w:t xml:space="preserve">+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(both in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xml:space="preserve">). </w:t>
      </w: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lang w:val="en-US"/>
        </w:rPr>
        <w:t xml:space="preserve"> (mg m</w:t>
      </w:r>
      <w:r w:rsidR="00422C77">
        <w:rPr>
          <w:rFonts w:ascii="Arial" w:hAnsi="Arial" w:cs="Arial"/>
          <w:vertAlign w:val="superscript"/>
          <w:lang w:val="en-US"/>
        </w:rPr>
        <w:noBreakHyphen/>
        <w:t>2</w:t>
      </w:r>
      <w:r w:rsidRPr="00956816">
        <w:rPr>
          <w:rFonts w:ascii="Arial" w:hAnsi="Arial" w:cs="Arial"/>
          <w:vertAlign w:val="superscript"/>
          <w:lang w:val="en-US"/>
        </w:rPr>
        <w:t>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xml:space="preserve">) represents the residual photosynthetic rate (at </w:t>
      </w:r>
      <w:r w:rsidR="001722D0" w:rsidRPr="00743826">
        <w:rPr>
          <w:rFonts w:ascii="Arial" w:hAnsi="Arial" w:cs="Arial"/>
          <w:lang w:val="en-US"/>
        </w:rPr>
        <w:t>high</w:t>
      </w:r>
      <w:r w:rsidRPr="00956816">
        <w:rPr>
          <w:rFonts w:ascii="Arial" w:hAnsi="Arial" w:cs="Arial"/>
          <w:lang w:val="en-US"/>
        </w:rPr>
        <w:t xml:space="preserve"> light intensity) associated with transfer by cuticle when stomata are closed as a function of high humidity deficit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 </w:t>
      </w:r>
      <w:r w:rsidRPr="00956816">
        <w:rPr>
          <w:rFonts w:ascii="Arial" w:hAnsi="Arial" w:cs="Arial"/>
          <w:i/>
          <w:lang w:val="en-US"/>
        </w:rPr>
        <w:t>D</w:t>
      </w:r>
      <w:r w:rsidRPr="00956816">
        <w:rPr>
          <w:rFonts w:ascii="Arial" w:hAnsi="Arial" w:cs="Arial"/>
          <w:i/>
          <w:vertAlign w:val="subscript"/>
          <w:lang w:val="en-US"/>
        </w:rPr>
        <w:t>max</w:t>
      </w:r>
      <w:r w:rsidRPr="00956816">
        <w:rPr>
          <w:rFonts w:ascii="Arial" w:hAnsi="Arial" w:cs="Arial"/>
          <w:lang w:val="en-US"/>
        </w:rPr>
        <w:t xml:space="preserve">), and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xml:space="preserve"> (mg m</w:t>
      </w:r>
      <w:r w:rsidR="00422C77">
        <w:rPr>
          <w:rFonts w:ascii="Arial" w:hAnsi="Arial" w:cs="Arial"/>
          <w:vertAlign w:val="superscript"/>
          <w:lang w:val="en-US"/>
        </w:rPr>
        <w:noBreakHyphen/>
        <w:t>2</w:t>
      </w:r>
      <w:r w:rsidRPr="00956816">
        <w:rPr>
          <w:rFonts w:ascii="Arial" w:hAnsi="Arial" w:cs="Arial"/>
          <w:vertAlign w:val="superscript"/>
          <w:lang w:val="en-US"/>
        </w:rPr>
        <w:t>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xml:space="preserve">) is the dark </w:t>
      </w:r>
      <w:r w:rsidR="001722D0" w:rsidRPr="00743826">
        <w:rPr>
          <w:rFonts w:ascii="Arial" w:hAnsi="Arial" w:cs="Arial"/>
          <w:lang w:val="en-US"/>
        </w:rPr>
        <w:t>respiration</w:t>
      </w:r>
      <w:r w:rsidRPr="00956816">
        <w:rPr>
          <w:rFonts w:ascii="Arial" w:hAnsi="Arial" w:cs="Arial"/>
          <w:lang w:val="en-US"/>
        </w:rPr>
        <w:t>.</w:t>
      </w:r>
    </w:p>
    <w:p w:rsidR="007075A1" w:rsidRPr="00743826" w:rsidRDefault="00956816" w:rsidP="007075A1">
      <w:pPr>
        <w:rPr>
          <w:rFonts w:ascii="Arial" w:hAnsi="Arial" w:cs="Arial"/>
          <w:lang w:val="en-US"/>
        </w:rPr>
      </w:pPr>
      <w:r w:rsidRPr="00956816">
        <w:rPr>
          <w:rFonts w:ascii="Arial" w:hAnsi="Arial" w:cs="Arial"/>
          <w:lang w:val="en-US"/>
        </w:rPr>
        <w:t xml:space="preserve">Assuming that the ratio between stomatal conductance to water </w:t>
      </w:r>
      <w:r w:rsidR="001054A2">
        <w:rPr>
          <w:rFonts w:ascii="Arial" w:hAnsi="Arial" w:cs="Arial"/>
          <w:lang w:val="en-US"/>
        </w:rPr>
        <w:t>vapor</w:t>
      </w:r>
      <w:r w:rsidRPr="00956816">
        <w:rPr>
          <w:rFonts w:ascii="Arial" w:hAnsi="Arial" w:cs="Arial"/>
          <w:lang w:val="en-US"/>
        </w:rPr>
        <w:t xml:space="preserve"> and CO</w:t>
      </w:r>
      <w:r w:rsidRPr="00956816">
        <w:rPr>
          <w:rFonts w:ascii="Arial" w:hAnsi="Arial" w:cs="Arial"/>
          <w:vertAlign w:val="subscript"/>
          <w:lang w:val="en-US"/>
        </w:rPr>
        <w:t>2</w:t>
      </w:r>
      <w:r w:rsidRPr="00956816">
        <w:rPr>
          <w:rFonts w:ascii="Arial" w:hAnsi="Arial" w:cs="Arial"/>
          <w:lang w:val="en-US"/>
        </w:rPr>
        <w:t xml:space="preserve"> equals the diffusivity ratio (1.6),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is given by: </w:t>
      </w:r>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6C2DD9" w:rsidRPr="00743826">
        <w:rPr>
          <w:rFonts w:ascii="Arial" w:hAnsi="Arial" w:cs="Arial"/>
          <w:position w:val="-12"/>
          <w:lang w:val="en-US"/>
        </w:rPr>
        <w:object w:dxaOrig="1219" w:dyaOrig="380">
          <v:shape id="_x0000_i1063" type="#_x0000_t75" style="width:59.25pt;height:19.5pt" o:ole="">
            <v:imagedata r:id="rId85" o:title=""/>
          </v:shape>
          <o:OLEObject Type="Embed" ProgID="Equation.3" ShapeID="_x0000_i1063" DrawAspect="Content" ObjectID="_1370242774" r:id="rId86"/>
        </w:object>
      </w:r>
      <w:r w:rsidRPr="00956816">
        <w:rPr>
          <w:rFonts w:ascii="Arial" w:hAnsi="Arial" w:cs="Arial"/>
          <w:lang w:val="en-US"/>
        </w:rPr>
        <w:tab/>
        <w:t>[</w:t>
      </w:r>
      <w:bookmarkStart w:id="199" w:name="e47"/>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26</w:t>
      </w:r>
      <w:r w:rsidR="00EB4AC9" w:rsidRPr="00743826">
        <w:rPr>
          <w:rFonts w:ascii="Arial" w:hAnsi="Arial" w:cs="Arial"/>
          <w:lang w:val="en-US"/>
        </w:rPr>
        <w:fldChar w:fldCharType="end"/>
      </w:r>
      <w:bookmarkEnd w:id="199"/>
      <w:r w:rsidRPr="00956816">
        <w:rPr>
          <w:rFonts w:ascii="Arial" w:hAnsi="Arial" w:cs="Arial"/>
          <w:lang w:val="en-US"/>
        </w:rPr>
        <w:t>]</w:t>
      </w:r>
    </w:p>
    <w:p w:rsidR="007075A1" w:rsidRPr="00743826" w:rsidRDefault="00956816" w:rsidP="007075A1">
      <w:pPr>
        <w:ind w:firstLine="0"/>
        <w:rPr>
          <w:rFonts w:ascii="Arial" w:hAnsi="Arial" w:cs="Arial"/>
          <w:lang w:val="en-US"/>
        </w:rPr>
      </w:pPr>
      <w:proofErr w:type="gramStart"/>
      <w:r w:rsidRPr="00956816">
        <w:rPr>
          <w:rFonts w:ascii="Arial" w:hAnsi="Arial" w:cs="Arial"/>
          <w:lang w:val="en-US"/>
        </w:rPr>
        <w:t>and</w:t>
      </w:r>
      <w:proofErr w:type="gramEnd"/>
      <w:r w:rsidRPr="00956816">
        <w:rPr>
          <w:rFonts w:ascii="Arial" w:hAnsi="Arial" w:cs="Arial"/>
          <w:lang w:val="en-US"/>
        </w:rPr>
        <w:t xml:space="preserve"> the transpiration rate </w:t>
      </w:r>
      <w:r w:rsidRPr="00956816">
        <w:rPr>
          <w:rFonts w:ascii="Arial" w:hAnsi="Arial" w:cs="Arial"/>
          <w:i/>
          <w:lang w:val="en-US"/>
        </w:rPr>
        <w:t>T</w:t>
      </w:r>
      <w:r w:rsidRPr="00956816">
        <w:rPr>
          <w:rFonts w:ascii="Arial" w:hAnsi="Arial" w:cs="Arial"/>
          <w:i/>
          <w:vertAlign w:val="subscript"/>
          <w:lang w:val="en-US"/>
        </w:rPr>
        <w:t>1</w:t>
      </w:r>
      <w:r w:rsidRPr="00956816">
        <w:rPr>
          <w:rFonts w:ascii="Arial" w:hAnsi="Arial" w:cs="Arial"/>
          <w:lang w:val="en-US"/>
        </w:rPr>
        <w:t xml:space="preserve"> (mg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is given by:</w:t>
      </w:r>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D46C49" w:rsidRPr="00743826">
        <w:rPr>
          <w:rFonts w:ascii="Arial" w:hAnsi="Arial" w:cs="Arial"/>
          <w:position w:val="-12"/>
          <w:lang w:val="en-US"/>
        </w:rPr>
        <w:object w:dxaOrig="1380" w:dyaOrig="380">
          <v:shape id="_x0000_i1064" type="#_x0000_t75" style="width:68.25pt;height:19.5pt" o:ole="">
            <v:imagedata r:id="rId87" o:title=""/>
          </v:shape>
          <o:OLEObject Type="Embed" ProgID="Equation.3" ShapeID="_x0000_i1064" DrawAspect="Content" ObjectID="_1370242775" r:id="rId88"/>
        </w:object>
      </w:r>
      <w:r w:rsidRPr="00956816">
        <w:rPr>
          <w:rFonts w:ascii="Arial" w:hAnsi="Arial" w:cs="Arial"/>
          <w:lang w:val="en-US"/>
        </w:rPr>
        <w:tab/>
        <w:t>[</w:t>
      </w:r>
      <w:bookmarkStart w:id="200" w:name="e39"/>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27</w:t>
      </w:r>
      <w:r w:rsidR="00EB4AC9" w:rsidRPr="00743826">
        <w:rPr>
          <w:rFonts w:ascii="Arial" w:hAnsi="Arial" w:cs="Arial"/>
          <w:lang w:val="en-US"/>
        </w:rPr>
        <w:fldChar w:fldCharType="end"/>
      </w:r>
      <w:bookmarkEnd w:id="200"/>
      <w:r w:rsidRPr="00956816">
        <w:rPr>
          <w:rFonts w:ascii="Arial" w:hAnsi="Arial" w:cs="Arial"/>
          <w:lang w:val="en-US"/>
        </w:rPr>
        <w:t>]</w:t>
      </w:r>
    </w:p>
    <w:p w:rsidR="007075A1" w:rsidRPr="00743826" w:rsidRDefault="00956816" w:rsidP="007075A1">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007075A1" w:rsidRPr="00743826">
        <w:rPr>
          <w:rFonts w:ascii="Arial" w:hAnsi="Arial" w:cs="Arial"/>
          <w:i/>
          <w:lang w:val="en-US"/>
        </w:rPr>
        <w:t>ρ</w:t>
      </w:r>
      <w:r w:rsidRPr="00956816">
        <w:rPr>
          <w:rFonts w:ascii="Arial" w:hAnsi="Arial" w:cs="Arial"/>
          <w:i/>
          <w:vertAlign w:val="subscript"/>
          <w:lang w:val="en-US"/>
        </w:rPr>
        <w:t>air</w:t>
      </w:r>
      <w:r w:rsidRPr="00956816">
        <w:rPr>
          <w:rFonts w:ascii="Arial" w:hAnsi="Arial" w:cs="Arial"/>
          <w:i/>
          <w:lang w:val="en-US"/>
        </w:rPr>
        <w:t xml:space="preserve"> </w:t>
      </w:r>
      <w:r w:rsidRPr="00956816">
        <w:rPr>
          <w:rFonts w:ascii="Arial" w:hAnsi="Arial" w:cs="Arial"/>
          <w:lang w:val="en-US"/>
        </w:rPr>
        <w:t>is the density of air at constant pressure (kg m</w:t>
      </w:r>
      <w:r w:rsidR="00422C77">
        <w:rPr>
          <w:rFonts w:ascii="Arial" w:hAnsi="Arial" w:cs="Arial"/>
          <w:vertAlign w:val="superscript"/>
          <w:lang w:val="en-US"/>
        </w:rPr>
        <w:noBreakHyphen/>
        <w:t>3</w:t>
      </w:r>
      <w:r w:rsidRPr="00956816">
        <w:rPr>
          <w:rFonts w:ascii="Arial" w:hAnsi="Arial" w:cs="Arial"/>
          <w:lang w:val="en-US"/>
        </w:rPr>
        <w:t xml:space="preserve">). </w:t>
      </w:r>
      <w:r w:rsidR="00714BF2">
        <w:rPr>
          <w:rFonts w:ascii="Arial" w:hAnsi="Arial" w:cs="Arial"/>
          <w:lang w:val="en-US"/>
        </w:rPr>
        <w:t>I</w:t>
      </w:r>
      <w:r w:rsidR="00714BF2" w:rsidRPr="00743826">
        <w:rPr>
          <w:rFonts w:ascii="Arial" w:hAnsi="Arial" w:cs="Arial"/>
          <w:lang w:val="en-US"/>
        </w:rPr>
        <w:t>n this case</w:t>
      </w:r>
      <w:r w:rsidR="00714BF2">
        <w:rPr>
          <w:rFonts w:ascii="Arial" w:hAnsi="Arial" w:cs="Arial"/>
          <w:lang w:val="en-US"/>
        </w:rPr>
        <w:t>,</w:t>
      </w:r>
      <w:r w:rsidR="00714BF2" w:rsidRPr="00743826">
        <w:rPr>
          <w:rFonts w:ascii="Arial" w:hAnsi="Arial" w:cs="Arial"/>
          <w:i/>
          <w:lang w:val="en-US"/>
        </w:rPr>
        <w:t xml:space="preserve"> </w:t>
      </w:r>
      <w:r w:rsidRPr="00956816">
        <w:rPr>
          <w:rFonts w:ascii="Arial" w:hAnsi="Arial" w:cs="Arial"/>
          <w:i/>
          <w:lang w:val="en-US"/>
        </w:rPr>
        <w:t>T</w:t>
      </w:r>
      <w:r w:rsidRPr="00956816">
        <w:rPr>
          <w:rFonts w:ascii="Arial" w:hAnsi="Arial" w:cs="Arial"/>
          <w:i/>
          <w:vertAlign w:val="subscript"/>
          <w:lang w:val="en-US"/>
        </w:rPr>
        <w:t>1</w:t>
      </w:r>
      <w:r w:rsidRPr="00956816">
        <w:rPr>
          <w:rFonts w:ascii="Arial" w:hAnsi="Arial" w:cs="Arial"/>
          <w:lang w:val="en-US"/>
        </w:rPr>
        <w:t xml:space="preserve"> is calculated to refine the estimation of CO</w:t>
      </w:r>
      <w:r w:rsidRPr="00956816">
        <w:rPr>
          <w:rFonts w:ascii="Arial" w:hAnsi="Arial" w:cs="Arial"/>
          <w:vertAlign w:val="subscript"/>
          <w:lang w:val="en-US"/>
        </w:rPr>
        <w:t>2</w:t>
      </w:r>
      <w:r w:rsidRPr="00956816">
        <w:rPr>
          <w:rFonts w:ascii="Arial" w:hAnsi="Arial" w:cs="Arial"/>
          <w:lang w:val="en-US"/>
        </w:rPr>
        <w:t xml:space="preserve"> conductance</w:t>
      </w:r>
      <w:r w:rsidR="00714BF2">
        <w:rPr>
          <w:rFonts w:ascii="Arial" w:hAnsi="Arial" w:cs="Arial"/>
          <w:lang w:val="en-US"/>
        </w:rPr>
        <w:t xml:space="preserve"> since</w:t>
      </w:r>
      <w:r w:rsidRPr="00956816">
        <w:rPr>
          <w:rFonts w:ascii="Arial" w:hAnsi="Arial" w:cs="Arial"/>
          <w:lang w:val="en-US"/>
        </w:rPr>
        <w:t xml:space="preserve"> the CO</w:t>
      </w:r>
      <w:r w:rsidRPr="00956816">
        <w:rPr>
          <w:rFonts w:ascii="Arial" w:hAnsi="Arial" w:cs="Arial"/>
          <w:vertAlign w:val="subscript"/>
          <w:lang w:val="en-US"/>
        </w:rPr>
        <w:t>2</w:t>
      </w:r>
      <w:r w:rsidRPr="00956816">
        <w:rPr>
          <w:rFonts w:ascii="Arial" w:hAnsi="Arial" w:cs="Arial"/>
          <w:lang w:val="en-US"/>
        </w:rPr>
        <w:t xml:space="preserve"> diffusion interacts with water </w:t>
      </w:r>
      <w:r w:rsidR="001054A2">
        <w:rPr>
          <w:rFonts w:ascii="Arial" w:hAnsi="Arial" w:cs="Arial"/>
          <w:lang w:val="en-US"/>
        </w:rPr>
        <w:t>vapor</w:t>
      </w:r>
      <w:r w:rsidRPr="00956816">
        <w:rPr>
          <w:rFonts w:ascii="Arial" w:hAnsi="Arial" w:cs="Arial"/>
          <w:lang w:val="en-US"/>
        </w:rPr>
        <w:t xml:space="preserve"> diffusion. This effect is </w:t>
      </w:r>
      <w:r w:rsidR="00714BF2">
        <w:rPr>
          <w:rFonts w:ascii="Arial" w:hAnsi="Arial" w:cs="Arial"/>
          <w:lang w:val="en-US"/>
        </w:rPr>
        <w:t>included</w:t>
      </w:r>
      <w:r w:rsidRPr="00956816">
        <w:rPr>
          <w:rFonts w:ascii="Arial" w:hAnsi="Arial" w:cs="Arial"/>
          <w:lang w:val="en-US"/>
        </w:rPr>
        <w:t xml:space="preserve"> by:</w:t>
      </w:r>
    </w:p>
    <w:p w:rsidR="007075A1" w:rsidRPr="00743826" w:rsidRDefault="00956816" w:rsidP="007075A1">
      <w:pPr>
        <w:tabs>
          <w:tab w:val="center" w:pos="4706"/>
          <w:tab w:val="right" w:pos="9412"/>
        </w:tabs>
        <w:ind w:firstLine="0"/>
        <w:rPr>
          <w:rFonts w:ascii="Arial" w:hAnsi="Arial" w:cs="Arial"/>
          <w:lang w:val="en-US"/>
        </w:rPr>
      </w:pPr>
      <w:r w:rsidRPr="00956816">
        <w:rPr>
          <w:rFonts w:ascii="Arial" w:hAnsi="Arial" w:cs="Arial"/>
          <w:lang w:val="en-US"/>
        </w:rPr>
        <w:tab/>
      </w:r>
      <w:r w:rsidR="00D46C49" w:rsidRPr="00743826">
        <w:rPr>
          <w:rFonts w:ascii="Arial" w:hAnsi="Arial" w:cs="Arial"/>
          <w:position w:val="-30"/>
          <w:lang w:val="en-US"/>
        </w:rPr>
        <w:object w:dxaOrig="3360" w:dyaOrig="700">
          <v:shape id="_x0000_i1065" type="#_x0000_t75" style="width:169.5pt;height:35.25pt" o:ole="">
            <v:imagedata r:id="rId89" o:title=""/>
          </v:shape>
          <o:OLEObject Type="Embed" ProgID="Equation.3" ShapeID="_x0000_i1065" DrawAspect="Content" ObjectID="_1370242776" r:id="rId90"/>
        </w:object>
      </w:r>
      <w:r w:rsidRPr="00956816">
        <w:rPr>
          <w:rFonts w:ascii="Arial" w:hAnsi="Arial" w:cs="Arial"/>
          <w:lang w:val="en-US"/>
        </w:rPr>
        <w:tab/>
        <w:t>[</w:t>
      </w:r>
      <w:bookmarkStart w:id="201" w:name="e49"/>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28</w:t>
      </w:r>
      <w:r w:rsidR="00EB4AC9" w:rsidRPr="00743826">
        <w:rPr>
          <w:rFonts w:ascii="Arial" w:hAnsi="Arial" w:cs="Arial"/>
          <w:lang w:val="en-US"/>
        </w:rPr>
        <w:fldChar w:fldCharType="end"/>
      </w:r>
      <w:bookmarkEnd w:id="201"/>
      <w:r w:rsidRPr="00956816">
        <w:rPr>
          <w:rFonts w:ascii="Arial" w:hAnsi="Arial" w:cs="Arial"/>
          <w:lang w:val="en-US"/>
        </w:rPr>
        <w:t>]</w:t>
      </w:r>
    </w:p>
    <w:p w:rsidR="008203FA" w:rsidRPr="00743826" w:rsidRDefault="00956816" w:rsidP="007075A1">
      <w:pPr>
        <w:ind w:firstLine="0"/>
        <w:rPr>
          <w:rFonts w:ascii="Arial" w:hAnsi="Arial" w:cs="Arial"/>
          <w:szCs w:val="24"/>
          <w:lang w:val="en-US"/>
        </w:rPr>
      </w:pPr>
      <w:proofErr w:type="gramStart"/>
      <w:r w:rsidRPr="00956816">
        <w:rPr>
          <w:rFonts w:ascii="Arial" w:hAnsi="Arial" w:cs="Arial"/>
          <w:lang w:val="en-US"/>
        </w:rPr>
        <w:t>and</w:t>
      </w:r>
      <w:proofErr w:type="gramEnd"/>
      <w:r w:rsidRPr="00956816">
        <w:rPr>
          <w:rFonts w:ascii="Arial" w:hAnsi="Arial" w:cs="Arial"/>
          <w:lang w:val="en-US"/>
        </w:rPr>
        <w:t xml:space="preserve"> </w:t>
      </w:r>
      <w:r w:rsidR="00714BF2">
        <w:rPr>
          <w:rFonts w:ascii="Arial" w:hAnsi="Arial" w:cs="Arial"/>
          <w:lang w:val="en-US"/>
        </w:rPr>
        <w:t xml:space="preserve">subsequently </w:t>
      </w:r>
      <w:r w:rsidRPr="00956816">
        <w:rPr>
          <w:rFonts w:ascii="Arial" w:hAnsi="Arial" w:cs="Arial"/>
          <w:lang w:val="en-US"/>
        </w:rPr>
        <w:t xml:space="preserve">eq. </w:t>
      </w:r>
      <w:r w:rsidR="00EB4AC9" w:rsidRPr="00956816">
        <w:rPr>
          <w:rFonts w:ascii="Arial" w:hAnsi="Arial" w:cs="Arial"/>
          <w:lang w:val="en-US"/>
        </w:rPr>
        <w:fldChar w:fldCharType="begin"/>
      </w:r>
      <w:r w:rsidRPr="00956816">
        <w:rPr>
          <w:rFonts w:ascii="Arial" w:hAnsi="Arial" w:cs="Arial"/>
          <w:lang w:val="en-US"/>
        </w:rPr>
        <w:instrText xml:space="preserve"> seq equa e47 </w:instrText>
      </w:r>
      <w:r w:rsidR="00EB4AC9" w:rsidRPr="00956816">
        <w:rPr>
          <w:rFonts w:ascii="Arial" w:hAnsi="Arial" w:cs="Arial"/>
          <w:lang w:val="en-US"/>
        </w:rPr>
        <w:fldChar w:fldCharType="separate"/>
      </w:r>
      <w:r w:rsidR="00864ADF">
        <w:rPr>
          <w:rFonts w:ascii="Arial" w:hAnsi="Arial" w:cs="Arial"/>
          <w:noProof/>
          <w:lang w:val="en-US"/>
        </w:rPr>
        <w:t>26</w:t>
      </w:r>
      <w:r w:rsidR="00EB4AC9" w:rsidRPr="00956816">
        <w:rPr>
          <w:rFonts w:ascii="Arial" w:hAnsi="Arial" w:cs="Arial"/>
          <w:lang w:val="en-US"/>
        </w:rPr>
        <w:fldChar w:fldCharType="end"/>
      </w:r>
      <w:r w:rsidRPr="00956816">
        <w:rPr>
          <w:rFonts w:ascii="Arial" w:hAnsi="Arial" w:cs="Arial"/>
          <w:lang w:val="en-US"/>
        </w:rPr>
        <w:t xml:space="preserve"> is recalculated subst</w:t>
      </w:r>
      <w:r w:rsidR="00714BF2">
        <w:rPr>
          <w:rFonts w:ascii="Arial" w:hAnsi="Arial" w:cs="Arial"/>
          <w:lang w:val="en-US"/>
        </w:rPr>
        <w:t>it</w:t>
      </w:r>
      <w:r w:rsidRPr="00956816">
        <w:rPr>
          <w:rFonts w:ascii="Arial" w:hAnsi="Arial" w:cs="Arial"/>
          <w:lang w:val="en-US"/>
        </w:rPr>
        <w:t xml:space="preserve">uting </w:t>
      </w:r>
      <w:r w:rsidR="008203FA" w:rsidRPr="00743826">
        <w:rPr>
          <w:rFonts w:ascii="Arial" w:hAnsi="Arial" w:cs="Arial"/>
          <w:position w:val="-12"/>
          <w:lang w:val="en-US"/>
        </w:rPr>
        <w:object w:dxaOrig="380" w:dyaOrig="380">
          <v:shape id="_x0000_i1066" type="#_x0000_t75" style="width:19.5pt;height:19.5pt" o:ole="">
            <v:imagedata r:id="rId91" o:title=""/>
          </v:shape>
          <o:OLEObject Type="Embed" ProgID="Equation.3" ShapeID="_x0000_i1066" DrawAspect="Content" ObjectID="_1370242777" r:id="rId92"/>
        </w:object>
      </w:r>
      <w:r w:rsidRPr="00956816">
        <w:rPr>
          <w:rFonts w:ascii="Arial" w:hAnsi="Arial" w:cs="Arial"/>
          <w:position w:val="-12"/>
          <w:lang w:val="en-US"/>
        </w:rPr>
        <w:t xml:space="preserve"> </w:t>
      </w:r>
      <w:r w:rsidRPr="00956816">
        <w:rPr>
          <w:rFonts w:ascii="Arial" w:hAnsi="Arial" w:cs="Arial"/>
          <w:lang w:val="en-US"/>
        </w:rPr>
        <w:t xml:space="preserve">by </w:t>
      </w:r>
      <w:r w:rsidRPr="00956816">
        <w:rPr>
          <w:rFonts w:ascii="Arial" w:hAnsi="Arial" w:cs="Arial"/>
          <w:i/>
          <w:lang w:val="en-US"/>
        </w:rPr>
        <w:t>g</w:t>
      </w:r>
      <w:r w:rsidRPr="00956816">
        <w:rPr>
          <w:rFonts w:ascii="Arial" w:hAnsi="Arial" w:cs="Arial"/>
          <w:i/>
          <w:vertAlign w:val="subscript"/>
          <w:lang w:val="en-US"/>
        </w:rPr>
        <w:t>sc</w:t>
      </w:r>
      <w:r w:rsidRPr="00956816">
        <w:rPr>
          <w:rFonts w:ascii="Arial" w:hAnsi="Arial" w:cs="Arial"/>
          <w:lang w:val="en-US"/>
        </w:rPr>
        <w:t xml:space="preserve">. </w:t>
      </w:r>
      <w:r w:rsidRPr="00956816">
        <w:rPr>
          <w:rFonts w:ascii="Arial" w:hAnsi="Arial" w:cs="Arial"/>
          <w:i/>
          <w:lang w:val="en-US"/>
        </w:rPr>
        <w:t>M</w:t>
      </w:r>
      <w:r w:rsidRPr="00956816">
        <w:rPr>
          <w:rFonts w:ascii="Arial" w:hAnsi="Arial" w:cs="Arial"/>
          <w:i/>
          <w:vertAlign w:val="subscript"/>
          <w:lang w:val="en-US"/>
        </w:rPr>
        <w:t>air</w:t>
      </w:r>
      <w:r w:rsidRPr="00956816">
        <w:rPr>
          <w:rFonts w:ascii="Arial" w:hAnsi="Arial" w:cs="Arial"/>
          <w:lang w:val="en-US"/>
        </w:rPr>
        <w:t xml:space="preserve"> and </w:t>
      </w:r>
      <w:r w:rsidRPr="00956816">
        <w:rPr>
          <w:rFonts w:ascii="Arial" w:hAnsi="Arial" w:cs="Arial"/>
          <w:i/>
          <w:lang w:val="en-US"/>
        </w:rPr>
        <w:t>M</w:t>
      </w:r>
      <w:r w:rsidRPr="00956816">
        <w:rPr>
          <w:rFonts w:ascii="Arial" w:hAnsi="Arial" w:cs="Arial"/>
          <w:i/>
          <w:vertAlign w:val="subscript"/>
          <w:lang w:val="en-US"/>
        </w:rPr>
        <w:t>wa</w:t>
      </w:r>
      <w:r w:rsidRPr="00956816">
        <w:rPr>
          <w:rFonts w:ascii="Arial" w:hAnsi="Arial" w:cs="Arial"/>
          <w:lang w:val="en-US"/>
        </w:rPr>
        <w:t xml:space="preserve"> are the molar mass of dry air and the molar mass of water (g mol</w:t>
      </w:r>
      <w:r w:rsidR="00422C77">
        <w:rPr>
          <w:rFonts w:ascii="Arial" w:hAnsi="Arial" w:cs="Arial"/>
          <w:vertAlign w:val="superscript"/>
          <w:lang w:val="en-US"/>
        </w:rPr>
        <w:noBreakHyphen/>
        <w:t>1</w:t>
      </w:r>
      <w:r w:rsidRPr="00956816">
        <w:rPr>
          <w:rFonts w:ascii="Arial" w:hAnsi="Arial" w:cs="Arial"/>
          <w:lang w:val="en-US"/>
        </w:rPr>
        <w:t>), respectively. Th</w:t>
      </w:r>
      <w:r w:rsidR="00714BF2">
        <w:rPr>
          <w:rFonts w:ascii="Arial" w:hAnsi="Arial" w:cs="Arial"/>
          <w:lang w:val="en-US"/>
        </w:rPr>
        <w:t>e</w:t>
      </w:r>
      <w:r w:rsidRPr="00956816">
        <w:rPr>
          <w:rFonts w:ascii="Arial" w:hAnsi="Arial" w:cs="Arial"/>
          <w:lang w:val="en-US"/>
        </w:rPr>
        <w:t xml:space="preserve"> transpiration rate of a leaf </w:t>
      </w:r>
      <w:r w:rsidRPr="00956816">
        <w:rPr>
          <w:rFonts w:ascii="Arial" w:hAnsi="Arial" w:cs="Arial"/>
          <w:i/>
          <w:szCs w:val="24"/>
          <w:lang w:val="en-US"/>
        </w:rPr>
        <w:t>T</w:t>
      </w:r>
      <w:r w:rsidRPr="00956816">
        <w:rPr>
          <w:rFonts w:ascii="Arial" w:hAnsi="Arial" w:cs="Arial"/>
          <w:i/>
          <w:szCs w:val="24"/>
          <w:vertAlign w:val="subscript"/>
          <w:lang w:val="en-US"/>
        </w:rPr>
        <w:t xml:space="preserve">Ags </w:t>
      </w:r>
      <w:r w:rsidRPr="00956816">
        <w:rPr>
          <w:rFonts w:ascii="Arial" w:hAnsi="Arial" w:cs="Arial"/>
          <w:szCs w:val="24"/>
          <w:lang w:val="en-US"/>
        </w:rPr>
        <w:t xml:space="preserve">is determined by the total leaf resistance to the water </w:t>
      </w:r>
      <w:r w:rsidR="001054A2">
        <w:rPr>
          <w:rFonts w:ascii="Arial" w:hAnsi="Arial" w:cs="Arial"/>
          <w:szCs w:val="24"/>
          <w:lang w:val="en-US"/>
        </w:rPr>
        <w:t>vapor</w:t>
      </w:r>
      <w:r w:rsidRPr="00956816">
        <w:rPr>
          <w:rFonts w:ascii="Arial" w:hAnsi="Arial" w:cs="Arial"/>
          <w:szCs w:val="24"/>
          <w:lang w:val="en-US"/>
        </w:rPr>
        <w:t xml:space="preserve"> flux </w:t>
      </w:r>
      <w:proofErr w:type="gramStart"/>
      <w:r w:rsidRPr="00956816">
        <w:rPr>
          <w:rFonts w:ascii="Arial" w:hAnsi="Arial" w:cs="Arial"/>
          <w:i/>
          <w:szCs w:val="24"/>
          <w:lang w:val="en-US"/>
        </w:rPr>
        <w:t>r</w:t>
      </w:r>
      <w:r w:rsidRPr="00956816">
        <w:rPr>
          <w:rFonts w:ascii="Arial" w:hAnsi="Arial" w:cs="Arial"/>
          <w:i/>
          <w:szCs w:val="24"/>
          <w:vertAlign w:val="subscript"/>
          <w:lang w:val="en-US"/>
        </w:rPr>
        <w:t>t</w:t>
      </w:r>
      <w:proofErr w:type="gramEnd"/>
      <w:r w:rsidRPr="00956816">
        <w:rPr>
          <w:rFonts w:ascii="Arial" w:hAnsi="Arial" w:cs="Arial"/>
          <w:szCs w:val="24"/>
          <w:lang w:val="en-US"/>
        </w:rPr>
        <w:t>:</w:t>
      </w:r>
    </w:p>
    <w:p w:rsidR="002632BA" w:rsidRPr="00743826" w:rsidRDefault="00956816" w:rsidP="002632BA">
      <w:pPr>
        <w:tabs>
          <w:tab w:val="center" w:pos="4706"/>
          <w:tab w:val="right" w:pos="9412"/>
        </w:tabs>
        <w:ind w:firstLine="0"/>
        <w:rPr>
          <w:rFonts w:ascii="Arial" w:hAnsi="Arial" w:cs="Arial"/>
          <w:lang w:val="en-US"/>
        </w:rPr>
      </w:pPr>
      <w:r w:rsidRPr="00956816">
        <w:rPr>
          <w:rFonts w:ascii="Arial" w:hAnsi="Arial" w:cs="Arial"/>
          <w:lang w:val="en-US"/>
        </w:rPr>
        <w:tab/>
      </w:r>
      <w:r w:rsidR="00D46C49" w:rsidRPr="00743826">
        <w:rPr>
          <w:rFonts w:ascii="Arial" w:hAnsi="Arial" w:cs="Arial"/>
          <w:position w:val="-30"/>
          <w:lang w:val="en-US"/>
        </w:rPr>
        <w:object w:dxaOrig="1420" w:dyaOrig="700">
          <v:shape id="_x0000_i1067" type="#_x0000_t75" style="width:71.25pt;height:35.25pt" o:ole="">
            <v:imagedata r:id="rId93" o:title=""/>
          </v:shape>
          <o:OLEObject Type="Embed" ProgID="Equation.3" ShapeID="_x0000_i1067" DrawAspect="Content" ObjectID="_1370242778" r:id="rId94"/>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29</w:t>
      </w:r>
      <w:r w:rsidR="00EB4AC9" w:rsidRPr="00743826">
        <w:rPr>
          <w:rFonts w:ascii="Arial" w:hAnsi="Arial" w:cs="Arial"/>
          <w:lang w:val="en-US"/>
        </w:rPr>
        <w:fldChar w:fldCharType="end"/>
      </w:r>
      <w:r w:rsidRPr="00956816">
        <w:rPr>
          <w:rFonts w:ascii="Arial" w:hAnsi="Arial" w:cs="Arial"/>
          <w:lang w:val="en-US"/>
        </w:rPr>
        <w:t>]</w:t>
      </w:r>
    </w:p>
    <w:p w:rsidR="002632BA" w:rsidRPr="00743826" w:rsidRDefault="00956816" w:rsidP="002632BA">
      <w:pPr>
        <w:tabs>
          <w:tab w:val="center" w:pos="4706"/>
          <w:tab w:val="right" w:pos="9412"/>
        </w:tabs>
        <w:ind w:firstLine="0"/>
        <w:rPr>
          <w:rFonts w:ascii="Arial" w:hAnsi="Arial" w:cs="Arial"/>
          <w:lang w:val="en-US"/>
        </w:rPr>
      </w:pPr>
      <w:r w:rsidRPr="00956816">
        <w:rPr>
          <w:rFonts w:ascii="Arial" w:hAnsi="Arial" w:cs="Arial"/>
          <w:lang w:val="en-US"/>
        </w:rPr>
        <w:tab/>
      </w:r>
      <w:r w:rsidR="00D46C49" w:rsidRPr="00743826">
        <w:rPr>
          <w:rFonts w:ascii="Arial" w:hAnsi="Arial" w:cs="Arial"/>
          <w:position w:val="-30"/>
          <w:lang w:val="en-US"/>
        </w:rPr>
        <w:object w:dxaOrig="2600" w:dyaOrig="680">
          <v:shape id="_x0000_i1068" type="#_x0000_t75" style="width:131.25pt;height:35.25pt" o:ole="">
            <v:imagedata r:id="rId95" o:title=""/>
          </v:shape>
          <o:OLEObject Type="Embed" ProgID="Equation.3" ShapeID="_x0000_i1068" DrawAspect="Content" ObjectID="_1370242779" r:id="rId96"/>
        </w:object>
      </w:r>
      <w:r w:rsidRPr="00956816">
        <w:rPr>
          <w:rFonts w:ascii="Arial" w:hAnsi="Arial" w:cs="Arial"/>
          <w:lang w:val="en-US"/>
        </w:rPr>
        <w:tab/>
        <w:t>[</w:t>
      </w:r>
      <w:bookmarkStart w:id="202" w:name="e33"/>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30</w:t>
      </w:r>
      <w:r w:rsidR="00EB4AC9" w:rsidRPr="00743826">
        <w:rPr>
          <w:rFonts w:ascii="Arial" w:hAnsi="Arial" w:cs="Arial"/>
          <w:lang w:val="en-US"/>
        </w:rPr>
        <w:fldChar w:fldCharType="end"/>
      </w:r>
      <w:bookmarkEnd w:id="202"/>
      <w:r w:rsidRPr="00956816">
        <w:rPr>
          <w:rFonts w:ascii="Arial" w:hAnsi="Arial" w:cs="Arial"/>
          <w:lang w:val="en-US"/>
        </w:rPr>
        <w:t>]</w:t>
      </w:r>
    </w:p>
    <w:p w:rsidR="002632BA" w:rsidRPr="00743826" w:rsidRDefault="00956816" w:rsidP="007075A1">
      <w:pPr>
        <w:ind w:firstLine="0"/>
        <w:rPr>
          <w:rFonts w:ascii="Arial" w:hAnsi="Arial" w:cs="Arial"/>
          <w:szCs w:val="24"/>
          <w:lang w:val="en-US"/>
        </w:rPr>
      </w:pPr>
      <w:proofErr w:type="gramStart"/>
      <w:r w:rsidRPr="00956816">
        <w:rPr>
          <w:rFonts w:ascii="Arial" w:hAnsi="Arial" w:cs="Arial"/>
          <w:szCs w:val="24"/>
          <w:lang w:val="en-US"/>
        </w:rPr>
        <w:t>where</w:t>
      </w:r>
      <w:proofErr w:type="gramEnd"/>
      <w:r w:rsidRPr="00956816">
        <w:rPr>
          <w:rFonts w:ascii="Arial" w:hAnsi="Arial" w:cs="Arial"/>
          <w:szCs w:val="24"/>
          <w:lang w:val="en-US"/>
        </w:rPr>
        <w:t xml:space="preserve"> </w:t>
      </w:r>
      <w:r w:rsidRPr="00956816">
        <w:rPr>
          <w:rFonts w:ascii="Arial" w:hAnsi="Arial" w:cs="Arial"/>
          <w:i/>
          <w:szCs w:val="24"/>
          <w:lang w:val="en-US"/>
        </w:rPr>
        <w:t>g</w:t>
      </w:r>
      <w:r w:rsidRPr="00956816">
        <w:rPr>
          <w:rFonts w:ascii="Arial" w:hAnsi="Arial" w:cs="Arial"/>
          <w:i/>
          <w:szCs w:val="24"/>
          <w:vertAlign w:val="subscript"/>
          <w:lang w:val="en-US"/>
        </w:rPr>
        <w:t>bl</w:t>
      </w:r>
      <w:r w:rsidRPr="00956816">
        <w:rPr>
          <w:rFonts w:ascii="Arial" w:hAnsi="Arial" w:cs="Arial"/>
          <w:szCs w:val="24"/>
          <w:lang w:val="en-US"/>
        </w:rPr>
        <w:t xml:space="preserve"> is the boundary layer conductance around leaf</w:t>
      </w:r>
      <w:r w:rsidR="00714BF2">
        <w:rPr>
          <w:rFonts w:ascii="Arial" w:hAnsi="Arial" w:cs="Arial"/>
          <w:szCs w:val="24"/>
          <w:lang w:val="en-US"/>
        </w:rPr>
        <w:t xml:space="preserve"> calculated by</w:t>
      </w:r>
      <w:r w:rsidRPr="00956816">
        <w:rPr>
          <w:rFonts w:ascii="Arial" w:hAnsi="Arial" w:cs="Arial"/>
          <w:szCs w:val="24"/>
          <w:lang w:val="en-US"/>
        </w:rPr>
        <w:t>:</w:t>
      </w:r>
    </w:p>
    <w:p w:rsidR="00694EED" w:rsidRPr="00743826" w:rsidRDefault="00956816" w:rsidP="00694EED">
      <w:pPr>
        <w:tabs>
          <w:tab w:val="center" w:pos="4706"/>
          <w:tab w:val="right" w:pos="9412"/>
        </w:tabs>
        <w:ind w:firstLine="0"/>
        <w:rPr>
          <w:rFonts w:ascii="Arial" w:hAnsi="Arial" w:cs="Arial"/>
          <w:lang w:val="en-US"/>
        </w:rPr>
      </w:pPr>
      <w:r w:rsidRPr="00956816">
        <w:rPr>
          <w:rFonts w:ascii="Arial" w:hAnsi="Arial" w:cs="Arial"/>
          <w:lang w:val="en-US"/>
        </w:rPr>
        <w:tab/>
      </w:r>
      <w:r w:rsidR="00D46C49" w:rsidRPr="00743826">
        <w:rPr>
          <w:rFonts w:ascii="Arial" w:hAnsi="Arial" w:cs="Arial"/>
          <w:position w:val="-32"/>
          <w:lang w:val="en-US"/>
        </w:rPr>
        <w:object w:dxaOrig="1560" w:dyaOrig="800">
          <v:shape id="_x0000_i1069" type="#_x0000_t75" style="width:78pt;height:41.25pt" o:ole="">
            <v:imagedata r:id="rId97" o:title=""/>
          </v:shape>
          <o:OLEObject Type="Embed" ProgID="Equation.3" ShapeID="_x0000_i1069" DrawAspect="Content" ObjectID="_1370242780" r:id="rId98"/>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31</w:t>
      </w:r>
      <w:r w:rsidR="00EB4AC9" w:rsidRPr="00743826">
        <w:rPr>
          <w:rFonts w:ascii="Arial" w:hAnsi="Arial" w:cs="Arial"/>
          <w:lang w:val="en-US"/>
        </w:rPr>
        <w:fldChar w:fldCharType="end"/>
      </w:r>
      <w:r w:rsidRPr="00956816">
        <w:rPr>
          <w:rFonts w:ascii="Arial" w:hAnsi="Arial" w:cs="Arial"/>
          <w:lang w:val="en-US"/>
        </w:rPr>
        <w:t>]</w:t>
      </w:r>
    </w:p>
    <w:p w:rsidR="0018205B" w:rsidRPr="00743826" w:rsidRDefault="00714BF2" w:rsidP="0018205B">
      <w:pPr>
        <w:ind w:firstLine="0"/>
        <w:rPr>
          <w:rFonts w:ascii="Arial" w:hAnsi="Arial" w:cs="Arial"/>
          <w:lang w:val="en-US"/>
        </w:rPr>
      </w:pPr>
      <w:r>
        <w:rPr>
          <w:rFonts w:ascii="Arial" w:hAnsi="Arial" w:cs="Arial"/>
          <w:szCs w:val="24"/>
          <w:lang w:val="en-US"/>
        </w:rPr>
        <w:lastRenderedPageBreak/>
        <w:t>In which</w:t>
      </w:r>
      <w:r w:rsidR="00956816" w:rsidRPr="00956816">
        <w:rPr>
          <w:rFonts w:ascii="Arial" w:hAnsi="Arial" w:cs="Arial"/>
          <w:szCs w:val="24"/>
          <w:lang w:val="en-US"/>
        </w:rPr>
        <w:t xml:space="preserve"> </w:t>
      </w:r>
      <w:r w:rsidR="00956816" w:rsidRPr="00956816">
        <w:rPr>
          <w:rFonts w:ascii="Arial" w:hAnsi="Arial" w:cs="Arial"/>
          <w:i/>
          <w:szCs w:val="24"/>
          <w:lang w:val="en-US"/>
        </w:rPr>
        <w:t>k</w:t>
      </w:r>
      <w:r w:rsidR="00956816" w:rsidRPr="00956816">
        <w:rPr>
          <w:rFonts w:ascii="Arial" w:hAnsi="Arial" w:cs="Arial"/>
          <w:szCs w:val="24"/>
          <w:lang w:val="en-US"/>
        </w:rPr>
        <w:t xml:space="preserve"> is an empirical constant (5.6 mm s</w:t>
      </w:r>
      <w:r w:rsidR="00956816" w:rsidRPr="00956816">
        <w:rPr>
          <w:rFonts w:ascii="Arial" w:hAnsi="Arial" w:cs="Arial"/>
          <w:szCs w:val="24"/>
          <w:vertAlign w:val="superscript"/>
          <w:lang w:val="en-US"/>
        </w:rPr>
        <w:t>-0.5</w:t>
      </w:r>
      <w:r w:rsidR="00956816" w:rsidRPr="00956816">
        <w:rPr>
          <w:rFonts w:ascii="Arial" w:hAnsi="Arial" w:cs="Arial"/>
          <w:szCs w:val="24"/>
          <w:lang w:val="en-US"/>
        </w:rPr>
        <w:t xml:space="preserve">), </w:t>
      </w:r>
      <w:r w:rsidR="00956816" w:rsidRPr="00956816">
        <w:rPr>
          <w:rFonts w:ascii="Arial" w:hAnsi="Arial" w:cs="Arial"/>
          <w:i/>
          <w:szCs w:val="24"/>
          <w:lang w:val="en-US"/>
        </w:rPr>
        <w:t>u</w:t>
      </w:r>
      <w:r w:rsidR="00956816" w:rsidRPr="00956816">
        <w:rPr>
          <w:rFonts w:ascii="Arial" w:hAnsi="Arial" w:cs="Arial"/>
          <w:szCs w:val="24"/>
          <w:lang w:val="en-US"/>
        </w:rPr>
        <w:t xml:space="preserve"> is the </w:t>
      </w:r>
      <w:r w:rsidR="00A3338D">
        <w:rPr>
          <w:rFonts w:ascii="Arial" w:hAnsi="Arial" w:cs="Arial"/>
          <w:szCs w:val="24"/>
          <w:lang w:val="en-US"/>
        </w:rPr>
        <w:t xml:space="preserve">wind speed </w:t>
      </w:r>
      <w:r w:rsidR="00956816" w:rsidRPr="00956816">
        <w:rPr>
          <w:rFonts w:ascii="Arial" w:hAnsi="Arial" w:cs="Arial"/>
          <w:szCs w:val="24"/>
          <w:lang w:val="en-US"/>
        </w:rPr>
        <w:t>(mm s</w:t>
      </w:r>
      <w:r w:rsidR="00422C77">
        <w:rPr>
          <w:rFonts w:ascii="Arial" w:hAnsi="Arial" w:cs="Arial"/>
          <w:szCs w:val="24"/>
          <w:vertAlign w:val="superscript"/>
          <w:lang w:val="en-US"/>
        </w:rPr>
        <w:noBreakHyphen/>
        <w:t>1</w:t>
      </w:r>
      <w:r w:rsidR="00956816" w:rsidRPr="00956816">
        <w:rPr>
          <w:rFonts w:ascii="Arial" w:hAnsi="Arial" w:cs="Arial"/>
          <w:szCs w:val="24"/>
          <w:lang w:val="en-US"/>
        </w:rPr>
        <w:t xml:space="preserve">) and </w:t>
      </w:r>
      <w:proofErr w:type="gramStart"/>
      <w:r w:rsidR="00956816" w:rsidRPr="00956816">
        <w:rPr>
          <w:rFonts w:ascii="Arial" w:hAnsi="Arial" w:cs="Arial"/>
          <w:i/>
          <w:szCs w:val="24"/>
          <w:lang w:val="en-US"/>
        </w:rPr>
        <w:t>W</w:t>
      </w:r>
      <w:r w:rsidR="00956816" w:rsidRPr="00956816">
        <w:rPr>
          <w:rFonts w:ascii="Arial" w:hAnsi="Arial" w:cs="Arial"/>
          <w:i/>
          <w:szCs w:val="24"/>
          <w:vertAlign w:val="subscript"/>
          <w:lang w:val="en-US"/>
        </w:rPr>
        <w:t>l</w:t>
      </w:r>
      <w:proofErr w:type="gramEnd"/>
      <w:r w:rsidR="00956816" w:rsidRPr="00956816">
        <w:rPr>
          <w:rFonts w:ascii="Arial" w:hAnsi="Arial" w:cs="Arial"/>
          <w:szCs w:val="24"/>
          <w:lang w:val="en-US"/>
        </w:rPr>
        <w:t xml:space="preserve"> is the leaf width parallel to wind (assumed </w:t>
      </w:r>
      <w:r>
        <w:rPr>
          <w:rFonts w:ascii="Arial" w:hAnsi="Arial" w:cs="Arial"/>
          <w:szCs w:val="24"/>
          <w:lang w:val="en-US"/>
        </w:rPr>
        <w:t>to be</w:t>
      </w:r>
      <w:r w:rsidR="00956816" w:rsidRPr="00956816">
        <w:rPr>
          <w:rFonts w:ascii="Arial" w:hAnsi="Arial" w:cs="Arial"/>
          <w:szCs w:val="24"/>
          <w:lang w:val="en-US"/>
        </w:rPr>
        <w:t xml:space="preserve"> 100 mm). The cuticular conductance was considered negligible as compared </w:t>
      </w:r>
      <w:r>
        <w:rPr>
          <w:rFonts w:ascii="Arial" w:hAnsi="Arial" w:cs="Arial"/>
          <w:szCs w:val="24"/>
          <w:lang w:val="en-US"/>
        </w:rPr>
        <w:t>to</w:t>
      </w:r>
      <w:r w:rsidR="00956816" w:rsidRPr="00956816">
        <w:rPr>
          <w:rFonts w:ascii="Arial" w:hAnsi="Arial" w:cs="Arial"/>
          <w:szCs w:val="24"/>
          <w:lang w:val="en-US"/>
        </w:rPr>
        <w:t xml:space="preserve"> other conductances and was not included in </w:t>
      </w:r>
      <w:r w:rsidR="00956816" w:rsidRPr="00956816">
        <w:rPr>
          <w:rFonts w:ascii="Arial" w:hAnsi="Arial" w:cs="Arial"/>
          <w:lang w:val="en-US"/>
        </w:rPr>
        <w:t>eq. </w:t>
      </w:r>
      <w:r w:rsidR="00EB4AC9" w:rsidRPr="00956816">
        <w:rPr>
          <w:rFonts w:ascii="Arial" w:hAnsi="Arial" w:cs="Arial"/>
          <w:lang w:val="en-US"/>
        </w:rPr>
        <w:fldChar w:fldCharType="begin"/>
      </w:r>
      <w:r w:rsidR="00956816" w:rsidRPr="00956816">
        <w:rPr>
          <w:rFonts w:ascii="Arial" w:hAnsi="Arial" w:cs="Arial"/>
          <w:lang w:val="en-US"/>
        </w:rPr>
        <w:instrText xml:space="preserve"> seq equa e33 </w:instrText>
      </w:r>
      <w:r w:rsidR="00EB4AC9" w:rsidRPr="00956816">
        <w:rPr>
          <w:rFonts w:ascii="Arial" w:hAnsi="Arial" w:cs="Arial"/>
          <w:lang w:val="en-US"/>
        </w:rPr>
        <w:fldChar w:fldCharType="separate"/>
      </w:r>
      <w:r w:rsidR="00864ADF">
        <w:rPr>
          <w:rFonts w:ascii="Arial" w:hAnsi="Arial" w:cs="Arial"/>
          <w:noProof/>
          <w:lang w:val="en-US"/>
        </w:rPr>
        <w:t>30</w:t>
      </w:r>
      <w:r w:rsidR="00EB4AC9" w:rsidRPr="00956816">
        <w:rPr>
          <w:rFonts w:ascii="Arial" w:hAnsi="Arial" w:cs="Arial"/>
          <w:lang w:val="en-US"/>
        </w:rPr>
        <w:fldChar w:fldCharType="end"/>
      </w:r>
      <w:r w:rsidR="00956816" w:rsidRPr="00956816">
        <w:rPr>
          <w:rFonts w:ascii="Arial" w:hAnsi="Arial" w:cs="Arial"/>
          <w:lang w:val="en-US"/>
        </w:rPr>
        <w:t xml:space="preserve">. Also in this equation, </w:t>
      </w:r>
      <w:r w:rsidR="00956816" w:rsidRPr="00956816">
        <w:rPr>
          <w:rFonts w:ascii="Arial" w:hAnsi="Arial" w:cs="Arial"/>
          <w:i/>
          <w:lang w:val="en-US"/>
        </w:rPr>
        <w:t>g</w:t>
      </w:r>
      <w:r w:rsidR="00956816" w:rsidRPr="00956816">
        <w:rPr>
          <w:rFonts w:ascii="Arial" w:hAnsi="Arial" w:cs="Arial"/>
          <w:i/>
          <w:vertAlign w:val="subscript"/>
          <w:lang w:val="en-US"/>
        </w:rPr>
        <w:t>bl</w:t>
      </w:r>
      <w:r w:rsidR="00956816" w:rsidRPr="00956816">
        <w:rPr>
          <w:rFonts w:ascii="Arial" w:hAnsi="Arial" w:cs="Arial"/>
          <w:lang w:val="en-US"/>
        </w:rPr>
        <w:t xml:space="preserve"> is multiplied by 2 to account for both sides of leaves. </w:t>
      </w:r>
    </w:p>
    <w:p w:rsidR="0018205B" w:rsidRPr="00743826" w:rsidRDefault="00956816" w:rsidP="0018205B">
      <w:pPr>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Jacobs (1994) deduced the parameterizations assuming plant roots were deep and </w:t>
      </w:r>
      <w:r w:rsidR="00714BF2">
        <w:rPr>
          <w:rFonts w:ascii="Arial" w:eastAsia="Times New Roman" w:hAnsi="Arial" w:cs="Arial"/>
          <w:color w:val="000000"/>
          <w:szCs w:val="24"/>
          <w:lang w:val="en-US" w:eastAsia="pt-BR"/>
        </w:rPr>
        <w:t xml:space="preserve">plants </w:t>
      </w:r>
      <w:r w:rsidRPr="00956816">
        <w:rPr>
          <w:rFonts w:ascii="Arial" w:eastAsia="Times New Roman" w:hAnsi="Arial" w:cs="Arial"/>
          <w:color w:val="000000"/>
          <w:szCs w:val="24"/>
          <w:lang w:val="en-US" w:eastAsia="pt-BR"/>
        </w:rPr>
        <w:t xml:space="preserve">did not suffer </w:t>
      </w:r>
      <w:r w:rsidR="00714BF2">
        <w:rPr>
          <w:rFonts w:ascii="Arial" w:eastAsia="Times New Roman" w:hAnsi="Arial" w:cs="Arial"/>
          <w:color w:val="000000"/>
          <w:szCs w:val="24"/>
          <w:lang w:val="en-US" w:eastAsia="pt-BR"/>
        </w:rPr>
        <w:t>from</w:t>
      </w:r>
      <w:r w:rsidRPr="00956816">
        <w:rPr>
          <w:rFonts w:ascii="Arial" w:eastAsia="Times New Roman" w:hAnsi="Arial" w:cs="Arial"/>
          <w:color w:val="000000"/>
          <w:szCs w:val="24"/>
          <w:lang w:val="en-US" w:eastAsia="pt-BR"/>
        </w:rPr>
        <w:t xml:space="preserve"> water stress during the observations. Calvet et al. (1998) and Ronda, Bruin and Holtslag (2001) proposed modifications that take into account the relationships between soil water content and mesophyll conductance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m</w:t>
      </w:r>
      <w:r w:rsidRPr="00956816">
        <w:rPr>
          <w:rFonts w:ascii="Arial" w:eastAsia="Times New Roman" w:hAnsi="Arial" w:cs="Arial"/>
          <w:color w:val="000000"/>
          <w:szCs w:val="24"/>
          <w:lang w:val="en-US" w:eastAsia="pt-BR"/>
        </w:rPr>
        <w:t xml:space="preserve"> and the gross assimilation rate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A</w:t>
      </w:r>
      <w:r w:rsidRPr="00956816">
        <w:rPr>
          <w:rFonts w:ascii="Arial" w:eastAsia="Times New Roman" w:hAnsi="Arial" w:cs="Arial"/>
          <w:i/>
          <w:color w:val="000000"/>
          <w:szCs w:val="24"/>
          <w:vertAlign w:val="subscript"/>
          <w:lang w:val="en-US" w:eastAsia="pt-BR"/>
        </w:rPr>
        <w:t>g</w:t>
      </w:r>
      <w:r w:rsidRPr="00956816">
        <w:rPr>
          <w:rFonts w:ascii="Arial" w:eastAsia="Times New Roman" w:hAnsi="Arial" w:cs="Arial"/>
          <w:color w:val="000000"/>
          <w:szCs w:val="24"/>
          <w:lang w:val="en-US" w:eastAsia="pt-BR"/>
        </w:rPr>
        <w:t>, respectively. These relationships, usually linear, were developed based on empirical considerations and, therefore, fail to describe the responses of plants to soil water content in a mechanistic way.</w:t>
      </w:r>
    </w:p>
    <w:p w:rsidR="00F749FE" w:rsidRPr="00743826" w:rsidRDefault="00F749FE" w:rsidP="008203FA">
      <w:pPr>
        <w:rPr>
          <w:rFonts w:ascii="Arial" w:hAnsi="Arial" w:cs="Arial"/>
          <w:lang w:val="en-US"/>
        </w:rPr>
      </w:pPr>
    </w:p>
    <w:p w:rsidR="0089035A" w:rsidRPr="00743826" w:rsidRDefault="002677F1" w:rsidP="00EB4880">
      <w:pPr>
        <w:pStyle w:val="Ttulo3"/>
        <w:keepNext/>
        <w:ind w:left="788" w:hanging="431"/>
        <w:rPr>
          <w:rFonts w:ascii="Arial" w:hAnsi="Arial"/>
          <w:lang w:val="en-US"/>
        </w:rPr>
      </w:pPr>
      <w:bookmarkStart w:id="203" w:name="_Toc296436810"/>
      <w:proofErr w:type="gramStart"/>
      <w:r w:rsidRPr="00743826">
        <w:rPr>
          <w:rFonts w:ascii="Arial" w:hAnsi="Arial"/>
          <w:lang w:val="en-US"/>
        </w:rPr>
        <w:t xml:space="preserve">The </w:t>
      </w:r>
      <w:r w:rsidR="00BB5655">
        <w:rPr>
          <w:rFonts w:ascii="Arial" w:hAnsi="Arial"/>
          <w:lang w:val="en-US"/>
        </w:rPr>
        <w:t>Common B</w:t>
      </w:r>
      <w:r w:rsidR="0037783A">
        <w:rPr>
          <w:rFonts w:ascii="Arial" w:hAnsi="Arial"/>
          <w:lang w:val="en-US"/>
        </w:rPr>
        <w:t>ean crop (</w:t>
      </w:r>
      <w:r w:rsidR="0037783A">
        <w:rPr>
          <w:rFonts w:ascii="Arial" w:hAnsi="Arial"/>
          <w:i/>
          <w:lang w:val="en-US"/>
        </w:rPr>
        <w:t>Phaseolus vulgaris</w:t>
      </w:r>
      <w:r w:rsidR="0037783A">
        <w:rPr>
          <w:rFonts w:ascii="Arial" w:hAnsi="Arial"/>
          <w:lang w:val="en-US"/>
        </w:rPr>
        <w:t xml:space="preserve"> L.)</w:t>
      </w:r>
      <w:bookmarkEnd w:id="203"/>
      <w:proofErr w:type="gramEnd"/>
      <w:r w:rsidR="0037783A">
        <w:rPr>
          <w:rFonts w:ascii="Arial" w:hAnsi="Arial"/>
          <w:lang w:val="en-US"/>
        </w:rPr>
        <w:t xml:space="preserve"> </w:t>
      </w:r>
    </w:p>
    <w:p w:rsidR="000D6789" w:rsidRPr="00743826" w:rsidRDefault="00BB5655" w:rsidP="000D6789">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Common beans</w:t>
      </w:r>
      <w:r w:rsidR="00956816" w:rsidRPr="00956816">
        <w:rPr>
          <w:rFonts w:ascii="Arial" w:eastAsia="Times New Roman" w:hAnsi="Arial" w:cs="Arial"/>
          <w:color w:val="000000"/>
          <w:szCs w:val="24"/>
          <w:lang w:val="en-US" w:eastAsia="pt-BR"/>
        </w:rPr>
        <w:t xml:space="preserve"> have a growth development that can be divided in two phases: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 xml:space="preserve">vegetative phase and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 xml:space="preserve">reproductive phase. The vegetative stage is characterized by the number of nodes on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 xml:space="preserve">main stem, </w:t>
      </w:r>
      <w:r>
        <w:rPr>
          <w:rFonts w:ascii="Arial" w:eastAsia="Times New Roman" w:hAnsi="Arial" w:cs="Arial"/>
          <w:color w:val="000000"/>
          <w:szCs w:val="24"/>
          <w:lang w:val="en-US" w:eastAsia="pt-BR"/>
        </w:rPr>
        <w:t>while the</w:t>
      </w:r>
      <w:r w:rsidR="00956816" w:rsidRPr="00956816">
        <w:rPr>
          <w:rFonts w:ascii="Arial" w:eastAsia="Times New Roman" w:hAnsi="Arial" w:cs="Arial"/>
          <w:color w:val="000000"/>
          <w:szCs w:val="24"/>
          <w:lang w:val="en-US" w:eastAsia="pt-BR"/>
        </w:rPr>
        <w:t xml:space="preserve"> reproductive stage is described according to the appearance of pods and grains. According to Silveira and Stone (1981) and Steinmetz (1984), the highest consumption of water by bean plants occurs during flowering. Beans are cultivated in regions with temperatures between 10°C and 35°C, although most of </w:t>
      </w:r>
      <w:r>
        <w:rPr>
          <w:rFonts w:ascii="Arial" w:eastAsia="Times New Roman" w:hAnsi="Arial" w:cs="Arial"/>
          <w:color w:val="000000"/>
          <w:szCs w:val="24"/>
          <w:lang w:val="en-US" w:eastAsia="pt-BR"/>
        </w:rPr>
        <w:t>the commercial</w:t>
      </w:r>
      <w:r w:rsidR="00956816" w:rsidRPr="00956816">
        <w:rPr>
          <w:rFonts w:ascii="Arial" w:eastAsia="Times New Roman" w:hAnsi="Arial" w:cs="Arial"/>
          <w:color w:val="000000"/>
          <w:szCs w:val="24"/>
          <w:lang w:val="en-US" w:eastAsia="pt-BR"/>
        </w:rPr>
        <w:t xml:space="preserve"> production </w:t>
      </w:r>
      <w:r>
        <w:rPr>
          <w:rFonts w:ascii="Arial" w:eastAsia="Times New Roman" w:hAnsi="Arial" w:cs="Arial"/>
          <w:color w:val="000000"/>
          <w:szCs w:val="24"/>
          <w:lang w:val="en-US" w:eastAsia="pt-BR"/>
        </w:rPr>
        <w:t>originates</w:t>
      </w:r>
      <w:r w:rsidR="00956816" w:rsidRPr="00956816">
        <w:rPr>
          <w:rFonts w:ascii="Arial" w:eastAsia="Times New Roman" w:hAnsi="Arial" w:cs="Arial"/>
          <w:color w:val="000000"/>
          <w:szCs w:val="24"/>
          <w:lang w:val="en-US" w:eastAsia="pt-BR"/>
        </w:rPr>
        <w:t xml:space="preserve"> from regions with air temperature between 17°C and 25°C, the temperature range considered appropriate for the species (PORTES, 1996). High air temperature with intense radiation increases transpiration rate and can cause water stress, whereas temperature</w:t>
      </w:r>
      <w:r>
        <w:rPr>
          <w:rFonts w:ascii="Arial" w:eastAsia="Times New Roman" w:hAnsi="Arial" w:cs="Arial"/>
          <w:color w:val="000000"/>
          <w:szCs w:val="24"/>
          <w:lang w:val="en-US" w:eastAsia="pt-BR"/>
        </w:rPr>
        <w:t>s</w:t>
      </w:r>
      <w:r w:rsidR="00956816" w:rsidRPr="00956816">
        <w:rPr>
          <w:rFonts w:ascii="Arial" w:eastAsia="Times New Roman" w:hAnsi="Arial" w:cs="Arial"/>
          <w:color w:val="000000"/>
          <w:szCs w:val="24"/>
          <w:lang w:val="en-US" w:eastAsia="pt-BR"/>
        </w:rPr>
        <w:t xml:space="preserve"> below 12°C can cause abortion of flowers decreasing the total production. In addition, areas with relative humidity and air temperature above 70°C and 35%, respectively, are more </w:t>
      </w:r>
      <w:r>
        <w:rPr>
          <w:rFonts w:ascii="Arial" w:eastAsia="Times New Roman" w:hAnsi="Arial" w:cs="Arial"/>
          <w:color w:val="000000"/>
          <w:szCs w:val="24"/>
          <w:lang w:val="en-US" w:eastAsia="pt-BR"/>
        </w:rPr>
        <w:t xml:space="preserve">prone to </w:t>
      </w:r>
      <w:r w:rsidR="00956816" w:rsidRPr="00956816">
        <w:rPr>
          <w:rFonts w:ascii="Arial" w:eastAsia="Times New Roman" w:hAnsi="Arial" w:cs="Arial"/>
          <w:color w:val="000000"/>
          <w:szCs w:val="24"/>
          <w:lang w:val="en-US" w:eastAsia="pt-BR"/>
        </w:rPr>
        <w:t>diseases. The water consumption of the bean plant</w:t>
      </w:r>
      <w:r>
        <w:rPr>
          <w:rFonts w:ascii="Arial" w:eastAsia="Times New Roman" w:hAnsi="Arial" w:cs="Arial"/>
          <w:color w:val="000000"/>
          <w:szCs w:val="24"/>
          <w:lang w:val="en-US" w:eastAsia="pt-BR"/>
        </w:rPr>
        <w:t>s</w:t>
      </w:r>
      <w:r w:rsidR="00956816" w:rsidRPr="00956816">
        <w:rPr>
          <w:rFonts w:ascii="Arial" w:eastAsia="Times New Roman" w:hAnsi="Arial" w:cs="Arial"/>
          <w:color w:val="000000"/>
          <w:szCs w:val="24"/>
          <w:lang w:val="en-US" w:eastAsia="pt-BR"/>
        </w:rPr>
        <w:t xml:space="preserve"> varies </w:t>
      </w:r>
      <w:r>
        <w:rPr>
          <w:rFonts w:ascii="Arial" w:eastAsia="Times New Roman" w:hAnsi="Arial" w:cs="Arial"/>
          <w:color w:val="000000"/>
          <w:szCs w:val="24"/>
          <w:lang w:val="en-US" w:eastAsia="pt-BR"/>
        </w:rPr>
        <w:t>per</w:t>
      </w:r>
      <w:r w:rsidR="00956816" w:rsidRPr="00956816">
        <w:rPr>
          <w:rFonts w:ascii="Arial" w:eastAsia="Times New Roman" w:hAnsi="Arial" w:cs="Arial"/>
          <w:color w:val="000000"/>
          <w:szCs w:val="24"/>
          <w:lang w:val="en-US" w:eastAsia="pt-BR"/>
        </w:rPr>
        <w:t xml:space="preserve"> location and it is usually </w:t>
      </w:r>
      <w:r>
        <w:rPr>
          <w:rFonts w:ascii="Arial" w:eastAsia="Times New Roman" w:hAnsi="Arial" w:cs="Arial"/>
          <w:color w:val="000000"/>
          <w:szCs w:val="24"/>
          <w:lang w:val="en-US" w:eastAsia="pt-BR"/>
        </w:rPr>
        <w:t>estimated</w:t>
      </w:r>
      <w:r w:rsidR="00956816" w:rsidRPr="00956816">
        <w:rPr>
          <w:rFonts w:ascii="Arial" w:eastAsia="Times New Roman" w:hAnsi="Arial" w:cs="Arial"/>
          <w:color w:val="000000"/>
          <w:szCs w:val="24"/>
          <w:lang w:val="en-US" w:eastAsia="pt-BR"/>
        </w:rPr>
        <w:t xml:space="preserve"> by </w:t>
      </w:r>
      <w:r>
        <w:rPr>
          <w:rFonts w:ascii="Arial" w:eastAsia="Times New Roman" w:hAnsi="Arial" w:cs="Arial"/>
          <w:color w:val="000000"/>
          <w:szCs w:val="24"/>
          <w:lang w:val="en-US" w:eastAsia="pt-BR"/>
        </w:rPr>
        <w:t xml:space="preserve">measuring a </w:t>
      </w:r>
      <w:r w:rsidR="00956816" w:rsidRPr="00956816">
        <w:rPr>
          <w:rFonts w:ascii="Arial" w:eastAsia="Times New Roman" w:hAnsi="Arial" w:cs="Arial"/>
          <w:color w:val="000000"/>
          <w:szCs w:val="24"/>
          <w:lang w:val="en-US" w:eastAsia="pt-BR"/>
        </w:rPr>
        <w:t>field or lysimeter</w:t>
      </w:r>
      <w:r>
        <w:rPr>
          <w:rFonts w:ascii="Arial" w:eastAsia="Times New Roman" w:hAnsi="Arial" w:cs="Arial"/>
          <w:color w:val="000000"/>
          <w:szCs w:val="24"/>
          <w:lang w:val="en-US" w:eastAsia="pt-BR"/>
        </w:rPr>
        <w:t xml:space="preserve"> </w:t>
      </w:r>
      <w:r w:rsidRPr="00743826">
        <w:rPr>
          <w:rFonts w:ascii="Arial" w:eastAsia="Times New Roman" w:hAnsi="Arial" w:cs="Arial"/>
          <w:color w:val="000000"/>
          <w:szCs w:val="24"/>
          <w:lang w:val="en-US" w:eastAsia="pt-BR"/>
        </w:rPr>
        <w:t>water balance</w:t>
      </w:r>
      <w:r w:rsidR="00956816" w:rsidRPr="00956816">
        <w:rPr>
          <w:rFonts w:ascii="Arial" w:eastAsia="Times New Roman" w:hAnsi="Arial" w:cs="Arial"/>
          <w:color w:val="000000"/>
          <w:szCs w:val="24"/>
          <w:lang w:val="en-US" w:eastAsia="pt-BR"/>
        </w:rPr>
        <w:t>. In Piracicaba, Encarnação (1980) found an average daily water consu</w:t>
      </w:r>
      <w:r w:rsidR="00B67FE8">
        <w:rPr>
          <w:rFonts w:ascii="Arial" w:eastAsia="Times New Roman" w:hAnsi="Arial" w:cs="Arial"/>
          <w:color w:val="000000"/>
          <w:szCs w:val="24"/>
          <w:lang w:val="en-US" w:eastAsia="pt-BR"/>
        </w:rPr>
        <w:t>m</w:t>
      </w:r>
      <w:r w:rsidR="00956816" w:rsidRPr="00956816">
        <w:rPr>
          <w:rFonts w:ascii="Arial" w:eastAsia="Times New Roman" w:hAnsi="Arial" w:cs="Arial"/>
          <w:color w:val="000000"/>
          <w:szCs w:val="24"/>
          <w:lang w:val="en-US" w:eastAsia="pt-BR"/>
        </w:rPr>
        <w:t>ption of 4.37 mm d</w:t>
      </w:r>
      <w:r w:rsidR="00422C77">
        <w:rPr>
          <w:rFonts w:ascii="Arial" w:eastAsia="Times New Roman" w:hAnsi="Arial" w:cs="Arial"/>
          <w:color w:val="000000"/>
          <w:szCs w:val="24"/>
          <w:vertAlign w:val="superscript"/>
          <w:lang w:val="en-US" w:eastAsia="pt-BR"/>
        </w:rPr>
        <w:noBreakHyphen/>
        <w:t>1</w:t>
      </w:r>
      <w:r w:rsidR="00956816" w:rsidRPr="00956816">
        <w:rPr>
          <w:rFonts w:ascii="Arial" w:eastAsia="Times New Roman" w:hAnsi="Arial" w:cs="Arial"/>
          <w:color w:val="000000"/>
          <w:szCs w:val="24"/>
          <w:lang w:val="en-US" w:eastAsia="pt-BR"/>
        </w:rPr>
        <w:t>, while Bergamaschi et al. (1989) and Santos and André (1992) observed consumptions of 3.80 mm d</w:t>
      </w:r>
      <w:r w:rsidR="00422C77">
        <w:rPr>
          <w:rFonts w:ascii="Arial" w:eastAsia="Times New Roman" w:hAnsi="Arial" w:cs="Arial"/>
          <w:color w:val="000000"/>
          <w:szCs w:val="24"/>
          <w:vertAlign w:val="superscript"/>
          <w:lang w:val="en-US" w:eastAsia="pt-BR"/>
        </w:rPr>
        <w:noBreakHyphen/>
        <w:t>1</w:t>
      </w:r>
      <w:r w:rsidR="00956816" w:rsidRPr="00956816">
        <w:rPr>
          <w:rFonts w:ascii="Arial" w:eastAsia="Times New Roman" w:hAnsi="Arial" w:cs="Arial"/>
          <w:color w:val="000000"/>
          <w:szCs w:val="24"/>
          <w:lang w:val="en-US" w:eastAsia="pt-BR"/>
        </w:rPr>
        <w:t xml:space="preserve"> and 4.01 mm d</w:t>
      </w:r>
      <w:r w:rsidR="00422C77">
        <w:rPr>
          <w:rFonts w:ascii="Arial" w:eastAsia="Times New Roman" w:hAnsi="Arial" w:cs="Arial"/>
          <w:color w:val="000000"/>
          <w:szCs w:val="24"/>
          <w:vertAlign w:val="superscript"/>
          <w:lang w:val="en-US" w:eastAsia="pt-BR"/>
        </w:rPr>
        <w:noBreakHyphen/>
        <w:t>1</w:t>
      </w:r>
      <w:r w:rsidR="00956816" w:rsidRPr="00956816">
        <w:rPr>
          <w:rFonts w:ascii="Arial" w:eastAsia="Times New Roman" w:hAnsi="Arial" w:cs="Arial"/>
          <w:color w:val="000000"/>
          <w:szCs w:val="24"/>
          <w:lang w:val="en-US" w:eastAsia="pt-BR"/>
        </w:rPr>
        <w:t>, respectively.</w:t>
      </w:r>
    </w:p>
    <w:p w:rsidR="0017735A" w:rsidRPr="00743826" w:rsidRDefault="00956816" w:rsidP="0017735A">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lastRenderedPageBreak/>
        <w:t xml:space="preserve">The radiation </w:t>
      </w:r>
      <w:r w:rsidR="00BB5655">
        <w:rPr>
          <w:rFonts w:ascii="Arial" w:eastAsia="Times New Roman" w:hAnsi="Arial" w:cs="Arial"/>
          <w:color w:val="000000"/>
          <w:szCs w:val="24"/>
          <w:lang w:val="en-US" w:eastAsia="pt-BR"/>
        </w:rPr>
        <w:t xml:space="preserve">intensity </w:t>
      </w:r>
      <w:r w:rsidRPr="00956816">
        <w:rPr>
          <w:rFonts w:ascii="Arial" w:eastAsia="Times New Roman" w:hAnsi="Arial" w:cs="Arial"/>
          <w:color w:val="000000"/>
          <w:szCs w:val="24"/>
          <w:lang w:val="en-US" w:eastAsia="pt-BR"/>
        </w:rPr>
        <w:t xml:space="preserve">significantly influences </w:t>
      </w:r>
      <w:r w:rsidR="00BB5655">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photosynthetic rate of </w:t>
      </w:r>
      <w:r w:rsidR="00BB5655">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plants. The saturation limit of solar radiation varies with </w:t>
      </w:r>
      <w:r w:rsidR="00BB5655">
        <w:rPr>
          <w:rFonts w:ascii="Arial" w:eastAsia="Times New Roman" w:hAnsi="Arial" w:cs="Arial"/>
          <w:color w:val="000000"/>
          <w:szCs w:val="24"/>
          <w:lang w:val="en-US" w:eastAsia="pt-BR"/>
        </w:rPr>
        <w:t xml:space="preserve">plant </w:t>
      </w:r>
      <w:r w:rsidRPr="00956816">
        <w:rPr>
          <w:rFonts w:ascii="Arial" w:eastAsia="Times New Roman" w:hAnsi="Arial" w:cs="Arial"/>
          <w:color w:val="000000"/>
          <w:szCs w:val="24"/>
          <w:lang w:val="en-US" w:eastAsia="pt-BR"/>
        </w:rPr>
        <w:t>age and type and regions with solar radiation between 150 W m</w:t>
      </w:r>
      <w:r w:rsidR="00422C77">
        <w:rPr>
          <w:rFonts w:ascii="Arial" w:eastAsia="Times New Roman" w:hAnsi="Arial" w:cs="Arial"/>
          <w:color w:val="000000"/>
          <w:szCs w:val="24"/>
          <w:vertAlign w:val="superscript"/>
          <w:lang w:val="en-US" w:eastAsia="pt-BR"/>
        </w:rPr>
        <w:noBreakHyphen/>
        <w:t>2</w:t>
      </w:r>
      <w:r w:rsidRPr="00956816">
        <w:rPr>
          <w:rFonts w:ascii="Arial" w:eastAsia="Times New Roman" w:hAnsi="Arial" w:cs="Arial"/>
          <w:color w:val="000000"/>
          <w:szCs w:val="24"/>
          <w:lang w:val="en-US" w:eastAsia="pt-BR"/>
        </w:rPr>
        <w:t xml:space="preserve"> and 250 W m</w:t>
      </w:r>
      <w:r w:rsidR="00422C77">
        <w:rPr>
          <w:rFonts w:ascii="Arial" w:eastAsia="Times New Roman" w:hAnsi="Arial" w:cs="Arial"/>
          <w:color w:val="000000"/>
          <w:szCs w:val="24"/>
          <w:vertAlign w:val="superscript"/>
          <w:lang w:val="en-US" w:eastAsia="pt-BR"/>
        </w:rPr>
        <w:noBreakHyphen/>
        <w:t>2</w:t>
      </w:r>
      <w:r w:rsidRPr="00956816">
        <w:rPr>
          <w:rFonts w:ascii="Arial" w:eastAsia="Times New Roman" w:hAnsi="Arial" w:cs="Arial"/>
          <w:color w:val="000000"/>
          <w:szCs w:val="24"/>
          <w:lang w:val="en-US" w:eastAsia="pt-BR"/>
        </w:rPr>
        <w:t xml:space="preserve"> are considered ideal for growing beans. Being a C3 plant, beans saturate photosynthetically at relatively low light intensities.</w:t>
      </w:r>
    </w:p>
    <w:p w:rsidR="009F6B8B" w:rsidRPr="00743826" w:rsidRDefault="00956816" w:rsidP="009F6B8B">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soil water status directly affects the yield of bean plants </w:t>
      </w:r>
      <w:r w:rsidR="00BB5655">
        <w:rPr>
          <w:rFonts w:ascii="Arial" w:eastAsia="Times New Roman" w:hAnsi="Arial" w:cs="Arial"/>
          <w:color w:val="000000"/>
          <w:szCs w:val="24"/>
          <w:lang w:val="en-US" w:eastAsia="pt-BR"/>
        </w:rPr>
        <w:t>depending on the development stage</w:t>
      </w:r>
      <w:r w:rsidRPr="00956816">
        <w:rPr>
          <w:rFonts w:ascii="Arial" w:eastAsia="Times New Roman" w:hAnsi="Arial" w:cs="Arial"/>
          <w:color w:val="000000"/>
          <w:szCs w:val="24"/>
          <w:lang w:val="en-US" w:eastAsia="pt-BR"/>
        </w:rPr>
        <w:t xml:space="preserve">. According to Doorenbos and Pruitt (1976), the periods of flowering and pod appearance are more </w:t>
      </w:r>
      <w:r w:rsidR="00BB5655">
        <w:rPr>
          <w:rFonts w:ascii="Arial" w:eastAsia="Times New Roman" w:hAnsi="Arial" w:cs="Arial"/>
          <w:color w:val="000000"/>
          <w:szCs w:val="24"/>
          <w:lang w:val="en-US" w:eastAsia="pt-BR"/>
        </w:rPr>
        <w:t>sensitive to</w:t>
      </w:r>
      <w:r w:rsidRPr="00956816">
        <w:rPr>
          <w:rFonts w:ascii="Arial" w:eastAsia="Times New Roman" w:hAnsi="Arial" w:cs="Arial"/>
          <w:color w:val="000000"/>
          <w:szCs w:val="24"/>
          <w:lang w:val="en-US" w:eastAsia="pt-BR"/>
        </w:rPr>
        <w:t xml:space="preserve"> drought than the vegetative growth phase, which is more </w:t>
      </w:r>
      <w:r w:rsidR="00BB5655">
        <w:rPr>
          <w:rFonts w:ascii="Arial" w:eastAsia="Times New Roman" w:hAnsi="Arial" w:cs="Arial"/>
          <w:color w:val="000000"/>
          <w:szCs w:val="24"/>
          <w:lang w:val="en-US" w:eastAsia="pt-BR"/>
        </w:rPr>
        <w:t>sensitive than the pod</w:t>
      </w:r>
      <w:r w:rsidRPr="00956816">
        <w:rPr>
          <w:rFonts w:ascii="Arial" w:eastAsia="Times New Roman" w:hAnsi="Arial" w:cs="Arial"/>
          <w:color w:val="000000"/>
          <w:szCs w:val="24"/>
          <w:lang w:val="en-US" w:eastAsia="pt-BR"/>
        </w:rPr>
        <w:t xml:space="preserve"> ripening </w:t>
      </w:r>
      <w:r w:rsidR="00BB5655">
        <w:rPr>
          <w:rFonts w:ascii="Arial" w:eastAsia="Times New Roman" w:hAnsi="Arial" w:cs="Arial"/>
          <w:color w:val="000000"/>
          <w:szCs w:val="24"/>
          <w:lang w:val="en-US" w:eastAsia="pt-BR"/>
        </w:rPr>
        <w:t>stage.</w:t>
      </w:r>
      <w:r w:rsidRPr="00956816">
        <w:rPr>
          <w:rFonts w:ascii="Arial" w:eastAsia="Times New Roman" w:hAnsi="Arial" w:cs="Arial"/>
          <w:color w:val="000000"/>
          <w:szCs w:val="24"/>
          <w:lang w:val="en-US" w:eastAsia="pt-BR"/>
        </w:rPr>
        <w:t xml:space="preserve"> Water deficit also affects the phenology of beans: if it occurs after the appearance of the first </w:t>
      </w:r>
      <w:r w:rsidR="00A3338D" w:rsidRPr="00A3338D">
        <w:rPr>
          <w:rFonts w:ascii="Arial" w:eastAsia="Times New Roman" w:hAnsi="Arial" w:cs="Arial"/>
          <w:color w:val="000000"/>
          <w:szCs w:val="24"/>
          <w:lang w:val="en-US" w:eastAsia="pt-BR"/>
        </w:rPr>
        <w:t>pods</w:t>
      </w:r>
      <w:r w:rsidRPr="00A3338D">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the maturation is anticipated; if it occurs during the formation of flower buds and blooming, the cycle is prolonged (BERGAMASCHI et al., 1988). Furthermore, studies have shown that bean plants under water stress increased stomatal resistance and respiration rate, and decreased net photosynthetic rate, plant height and leaf area (COSTA; LOPES; OLIVA, 1991). The reduction of leaf area, </w:t>
      </w:r>
      <w:r w:rsidR="00E016A9">
        <w:rPr>
          <w:rFonts w:ascii="Arial" w:eastAsia="Times New Roman" w:hAnsi="Arial" w:cs="Arial"/>
          <w:color w:val="000000"/>
          <w:szCs w:val="24"/>
          <w:lang w:val="en-US" w:eastAsia="pt-BR"/>
        </w:rPr>
        <w:t>i.e.</w:t>
      </w:r>
      <w:r w:rsidRPr="00956816">
        <w:rPr>
          <w:rFonts w:ascii="Arial" w:eastAsia="Times New Roman" w:hAnsi="Arial" w:cs="Arial"/>
          <w:color w:val="000000"/>
          <w:szCs w:val="24"/>
          <w:lang w:val="en-US" w:eastAsia="pt-BR"/>
        </w:rPr>
        <w:t xml:space="preserve"> the photosynthetic surface, implies a decrease in dry matter accumulation.</w:t>
      </w:r>
    </w:p>
    <w:p w:rsidR="009F6B8B" w:rsidRPr="00743826" w:rsidRDefault="00956816" w:rsidP="009F6B8B">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climate of São Paulo State is favorable to </w:t>
      </w:r>
      <w:r w:rsidR="00BB5655">
        <w:rPr>
          <w:rFonts w:ascii="Arial" w:eastAsia="Times New Roman" w:hAnsi="Arial" w:cs="Arial"/>
          <w:color w:val="000000"/>
          <w:szCs w:val="24"/>
          <w:lang w:val="en-US" w:eastAsia="pt-BR"/>
        </w:rPr>
        <w:t>the cultivation</w:t>
      </w:r>
      <w:r w:rsidRPr="00956816">
        <w:rPr>
          <w:rFonts w:ascii="Arial" w:eastAsia="Times New Roman" w:hAnsi="Arial" w:cs="Arial"/>
          <w:color w:val="000000"/>
          <w:szCs w:val="24"/>
          <w:lang w:val="en-US" w:eastAsia="pt-BR"/>
        </w:rPr>
        <w:t xml:space="preserve"> of common bean. The climate of Piracicaba region is classified as humid subtropical, with dry winters and hot summers. According to the Köppen classification (</w:t>
      </w:r>
      <w:r w:rsidRPr="00956816">
        <w:rPr>
          <w:rFonts w:ascii="Arial" w:hAnsi="Arial" w:cs="Arial"/>
          <w:lang w:val="en-US"/>
        </w:rPr>
        <w:t>KÖPPEN,</w:t>
      </w:r>
      <w:r w:rsidRPr="00956816">
        <w:rPr>
          <w:rFonts w:ascii="Arial" w:eastAsia="Times New Roman" w:hAnsi="Arial" w:cs="Arial"/>
          <w:color w:val="000000"/>
          <w:szCs w:val="24"/>
          <w:lang w:val="en-US" w:eastAsia="pt-BR"/>
        </w:rPr>
        <w:t xml:space="preserve"> 1900; GEIGER, 1954)</w:t>
      </w:r>
      <w:r w:rsidR="00BB5655">
        <w:rPr>
          <w:rFonts w:ascii="Arial" w:eastAsia="Times New Roman" w:hAnsi="Arial" w:cs="Arial"/>
          <w:color w:val="000000"/>
          <w:szCs w:val="24"/>
          <w:lang w:val="en-US" w:eastAsia="pt-BR"/>
        </w:rPr>
        <w:t xml:space="preserve"> it is a </w:t>
      </w:r>
      <w:r w:rsidRPr="00956816">
        <w:rPr>
          <w:rFonts w:ascii="Arial" w:eastAsia="Times New Roman" w:hAnsi="Arial" w:cs="Arial"/>
          <w:color w:val="000000"/>
          <w:szCs w:val="24"/>
          <w:lang w:val="en-US" w:eastAsia="pt-BR"/>
        </w:rPr>
        <w:t>Cwa</w:t>
      </w:r>
      <w:r w:rsidR="00BB5655">
        <w:rPr>
          <w:rFonts w:ascii="Arial" w:eastAsia="Times New Roman" w:hAnsi="Arial" w:cs="Arial"/>
          <w:color w:val="000000"/>
          <w:szCs w:val="24"/>
          <w:lang w:val="en-US" w:eastAsia="pt-BR"/>
        </w:rPr>
        <w:t xml:space="preserve"> climate</w:t>
      </w:r>
      <w:r w:rsidRPr="00956816">
        <w:rPr>
          <w:rFonts w:ascii="Arial" w:eastAsia="Times New Roman" w:hAnsi="Arial" w:cs="Arial"/>
          <w:color w:val="000000"/>
          <w:szCs w:val="24"/>
          <w:lang w:val="en-US" w:eastAsia="pt-BR"/>
        </w:rPr>
        <w:t>. The mean maximum air temperature in the warmest months reaches 29°C, while the average minimum air temperature is equal to 10.5°C in the winter months. The annual rainfall is approximately 1300 mm, while in the winter months the monthly accumulated values are close to 25 mm. In th</w:t>
      </w:r>
      <w:r w:rsidR="00BB5655">
        <w:rPr>
          <w:rFonts w:ascii="Arial" w:eastAsia="Times New Roman" w:hAnsi="Arial" w:cs="Arial"/>
          <w:color w:val="000000"/>
          <w:szCs w:val="24"/>
          <w:lang w:val="en-US" w:eastAsia="pt-BR"/>
        </w:rPr>
        <w:t>ese months</w:t>
      </w:r>
      <w:r w:rsidRPr="00956816">
        <w:rPr>
          <w:rFonts w:ascii="Arial" w:eastAsia="Times New Roman" w:hAnsi="Arial" w:cs="Arial"/>
          <w:color w:val="000000"/>
          <w:szCs w:val="24"/>
          <w:lang w:val="en-US" w:eastAsia="pt-BR"/>
        </w:rPr>
        <w:t>, bean</w:t>
      </w:r>
      <w:r w:rsidR="00BB5655">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should be grown with irrigation to </w:t>
      </w:r>
      <w:r w:rsidR="00BB5655">
        <w:rPr>
          <w:rFonts w:ascii="Arial" w:eastAsia="Times New Roman" w:hAnsi="Arial" w:cs="Arial"/>
          <w:color w:val="000000"/>
          <w:szCs w:val="24"/>
          <w:lang w:val="en-US" w:eastAsia="pt-BR"/>
        </w:rPr>
        <w:t>meet</w:t>
      </w:r>
      <w:r w:rsidRPr="00956816">
        <w:rPr>
          <w:rFonts w:ascii="Arial" w:eastAsia="Times New Roman" w:hAnsi="Arial" w:cs="Arial"/>
          <w:color w:val="000000"/>
          <w:szCs w:val="24"/>
          <w:lang w:val="en-US" w:eastAsia="pt-BR"/>
        </w:rPr>
        <w:t xml:space="preserve"> plant water requirements.</w:t>
      </w:r>
    </w:p>
    <w:p w:rsidR="0089035A" w:rsidRPr="00743826" w:rsidRDefault="0089035A" w:rsidP="0089035A">
      <w:pPr>
        <w:rPr>
          <w:rFonts w:ascii="Arial" w:hAnsi="Arial" w:cs="Arial"/>
          <w:lang w:val="en-US"/>
        </w:rPr>
      </w:pPr>
    </w:p>
    <w:p w:rsidR="00BE7FC0" w:rsidRPr="00743826" w:rsidRDefault="00EB4AC9" w:rsidP="00615818">
      <w:pPr>
        <w:rPr>
          <w:rFonts w:ascii="Arial" w:hAnsi="Arial" w:cs="Arial"/>
          <w:szCs w:val="24"/>
          <w:lang w:val="en-US"/>
        </w:rPr>
      </w:pPr>
      <w:r w:rsidRPr="00956816">
        <w:rPr>
          <w:rFonts w:ascii="Arial" w:hAnsi="Arial" w:cs="Arial"/>
          <w:lang w:val="en-US"/>
        </w:rPr>
        <w:fldChar w:fldCharType="begin"/>
      </w:r>
      <w:r w:rsidR="00956816" w:rsidRPr="00956816">
        <w:rPr>
          <w:rFonts w:ascii="Arial" w:hAnsi="Arial" w:cs="Arial"/>
          <w:lang w:val="en-US"/>
        </w:rPr>
        <w:instrText xml:space="preserve"> set equa e22 </w:instrText>
      </w:r>
      <w:r w:rsidRPr="00956816">
        <w:rPr>
          <w:rFonts w:ascii="Arial" w:hAnsi="Arial" w:cs="Arial"/>
          <w:lang w:val="en-US"/>
        </w:rPr>
        <w:fldChar w:fldCharType="separate"/>
      </w:r>
      <w:bookmarkStart w:id="204" w:name="equa"/>
      <w:r w:rsidR="00864ADF" w:rsidRPr="00956816">
        <w:rPr>
          <w:rFonts w:ascii="Arial" w:hAnsi="Arial" w:cs="Arial"/>
          <w:noProof/>
          <w:lang w:val="en-US"/>
        </w:rPr>
        <w:t>e22</w:t>
      </w:r>
      <w:bookmarkEnd w:id="204"/>
      <w:r w:rsidRPr="00956816">
        <w:rPr>
          <w:rFonts w:ascii="Arial" w:hAnsi="Arial" w:cs="Arial"/>
          <w:lang w:val="en-US"/>
        </w:rPr>
        <w:fldChar w:fldCharType="end"/>
      </w:r>
      <w:r w:rsidR="00956816" w:rsidRPr="00956816">
        <w:rPr>
          <w:rFonts w:ascii="Arial" w:hAnsi="Arial" w:cs="Arial"/>
          <w:lang w:val="en-US"/>
        </w:rPr>
        <w:br w:type="page"/>
      </w:r>
    </w:p>
    <w:p w:rsidR="002D419F" w:rsidRPr="00743826" w:rsidRDefault="00956816" w:rsidP="00BE7FC0">
      <w:pPr>
        <w:pStyle w:val="Ttulo2"/>
        <w:rPr>
          <w:rFonts w:ascii="Arial" w:hAnsi="Arial"/>
          <w:caps/>
          <w:lang w:val="en-US"/>
        </w:rPr>
      </w:pPr>
      <w:bookmarkStart w:id="205" w:name="_Toc258333678"/>
      <w:bookmarkStart w:id="206" w:name="_Toc258333716"/>
      <w:bookmarkStart w:id="207" w:name="_Toc258333867"/>
      <w:bookmarkStart w:id="208" w:name="_Toc258333984"/>
      <w:bookmarkStart w:id="209" w:name="_Toc258334250"/>
      <w:bookmarkStart w:id="210" w:name="_Toc296436811"/>
      <w:r w:rsidRPr="00956816">
        <w:rPr>
          <w:rFonts w:ascii="Arial" w:hAnsi="Arial"/>
          <w:caps/>
          <w:lang w:val="en-US"/>
        </w:rPr>
        <w:lastRenderedPageBreak/>
        <w:t>Material and methods</w:t>
      </w:r>
      <w:bookmarkEnd w:id="205"/>
      <w:bookmarkEnd w:id="206"/>
      <w:bookmarkEnd w:id="207"/>
      <w:bookmarkEnd w:id="208"/>
      <w:bookmarkEnd w:id="209"/>
      <w:bookmarkEnd w:id="210"/>
    </w:p>
    <w:p w:rsidR="004A2287" w:rsidRPr="00743826" w:rsidRDefault="004A2287" w:rsidP="004A2287">
      <w:pPr>
        <w:pStyle w:val="Ttulo3"/>
        <w:numPr>
          <w:ilvl w:val="0"/>
          <w:numId w:val="0"/>
        </w:numPr>
        <w:rPr>
          <w:rFonts w:ascii="Arial" w:hAnsi="Arial"/>
          <w:lang w:val="en-US"/>
        </w:rPr>
      </w:pPr>
      <w:bookmarkStart w:id="211" w:name="_Toc258333679"/>
      <w:bookmarkStart w:id="212" w:name="_Toc258333717"/>
      <w:bookmarkStart w:id="213" w:name="_Toc258333868"/>
      <w:bookmarkStart w:id="214" w:name="_Toc258333985"/>
      <w:bookmarkStart w:id="215" w:name="_Toc258334251"/>
    </w:p>
    <w:p w:rsidR="00D35932" w:rsidRPr="00743826" w:rsidRDefault="00956816" w:rsidP="00D35932">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In this section the </w:t>
      </w:r>
      <w:r w:rsidR="00810673">
        <w:rPr>
          <w:rFonts w:ascii="Arial" w:eastAsia="Times New Roman" w:hAnsi="Arial" w:cs="Arial"/>
          <w:color w:val="000000"/>
          <w:szCs w:val="24"/>
          <w:lang w:val="en-US" w:eastAsia="pt-BR"/>
        </w:rPr>
        <w:t xml:space="preserve">applied </w:t>
      </w:r>
      <w:r w:rsidRPr="00956816">
        <w:rPr>
          <w:rFonts w:ascii="Arial" w:eastAsia="Times New Roman" w:hAnsi="Arial" w:cs="Arial"/>
          <w:color w:val="000000"/>
          <w:szCs w:val="24"/>
          <w:lang w:val="en-US" w:eastAsia="pt-BR"/>
        </w:rPr>
        <w:t>methodology and the materials used in this study</w:t>
      </w:r>
      <w:r w:rsidR="00810673">
        <w:rPr>
          <w:rFonts w:ascii="Arial" w:eastAsia="Times New Roman" w:hAnsi="Arial" w:cs="Arial"/>
          <w:color w:val="000000"/>
          <w:szCs w:val="24"/>
          <w:lang w:val="en-US" w:eastAsia="pt-BR"/>
        </w:rPr>
        <w:t xml:space="preserve"> </w:t>
      </w:r>
      <w:r w:rsidR="00810673" w:rsidRPr="00743826">
        <w:rPr>
          <w:rFonts w:ascii="Arial" w:eastAsia="Times New Roman" w:hAnsi="Arial" w:cs="Arial"/>
          <w:color w:val="000000"/>
          <w:szCs w:val="24"/>
          <w:lang w:val="en-US" w:eastAsia="pt-BR"/>
        </w:rPr>
        <w:t>are described</w:t>
      </w:r>
      <w:r w:rsidRPr="00956816">
        <w:rPr>
          <w:rFonts w:ascii="Arial" w:eastAsia="Times New Roman" w:hAnsi="Arial" w:cs="Arial"/>
          <w:color w:val="000000"/>
          <w:szCs w:val="24"/>
          <w:lang w:val="en-US" w:eastAsia="pt-BR"/>
        </w:rPr>
        <w:t xml:space="preserve">. The water conditions in soil and atmosphere were monitored under field conditions </w:t>
      </w:r>
      <w:r w:rsidR="002F243D">
        <w:rPr>
          <w:rFonts w:ascii="Arial" w:eastAsia="Times New Roman" w:hAnsi="Arial" w:cs="Arial"/>
          <w:color w:val="000000"/>
          <w:szCs w:val="24"/>
          <w:lang w:val="en-US" w:eastAsia="pt-BR"/>
        </w:rPr>
        <w:t>during the gro</w:t>
      </w:r>
      <w:r w:rsidR="00810673">
        <w:rPr>
          <w:rFonts w:ascii="Arial" w:eastAsia="Times New Roman" w:hAnsi="Arial" w:cs="Arial"/>
          <w:color w:val="000000"/>
          <w:szCs w:val="24"/>
          <w:lang w:val="en-US" w:eastAsia="pt-BR"/>
        </w:rPr>
        <w:t>wing season of a C</w:t>
      </w:r>
      <w:r w:rsidRPr="00956816">
        <w:rPr>
          <w:rFonts w:ascii="Arial" w:eastAsia="Times New Roman" w:hAnsi="Arial" w:cs="Arial"/>
          <w:color w:val="000000"/>
          <w:szCs w:val="24"/>
          <w:lang w:val="en-US" w:eastAsia="pt-BR"/>
        </w:rPr>
        <w:t xml:space="preserve">ommon </w:t>
      </w:r>
      <w:r w:rsidR="00810673">
        <w:rPr>
          <w:rFonts w:ascii="Arial" w:eastAsia="Times New Roman" w:hAnsi="Arial" w:cs="Arial"/>
          <w:color w:val="000000"/>
          <w:szCs w:val="24"/>
          <w:lang w:val="en-US" w:eastAsia="pt-BR"/>
        </w:rPr>
        <w:t>B</w:t>
      </w:r>
      <w:r w:rsidRPr="00956816">
        <w:rPr>
          <w:rFonts w:ascii="Arial" w:eastAsia="Times New Roman" w:hAnsi="Arial" w:cs="Arial"/>
          <w:color w:val="000000"/>
          <w:szCs w:val="24"/>
          <w:lang w:val="en-US" w:eastAsia="pt-BR"/>
        </w:rPr>
        <w:t>ean (</w:t>
      </w:r>
      <w:r w:rsidRPr="00956816">
        <w:rPr>
          <w:rFonts w:ascii="Arial" w:eastAsia="Times New Roman" w:hAnsi="Arial" w:cs="Arial"/>
          <w:i/>
          <w:color w:val="000000"/>
          <w:szCs w:val="24"/>
          <w:lang w:val="en-US" w:eastAsia="pt-BR"/>
        </w:rPr>
        <w:t>Phaseolus vulgaris</w:t>
      </w:r>
      <w:r w:rsidRPr="00956816">
        <w:rPr>
          <w:rFonts w:ascii="Arial" w:eastAsia="Times New Roman" w:hAnsi="Arial" w:cs="Arial"/>
          <w:color w:val="000000"/>
          <w:szCs w:val="24"/>
          <w:lang w:val="en-US" w:eastAsia="pt-BR"/>
        </w:rPr>
        <w:t xml:space="preserve"> L.) </w:t>
      </w:r>
      <w:r w:rsidR="00810673">
        <w:rPr>
          <w:rFonts w:ascii="Arial" w:eastAsia="Times New Roman" w:hAnsi="Arial" w:cs="Arial"/>
          <w:color w:val="000000"/>
          <w:szCs w:val="24"/>
          <w:lang w:val="en-US" w:eastAsia="pt-BR"/>
        </w:rPr>
        <w:t xml:space="preserve">crop </w:t>
      </w:r>
      <w:r w:rsidRPr="00956816">
        <w:rPr>
          <w:rFonts w:ascii="Arial" w:eastAsia="Times New Roman" w:hAnsi="Arial" w:cs="Arial"/>
          <w:color w:val="000000"/>
          <w:szCs w:val="24"/>
          <w:lang w:val="en-US" w:eastAsia="pt-BR"/>
        </w:rPr>
        <w:t xml:space="preserve">and correlated to plant water stress characterized by measurements of canopy temperature. The variables of interest, specifically the </w:t>
      </w:r>
      <w:r w:rsidR="00810673">
        <w:rPr>
          <w:rFonts w:ascii="Arial" w:eastAsia="Times New Roman" w:hAnsi="Arial" w:cs="Arial"/>
          <w:color w:val="000000"/>
          <w:szCs w:val="24"/>
          <w:lang w:val="en-US" w:eastAsia="pt-BR"/>
        </w:rPr>
        <w:t xml:space="preserve">soil water </w:t>
      </w:r>
      <w:r w:rsidRPr="00956816">
        <w:rPr>
          <w:rFonts w:ascii="Arial" w:eastAsia="Times New Roman" w:hAnsi="Arial" w:cs="Arial"/>
          <w:color w:val="000000"/>
          <w:szCs w:val="24"/>
          <w:lang w:val="en-US" w:eastAsia="pt-BR"/>
        </w:rPr>
        <w:t xml:space="preserve">pressure head, air temperature and humidity and canopy temperature were measured </w:t>
      </w:r>
      <w:r w:rsidR="00810673">
        <w:rPr>
          <w:rFonts w:ascii="Arial" w:eastAsia="Times New Roman" w:hAnsi="Arial" w:cs="Arial"/>
          <w:color w:val="000000"/>
          <w:szCs w:val="24"/>
          <w:lang w:val="en-US" w:eastAsia="pt-BR"/>
        </w:rPr>
        <w:t>regularly at short intervals</w:t>
      </w:r>
      <w:r w:rsidRPr="00956816">
        <w:rPr>
          <w:rFonts w:ascii="Arial" w:eastAsia="Times New Roman" w:hAnsi="Arial" w:cs="Arial"/>
          <w:color w:val="000000"/>
          <w:szCs w:val="24"/>
          <w:lang w:val="en-US" w:eastAsia="pt-BR"/>
        </w:rPr>
        <w:t>. Other variables were measured occasionally: the transpiration rate and stomatal conductance.</w:t>
      </w:r>
    </w:p>
    <w:p w:rsidR="00CA0430" w:rsidRPr="00743826" w:rsidRDefault="00CA0430" w:rsidP="002C427B">
      <w:pPr>
        <w:rPr>
          <w:rFonts w:ascii="Arial" w:hAnsi="Arial" w:cs="Arial"/>
          <w:lang w:val="en-US"/>
        </w:rPr>
      </w:pPr>
    </w:p>
    <w:p w:rsidR="00BE7FC0" w:rsidRPr="00743826" w:rsidRDefault="00956816" w:rsidP="00EB4880">
      <w:pPr>
        <w:pStyle w:val="Ttulo3"/>
        <w:keepNext/>
        <w:ind w:left="788" w:hanging="431"/>
        <w:rPr>
          <w:rFonts w:ascii="Arial" w:hAnsi="Arial"/>
          <w:lang w:val="en-US"/>
        </w:rPr>
      </w:pPr>
      <w:bookmarkStart w:id="216" w:name="_Toc296436812"/>
      <w:bookmarkEnd w:id="211"/>
      <w:bookmarkEnd w:id="212"/>
      <w:bookmarkEnd w:id="213"/>
      <w:bookmarkEnd w:id="214"/>
      <w:bookmarkEnd w:id="215"/>
      <w:r w:rsidRPr="00956816">
        <w:rPr>
          <w:rFonts w:ascii="Arial" w:hAnsi="Arial"/>
          <w:lang w:val="en-US"/>
        </w:rPr>
        <w:t>Field experiment</w:t>
      </w:r>
      <w:bookmarkEnd w:id="216"/>
    </w:p>
    <w:p w:rsidR="00436E49" w:rsidRPr="00743826" w:rsidRDefault="00956816" w:rsidP="00436E49">
      <w:pPr>
        <w:rPr>
          <w:rFonts w:ascii="Arial" w:hAnsi="Arial" w:cs="Arial"/>
          <w:szCs w:val="24"/>
          <w:lang w:val="en-US"/>
        </w:rPr>
      </w:pPr>
      <w:r w:rsidRPr="00956816">
        <w:rPr>
          <w:rFonts w:ascii="Arial" w:hAnsi="Arial" w:cs="Arial"/>
          <w:lang w:val="en-US"/>
        </w:rPr>
        <w:t xml:space="preserve">The field experiment was </w:t>
      </w:r>
      <w:r w:rsidR="00810673" w:rsidRPr="00743826">
        <w:rPr>
          <w:rFonts w:ascii="Arial" w:hAnsi="Arial" w:cs="Arial"/>
          <w:lang w:val="en-US"/>
        </w:rPr>
        <w:t>conducte</w:t>
      </w:r>
      <w:r w:rsidR="0037783A">
        <w:rPr>
          <w:rFonts w:ascii="Arial" w:hAnsi="Arial" w:cs="Arial"/>
          <w:lang w:val="en-US"/>
        </w:rPr>
        <w:t>d</w:t>
      </w:r>
      <w:r w:rsidRPr="00956816">
        <w:rPr>
          <w:rFonts w:ascii="Arial" w:hAnsi="Arial" w:cs="Arial"/>
          <w:lang w:val="en-US"/>
        </w:rPr>
        <w:t xml:space="preserve"> with </w:t>
      </w:r>
      <w:r w:rsidR="00810673">
        <w:rPr>
          <w:rFonts w:ascii="Arial" w:hAnsi="Arial" w:cs="Arial"/>
          <w:lang w:val="en-US"/>
        </w:rPr>
        <w:t>a Common Bean</w:t>
      </w:r>
      <w:r w:rsidRPr="00956816">
        <w:rPr>
          <w:rFonts w:ascii="Arial" w:hAnsi="Arial" w:cs="Arial"/>
          <w:lang w:val="en-US"/>
        </w:rPr>
        <w:t xml:space="preserve"> crop (</w:t>
      </w:r>
      <w:r w:rsidRPr="00956816">
        <w:rPr>
          <w:rFonts w:ascii="Arial" w:hAnsi="Arial" w:cs="Arial"/>
          <w:i/>
          <w:lang w:val="en-US"/>
        </w:rPr>
        <w:t>Phaseolus vulgaris</w:t>
      </w:r>
      <w:r w:rsidRPr="00956816">
        <w:rPr>
          <w:rFonts w:ascii="Arial" w:hAnsi="Arial" w:cs="Arial"/>
          <w:lang w:val="en-US"/>
        </w:rPr>
        <w:t xml:space="preserve"> L.), cultivar Pérola. The experimental site </w:t>
      </w:r>
      <w:r w:rsidR="00810673">
        <w:rPr>
          <w:rFonts w:ascii="Arial" w:hAnsi="Arial" w:cs="Arial"/>
          <w:lang w:val="en-US"/>
        </w:rPr>
        <w:t>was</w:t>
      </w:r>
      <w:r w:rsidRPr="00956816">
        <w:rPr>
          <w:rFonts w:ascii="Arial" w:hAnsi="Arial" w:cs="Arial"/>
          <w:lang w:val="en-US"/>
        </w:rPr>
        <w:t xml:space="preserve"> located at</w:t>
      </w:r>
      <w:r w:rsidR="00810673">
        <w:rPr>
          <w:rFonts w:ascii="Arial" w:hAnsi="Arial" w:cs="Arial"/>
          <w:lang w:val="en-US"/>
        </w:rPr>
        <w:t xml:space="preserve"> the</w:t>
      </w:r>
      <w:r w:rsidRPr="00956816">
        <w:rPr>
          <w:rFonts w:ascii="Arial" w:hAnsi="Arial" w:cs="Arial"/>
          <w:lang w:val="en-US"/>
        </w:rPr>
        <w:t xml:space="preserve"> </w:t>
      </w:r>
      <w:r w:rsidRPr="00956816">
        <w:rPr>
          <w:rFonts w:ascii="Arial" w:hAnsi="Arial" w:cs="Arial"/>
          <w:szCs w:val="24"/>
          <w:lang w:val="en-US"/>
        </w:rPr>
        <w:t xml:space="preserve">“Luiz de Queiroz” </w:t>
      </w:r>
      <w:r w:rsidRPr="00956816">
        <w:rPr>
          <w:rFonts w:ascii="Arial" w:hAnsi="Arial" w:cs="Arial"/>
          <w:lang w:val="en-US"/>
        </w:rPr>
        <w:t>College of Agriculture</w:t>
      </w:r>
      <w:r w:rsidRPr="00956816">
        <w:rPr>
          <w:rFonts w:ascii="Arial" w:hAnsi="Arial" w:cs="Arial"/>
          <w:szCs w:val="24"/>
          <w:lang w:val="en-US"/>
        </w:rPr>
        <w:t xml:space="preserve"> – ESALQ/USP (22° 42’ 30” S, 47° 38’ 00” </w:t>
      </w:r>
      <w:r w:rsidR="00810673">
        <w:rPr>
          <w:rFonts w:ascii="Arial" w:hAnsi="Arial" w:cs="Arial"/>
          <w:szCs w:val="24"/>
          <w:lang w:val="en-US"/>
        </w:rPr>
        <w:t>E</w:t>
      </w:r>
      <w:r w:rsidRPr="00956816">
        <w:rPr>
          <w:rFonts w:ascii="Arial" w:hAnsi="Arial" w:cs="Arial"/>
          <w:szCs w:val="24"/>
          <w:lang w:val="en-US"/>
        </w:rPr>
        <w:t xml:space="preserve">, </w:t>
      </w:r>
      <w:proofErr w:type="gramStart"/>
      <w:r w:rsidRPr="00956816">
        <w:rPr>
          <w:rFonts w:ascii="Arial" w:hAnsi="Arial" w:cs="Arial"/>
          <w:szCs w:val="24"/>
          <w:lang w:val="en-US"/>
        </w:rPr>
        <w:t>546</w:t>
      </w:r>
      <w:proofErr w:type="gramEnd"/>
      <w:r w:rsidRPr="00956816">
        <w:rPr>
          <w:rFonts w:ascii="Arial" w:hAnsi="Arial" w:cs="Arial"/>
          <w:szCs w:val="24"/>
          <w:lang w:val="en-US"/>
        </w:rPr>
        <w:t xml:space="preserve"> m above sea level) and the soil </w:t>
      </w:r>
      <w:r w:rsidR="00810673">
        <w:rPr>
          <w:rFonts w:ascii="Arial" w:hAnsi="Arial" w:cs="Arial"/>
          <w:szCs w:val="24"/>
          <w:lang w:val="en-US"/>
        </w:rPr>
        <w:t>at the location i</w:t>
      </w:r>
      <w:r w:rsidRPr="00956816">
        <w:rPr>
          <w:rFonts w:ascii="Arial" w:hAnsi="Arial" w:cs="Arial"/>
          <w:szCs w:val="24"/>
          <w:lang w:val="en-US"/>
        </w:rPr>
        <w:t xml:space="preserve">s </w:t>
      </w:r>
      <w:r w:rsidR="00810673" w:rsidRPr="00743826">
        <w:rPr>
          <w:rFonts w:ascii="Arial" w:hAnsi="Arial" w:cs="Arial"/>
          <w:szCs w:val="24"/>
          <w:lang w:val="en-US"/>
        </w:rPr>
        <w:t>classified</w:t>
      </w:r>
      <w:r w:rsidRPr="00956816">
        <w:rPr>
          <w:rFonts w:ascii="Arial" w:hAnsi="Arial" w:cs="Arial"/>
          <w:szCs w:val="24"/>
          <w:lang w:val="en-US"/>
        </w:rPr>
        <w:t xml:space="preserve"> as</w:t>
      </w:r>
      <w:r w:rsidR="00810673">
        <w:rPr>
          <w:rFonts w:ascii="Arial" w:hAnsi="Arial" w:cs="Arial"/>
          <w:szCs w:val="24"/>
          <w:lang w:val="en-US"/>
        </w:rPr>
        <w:t xml:space="preserve"> a Rhodic Kanhapludalf, according to the USDA Soil Taxonomy</w:t>
      </w:r>
      <w:r w:rsidRPr="00956816">
        <w:rPr>
          <w:rFonts w:ascii="Arial" w:hAnsi="Arial" w:cs="Arial"/>
          <w:szCs w:val="24"/>
          <w:lang w:val="en-US"/>
        </w:rPr>
        <w:t xml:space="preserve">. </w:t>
      </w:r>
      <w:r w:rsidR="00810673">
        <w:rPr>
          <w:rFonts w:ascii="Arial" w:hAnsi="Arial" w:cs="Arial"/>
          <w:szCs w:val="24"/>
          <w:lang w:val="en-US"/>
        </w:rPr>
        <w:t>The</w:t>
      </w:r>
      <w:r w:rsidRPr="00956816">
        <w:rPr>
          <w:rFonts w:ascii="Arial" w:hAnsi="Arial" w:cs="Arial"/>
          <w:szCs w:val="24"/>
          <w:lang w:val="en-US"/>
        </w:rPr>
        <w:t xml:space="preserve"> autom</w:t>
      </w:r>
      <w:r w:rsidR="00810673">
        <w:rPr>
          <w:rFonts w:ascii="Arial" w:hAnsi="Arial" w:cs="Arial"/>
          <w:szCs w:val="24"/>
          <w:lang w:val="en-US"/>
        </w:rPr>
        <w:t>atic</w:t>
      </w:r>
      <w:r w:rsidRPr="00956816">
        <w:rPr>
          <w:rFonts w:ascii="Arial" w:hAnsi="Arial" w:cs="Arial"/>
          <w:szCs w:val="24"/>
          <w:lang w:val="en-US"/>
        </w:rPr>
        <w:t xml:space="preserve"> meteorological </w:t>
      </w:r>
      <w:r w:rsidR="00810673">
        <w:rPr>
          <w:rFonts w:ascii="Arial" w:hAnsi="Arial" w:cs="Arial"/>
          <w:szCs w:val="24"/>
          <w:lang w:val="en-US"/>
        </w:rPr>
        <w:t>observatory</w:t>
      </w:r>
      <w:r w:rsidRPr="00956816">
        <w:rPr>
          <w:rFonts w:ascii="Arial" w:hAnsi="Arial" w:cs="Arial"/>
          <w:szCs w:val="24"/>
          <w:lang w:val="en-US"/>
        </w:rPr>
        <w:t xml:space="preserve"> of ESALQ</w:t>
      </w:r>
      <w:r w:rsidR="00810673">
        <w:rPr>
          <w:rFonts w:ascii="Arial" w:hAnsi="Arial" w:cs="Arial"/>
          <w:szCs w:val="24"/>
          <w:lang w:val="en-US"/>
        </w:rPr>
        <w:t>/USP</w:t>
      </w:r>
      <w:r w:rsidRPr="00956816">
        <w:rPr>
          <w:rFonts w:ascii="Arial" w:hAnsi="Arial" w:cs="Arial"/>
          <w:szCs w:val="24"/>
          <w:lang w:val="en-US"/>
        </w:rPr>
        <w:t xml:space="preserve"> is located at </w:t>
      </w:r>
      <w:r w:rsidR="00810673">
        <w:rPr>
          <w:rFonts w:ascii="Arial" w:hAnsi="Arial" w:cs="Arial"/>
          <w:szCs w:val="24"/>
          <w:lang w:val="en-US"/>
        </w:rPr>
        <w:t xml:space="preserve">a distance of </w:t>
      </w:r>
      <w:r w:rsidRPr="00956816">
        <w:rPr>
          <w:rFonts w:ascii="Arial" w:hAnsi="Arial" w:cs="Arial"/>
          <w:szCs w:val="24"/>
          <w:lang w:val="en-US"/>
        </w:rPr>
        <w:t xml:space="preserve">20 m from </w:t>
      </w:r>
      <w:r w:rsidR="00810673">
        <w:rPr>
          <w:rFonts w:ascii="Arial" w:hAnsi="Arial" w:cs="Arial"/>
          <w:szCs w:val="24"/>
          <w:lang w:val="en-US"/>
        </w:rPr>
        <w:t xml:space="preserve">the </w:t>
      </w:r>
      <w:r w:rsidRPr="00956816">
        <w:rPr>
          <w:rFonts w:ascii="Arial" w:hAnsi="Arial" w:cs="Arial"/>
          <w:szCs w:val="24"/>
          <w:lang w:val="en-US"/>
        </w:rPr>
        <w:t>experim</w:t>
      </w:r>
      <w:r w:rsidR="00810673">
        <w:rPr>
          <w:rFonts w:ascii="Arial" w:hAnsi="Arial" w:cs="Arial"/>
          <w:szCs w:val="24"/>
          <w:lang w:val="en-US"/>
        </w:rPr>
        <w:t>ent</w:t>
      </w:r>
      <w:r w:rsidRPr="00956816">
        <w:rPr>
          <w:rFonts w:ascii="Arial" w:hAnsi="Arial" w:cs="Arial"/>
          <w:szCs w:val="24"/>
          <w:lang w:val="en-US"/>
        </w:rPr>
        <w:t xml:space="preserve">al site and provided all </w:t>
      </w:r>
      <w:r w:rsidR="00810673" w:rsidRPr="00743826">
        <w:rPr>
          <w:rFonts w:ascii="Arial" w:hAnsi="Arial" w:cs="Arial"/>
          <w:szCs w:val="24"/>
          <w:lang w:val="en-US"/>
        </w:rPr>
        <w:t>meteorological</w:t>
      </w:r>
      <w:r w:rsidRPr="00956816">
        <w:rPr>
          <w:rFonts w:ascii="Arial" w:hAnsi="Arial" w:cs="Arial"/>
          <w:szCs w:val="24"/>
          <w:lang w:val="en-US"/>
        </w:rPr>
        <w:t xml:space="preserve"> data during the experiment. The agronomic operations </w:t>
      </w:r>
      <w:r w:rsidR="00810673">
        <w:rPr>
          <w:rFonts w:ascii="Arial" w:hAnsi="Arial" w:cs="Arial"/>
          <w:szCs w:val="24"/>
          <w:lang w:val="en-US"/>
        </w:rPr>
        <w:t>like</w:t>
      </w:r>
      <w:r w:rsidRPr="00956816">
        <w:rPr>
          <w:rFonts w:ascii="Arial" w:hAnsi="Arial" w:cs="Arial"/>
          <w:szCs w:val="24"/>
          <w:lang w:val="en-US"/>
        </w:rPr>
        <w:t xml:space="preserve"> soil prepar</w:t>
      </w:r>
      <w:r w:rsidR="00810673">
        <w:rPr>
          <w:rFonts w:ascii="Arial" w:hAnsi="Arial" w:cs="Arial"/>
          <w:szCs w:val="24"/>
          <w:lang w:val="en-US"/>
        </w:rPr>
        <w:t>ation</w:t>
      </w:r>
      <w:r w:rsidRPr="00956816">
        <w:rPr>
          <w:rFonts w:ascii="Arial" w:hAnsi="Arial" w:cs="Arial"/>
          <w:szCs w:val="24"/>
          <w:lang w:val="en-US"/>
        </w:rPr>
        <w:t xml:space="preserve">, sowing and </w:t>
      </w:r>
      <w:r w:rsidR="00810673">
        <w:rPr>
          <w:rFonts w:ascii="Arial" w:hAnsi="Arial" w:cs="Arial"/>
          <w:szCs w:val="24"/>
          <w:lang w:val="en-US"/>
        </w:rPr>
        <w:t>crop</w:t>
      </w:r>
      <w:r w:rsidRPr="00956816">
        <w:rPr>
          <w:rFonts w:ascii="Arial" w:hAnsi="Arial" w:cs="Arial"/>
          <w:szCs w:val="24"/>
          <w:lang w:val="en-US"/>
        </w:rPr>
        <w:t xml:space="preserve"> operations were done with the support of Department of Crop Science of ESALQ</w:t>
      </w:r>
      <w:r w:rsidR="00810673">
        <w:rPr>
          <w:rFonts w:ascii="Arial" w:hAnsi="Arial" w:cs="Arial"/>
          <w:szCs w:val="24"/>
          <w:lang w:val="en-US"/>
        </w:rPr>
        <w:t>/USP</w:t>
      </w:r>
      <w:r w:rsidRPr="00956816">
        <w:rPr>
          <w:rFonts w:ascii="Arial" w:hAnsi="Arial" w:cs="Arial"/>
          <w:szCs w:val="24"/>
          <w:lang w:val="en-US"/>
        </w:rPr>
        <w:t>.</w:t>
      </w:r>
    </w:p>
    <w:p w:rsidR="00436E49" w:rsidRPr="00743826" w:rsidRDefault="00956816" w:rsidP="00436E49">
      <w:pPr>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experiment was conducted between June and September, 2010. The area of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approximately 990 m</w:t>
      </w:r>
      <w:r w:rsidRPr="00956816">
        <w:rPr>
          <w:rFonts w:ascii="Arial" w:eastAsia="Times New Roman" w:hAnsi="Arial" w:cs="Arial"/>
          <w:color w:val="000000"/>
          <w:szCs w:val="24"/>
          <w:vertAlign w:val="superscript"/>
          <w:lang w:val="en-US" w:eastAsia="pt-BR"/>
        </w:rPr>
        <w:t>2</w:t>
      </w:r>
      <w:r w:rsidRPr="00956816">
        <w:rPr>
          <w:rFonts w:ascii="Arial" w:eastAsia="Times New Roman" w:hAnsi="Arial" w:cs="Arial"/>
          <w:color w:val="000000"/>
          <w:szCs w:val="24"/>
          <w:lang w:val="en-US" w:eastAsia="pt-BR"/>
        </w:rPr>
        <w:t xml:space="preserve"> (22 m x 45 m) was divided into two plots (22 m x 22.5 m) (Figure</w:t>
      </w:r>
      <w:r w:rsidR="00810673">
        <w:rPr>
          <w:rFonts w:ascii="Arial" w:eastAsia="Times New Roman" w:hAnsi="Arial" w:cs="Arial"/>
          <w:color w:val="000000"/>
          <w:szCs w:val="24"/>
          <w:lang w:val="en-US" w:eastAsia="pt-BR"/>
        </w:rPr>
        <w:t>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w:instrText>
      </w:r>
      <w:r w:rsidRPr="00956816">
        <w:rPr>
          <w:rFonts w:ascii="Arial" w:hAnsi="Arial" w:cs="Arial"/>
          <w:b/>
          <w:sz w:val="20"/>
          <w:szCs w:val="20"/>
          <w:lang w:val="en-US"/>
        </w:rPr>
        <w:instrText>Figura \* ARABIC fig2</w:instrText>
      </w:r>
      <w:r w:rsidRPr="00956816">
        <w:rPr>
          <w:rFonts w:ascii="Arial" w:hAnsi="Arial" w:cs="Arial"/>
          <w:szCs w:val="24"/>
          <w:lang w:val="en-US"/>
        </w:rPr>
        <w:instrText xml:space="preserve"> </w:instrText>
      </w:r>
      <w:r w:rsidR="00EB4AC9" w:rsidRPr="00956816">
        <w:rPr>
          <w:rFonts w:ascii="Arial" w:hAnsi="Arial" w:cs="Arial"/>
          <w:szCs w:val="24"/>
          <w:lang w:val="en-US"/>
        </w:rPr>
        <w:fldChar w:fldCharType="separate"/>
      </w:r>
      <w:r w:rsidR="00864ADF">
        <w:rPr>
          <w:rFonts w:ascii="Arial" w:hAnsi="Arial" w:cs="Arial"/>
          <w:noProof/>
          <w:szCs w:val="24"/>
          <w:lang w:val="en-US"/>
        </w:rPr>
        <w:t>2</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A sprinkler irrigation </w:t>
      </w:r>
      <w:r w:rsidR="00810673">
        <w:rPr>
          <w:rFonts w:ascii="Arial" w:eastAsia="Times New Roman" w:hAnsi="Arial" w:cs="Arial"/>
          <w:color w:val="000000"/>
          <w:szCs w:val="24"/>
          <w:lang w:val="en-US" w:eastAsia="pt-BR"/>
        </w:rPr>
        <w:t xml:space="preserve">installation </w:t>
      </w:r>
      <w:r w:rsidRPr="00956816">
        <w:rPr>
          <w:rFonts w:ascii="Arial" w:eastAsia="Times New Roman" w:hAnsi="Arial" w:cs="Arial"/>
          <w:color w:val="000000"/>
          <w:szCs w:val="24"/>
          <w:lang w:val="en-US" w:eastAsia="pt-BR"/>
        </w:rPr>
        <w:t xml:space="preserve">was </w:t>
      </w:r>
      <w:r w:rsidR="00810673">
        <w:rPr>
          <w:rFonts w:ascii="Arial" w:eastAsia="Times New Roman" w:hAnsi="Arial" w:cs="Arial"/>
          <w:color w:val="000000"/>
          <w:szCs w:val="24"/>
          <w:lang w:val="en-US" w:eastAsia="pt-BR"/>
        </w:rPr>
        <w:t>mounted</w:t>
      </w:r>
      <w:r w:rsidRPr="00956816">
        <w:rPr>
          <w:rFonts w:ascii="Arial" w:eastAsia="Times New Roman" w:hAnsi="Arial" w:cs="Arial"/>
          <w:color w:val="000000"/>
          <w:szCs w:val="24"/>
          <w:lang w:val="en-US" w:eastAsia="pt-BR"/>
        </w:rPr>
        <w:t xml:space="preserve"> at the site. One plot was irrigated during the whole crop cycle </w:t>
      </w:r>
      <w:del w:id="217" w:author="Quirijn" w:date="2011-06-22T10:06:00Z">
        <w:r w:rsidRPr="00956816" w:rsidDel="004B5A67">
          <w:rPr>
            <w:rFonts w:ascii="Arial" w:eastAsia="Times New Roman" w:hAnsi="Arial" w:cs="Arial"/>
            <w:color w:val="000000"/>
            <w:szCs w:val="24"/>
            <w:lang w:val="en-US" w:eastAsia="pt-BR"/>
          </w:rPr>
          <w:delText>(irrigated</w:delText>
        </w:r>
      </w:del>
      <w:ins w:id="218" w:author="Quirijn" w:date="2011-06-22T10:06: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 </w:t>
      </w:r>
      <w:del w:id="219" w:author="Quirijn" w:date="2011-06-22T10:01:00Z">
        <w:r w:rsidRPr="00956816" w:rsidDel="004B5A67">
          <w:rPr>
            <w:rFonts w:ascii="Arial" w:eastAsia="Times New Roman" w:hAnsi="Arial" w:cs="Arial"/>
            <w:color w:val="000000"/>
            <w:szCs w:val="24"/>
            <w:lang w:val="en-US" w:eastAsia="pt-BR"/>
          </w:rPr>
          <w:delText>I</w:delText>
        </w:r>
      </w:del>
      <w:ins w:id="220" w:author="Quirijn" w:date="2011-06-22T10:01:00Z">
        <w:r w:rsidR="004B5A67">
          <w:rPr>
            <w:rFonts w:ascii="Arial" w:eastAsia="Times New Roman" w:hAnsi="Arial" w:cs="Arial"/>
            <w:color w:val="000000"/>
            <w:szCs w:val="24"/>
            <w:lang w:val="en-US" w:eastAsia="pt-BR"/>
          </w:rPr>
          <w:t>FI</w:t>
        </w:r>
      </w:ins>
      <w:r w:rsidRPr="00956816">
        <w:rPr>
          <w:rFonts w:ascii="Arial" w:eastAsia="Times New Roman" w:hAnsi="Arial" w:cs="Arial"/>
          <w:color w:val="000000"/>
          <w:szCs w:val="24"/>
          <w:lang w:val="en-US" w:eastAsia="pt-BR"/>
        </w:rPr>
        <w:t xml:space="preserve">), while the other one was </w:t>
      </w:r>
      <w:r w:rsidR="002C4B73">
        <w:rPr>
          <w:rFonts w:ascii="Arial" w:eastAsia="Times New Roman" w:hAnsi="Arial" w:cs="Arial"/>
          <w:color w:val="000000"/>
          <w:szCs w:val="24"/>
          <w:lang w:val="en-US" w:eastAsia="pt-BR"/>
        </w:rPr>
        <w:t>subject to</w:t>
      </w:r>
      <w:r w:rsidRPr="00956816">
        <w:rPr>
          <w:rFonts w:ascii="Arial" w:eastAsia="Times New Roman" w:hAnsi="Arial" w:cs="Arial"/>
          <w:color w:val="000000"/>
          <w:szCs w:val="24"/>
          <w:lang w:val="en-US" w:eastAsia="pt-BR"/>
        </w:rPr>
        <w:t xml:space="preserve"> water stress in the reproductive phase (</w:t>
      </w:r>
      <w:del w:id="221" w:author="Quirijn" w:date="2011-06-22T09:57:00Z">
        <w:r w:rsidR="004D4D36" w:rsidDel="004B5A67">
          <w:rPr>
            <w:rFonts w:ascii="Arial" w:eastAsia="Times New Roman" w:hAnsi="Arial" w:cs="Arial"/>
            <w:color w:val="000000"/>
            <w:szCs w:val="24"/>
            <w:lang w:val="en-US" w:eastAsia="pt-BR"/>
          </w:rPr>
          <w:delText>non-irrigated</w:delText>
        </w:r>
      </w:del>
      <w:ins w:id="222"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 </w:t>
      </w:r>
      <w:del w:id="223" w:author="Quirijn" w:date="2011-06-22T10:01:00Z">
        <w:r w:rsidRPr="00956816" w:rsidDel="004B5A67">
          <w:rPr>
            <w:rFonts w:ascii="Arial" w:eastAsia="Times New Roman" w:hAnsi="Arial" w:cs="Arial"/>
            <w:color w:val="000000"/>
            <w:szCs w:val="24"/>
            <w:lang w:val="en-US" w:eastAsia="pt-BR"/>
          </w:rPr>
          <w:delText>NI</w:delText>
        </w:r>
      </w:del>
      <w:ins w:id="224" w:author="Quirijn" w:date="2011-06-22T10:01:00Z">
        <w:r w:rsidR="004B5A67">
          <w:rPr>
            <w:rFonts w:ascii="Arial" w:eastAsia="Times New Roman" w:hAnsi="Arial" w:cs="Arial"/>
            <w:color w:val="000000"/>
            <w:szCs w:val="24"/>
            <w:lang w:val="en-US" w:eastAsia="pt-BR"/>
          </w:rPr>
          <w:t>DI</w:t>
        </w:r>
      </w:ins>
      <w:r w:rsidRPr="00956816">
        <w:rPr>
          <w:rFonts w:ascii="Arial" w:eastAsia="Times New Roman" w:hAnsi="Arial" w:cs="Arial"/>
          <w:color w:val="000000"/>
          <w:szCs w:val="24"/>
          <w:lang w:val="en-US" w:eastAsia="pt-BR"/>
        </w:rPr>
        <w:t>).</w:t>
      </w:r>
    </w:p>
    <w:p w:rsidR="00853984" w:rsidRPr="00743826" w:rsidRDefault="00956816" w:rsidP="00853984">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During the 92 days of field experiment, </w:t>
      </w:r>
      <w:r w:rsidR="00304D33">
        <w:rPr>
          <w:rFonts w:ascii="Arial" w:eastAsia="Times New Roman" w:hAnsi="Arial" w:cs="Arial"/>
          <w:color w:val="000000"/>
          <w:szCs w:val="24"/>
          <w:lang w:val="en-US" w:eastAsia="pt-BR"/>
        </w:rPr>
        <w:t xml:space="preserve">rainfall was only registered </w:t>
      </w:r>
      <w:r w:rsidR="002C4B73">
        <w:rPr>
          <w:rFonts w:ascii="Arial" w:eastAsia="Times New Roman" w:hAnsi="Arial" w:cs="Arial"/>
          <w:color w:val="000000"/>
          <w:szCs w:val="24"/>
          <w:lang w:val="en-US" w:eastAsia="pt-BR"/>
        </w:rPr>
        <w:t xml:space="preserve">on </w:t>
      </w:r>
      <w:r w:rsidRPr="00956816">
        <w:rPr>
          <w:rFonts w:ascii="Arial" w:eastAsia="Times New Roman" w:hAnsi="Arial" w:cs="Arial"/>
          <w:color w:val="000000"/>
          <w:szCs w:val="24"/>
          <w:lang w:val="en-US" w:eastAsia="pt-BR"/>
        </w:rPr>
        <w:t>July</w:t>
      </w:r>
      <w:r w:rsidR="00304D33">
        <w:rPr>
          <w:rFonts w:ascii="Arial" w:eastAsia="Times New Roman" w:hAnsi="Arial" w:cs="Arial"/>
          <w:color w:val="000000"/>
          <w:szCs w:val="24"/>
          <w:lang w:val="en-US" w:eastAsia="pt-BR"/>
        </w:rPr>
        <w:t xml:space="preserve"> </w:t>
      </w:r>
      <w:r w:rsidR="00304D33" w:rsidRPr="00743826">
        <w:rPr>
          <w:rFonts w:ascii="Arial" w:eastAsia="Times New Roman" w:hAnsi="Arial" w:cs="Arial"/>
          <w:color w:val="000000"/>
          <w:szCs w:val="24"/>
          <w:lang w:val="en-US" w:eastAsia="pt-BR"/>
        </w:rPr>
        <w:t>13, 14 and 15</w:t>
      </w:r>
      <w:r w:rsidR="002C4B73">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with an accumulated </w:t>
      </w:r>
      <w:r w:rsidR="002C4B73">
        <w:rPr>
          <w:rFonts w:ascii="Arial" w:eastAsia="Times New Roman" w:hAnsi="Arial" w:cs="Arial"/>
          <w:color w:val="000000"/>
          <w:szCs w:val="24"/>
          <w:lang w:val="en-US" w:eastAsia="pt-BR"/>
        </w:rPr>
        <w:t>height of</w:t>
      </w:r>
      <w:r w:rsidRPr="00956816">
        <w:rPr>
          <w:rFonts w:ascii="Arial" w:eastAsia="Times New Roman" w:hAnsi="Arial" w:cs="Arial"/>
          <w:color w:val="000000"/>
          <w:szCs w:val="24"/>
          <w:lang w:val="en-US" w:eastAsia="pt-BR"/>
        </w:rPr>
        <w:t xml:space="preserve"> 62.9 mm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fig8</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3</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There were also rain on September</w:t>
      </w:r>
      <w:r w:rsidR="00304D33">
        <w:rPr>
          <w:rFonts w:ascii="Arial" w:eastAsia="Times New Roman" w:hAnsi="Arial" w:cs="Arial"/>
          <w:color w:val="000000"/>
          <w:szCs w:val="24"/>
          <w:lang w:val="en-US" w:eastAsia="pt-BR"/>
        </w:rPr>
        <w:t xml:space="preserve"> 7</w:t>
      </w:r>
      <w:r w:rsidRPr="00956816">
        <w:rPr>
          <w:rFonts w:ascii="Arial" w:eastAsia="Times New Roman" w:hAnsi="Arial" w:cs="Arial"/>
          <w:color w:val="000000"/>
          <w:szCs w:val="24"/>
          <w:lang w:val="en-US" w:eastAsia="pt-BR"/>
        </w:rPr>
        <w:t xml:space="preserve">, (12.8 mm) and </w:t>
      </w:r>
      <w:r w:rsidR="002C4B73">
        <w:rPr>
          <w:rFonts w:ascii="Arial" w:eastAsia="Times New Roman" w:hAnsi="Arial" w:cs="Arial"/>
          <w:color w:val="000000"/>
          <w:szCs w:val="24"/>
          <w:lang w:val="en-US" w:eastAsia="pt-BR"/>
        </w:rPr>
        <w:t>September</w:t>
      </w:r>
      <w:r w:rsidR="00304D33">
        <w:rPr>
          <w:rFonts w:ascii="Arial" w:eastAsia="Times New Roman" w:hAnsi="Arial" w:cs="Arial"/>
          <w:color w:val="000000"/>
          <w:szCs w:val="24"/>
          <w:lang w:val="en-US" w:eastAsia="pt-BR"/>
        </w:rPr>
        <w:t xml:space="preserve"> 21</w:t>
      </w:r>
      <w:r w:rsidR="002C4B73">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(38 mm)</w:t>
      </w:r>
      <w:r w:rsidR="002C4B73">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during the ripening period. </w:t>
      </w:r>
      <w:r w:rsidR="002C4B73">
        <w:rPr>
          <w:rFonts w:ascii="Arial" w:eastAsia="Times New Roman" w:hAnsi="Arial" w:cs="Arial"/>
          <w:color w:val="000000"/>
          <w:szCs w:val="24"/>
          <w:lang w:val="en-US" w:eastAsia="pt-BR"/>
        </w:rPr>
        <w:t xml:space="preserve">In total, </w:t>
      </w:r>
      <w:r w:rsidRPr="00956816">
        <w:rPr>
          <w:rFonts w:ascii="Arial" w:eastAsia="Times New Roman" w:hAnsi="Arial" w:cs="Arial"/>
          <w:color w:val="000000"/>
          <w:szCs w:val="24"/>
          <w:lang w:val="en-US" w:eastAsia="pt-BR"/>
        </w:rPr>
        <w:t>the</w:t>
      </w:r>
      <w:del w:id="225" w:author="Quirijn" w:date="2011-06-22T10:03:00Z">
        <w:r w:rsidRPr="00956816" w:rsidDel="004B5A67">
          <w:rPr>
            <w:rFonts w:ascii="Arial" w:eastAsia="Times New Roman" w:hAnsi="Arial" w:cs="Arial"/>
            <w:color w:val="000000"/>
            <w:szCs w:val="24"/>
            <w:lang w:val="en-US" w:eastAsia="pt-BR"/>
          </w:rPr>
          <w:delText xml:space="preserve"> irrigated</w:delText>
        </w:r>
      </w:del>
      <w:ins w:id="226" w:author="Quirijn" w:date="2011-06-22T10:03: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w:t>
      </w:r>
      <w:r w:rsidR="002C4B73">
        <w:rPr>
          <w:rFonts w:ascii="Arial" w:eastAsia="Times New Roman" w:hAnsi="Arial" w:cs="Arial"/>
          <w:color w:val="000000"/>
          <w:szCs w:val="24"/>
          <w:lang w:val="en-US" w:eastAsia="pt-BR"/>
        </w:rPr>
        <w:t>received</w:t>
      </w:r>
      <w:r w:rsidRPr="00956816">
        <w:rPr>
          <w:rFonts w:ascii="Arial" w:eastAsia="Times New Roman" w:hAnsi="Arial" w:cs="Arial"/>
          <w:color w:val="000000"/>
          <w:szCs w:val="24"/>
          <w:lang w:val="en-US" w:eastAsia="pt-BR"/>
        </w:rPr>
        <w:t xml:space="preserve"> 426.5 mm</w:t>
      </w:r>
      <w:r w:rsidR="002C4B73">
        <w:rPr>
          <w:rFonts w:ascii="Arial" w:eastAsia="Times New Roman" w:hAnsi="Arial" w:cs="Arial"/>
          <w:color w:val="000000"/>
          <w:szCs w:val="24"/>
          <w:lang w:val="en-US" w:eastAsia="pt-BR"/>
        </w:rPr>
        <w:t xml:space="preserve"> of water and the</w:t>
      </w:r>
      <w:r w:rsidRPr="00956816">
        <w:rPr>
          <w:rFonts w:ascii="Arial" w:eastAsia="Times New Roman" w:hAnsi="Arial" w:cs="Arial"/>
          <w:color w:val="000000"/>
          <w:szCs w:val="24"/>
          <w:lang w:val="en-US" w:eastAsia="pt-BR"/>
        </w:rPr>
        <w:t xml:space="preserve"> </w:t>
      </w:r>
      <w:del w:id="227" w:author="Quirijn" w:date="2011-06-22T09:57:00Z">
        <w:r w:rsidR="004D4D36" w:rsidDel="004B5A67">
          <w:rPr>
            <w:rFonts w:ascii="Arial" w:eastAsia="Times New Roman" w:hAnsi="Arial" w:cs="Arial"/>
            <w:color w:val="000000"/>
            <w:szCs w:val="24"/>
            <w:lang w:val="en-US" w:eastAsia="pt-BR"/>
          </w:rPr>
          <w:delText>non-irrigated</w:delText>
        </w:r>
      </w:del>
      <w:ins w:id="228"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t>
      </w:r>
      <w:r w:rsidR="002C4B73">
        <w:rPr>
          <w:rFonts w:ascii="Arial" w:eastAsia="Times New Roman" w:hAnsi="Arial" w:cs="Arial"/>
          <w:color w:val="000000"/>
          <w:szCs w:val="24"/>
          <w:lang w:val="en-US" w:eastAsia="pt-BR"/>
        </w:rPr>
        <w:t>received</w:t>
      </w:r>
      <w:r w:rsidRPr="00956816">
        <w:rPr>
          <w:rFonts w:ascii="Arial" w:eastAsia="Times New Roman" w:hAnsi="Arial" w:cs="Arial"/>
          <w:color w:val="000000"/>
          <w:szCs w:val="24"/>
          <w:lang w:val="en-US" w:eastAsia="pt-BR"/>
        </w:rPr>
        <w:t xml:space="preserve"> 314.5 mm. In the periods between August </w:t>
      </w:r>
      <w:r w:rsidR="002F243D">
        <w:rPr>
          <w:rFonts w:ascii="Arial" w:eastAsia="Times New Roman" w:hAnsi="Arial" w:cs="Arial"/>
          <w:color w:val="000000"/>
          <w:szCs w:val="24"/>
          <w:lang w:val="en-US" w:eastAsia="pt-BR"/>
        </w:rPr>
        <w:t>2 and 23</w:t>
      </w:r>
      <w:r w:rsidR="002C4B73">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and between August </w:t>
      </w:r>
      <w:r w:rsidR="002F243D">
        <w:rPr>
          <w:rFonts w:ascii="Arial" w:eastAsia="Times New Roman" w:hAnsi="Arial" w:cs="Arial"/>
          <w:color w:val="000000"/>
          <w:szCs w:val="24"/>
          <w:lang w:val="en-US" w:eastAsia="pt-BR"/>
        </w:rPr>
        <w:t>25</w:t>
      </w:r>
      <w:r w:rsidR="002C4B73">
        <w:rPr>
          <w:rFonts w:ascii="Arial" w:eastAsia="Times New Roman" w:hAnsi="Arial" w:cs="Arial"/>
          <w:color w:val="000000"/>
          <w:szCs w:val="24"/>
          <w:lang w:val="en-US" w:eastAsia="pt-BR"/>
        </w:rPr>
        <w:t xml:space="preserve"> and</w:t>
      </w:r>
      <w:r w:rsidRPr="00956816">
        <w:rPr>
          <w:rFonts w:ascii="Arial" w:eastAsia="Times New Roman" w:hAnsi="Arial" w:cs="Arial"/>
          <w:color w:val="000000"/>
          <w:szCs w:val="24"/>
          <w:lang w:val="en-US" w:eastAsia="pt-BR"/>
        </w:rPr>
        <w:t xml:space="preserve"> September</w:t>
      </w:r>
      <w:r w:rsidR="002F243D">
        <w:rPr>
          <w:rFonts w:ascii="Arial" w:eastAsia="Times New Roman" w:hAnsi="Arial" w:cs="Arial"/>
          <w:color w:val="000000"/>
          <w:szCs w:val="24"/>
          <w:lang w:val="en-US" w:eastAsia="pt-BR"/>
        </w:rPr>
        <w:t xml:space="preserve"> 1</w:t>
      </w:r>
      <w:r w:rsidRPr="00956816">
        <w:rPr>
          <w:rFonts w:ascii="Arial" w:eastAsia="Times New Roman" w:hAnsi="Arial" w:cs="Arial"/>
          <w:color w:val="000000"/>
          <w:szCs w:val="24"/>
          <w:lang w:val="en-US" w:eastAsia="pt-BR"/>
        </w:rPr>
        <w:t>, only the</w:t>
      </w:r>
      <w:del w:id="229" w:author="Quirijn" w:date="2011-06-22T10:03:00Z">
        <w:r w:rsidRPr="00956816" w:rsidDel="004B5A67">
          <w:rPr>
            <w:rFonts w:ascii="Arial" w:eastAsia="Times New Roman" w:hAnsi="Arial" w:cs="Arial"/>
            <w:color w:val="000000"/>
            <w:szCs w:val="24"/>
            <w:lang w:val="en-US" w:eastAsia="pt-BR"/>
          </w:rPr>
          <w:delText xml:space="preserve"> irrigated</w:delText>
        </w:r>
      </w:del>
      <w:ins w:id="230" w:author="Quirijn" w:date="2011-06-22T10:03: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was irrigated. On August</w:t>
      </w:r>
      <w:r w:rsidR="00304D33">
        <w:rPr>
          <w:rFonts w:ascii="Arial" w:eastAsia="Times New Roman" w:hAnsi="Arial" w:cs="Arial"/>
          <w:color w:val="000000"/>
          <w:szCs w:val="24"/>
          <w:lang w:val="en-US" w:eastAsia="pt-BR"/>
        </w:rPr>
        <w:t xml:space="preserve"> </w:t>
      </w:r>
      <w:r w:rsidR="002F243D">
        <w:rPr>
          <w:rFonts w:ascii="Arial" w:eastAsia="Times New Roman" w:hAnsi="Arial" w:cs="Arial"/>
          <w:color w:val="000000"/>
          <w:szCs w:val="24"/>
          <w:lang w:val="en-US" w:eastAsia="pt-BR"/>
        </w:rPr>
        <w:lastRenderedPageBreak/>
        <w:t>24</w:t>
      </w:r>
      <w:r w:rsidRPr="00956816">
        <w:rPr>
          <w:rFonts w:ascii="Arial" w:eastAsia="Times New Roman" w:hAnsi="Arial" w:cs="Arial"/>
          <w:color w:val="000000"/>
          <w:szCs w:val="24"/>
          <w:lang w:val="en-US" w:eastAsia="pt-BR"/>
        </w:rPr>
        <w:t xml:space="preserve">, </w:t>
      </w:r>
      <w:r w:rsidR="00304D33">
        <w:rPr>
          <w:rFonts w:ascii="Arial" w:eastAsia="Times New Roman" w:hAnsi="Arial" w:cs="Arial"/>
          <w:color w:val="000000"/>
          <w:szCs w:val="24"/>
          <w:lang w:val="en-US" w:eastAsia="pt-BR"/>
        </w:rPr>
        <w:t>a small irrigation gift was applied to the</w:t>
      </w:r>
      <w:r w:rsidRPr="00956816">
        <w:rPr>
          <w:rFonts w:ascii="Arial" w:eastAsia="Times New Roman" w:hAnsi="Arial" w:cs="Arial"/>
          <w:color w:val="000000"/>
          <w:szCs w:val="24"/>
          <w:lang w:val="en-US" w:eastAsia="pt-BR"/>
        </w:rPr>
        <w:t xml:space="preserve"> </w:t>
      </w:r>
      <w:del w:id="231" w:author="Quirijn" w:date="2011-06-22T09:57:00Z">
        <w:r w:rsidR="004D4D36" w:rsidDel="004B5A67">
          <w:rPr>
            <w:rFonts w:ascii="Arial" w:eastAsia="Times New Roman" w:hAnsi="Arial" w:cs="Arial"/>
            <w:color w:val="000000"/>
            <w:szCs w:val="24"/>
            <w:lang w:val="en-US" w:eastAsia="pt-BR"/>
          </w:rPr>
          <w:delText>non-irrigated</w:delText>
        </w:r>
      </w:del>
      <w:ins w:id="232"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to enabl</w:t>
      </w:r>
      <w:r w:rsidR="00304D33">
        <w:rPr>
          <w:rFonts w:ascii="Arial" w:eastAsia="Times New Roman" w:hAnsi="Arial" w:cs="Arial"/>
          <w:color w:val="000000"/>
          <w:szCs w:val="24"/>
          <w:lang w:val="en-US" w:eastAsia="pt-BR"/>
        </w:rPr>
        <w:t>e</w:t>
      </w:r>
      <w:r w:rsidRPr="00956816">
        <w:rPr>
          <w:rFonts w:ascii="Arial" w:eastAsia="Times New Roman" w:hAnsi="Arial" w:cs="Arial"/>
          <w:color w:val="000000"/>
          <w:szCs w:val="24"/>
          <w:lang w:val="en-US" w:eastAsia="pt-BR"/>
        </w:rPr>
        <w:t xml:space="preserve"> the measurement of transpiration by porometry. </w:t>
      </w:r>
      <w:r w:rsidR="00205446">
        <w:rPr>
          <w:rFonts w:ascii="Arial" w:eastAsia="Times New Roman" w:hAnsi="Arial" w:cs="Arial"/>
          <w:color w:val="000000"/>
          <w:szCs w:val="24"/>
          <w:lang w:val="en-US" w:eastAsia="pt-BR"/>
        </w:rPr>
        <w:t>These</w:t>
      </w:r>
      <w:r w:rsidRPr="00956816">
        <w:rPr>
          <w:rFonts w:ascii="Arial" w:eastAsia="Times New Roman" w:hAnsi="Arial" w:cs="Arial"/>
          <w:color w:val="000000"/>
          <w:szCs w:val="24"/>
          <w:lang w:val="en-US" w:eastAsia="pt-BR"/>
        </w:rPr>
        <w:t xml:space="preserve"> measure</w:t>
      </w:r>
      <w:r w:rsidR="00205446">
        <w:rPr>
          <w:rFonts w:ascii="Arial" w:eastAsia="Times New Roman" w:hAnsi="Arial" w:cs="Arial"/>
          <w:color w:val="000000"/>
          <w:szCs w:val="24"/>
          <w:lang w:val="en-US" w:eastAsia="pt-BR"/>
        </w:rPr>
        <w:t>ments</w:t>
      </w:r>
      <w:r w:rsidRPr="00956816">
        <w:rPr>
          <w:rFonts w:ascii="Arial" w:eastAsia="Times New Roman" w:hAnsi="Arial" w:cs="Arial"/>
          <w:color w:val="000000"/>
          <w:szCs w:val="24"/>
          <w:lang w:val="en-US" w:eastAsia="pt-BR"/>
        </w:rPr>
        <w:t xml:space="preserve"> </w:t>
      </w:r>
      <w:r w:rsidR="00304D33">
        <w:rPr>
          <w:rFonts w:ascii="Arial" w:eastAsia="Times New Roman" w:hAnsi="Arial" w:cs="Arial"/>
          <w:color w:val="000000"/>
          <w:szCs w:val="24"/>
          <w:lang w:val="en-US" w:eastAsia="pt-BR"/>
        </w:rPr>
        <w:t>require a</w:t>
      </w:r>
      <w:r w:rsidRPr="00956816">
        <w:rPr>
          <w:rFonts w:ascii="Arial" w:eastAsia="Times New Roman" w:hAnsi="Arial" w:cs="Arial"/>
          <w:color w:val="000000"/>
          <w:szCs w:val="24"/>
          <w:lang w:val="en-US" w:eastAsia="pt-BR"/>
        </w:rPr>
        <w:t xml:space="preserve"> relative humidity between 20% and 80% in the sensor chamber, while the relative humidity</w:t>
      </w:r>
      <w:r w:rsidR="00304D33">
        <w:rPr>
          <w:rFonts w:ascii="Arial" w:eastAsia="Times New Roman" w:hAnsi="Arial" w:cs="Arial"/>
          <w:color w:val="000000"/>
          <w:szCs w:val="24"/>
          <w:lang w:val="en-US" w:eastAsia="pt-BR"/>
        </w:rPr>
        <w:t>, before irrigation,</w:t>
      </w:r>
      <w:r w:rsidRPr="00956816">
        <w:rPr>
          <w:rFonts w:ascii="Arial" w:eastAsia="Times New Roman" w:hAnsi="Arial" w:cs="Arial"/>
          <w:color w:val="000000"/>
          <w:szCs w:val="24"/>
          <w:lang w:val="en-US" w:eastAsia="pt-BR"/>
        </w:rPr>
        <w:t xml:space="preserve"> was a</w:t>
      </w:r>
      <w:r w:rsidR="00304D33">
        <w:rPr>
          <w:rFonts w:ascii="Arial" w:eastAsia="Times New Roman" w:hAnsi="Arial" w:cs="Arial"/>
          <w:color w:val="000000"/>
          <w:szCs w:val="24"/>
          <w:lang w:val="en-US" w:eastAsia="pt-BR"/>
        </w:rPr>
        <w:t>bout</w:t>
      </w:r>
      <w:r w:rsidRPr="00956816">
        <w:rPr>
          <w:rFonts w:ascii="Arial" w:eastAsia="Times New Roman" w:hAnsi="Arial" w:cs="Arial"/>
          <w:color w:val="000000"/>
          <w:szCs w:val="24"/>
          <w:lang w:val="en-US" w:eastAsia="pt-BR"/>
        </w:rPr>
        <w:t xml:space="preserve"> 9%. During a month, between August</w:t>
      </w:r>
      <w:r w:rsidR="00C0001C">
        <w:rPr>
          <w:rFonts w:ascii="Arial" w:eastAsia="Times New Roman" w:hAnsi="Arial" w:cs="Arial"/>
          <w:color w:val="000000"/>
          <w:szCs w:val="24"/>
          <w:lang w:val="en-US" w:eastAsia="pt-BR"/>
        </w:rPr>
        <w:t xml:space="preserve"> 2</w:t>
      </w:r>
      <w:r w:rsidRPr="00956816">
        <w:rPr>
          <w:rFonts w:ascii="Arial" w:eastAsia="Times New Roman" w:hAnsi="Arial" w:cs="Arial"/>
          <w:color w:val="000000"/>
          <w:szCs w:val="24"/>
          <w:lang w:val="en-US" w:eastAsia="pt-BR"/>
        </w:rPr>
        <w:t xml:space="preserve"> and September</w:t>
      </w:r>
      <w:r w:rsidR="00C0001C">
        <w:rPr>
          <w:rFonts w:ascii="Arial" w:eastAsia="Times New Roman" w:hAnsi="Arial" w:cs="Arial"/>
          <w:color w:val="000000"/>
          <w:szCs w:val="24"/>
          <w:lang w:val="en-US" w:eastAsia="pt-BR"/>
        </w:rPr>
        <w:t xml:space="preserve"> 2</w:t>
      </w:r>
      <w:r w:rsidRPr="00956816">
        <w:rPr>
          <w:rFonts w:ascii="Arial" w:eastAsia="Times New Roman" w:hAnsi="Arial" w:cs="Arial"/>
          <w:color w:val="000000"/>
          <w:szCs w:val="24"/>
          <w:lang w:val="en-US" w:eastAsia="pt-BR"/>
        </w:rPr>
        <w:t xml:space="preserve">, there was no occurrence of rain in the experimental area, </w:t>
      </w:r>
      <w:r w:rsidR="00C0001C">
        <w:rPr>
          <w:rFonts w:ascii="Arial" w:eastAsia="Times New Roman" w:hAnsi="Arial" w:cs="Arial"/>
          <w:color w:val="000000"/>
          <w:szCs w:val="24"/>
          <w:lang w:val="en-US" w:eastAsia="pt-BR"/>
        </w:rPr>
        <w:t>in favor of</w:t>
      </w:r>
      <w:r w:rsidRPr="00956816">
        <w:rPr>
          <w:rFonts w:ascii="Arial" w:eastAsia="Times New Roman" w:hAnsi="Arial" w:cs="Arial"/>
          <w:color w:val="000000"/>
          <w:szCs w:val="24"/>
          <w:lang w:val="en-US" w:eastAsia="pt-BR"/>
        </w:rPr>
        <w:t xml:space="preserve"> the intended </w:t>
      </w:r>
      <w:r w:rsidR="00C0001C">
        <w:rPr>
          <w:rFonts w:ascii="Arial" w:eastAsia="Times New Roman" w:hAnsi="Arial" w:cs="Arial"/>
          <w:color w:val="000000"/>
          <w:szCs w:val="24"/>
          <w:lang w:val="en-US" w:eastAsia="pt-BR"/>
        </w:rPr>
        <w:t>treatments for</w:t>
      </w:r>
      <w:r w:rsidRPr="00956816">
        <w:rPr>
          <w:rFonts w:ascii="Arial" w:eastAsia="Times New Roman" w:hAnsi="Arial" w:cs="Arial"/>
          <w:color w:val="000000"/>
          <w:szCs w:val="24"/>
          <w:lang w:val="en-US" w:eastAsia="pt-BR"/>
        </w:rPr>
        <w:t xml:space="preserve"> this study. </w:t>
      </w:r>
      <w:r w:rsidR="00C0001C">
        <w:rPr>
          <w:rFonts w:ascii="Arial" w:eastAsia="Times New Roman" w:hAnsi="Arial" w:cs="Arial"/>
          <w:color w:val="000000"/>
          <w:szCs w:val="24"/>
          <w:lang w:val="en-US" w:eastAsia="pt-BR"/>
        </w:rPr>
        <w:t>I</w:t>
      </w:r>
      <w:r w:rsidRPr="00956816">
        <w:rPr>
          <w:rFonts w:ascii="Arial" w:eastAsia="Times New Roman" w:hAnsi="Arial" w:cs="Arial"/>
          <w:color w:val="000000"/>
          <w:szCs w:val="24"/>
          <w:lang w:val="en-US" w:eastAsia="pt-BR"/>
        </w:rPr>
        <w:t>rrigation was applied six times in the</w:t>
      </w:r>
      <w:del w:id="233" w:author="Quirijn" w:date="2011-06-22T10:04:00Z">
        <w:r w:rsidRPr="00956816" w:rsidDel="004B5A67">
          <w:rPr>
            <w:rFonts w:ascii="Arial" w:eastAsia="Times New Roman" w:hAnsi="Arial" w:cs="Arial"/>
            <w:color w:val="000000"/>
            <w:szCs w:val="24"/>
            <w:lang w:val="en-US" w:eastAsia="pt-BR"/>
          </w:rPr>
          <w:delText xml:space="preserve"> irrigated</w:delText>
        </w:r>
      </w:del>
      <w:ins w:id="234" w:author="Quirijn" w:date="2011-06-22T10:04: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 127 mm) and once in the </w:t>
      </w:r>
      <w:del w:id="235" w:author="Quirijn" w:date="2011-06-22T09:57:00Z">
        <w:r w:rsidR="004D4D36" w:rsidDel="004B5A67">
          <w:rPr>
            <w:rFonts w:ascii="Arial" w:eastAsia="Times New Roman" w:hAnsi="Arial" w:cs="Arial"/>
            <w:color w:val="000000"/>
            <w:szCs w:val="24"/>
            <w:lang w:val="en-US" w:eastAsia="pt-BR"/>
          </w:rPr>
          <w:delText>non-irrigated</w:delText>
        </w:r>
      </w:del>
      <w:ins w:id="23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 15 mm). This month was defined as the </w:t>
      </w:r>
      <w:r w:rsidR="004D4D36">
        <w:rPr>
          <w:rFonts w:ascii="Arial" w:eastAsia="Times New Roman" w:hAnsi="Arial" w:cs="Arial"/>
          <w:color w:val="000000"/>
          <w:szCs w:val="24"/>
          <w:lang w:val="en-US" w:eastAsia="pt-BR"/>
        </w:rPr>
        <w:t>interval of analysis</w:t>
      </w:r>
      <w:r w:rsidRPr="00956816">
        <w:rPr>
          <w:rFonts w:ascii="Arial" w:eastAsia="Times New Roman" w:hAnsi="Arial" w:cs="Arial"/>
          <w:color w:val="000000"/>
          <w:szCs w:val="24"/>
          <w:lang w:val="en-US" w:eastAsia="pt-BR"/>
        </w:rPr>
        <w:t xml:space="preserve"> of field experiment. In the</w:t>
      </w:r>
      <w:del w:id="237" w:author="Quirijn" w:date="2011-06-22T10:04:00Z">
        <w:r w:rsidRPr="00956816" w:rsidDel="004B5A67">
          <w:rPr>
            <w:rFonts w:ascii="Arial" w:eastAsia="Times New Roman" w:hAnsi="Arial" w:cs="Arial"/>
            <w:color w:val="000000"/>
            <w:szCs w:val="24"/>
            <w:lang w:val="en-US" w:eastAsia="pt-BR"/>
          </w:rPr>
          <w:delText xml:space="preserve"> irrigated</w:delText>
        </w:r>
      </w:del>
      <w:ins w:id="238" w:author="Quirijn" w:date="2011-06-22T10:04: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average plant height during the study period was 0.6 m, whereas in the </w:t>
      </w:r>
      <w:del w:id="239" w:author="Quirijn" w:date="2011-06-22T09:57:00Z">
        <w:r w:rsidR="004D4D36" w:rsidDel="004B5A67">
          <w:rPr>
            <w:rFonts w:ascii="Arial" w:eastAsia="Times New Roman" w:hAnsi="Arial" w:cs="Arial"/>
            <w:color w:val="000000"/>
            <w:szCs w:val="24"/>
            <w:lang w:val="en-US" w:eastAsia="pt-BR"/>
          </w:rPr>
          <w:delText>non-irrigated</w:delText>
        </w:r>
      </w:del>
      <w:ins w:id="240"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t>
      </w:r>
      <w:r w:rsidR="00C0001C">
        <w:rPr>
          <w:rFonts w:ascii="Arial" w:eastAsia="Times New Roman" w:hAnsi="Arial" w:cs="Arial"/>
          <w:color w:val="000000"/>
          <w:szCs w:val="24"/>
          <w:lang w:val="en-US" w:eastAsia="pt-BR"/>
        </w:rPr>
        <w:t xml:space="preserve">it </w:t>
      </w:r>
      <w:r w:rsidRPr="00956816">
        <w:rPr>
          <w:rFonts w:ascii="Arial" w:eastAsia="Times New Roman" w:hAnsi="Arial" w:cs="Arial"/>
          <w:color w:val="000000"/>
          <w:szCs w:val="24"/>
          <w:lang w:val="en-US" w:eastAsia="pt-BR"/>
        </w:rPr>
        <w:t xml:space="preserve">was 0.55 m. These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were obtained by averaging three measurements made on 10 plants per treatment on August</w:t>
      </w:r>
      <w:r w:rsidR="00C0001C">
        <w:rPr>
          <w:rFonts w:ascii="Arial" w:eastAsia="Times New Roman" w:hAnsi="Arial" w:cs="Arial"/>
          <w:color w:val="000000"/>
          <w:szCs w:val="24"/>
          <w:lang w:val="en-US" w:eastAsia="pt-BR"/>
        </w:rPr>
        <w:t xml:space="preserve"> 4 and 19</w:t>
      </w:r>
      <w:r w:rsidRPr="00956816">
        <w:rPr>
          <w:rFonts w:ascii="Arial" w:eastAsia="Times New Roman" w:hAnsi="Arial" w:cs="Arial"/>
          <w:color w:val="000000"/>
          <w:szCs w:val="24"/>
          <w:lang w:val="en-US" w:eastAsia="pt-BR"/>
        </w:rPr>
        <w:t xml:space="preserve"> and on September</w:t>
      </w:r>
      <w:r w:rsidR="00C0001C">
        <w:rPr>
          <w:rFonts w:ascii="Arial" w:eastAsia="Times New Roman" w:hAnsi="Arial" w:cs="Arial"/>
          <w:color w:val="000000"/>
          <w:szCs w:val="24"/>
          <w:lang w:val="en-US" w:eastAsia="pt-BR"/>
        </w:rPr>
        <w:t xml:space="preserve"> 2</w:t>
      </w:r>
      <w:r w:rsidRPr="00956816">
        <w:rPr>
          <w:rFonts w:ascii="Arial" w:eastAsia="Times New Roman" w:hAnsi="Arial" w:cs="Arial"/>
          <w:color w:val="000000"/>
          <w:szCs w:val="24"/>
          <w:lang w:val="en-US" w:eastAsia="pt-BR"/>
        </w:rPr>
        <w:t>.</w:t>
      </w:r>
    </w:p>
    <w:p w:rsidR="000510B8" w:rsidRPr="00743826" w:rsidRDefault="000510B8" w:rsidP="00677150">
      <w:pPr>
        <w:autoSpaceDE w:val="0"/>
        <w:autoSpaceDN w:val="0"/>
        <w:adjustRightInd w:val="0"/>
        <w:rPr>
          <w:rFonts w:ascii="Arial" w:hAnsi="Arial" w:cs="Arial"/>
          <w:szCs w:val="24"/>
          <w:lang w:val="en-US"/>
        </w:rPr>
      </w:pPr>
    </w:p>
    <w:p w:rsidR="00677150" w:rsidRPr="00743826" w:rsidRDefault="00CC79DE" w:rsidP="00677150">
      <w:pPr>
        <w:spacing w:line="240" w:lineRule="auto"/>
        <w:ind w:firstLine="0"/>
        <w:jc w:val="center"/>
        <w:rPr>
          <w:rFonts w:ascii="Arial" w:hAnsi="Arial" w:cs="Arial"/>
          <w:szCs w:val="24"/>
          <w:lang w:val="en-US"/>
        </w:rPr>
      </w:pPr>
      <w:r>
        <w:rPr>
          <w:rFonts w:ascii="Arial" w:hAnsi="Arial" w:cs="Arial"/>
          <w:noProof/>
          <w:szCs w:val="24"/>
          <w:lang w:eastAsia="pt-BR"/>
        </w:rPr>
        <w:drawing>
          <wp:inline distT="0" distB="0" distL="0" distR="0">
            <wp:extent cx="4200525" cy="4305300"/>
            <wp:effectExtent l="19050" t="0" r="9525" b="0"/>
            <wp:docPr id="10" name="Imagem 9" descr="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jpg"/>
                    <pic:cNvPicPr/>
                  </pic:nvPicPr>
                  <pic:blipFill>
                    <a:blip r:embed="rId99" cstate="print"/>
                    <a:stretch>
                      <a:fillRect/>
                    </a:stretch>
                  </pic:blipFill>
                  <pic:spPr>
                    <a:xfrm>
                      <a:off x="0" y="0"/>
                      <a:ext cx="4200525" cy="4305300"/>
                    </a:xfrm>
                    <a:prstGeom prst="rect">
                      <a:avLst/>
                    </a:prstGeom>
                  </pic:spPr>
                </pic:pic>
              </a:graphicData>
            </a:graphic>
          </wp:inline>
        </w:drawing>
      </w:r>
      <w:r w:rsidR="00EB4AC9" w:rsidRPr="00EB4AC9">
        <w:rPr>
          <w:rFonts w:ascii="Arial" w:hAnsi="Arial" w:cs="Arial"/>
          <w:szCs w:val="24"/>
          <w:lang w:val="en-US"/>
        </w:rPr>
        <w:pict>
          <v:shapetype id="_x0000_t202" coordsize="21600,21600" o:spt="202" path="m,l,21600r21600,l21600,xe">
            <v:stroke joinstyle="miter"/>
            <v:path gradientshapeok="t" o:connecttype="rect"/>
          </v:shapetype>
          <v:shape id="_x0000_s1026" type="#_x0000_t202" style="position:absolute;left:0;text-align:left;margin-left:136.05pt;margin-top:9.95pt;width:26.45pt;height:26.45pt;z-index:251658240;mso-position-horizontal-relative:text;mso-position-vertical-relative:text;mso-width-relative:margin;mso-height-relative:margin" filled="f" stroked="f" strokecolor="white [3212]">
            <v:textbox style="mso-next-textbox:#_x0000_s1026">
              <w:txbxContent>
                <w:p w:rsidR="00BE4C05" w:rsidRPr="007D2EC2" w:rsidRDefault="00BE4C05" w:rsidP="00677150">
                  <w:pPr>
                    <w:rPr>
                      <w:color w:val="FFFFFF" w:themeColor="background1"/>
                    </w:rPr>
                  </w:pPr>
                  <w:r w:rsidRPr="007D2EC2">
                    <w:rPr>
                      <w:color w:val="FFFFFF" w:themeColor="background1"/>
                    </w:rPr>
                    <w:t>N</w:t>
                  </w:r>
                </w:p>
              </w:txbxContent>
            </v:textbox>
          </v:shape>
        </w:pict>
      </w:r>
    </w:p>
    <w:p w:rsidR="00677150" w:rsidRPr="00743826" w:rsidRDefault="002F083E" w:rsidP="005130B6">
      <w:pPr>
        <w:pStyle w:val="Legenda"/>
        <w:spacing w:after="0" w:line="360" w:lineRule="auto"/>
        <w:ind w:left="1176" w:hanging="1176"/>
        <w:rPr>
          <w:rFonts w:ascii="Arial" w:hAnsi="Arial" w:cs="Arial"/>
          <w:b w:val="0"/>
          <w:color w:val="auto"/>
          <w:sz w:val="20"/>
          <w:szCs w:val="20"/>
          <w:lang w:val="en-US"/>
        </w:rPr>
      </w:pPr>
      <w:bookmarkStart w:id="241" w:name="_Toc274055589"/>
      <w:bookmarkStart w:id="242" w:name="_Toc274058550"/>
      <w:bookmarkStart w:id="243" w:name="_Toc274058703"/>
      <w:bookmarkStart w:id="244" w:name="_Toc274058819"/>
      <w:bookmarkStart w:id="245" w:name="_Toc274058992"/>
      <w:bookmarkStart w:id="246" w:name="_Toc274059010"/>
      <w:bookmarkStart w:id="247" w:name="_Toc286740693"/>
      <w:bookmarkStart w:id="248" w:name="_Toc286746240"/>
      <w:bookmarkStart w:id="249" w:name="_Toc296436837"/>
      <w:r w:rsidRPr="00743826">
        <w:rPr>
          <w:rFonts w:ascii="Arial" w:hAnsi="Arial" w:cs="Arial"/>
          <w:b w:val="0"/>
          <w:color w:val="auto"/>
          <w:sz w:val="20"/>
          <w:szCs w:val="20"/>
          <w:lang w:val="en-US"/>
        </w:rPr>
        <w:t>Figure</w:t>
      </w:r>
      <w:r w:rsidR="00677150" w:rsidRPr="00743826">
        <w:rPr>
          <w:rFonts w:ascii="Arial" w:hAnsi="Arial" w:cs="Arial"/>
          <w:b w:val="0"/>
          <w:color w:val="auto"/>
          <w:sz w:val="20"/>
          <w:szCs w:val="20"/>
          <w:lang w:val="en-US"/>
        </w:rPr>
        <w:t xml:space="preserve"> </w:t>
      </w:r>
      <w:bookmarkStart w:id="250" w:name="fig2"/>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w:t>
      </w:r>
      <w:r w:rsidR="00EB4AC9" w:rsidRPr="00956816">
        <w:rPr>
          <w:rFonts w:ascii="Arial" w:hAnsi="Arial" w:cs="Arial"/>
          <w:b w:val="0"/>
          <w:color w:val="auto"/>
          <w:sz w:val="20"/>
          <w:szCs w:val="20"/>
          <w:lang w:val="en-US"/>
        </w:rPr>
        <w:fldChar w:fldCharType="end"/>
      </w:r>
      <w:bookmarkEnd w:id="250"/>
      <w:r w:rsidR="00677150" w:rsidRPr="00743826">
        <w:rPr>
          <w:rFonts w:ascii="Arial" w:hAnsi="Arial" w:cs="Arial"/>
          <w:b w:val="0"/>
          <w:color w:val="auto"/>
          <w:sz w:val="20"/>
          <w:szCs w:val="20"/>
          <w:lang w:val="en-US"/>
        </w:rPr>
        <w:t xml:space="preserve"> – </w:t>
      </w:r>
      <w:r w:rsidR="009E46BF" w:rsidRPr="00743826">
        <w:rPr>
          <w:rFonts w:ascii="Arial" w:hAnsi="Arial" w:cs="Arial"/>
          <w:b w:val="0"/>
          <w:color w:val="auto"/>
          <w:sz w:val="20"/>
          <w:szCs w:val="20"/>
          <w:lang w:val="en-US"/>
        </w:rPr>
        <w:t>Spa</w:t>
      </w:r>
      <w:r w:rsidR="00C0001C">
        <w:rPr>
          <w:rFonts w:ascii="Arial" w:hAnsi="Arial" w:cs="Arial"/>
          <w:b w:val="0"/>
          <w:color w:val="auto"/>
          <w:sz w:val="20"/>
          <w:szCs w:val="20"/>
          <w:lang w:val="en-US"/>
        </w:rPr>
        <w:t>t</w:t>
      </w:r>
      <w:r w:rsidR="009E46BF" w:rsidRPr="00743826">
        <w:rPr>
          <w:rFonts w:ascii="Arial" w:hAnsi="Arial" w:cs="Arial"/>
          <w:b w:val="0"/>
          <w:color w:val="auto"/>
          <w:sz w:val="20"/>
          <w:szCs w:val="20"/>
          <w:lang w:val="en-US"/>
        </w:rPr>
        <w:t>ial distribution of e</w:t>
      </w:r>
      <w:r w:rsidR="0037783A">
        <w:rPr>
          <w:rFonts w:ascii="Arial" w:hAnsi="Arial" w:cs="Arial"/>
          <w:b w:val="0"/>
          <w:color w:val="auto"/>
          <w:sz w:val="20"/>
          <w:szCs w:val="20"/>
          <w:lang w:val="en-US"/>
        </w:rPr>
        <w:t xml:space="preserve">quipments </w:t>
      </w:r>
      <w:bookmarkEnd w:id="241"/>
      <w:bookmarkEnd w:id="242"/>
      <w:bookmarkEnd w:id="243"/>
      <w:bookmarkEnd w:id="244"/>
      <w:bookmarkEnd w:id="245"/>
      <w:bookmarkEnd w:id="246"/>
      <w:bookmarkEnd w:id="247"/>
      <w:bookmarkEnd w:id="248"/>
      <w:r w:rsidR="0037783A">
        <w:rPr>
          <w:rFonts w:ascii="Arial" w:hAnsi="Arial" w:cs="Arial"/>
          <w:b w:val="0"/>
          <w:color w:val="auto"/>
          <w:sz w:val="20"/>
          <w:szCs w:val="20"/>
          <w:lang w:val="en-US"/>
        </w:rPr>
        <w:t>and irrigation system in field area (PoTs: Polymer Tensiometers; IR thermometers: Infrared thermometers)</w:t>
      </w:r>
      <w:bookmarkEnd w:id="249"/>
    </w:p>
    <w:p w:rsidR="0019371F" w:rsidRPr="00743826" w:rsidRDefault="00140580" w:rsidP="0031356C">
      <w:pPr>
        <w:spacing w:line="240" w:lineRule="auto"/>
        <w:ind w:firstLine="0"/>
        <w:jc w:val="center"/>
        <w:rPr>
          <w:rFonts w:ascii="Arial" w:hAnsi="Arial" w:cs="Arial"/>
          <w:lang w:val="en-US"/>
        </w:rPr>
      </w:pPr>
      <w:r>
        <w:rPr>
          <w:noProof/>
          <w:lang w:eastAsia="pt-BR"/>
        </w:rPr>
        <w:lastRenderedPageBreak/>
        <w:drawing>
          <wp:inline distT="0" distB="0" distL="0" distR="0">
            <wp:extent cx="4857750" cy="2897528"/>
            <wp:effectExtent l="1905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0" cstate="print"/>
                    <a:srcRect b="8145"/>
                    <a:stretch>
                      <a:fillRect/>
                    </a:stretch>
                  </pic:blipFill>
                  <pic:spPr bwMode="auto">
                    <a:xfrm>
                      <a:off x="0" y="0"/>
                      <a:ext cx="4857750" cy="2897528"/>
                    </a:xfrm>
                    <a:prstGeom prst="rect">
                      <a:avLst/>
                    </a:prstGeom>
                    <a:noFill/>
                    <a:ln w="9525">
                      <a:noFill/>
                      <a:miter lim="800000"/>
                      <a:headEnd/>
                      <a:tailEnd/>
                    </a:ln>
                  </pic:spPr>
                </pic:pic>
              </a:graphicData>
            </a:graphic>
          </wp:inline>
        </w:drawing>
      </w:r>
    </w:p>
    <w:p w:rsidR="0019371F" w:rsidRPr="00743826" w:rsidRDefault="002F083E" w:rsidP="005130B6">
      <w:pPr>
        <w:pStyle w:val="Legenda"/>
        <w:spacing w:after="0" w:line="360" w:lineRule="auto"/>
        <w:ind w:left="1078" w:hanging="1078"/>
        <w:rPr>
          <w:rFonts w:ascii="Arial" w:hAnsi="Arial" w:cs="Arial"/>
          <w:b w:val="0"/>
          <w:color w:val="auto"/>
          <w:sz w:val="20"/>
          <w:szCs w:val="20"/>
          <w:lang w:val="en-US"/>
        </w:rPr>
      </w:pPr>
      <w:bookmarkStart w:id="251" w:name="_Toc286740705"/>
      <w:bookmarkStart w:id="252" w:name="_Toc286746252"/>
      <w:bookmarkStart w:id="253" w:name="_Toc296436838"/>
      <w:r w:rsidRPr="00743826">
        <w:rPr>
          <w:rFonts w:ascii="Arial" w:hAnsi="Arial" w:cs="Arial"/>
          <w:b w:val="0"/>
          <w:color w:val="auto"/>
          <w:sz w:val="20"/>
          <w:szCs w:val="20"/>
          <w:lang w:val="en-US"/>
        </w:rPr>
        <w:t>Figure</w:t>
      </w:r>
      <w:r w:rsidR="0019371F" w:rsidRPr="00743826">
        <w:rPr>
          <w:rFonts w:ascii="Arial" w:hAnsi="Arial" w:cs="Arial"/>
          <w:b w:val="0"/>
          <w:color w:val="auto"/>
          <w:sz w:val="20"/>
          <w:szCs w:val="20"/>
          <w:lang w:val="en-US"/>
        </w:rPr>
        <w:t xml:space="preserve"> </w:t>
      </w:r>
      <w:bookmarkStart w:id="254" w:name="fig8"/>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w:t>
      </w:r>
      <w:r w:rsidR="00EB4AC9" w:rsidRPr="00956816">
        <w:rPr>
          <w:rFonts w:ascii="Arial" w:hAnsi="Arial" w:cs="Arial"/>
          <w:b w:val="0"/>
          <w:color w:val="auto"/>
          <w:sz w:val="20"/>
          <w:szCs w:val="20"/>
          <w:lang w:val="en-US"/>
        </w:rPr>
        <w:fldChar w:fldCharType="end"/>
      </w:r>
      <w:bookmarkEnd w:id="254"/>
      <w:r w:rsidR="0019371F" w:rsidRPr="00743826">
        <w:rPr>
          <w:rFonts w:ascii="Arial" w:hAnsi="Arial" w:cs="Arial"/>
          <w:b w:val="0"/>
          <w:color w:val="auto"/>
          <w:sz w:val="20"/>
          <w:szCs w:val="20"/>
          <w:lang w:val="en-US"/>
        </w:rPr>
        <w:t xml:space="preserve"> – </w:t>
      </w:r>
      <w:r w:rsidR="009E46BF" w:rsidRPr="00743826">
        <w:rPr>
          <w:rFonts w:ascii="Arial" w:hAnsi="Arial" w:cs="Arial"/>
          <w:b w:val="0"/>
          <w:color w:val="auto"/>
          <w:sz w:val="20"/>
          <w:szCs w:val="20"/>
          <w:lang w:val="en-US"/>
        </w:rPr>
        <w:t xml:space="preserve">Irrigation </w:t>
      </w:r>
      <w:r w:rsidR="0037783A">
        <w:rPr>
          <w:rFonts w:ascii="Arial" w:hAnsi="Arial" w:cs="Arial"/>
          <w:b w:val="0"/>
          <w:color w:val="auto"/>
          <w:sz w:val="20"/>
          <w:szCs w:val="20"/>
          <w:lang w:val="en-US"/>
        </w:rPr>
        <w:t>(mm d</w:t>
      </w:r>
      <w:r w:rsidR="00422C77">
        <w:rPr>
          <w:rFonts w:ascii="Arial" w:hAnsi="Arial" w:cs="Arial"/>
          <w:b w:val="0"/>
          <w:color w:val="auto"/>
          <w:sz w:val="20"/>
          <w:szCs w:val="20"/>
          <w:vertAlign w:val="superscript"/>
          <w:lang w:val="en-US"/>
        </w:rPr>
        <w:noBreakHyphen/>
        <w:t>1</w:t>
      </w:r>
      <w:r w:rsidR="0037783A">
        <w:rPr>
          <w:rFonts w:ascii="Arial" w:hAnsi="Arial" w:cs="Arial"/>
          <w:b w:val="0"/>
          <w:color w:val="auto"/>
          <w:sz w:val="20"/>
          <w:szCs w:val="20"/>
          <w:lang w:val="en-US"/>
        </w:rPr>
        <w:t xml:space="preserve">) and </w:t>
      </w:r>
      <w:r w:rsidR="001054A2">
        <w:rPr>
          <w:rFonts w:ascii="Arial" w:hAnsi="Arial" w:cs="Arial"/>
          <w:b w:val="0"/>
          <w:color w:val="auto"/>
          <w:sz w:val="20"/>
          <w:szCs w:val="20"/>
          <w:lang w:val="en-US"/>
        </w:rPr>
        <w:t>rainfall</w:t>
      </w:r>
      <w:r w:rsidR="00E372D7">
        <w:rPr>
          <w:rFonts w:ascii="Arial" w:hAnsi="Arial" w:cs="Arial"/>
          <w:b w:val="0"/>
          <w:color w:val="auto"/>
          <w:sz w:val="20"/>
          <w:szCs w:val="20"/>
          <w:lang w:val="en-US"/>
        </w:rPr>
        <w:t xml:space="preserve"> </w:t>
      </w:r>
      <w:r w:rsidR="0019371F" w:rsidRPr="00743826">
        <w:rPr>
          <w:rFonts w:ascii="Arial" w:hAnsi="Arial" w:cs="Arial"/>
          <w:b w:val="0"/>
          <w:color w:val="auto"/>
          <w:sz w:val="20"/>
          <w:szCs w:val="20"/>
          <w:lang w:val="en-US"/>
        </w:rPr>
        <w:t>(mm d</w:t>
      </w:r>
      <w:r w:rsidR="00422C77">
        <w:rPr>
          <w:rFonts w:ascii="Arial" w:hAnsi="Arial" w:cs="Arial"/>
          <w:b w:val="0"/>
          <w:color w:val="auto"/>
          <w:sz w:val="20"/>
          <w:szCs w:val="20"/>
          <w:vertAlign w:val="superscript"/>
          <w:lang w:val="en-US"/>
        </w:rPr>
        <w:noBreakHyphen/>
        <w:t>1</w:t>
      </w:r>
      <w:r w:rsidR="0037783A">
        <w:rPr>
          <w:rFonts w:ascii="Arial" w:hAnsi="Arial" w:cs="Arial"/>
          <w:b w:val="0"/>
          <w:color w:val="auto"/>
          <w:sz w:val="20"/>
          <w:szCs w:val="20"/>
          <w:lang w:val="en-US"/>
        </w:rPr>
        <w:t>) during the field experiment</w:t>
      </w:r>
      <w:bookmarkEnd w:id="251"/>
      <w:bookmarkEnd w:id="252"/>
      <w:r w:rsidR="005130B6">
        <w:rPr>
          <w:rFonts w:ascii="Arial" w:hAnsi="Arial" w:cs="Arial"/>
          <w:b w:val="0"/>
          <w:color w:val="auto"/>
          <w:sz w:val="20"/>
          <w:szCs w:val="20"/>
          <w:lang w:val="en-US"/>
        </w:rPr>
        <w:t xml:space="preserve"> as a function of date</w:t>
      </w:r>
      <w:r w:rsidR="005130B6" w:rsidRPr="00743826">
        <w:rPr>
          <w:rFonts w:ascii="Arial" w:hAnsi="Arial" w:cs="Arial"/>
          <w:b w:val="0"/>
          <w:color w:val="auto"/>
          <w:sz w:val="20"/>
          <w:szCs w:val="20"/>
          <w:lang w:val="en-US"/>
        </w:rPr>
        <w:t xml:space="preserve"> (</w:t>
      </w:r>
      <w:r w:rsidR="005130B6">
        <w:rPr>
          <w:rFonts w:ascii="Arial" w:hAnsi="Arial" w:cs="Arial"/>
          <w:b w:val="0"/>
          <w:color w:val="auto"/>
          <w:sz w:val="20"/>
          <w:szCs w:val="20"/>
          <w:lang w:val="en-US"/>
        </w:rPr>
        <w:t>m/dd/</w:t>
      </w:r>
      <w:r w:rsidR="005130B6" w:rsidRPr="00743826">
        <w:rPr>
          <w:rFonts w:ascii="Arial" w:hAnsi="Arial" w:cs="Arial"/>
          <w:b w:val="0"/>
          <w:color w:val="auto"/>
          <w:sz w:val="20"/>
          <w:szCs w:val="20"/>
          <w:lang w:val="en-US"/>
        </w:rPr>
        <w:t>2010)</w:t>
      </w:r>
      <w:bookmarkEnd w:id="253"/>
    </w:p>
    <w:p w:rsidR="00677150" w:rsidRPr="00743826" w:rsidRDefault="00677150" w:rsidP="00677150">
      <w:pPr>
        <w:rPr>
          <w:lang w:val="en-US"/>
        </w:rPr>
      </w:pPr>
    </w:p>
    <w:p w:rsidR="00A4758B" w:rsidRPr="00743826" w:rsidRDefault="0037783A" w:rsidP="00734607">
      <w:pPr>
        <w:pStyle w:val="Ttulo4"/>
        <w:keepNext/>
        <w:ind w:left="1151" w:hanging="794"/>
        <w:rPr>
          <w:rFonts w:ascii="Arial" w:hAnsi="Arial"/>
          <w:lang w:val="en-US"/>
        </w:rPr>
      </w:pPr>
      <w:bookmarkStart w:id="255" w:name="_Toc296436813"/>
      <w:bookmarkStart w:id="256" w:name="_Toc258333719"/>
      <w:bookmarkStart w:id="257" w:name="_Toc258333870"/>
      <w:bookmarkStart w:id="258" w:name="_Toc258333987"/>
      <w:bookmarkStart w:id="259" w:name="_Toc258334253"/>
      <w:r>
        <w:rPr>
          <w:rFonts w:ascii="Arial" w:hAnsi="Arial"/>
          <w:lang w:val="en-US"/>
        </w:rPr>
        <w:t>Bean crop in the field and agronomic operations</w:t>
      </w:r>
      <w:bookmarkEnd w:id="255"/>
    </w:p>
    <w:p w:rsidR="00431A59" w:rsidRPr="00743826" w:rsidRDefault="006A0EDD" w:rsidP="00431A59">
      <w:pPr>
        <w:textAlignment w:val="top"/>
        <w:rPr>
          <w:rFonts w:ascii="Arial" w:eastAsia="Times New Roman" w:hAnsi="Arial" w:cs="Arial"/>
          <w:color w:val="000000"/>
          <w:szCs w:val="24"/>
          <w:lang w:val="en-US" w:eastAsia="pt-BR"/>
        </w:rPr>
      </w:pPr>
      <w:r w:rsidRPr="006A0EDD">
        <w:rPr>
          <w:rFonts w:ascii="Arial" w:eastAsia="Times New Roman" w:hAnsi="Arial" w:cs="Arial"/>
          <w:color w:val="000000"/>
          <w:szCs w:val="24"/>
          <w:lang w:val="en-US" w:eastAsia="pt-BR"/>
        </w:rPr>
        <w:t>Before the experiment, the area was covered by several weed species; to eliminate them, a cutting, two plowings and three harrowing were performed before sowing. On May 18 a pre-planting herbicide was applied (Premerlin 600 EC</w:t>
      </w:r>
      <w:r w:rsidRPr="006A0EDD">
        <w:rPr>
          <w:rFonts w:ascii="Arial" w:eastAsia="Times New Roman" w:hAnsi="Arial" w:cs="Arial"/>
          <w:color w:val="000000"/>
          <w:szCs w:val="24"/>
          <w:vertAlign w:val="superscript"/>
          <w:lang w:val="en-US" w:eastAsia="pt-BR"/>
        </w:rPr>
        <w:t>®</w:t>
      </w:r>
      <w:r w:rsidRPr="006A0EDD">
        <w:rPr>
          <w:rFonts w:ascii="Arial" w:eastAsia="Times New Roman" w:hAnsi="Arial" w:cs="Arial"/>
          <w:color w:val="000000"/>
          <w:szCs w:val="24"/>
          <w:lang w:val="en-US" w:eastAsia="pt-BR"/>
        </w:rPr>
        <w:t>) at a dose of 4.0 l ha</w:t>
      </w:r>
      <w:r w:rsidRPr="006A0EDD">
        <w:rPr>
          <w:rFonts w:ascii="Arial" w:eastAsia="Times New Roman" w:hAnsi="Arial" w:cs="Arial"/>
          <w:color w:val="000000"/>
          <w:szCs w:val="24"/>
          <w:vertAlign w:val="superscript"/>
          <w:lang w:val="en-US" w:eastAsia="pt-BR"/>
        </w:rPr>
        <w:noBreakHyphen/>
        <w:t>1</w:t>
      </w:r>
      <w:r w:rsidRPr="006A0EDD">
        <w:rPr>
          <w:rFonts w:ascii="Arial" w:eastAsia="Times New Roman" w:hAnsi="Arial" w:cs="Arial"/>
          <w:color w:val="000000"/>
          <w:szCs w:val="24"/>
          <w:lang w:val="en-US" w:eastAsia="pt-BR"/>
        </w:rPr>
        <w:t>.</w:t>
      </w:r>
    </w:p>
    <w:p w:rsidR="00431A59" w:rsidRPr="00743826" w:rsidRDefault="00956816" w:rsidP="00431A59">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bean seeds were previously treated with fungicides Carbendazim and Tiram (Desoral Plus</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w:t>
      </w:r>
      <w:r w:rsidR="00E372D7">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200 ml per 100 kg of seed. The area was mechanically grooved with a</w:t>
      </w:r>
      <w:r w:rsidR="00F964E6">
        <w:rPr>
          <w:rFonts w:ascii="Arial" w:eastAsia="Times New Roman" w:hAnsi="Arial" w:cs="Arial"/>
          <w:color w:val="000000"/>
          <w:szCs w:val="24"/>
          <w:lang w:val="en-US" w:eastAsia="pt-BR"/>
        </w:rPr>
        <w:t>n</w:t>
      </w:r>
      <w:r w:rsidRPr="00956816">
        <w:rPr>
          <w:rFonts w:ascii="Arial" w:eastAsia="Times New Roman" w:hAnsi="Arial" w:cs="Arial"/>
          <w:color w:val="000000"/>
          <w:szCs w:val="24"/>
          <w:lang w:val="en-US" w:eastAsia="pt-BR"/>
        </w:rPr>
        <w:t xml:space="preserve"> </w:t>
      </w:r>
      <w:r w:rsidR="00E372D7" w:rsidRPr="005B51BA">
        <w:rPr>
          <w:rFonts w:ascii="Arial" w:eastAsia="Times New Roman" w:hAnsi="Arial" w:cs="Arial"/>
          <w:color w:val="000000"/>
          <w:szCs w:val="24"/>
          <w:lang w:val="en-US" w:eastAsia="pt-BR"/>
        </w:rPr>
        <w:t>interrow</w:t>
      </w:r>
      <w:r w:rsidR="00E372D7">
        <w:rPr>
          <w:rFonts w:ascii="Arial" w:eastAsia="Times New Roman" w:hAnsi="Arial" w:cs="Arial"/>
          <w:color w:val="000000"/>
          <w:szCs w:val="24"/>
          <w:lang w:val="en-US" w:eastAsia="pt-BR"/>
        </w:rPr>
        <w:t xml:space="preserve"> distance </w:t>
      </w:r>
      <w:r w:rsidRPr="00956816">
        <w:rPr>
          <w:rFonts w:ascii="Arial" w:eastAsia="Times New Roman" w:hAnsi="Arial" w:cs="Arial"/>
          <w:color w:val="000000"/>
          <w:szCs w:val="24"/>
          <w:lang w:val="en-US" w:eastAsia="pt-BR"/>
        </w:rPr>
        <w:t xml:space="preserve">of 0.45 m, and a fertilizer </w:t>
      </w:r>
      <w:r w:rsidR="00E372D7">
        <w:rPr>
          <w:rFonts w:ascii="Arial" w:eastAsia="Times New Roman" w:hAnsi="Arial" w:cs="Arial"/>
          <w:color w:val="000000"/>
          <w:szCs w:val="24"/>
          <w:lang w:val="en-US" w:eastAsia="pt-BR"/>
        </w:rPr>
        <w:t>was applied</w:t>
      </w:r>
      <w:r w:rsidRPr="00956816">
        <w:rPr>
          <w:rFonts w:ascii="Arial" w:eastAsia="Times New Roman" w:hAnsi="Arial" w:cs="Arial"/>
          <w:color w:val="000000"/>
          <w:szCs w:val="24"/>
          <w:lang w:val="en-US" w:eastAsia="pt-BR"/>
        </w:rPr>
        <w:t>: 25 kg of N, 85 kg of P</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O</w:t>
      </w:r>
      <w:r w:rsidRPr="00956816">
        <w:rPr>
          <w:rFonts w:ascii="Arial" w:eastAsia="Times New Roman" w:hAnsi="Arial" w:cs="Arial"/>
          <w:color w:val="000000"/>
          <w:szCs w:val="24"/>
          <w:vertAlign w:val="subscript"/>
          <w:lang w:val="en-US" w:eastAsia="pt-BR"/>
        </w:rPr>
        <w:t>5</w:t>
      </w:r>
      <w:r w:rsidRPr="00956816">
        <w:rPr>
          <w:rFonts w:ascii="Arial" w:eastAsia="Times New Roman" w:hAnsi="Arial" w:cs="Arial"/>
          <w:color w:val="000000"/>
          <w:szCs w:val="24"/>
          <w:lang w:val="en-US" w:eastAsia="pt-BR"/>
        </w:rPr>
        <w:t xml:space="preserve"> and 50 kg of K</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O per hectare. The sowing was done </w:t>
      </w:r>
      <w:r w:rsidR="00E372D7">
        <w:rPr>
          <w:rFonts w:ascii="Arial" w:eastAsia="Times New Roman" w:hAnsi="Arial" w:cs="Arial"/>
          <w:color w:val="000000"/>
          <w:szCs w:val="24"/>
          <w:lang w:val="en-US" w:eastAsia="pt-BR"/>
        </w:rPr>
        <w:t xml:space="preserve">manually </w:t>
      </w:r>
      <w:r w:rsidRPr="00956816">
        <w:rPr>
          <w:rFonts w:ascii="Arial" w:eastAsia="Times New Roman" w:hAnsi="Arial" w:cs="Arial"/>
          <w:color w:val="000000"/>
          <w:szCs w:val="24"/>
          <w:lang w:val="en-US" w:eastAsia="pt-BR"/>
        </w:rPr>
        <w:t>on June</w:t>
      </w:r>
      <w:r w:rsidR="00E372D7">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11</w:t>
      </w:r>
      <w:r w:rsidR="00E372D7">
        <w:rPr>
          <w:rFonts w:ascii="Arial" w:eastAsia="Times New Roman" w:hAnsi="Arial" w:cs="Arial"/>
          <w:color w:val="000000"/>
          <w:szCs w:val="24"/>
          <w:lang w:val="en-US" w:eastAsia="pt-BR"/>
        </w:rPr>
        <w:t xml:space="preserve"> at a seed</w:t>
      </w:r>
      <w:r w:rsidRPr="00956816">
        <w:rPr>
          <w:rFonts w:ascii="Arial" w:eastAsia="Times New Roman" w:hAnsi="Arial" w:cs="Arial"/>
          <w:color w:val="000000"/>
          <w:szCs w:val="24"/>
          <w:lang w:val="en-US" w:eastAsia="pt-BR"/>
        </w:rPr>
        <w:t xml:space="preserve"> density of about 14 seeds per meter.</w:t>
      </w:r>
    </w:p>
    <w:p w:rsidR="00431A59" w:rsidRPr="00743826" w:rsidRDefault="00956816" w:rsidP="00431A59">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At 41 days after sowing, 65 kg ha</w:t>
      </w:r>
      <w:r w:rsidR="00422C77">
        <w:rPr>
          <w:rFonts w:ascii="Arial" w:eastAsia="Times New Roman" w:hAnsi="Arial" w:cs="Arial"/>
          <w:color w:val="000000"/>
          <w:szCs w:val="24"/>
          <w:vertAlign w:val="superscript"/>
          <w:lang w:val="en-US" w:eastAsia="pt-BR"/>
        </w:rPr>
        <w:noBreakHyphen/>
        <w:t>1</w:t>
      </w:r>
      <w:r w:rsidR="00E372D7">
        <w:rPr>
          <w:rFonts w:ascii="Arial" w:eastAsia="Times New Roman" w:hAnsi="Arial" w:cs="Arial"/>
          <w:color w:val="000000"/>
          <w:szCs w:val="24"/>
          <w:lang w:val="en-US" w:eastAsia="pt-BR"/>
        </w:rPr>
        <w:t xml:space="preserve"> of N</w:t>
      </w:r>
      <w:r w:rsidR="00E372D7" w:rsidRPr="00743826">
        <w:rPr>
          <w:rFonts w:ascii="Arial" w:eastAsia="Times New Roman" w:hAnsi="Arial" w:cs="Arial"/>
          <w:color w:val="000000"/>
          <w:szCs w:val="24"/>
          <w:lang w:val="en-US" w:eastAsia="pt-BR"/>
        </w:rPr>
        <w:t xml:space="preserve"> was applied</w:t>
      </w:r>
      <w:r w:rsidRPr="00956816">
        <w:rPr>
          <w:rFonts w:ascii="Arial" w:eastAsia="Times New Roman" w:hAnsi="Arial" w:cs="Arial"/>
          <w:color w:val="000000"/>
          <w:szCs w:val="24"/>
          <w:lang w:val="en-US" w:eastAsia="pt-BR"/>
        </w:rPr>
        <w:t xml:space="preserve"> and </w:t>
      </w:r>
      <w:r w:rsidR="00E372D7">
        <w:rPr>
          <w:rFonts w:ascii="Arial" w:eastAsia="Times New Roman" w:hAnsi="Arial" w:cs="Arial"/>
          <w:color w:val="000000"/>
          <w:szCs w:val="24"/>
          <w:lang w:val="en-US" w:eastAsia="pt-BR"/>
        </w:rPr>
        <w:t xml:space="preserve">the next day the area was completely </w:t>
      </w:r>
      <w:r w:rsidR="00E372D7" w:rsidRPr="005B51BA">
        <w:rPr>
          <w:rFonts w:ascii="Arial" w:eastAsia="Times New Roman" w:hAnsi="Arial" w:cs="Arial"/>
          <w:color w:val="000000"/>
          <w:szCs w:val="24"/>
          <w:lang w:val="en-US" w:eastAsia="pt-BR"/>
        </w:rPr>
        <w:t>deweeded</w:t>
      </w:r>
      <w:r w:rsidR="00E372D7">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At 49 days after sowing, the fungicide Mancozeb (Manzate 800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w:t>
      </w:r>
      <w:r w:rsidR="00E372D7" w:rsidRPr="00743826">
        <w:rPr>
          <w:rFonts w:ascii="Arial" w:eastAsia="Times New Roman" w:hAnsi="Arial" w:cs="Arial"/>
          <w:color w:val="000000"/>
          <w:szCs w:val="24"/>
          <w:lang w:val="en-US" w:eastAsia="pt-BR"/>
        </w:rPr>
        <w:t xml:space="preserve">was applied </w:t>
      </w:r>
      <w:r w:rsidRPr="00956816">
        <w:rPr>
          <w:rFonts w:ascii="Arial" w:eastAsia="Times New Roman" w:hAnsi="Arial" w:cs="Arial"/>
          <w:color w:val="000000"/>
          <w:szCs w:val="24"/>
          <w:lang w:val="en-US" w:eastAsia="pt-BR"/>
        </w:rPr>
        <w:t>at a dose of 3 kg ha</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and</w:t>
      </w:r>
      <w:r w:rsidR="00E372D7">
        <w:rPr>
          <w:rFonts w:ascii="Arial" w:eastAsia="Times New Roman" w:hAnsi="Arial" w:cs="Arial"/>
          <w:color w:val="000000"/>
          <w:szCs w:val="24"/>
          <w:lang w:val="en-US" w:eastAsia="pt-BR"/>
        </w:rPr>
        <w:t xml:space="preserve"> the </w:t>
      </w:r>
      <w:r w:rsidR="006A0EDD" w:rsidRPr="006A0EDD">
        <w:rPr>
          <w:rFonts w:ascii="Arial" w:eastAsia="Times New Roman" w:hAnsi="Arial" w:cs="Arial"/>
          <w:color w:val="000000"/>
          <w:szCs w:val="24"/>
          <w:lang w:val="en-US" w:eastAsia="pt-BR"/>
        </w:rPr>
        <w:t>insecticide</w:t>
      </w:r>
      <w:r w:rsidRPr="00956816">
        <w:rPr>
          <w:rFonts w:ascii="Arial" w:eastAsia="Times New Roman" w:hAnsi="Arial" w:cs="Arial"/>
          <w:color w:val="000000"/>
          <w:szCs w:val="24"/>
          <w:lang w:val="en-US" w:eastAsia="pt-BR"/>
        </w:rPr>
        <w:t xml:space="preserve"> Chlorfenapyr (Pirate</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at a dose of 1 l ha</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Harvest was done manually at 92 days after sowing, on September 23.</w:t>
      </w:r>
    </w:p>
    <w:p w:rsidR="00A60EE0" w:rsidRPr="00743826" w:rsidRDefault="00A60EE0" w:rsidP="00431A59">
      <w:pPr>
        <w:rPr>
          <w:rFonts w:ascii="Arial" w:hAnsi="Arial" w:cs="Arial"/>
          <w:szCs w:val="24"/>
          <w:lang w:val="en-US"/>
        </w:rPr>
      </w:pPr>
    </w:p>
    <w:p w:rsidR="00A4758B" w:rsidRPr="00743826" w:rsidRDefault="00A4758B" w:rsidP="00734049">
      <w:pPr>
        <w:ind w:firstLine="0"/>
        <w:rPr>
          <w:rFonts w:ascii="Arial" w:hAnsi="Arial" w:cs="Arial"/>
          <w:szCs w:val="24"/>
          <w:lang w:val="en-US"/>
        </w:rPr>
      </w:pPr>
    </w:p>
    <w:p w:rsidR="00A4758B" w:rsidRPr="00743826" w:rsidRDefault="00956816" w:rsidP="00734607">
      <w:pPr>
        <w:pStyle w:val="Ttulo4"/>
        <w:keepNext/>
        <w:ind w:left="1151" w:hanging="794"/>
        <w:rPr>
          <w:rFonts w:ascii="Arial" w:hAnsi="Arial"/>
          <w:lang w:val="en-US"/>
        </w:rPr>
      </w:pPr>
      <w:bookmarkStart w:id="260" w:name="_Toc296436814"/>
      <w:bookmarkEnd w:id="256"/>
      <w:bookmarkEnd w:id="257"/>
      <w:bookmarkEnd w:id="258"/>
      <w:bookmarkEnd w:id="259"/>
      <w:r w:rsidRPr="00956816">
        <w:rPr>
          <w:rFonts w:ascii="Arial" w:hAnsi="Arial"/>
          <w:lang w:val="en-US"/>
        </w:rPr>
        <w:lastRenderedPageBreak/>
        <w:t>Meteorological data</w:t>
      </w:r>
      <w:bookmarkEnd w:id="260"/>
    </w:p>
    <w:p w:rsidR="00214625" w:rsidRPr="00743826" w:rsidRDefault="00956816" w:rsidP="00214625">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The weather station of ESALQ</w:t>
      </w:r>
      <w:r w:rsidR="00E372D7">
        <w:rPr>
          <w:rFonts w:ascii="Arial" w:eastAsia="Times New Roman" w:hAnsi="Arial" w:cs="Arial"/>
          <w:color w:val="000000"/>
          <w:szCs w:val="24"/>
          <w:lang w:val="en-US" w:eastAsia="pt-BR"/>
        </w:rPr>
        <w:t>/USP</w:t>
      </w:r>
      <w:r w:rsidRPr="00956816">
        <w:rPr>
          <w:rFonts w:ascii="Arial" w:eastAsia="Times New Roman" w:hAnsi="Arial" w:cs="Arial"/>
          <w:color w:val="000000"/>
          <w:szCs w:val="24"/>
          <w:lang w:val="en-US" w:eastAsia="pt-BR"/>
        </w:rPr>
        <w:t xml:space="preserve"> provided data of </w:t>
      </w:r>
      <w:r w:rsidR="001054A2">
        <w:rPr>
          <w:rFonts w:ascii="Arial" w:eastAsia="Times New Roman" w:hAnsi="Arial" w:cs="Arial"/>
          <w:color w:val="000000"/>
          <w:szCs w:val="24"/>
          <w:lang w:val="en-US" w:eastAsia="pt-BR"/>
        </w:rPr>
        <w:t>rainfall</w:t>
      </w:r>
      <w:r w:rsidRPr="00956816">
        <w:rPr>
          <w:rFonts w:ascii="Arial" w:eastAsia="Times New Roman" w:hAnsi="Arial" w:cs="Arial"/>
          <w:color w:val="000000"/>
          <w:szCs w:val="24"/>
          <w:lang w:val="en-US" w:eastAsia="pt-BR"/>
        </w:rPr>
        <w:t xml:space="preserve"> (mm), photosynthetic active radiation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W m</w:t>
      </w:r>
      <w:r w:rsidR="00422C77">
        <w:rPr>
          <w:rFonts w:ascii="Arial" w:eastAsia="Times New Roman" w:hAnsi="Arial" w:cs="Arial"/>
          <w:color w:val="000000"/>
          <w:szCs w:val="24"/>
          <w:vertAlign w:val="superscript"/>
          <w:lang w:val="en-US" w:eastAsia="pt-BR"/>
        </w:rPr>
        <w:noBreakHyphen/>
        <w:t>2</w:t>
      </w:r>
      <w:r w:rsidRPr="00956816">
        <w:rPr>
          <w:rFonts w:ascii="Arial" w:eastAsia="Times New Roman" w:hAnsi="Arial" w:cs="Arial"/>
          <w:color w:val="000000"/>
          <w:szCs w:val="24"/>
          <w:lang w:val="en-US" w:eastAsia="pt-BR"/>
        </w:rPr>
        <w:t>), net radiation (</w:t>
      </w:r>
      <w:r w:rsidRPr="00956816">
        <w:rPr>
          <w:rFonts w:ascii="Arial" w:eastAsia="Times New Roman" w:hAnsi="Arial" w:cs="Arial"/>
          <w:i/>
          <w:color w:val="000000"/>
          <w:szCs w:val="24"/>
          <w:lang w:val="en-US" w:eastAsia="pt-BR"/>
        </w:rPr>
        <w:t>R</w:t>
      </w:r>
      <w:r w:rsidRPr="00956816">
        <w:rPr>
          <w:rFonts w:ascii="Arial" w:eastAsia="Times New Roman" w:hAnsi="Arial" w:cs="Arial"/>
          <w:i/>
          <w:color w:val="000000"/>
          <w:szCs w:val="24"/>
          <w:vertAlign w:val="subscript"/>
          <w:lang w:val="en-US" w:eastAsia="pt-BR"/>
        </w:rPr>
        <w:t>n</w:t>
      </w:r>
      <w:r w:rsidRPr="00956816">
        <w:rPr>
          <w:rFonts w:ascii="Arial" w:eastAsia="Times New Roman" w:hAnsi="Arial" w:cs="Arial"/>
          <w:color w:val="000000"/>
          <w:szCs w:val="24"/>
          <w:lang w:val="en-US" w:eastAsia="pt-BR"/>
        </w:rPr>
        <w:t>, W m</w:t>
      </w:r>
      <w:r w:rsidR="00422C77">
        <w:rPr>
          <w:rFonts w:ascii="Arial" w:eastAsia="Times New Roman" w:hAnsi="Arial" w:cs="Arial"/>
          <w:color w:val="000000"/>
          <w:szCs w:val="24"/>
          <w:vertAlign w:val="superscript"/>
          <w:lang w:val="en-US" w:eastAsia="pt-BR"/>
        </w:rPr>
        <w:noBreakHyphen/>
        <w:t>2</w:t>
      </w:r>
      <w:r w:rsidRPr="00956816">
        <w:rPr>
          <w:rFonts w:ascii="Arial" w:eastAsia="Times New Roman" w:hAnsi="Arial" w:cs="Arial"/>
          <w:color w:val="000000"/>
          <w:szCs w:val="24"/>
          <w:lang w:val="en-US" w:eastAsia="pt-BR"/>
        </w:rPr>
        <w:t>), wet bulb temperature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°C) and wind </w:t>
      </w:r>
      <w:r w:rsidR="00E372D7">
        <w:rPr>
          <w:rFonts w:ascii="Arial" w:eastAsia="Times New Roman" w:hAnsi="Arial" w:cs="Arial"/>
          <w:color w:val="000000"/>
          <w:szCs w:val="24"/>
          <w:lang w:val="en-US" w:eastAsia="pt-BR"/>
        </w:rPr>
        <w:t xml:space="preserve">speed </w:t>
      </w:r>
      <w:r w:rsidRPr="00956816">
        <w:rPr>
          <w:rFonts w:ascii="Arial" w:eastAsia="Times New Roman" w:hAnsi="Arial" w:cs="Arial"/>
          <w:color w:val="000000"/>
          <w:szCs w:val="24"/>
          <w:lang w:val="en-US" w:eastAsia="pt-BR"/>
        </w:rPr>
        <w:t>(</w:t>
      </w:r>
      <w:r w:rsidRPr="00956816">
        <w:rPr>
          <w:rFonts w:ascii="Arial" w:eastAsia="Times New Roman" w:hAnsi="Arial" w:cs="Arial"/>
          <w:i/>
          <w:color w:val="000000"/>
          <w:szCs w:val="24"/>
          <w:lang w:val="en-US" w:eastAsia="pt-BR"/>
        </w:rPr>
        <w:t>u</w:t>
      </w:r>
      <w:r w:rsidRPr="00956816">
        <w:rPr>
          <w:rFonts w:ascii="Arial" w:eastAsia="Times New Roman" w:hAnsi="Arial" w:cs="Arial"/>
          <w:color w:val="000000"/>
          <w:szCs w:val="24"/>
          <w:lang w:val="en-US" w:eastAsia="pt-BR"/>
        </w:rPr>
        <w:t>, m s</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The daily maximum of the last four variables are shown in Figures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fig39</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4</w:t>
      </w:r>
      <w:r w:rsidR="00EB4AC9" w:rsidRPr="00956816">
        <w:rPr>
          <w:rFonts w:ascii="Arial" w:hAnsi="Arial" w:cs="Arial"/>
          <w:lang w:val="en-US"/>
        </w:rPr>
        <w:fldChar w:fldCharType="end"/>
      </w:r>
      <w:r w:rsidRPr="00956816">
        <w:rPr>
          <w:rFonts w:ascii="Arial" w:hAnsi="Arial" w:cs="Arial"/>
          <w:lang w:val="en-US"/>
        </w:rPr>
        <w:t xml:space="preserve"> and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fig20</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5</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w:t>
      </w:r>
      <w:r w:rsidR="00E372D7">
        <w:rPr>
          <w:rFonts w:ascii="Arial" w:eastAsia="Times New Roman" w:hAnsi="Arial" w:cs="Arial"/>
          <w:color w:val="000000"/>
          <w:szCs w:val="24"/>
          <w:lang w:val="en-US" w:eastAsia="pt-BR"/>
        </w:rPr>
        <w:t>A</w:t>
      </w:r>
      <w:r w:rsidR="00E372D7" w:rsidRPr="00743826">
        <w:rPr>
          <w:rFonts w:ascii="Arial" w:eastAsia="Times New Roman" w:hAnsi="Arial" w:cs="Arial"/>
          <w:color w:val="000000"/>
          <w:szCs w:val="24"/>
          <w:lang w:val="en-US" w:eastAsia="pt-BR"/>
        </w:rPr>
        <w:t xml:space="preserve">lthough </w:t>
      </w:r>
      <w:r w:rsidR="00E372D7">
        <w:rPr>
          <w:rFonts w:ascii="Arial" w:eastAsia="Times New Roman" w:hAnsi="Arial" w:cs="Arial"/>
          <w:color w:val="000000"/>
          <w:szCs w:val="24"/>
          <w:lang w:val="en-US" w:eastAsia="pt-BR"/>
        </w:rPr>
        <w:t>m</w:t>
      </w:r>
      <w:r w:rsidRPr="00956816">
        <w:rPr>
          <w:rFonts w:ascii="Arial" w:eastAsia="Times New Roman" w:hAnsi="Arial" w:cs="Arial"/>
          <w:color w:val="000000"/>
          <w:szCs w:val="24"/>
          <w:lang w:val="en-US" w:eastAsia="pt-BR"/>
        </w:rPr>
        <w:t>easurements of relative humidity and air temperature (psychrometry)</w:t>
      </w:r>
      <w:r w:rsidR="00E372D7">
        <w:rPr>
          <w:rFonts w:ascii="Arial" w:eastAsia="Times New Roman" w:hAnsi="Arial" w:cs="Arial"/>
          <w:color w:val="000000"/>
          <w:szCs w:val="24"/>
          <w:lang w:val="en-US" w:eastAsia="pt-BR"/>
        </w:rPr>
        <w:t xml:space="preserve"> were </w:t>
      </w:r>
      <w:r w:rsidR="00E372D7" w:rsidRPr="00743826">
        <w:rPr>
          <w:rFonts w:ascii="Arial" w:eastAsia="Times New Roman" w:hAnsi="Arial" w:cs="Arial"/>
          <w:color w:val="000000"/>
          <w:szCs w:val="24"/>
          <w:lang w:val="en-US" w:eastAsia="pt-BR"/>
        </w:rPr>
        <w:t xml:space="preserve">available </w:t>
      </w:r>
      <w:r w:rsidR="00E372D7">
        <w:rPr>
          <w:rFonts w:ascii="Arial" w:eastAsia="Times New Roman" w:hAnsi="Arial" w:cs="Arial"/>
          <w:color w:val="000000"/>
          <w:szCs w:val="24"/>
          <w:lang w:val="en-US" w:eastAsia="pt-BR"/>
        </w:rPr>
        <w:t>from the</w:t>
      </w:r>
      <w:r w:rsidR="00E372D7" w:rsidRPr="00743826">
        <w:rPr>
          <w:rFonts w:ascii="Arial" w:eastAsia="Times New Roman" w:hAnsi="Arial" w:cs="Arial"/>
          <w:color w:val="000000"/>
          <w:szCs w:val="24"/>
          <w:lang w:val="en-US" w:eastAsia="pt-BR"/>
        </w:rPr>
        <w:t xml:space="preserve"> weather station</w:t>
      </w:r>
      <w:r w:rsidRPr="00956816">
        <w:rPr>
          <w:rFonts w:ascii="Arial" w:eastAsia="Times New Roman" w:hAnsi="Arial" w:cs="Arial"/>
          <w:color w:val="000000"/>
          <w:szCs w:val="24"/>
          <w:lang w:val="en-US" w:eastAsia="pt-BR"/>
        </w:rPr>
        <w:t xml:space="preserve">, </w:t>
      </w:r>
      <w:r w:rsidR="00E372D7">
        <w:rPr>
          <w:rFonts w:ascii="Arial" w:eastAsia="Times New Roman" w:hAnsi="Arial" w:cs="Arial"/>
          <w:color w:val="000000"/>
          <w:szCs w:val="24"/>
          <w:lang w:val="en-US" w:eastAsia="pt-BR"/>
        </w:rPr>
        <w:t xml:space="preserve">they were also performed in the center of </w:t>
      </w:r>
      <w:r w:rsidRPr="00956816">
        <w:rPr>
          <w:rFonts w:ascii="Arial" w:eastAsia="Times New Roman" w:hAnsi="Arial" w:cs="Arial"/>
          <w:color w:val="000000"/>
          <w:szCs w:val="24"/>
          <w:lang w:val="en-US" w:eastAsia="pt-BR"/>
        </w:rPr>
        <w:t xml:space="preserve">each of the experimental treatments. </w:t>
      </w:r>
      <w:r w:rsidR="00E372D7">
        <w:rPr>
          <w:rFonts w:ascii="Arial" w:eastAsia="Times New Roman" w:hAnsi="Arial" w:cs="Arial"/>
          <w:color w:val="000000"/>
          <w:szCs w:val="24"/>
          <w:lang w:val="en-US" w:eastAsia="pt-BR"/>
        </w:rPr>
        <w:t>P</w:t>
      </w:r>
      <w:r w:rsidRPr="00956816">
        <w:rPr>
          <w:rFonts w:ascii="Arial" w:eastAsia="Times New Roman" w:hAnsi="Arial" w:cs="Arial"/>
          <w:color w:val="000000"/>
          <w:szCs w:val="24"/>
          <w:lang w:val="en-US" w:eastAsia="pt-BR"/>
        </w:rPr>
        <w:t xml:space="preserve">sychrometers </w:t>
      </w:r>
      <w:r w:rsidR="00E372D7">
        <w:rPr>
          <w:rFonts w:ascii="Arial" w:eastAsia="Times New Roman" w:hAnsi="Arial" w:cs="Arial"/>
          <w:color w:val="000000"/>
          <w:szCs w:val="24"/>
          <w:lang w:val="en-US" w:eastAsia="pt-BR"/>
        </w:rPr>
        <w:t>manufactured by</w:t>
      </w:r>
      <w:r w:rsidRPr="00956816">
        <w:rPr>
          <w:rFonts w:ascii="Arial" w:eastAsia="Times New Roman" w:hAnsi="Arial" w:cs="Arial"/>
          <w:color w:val="000000"/>
          <w:szCs w:val="24"/>
          <w:lang w:val="en-US" w:eastAsia="pt-BR"/>
        </w:rPr>
        <w:t xml:space="preserve"> Campbell</w:t>
      </w:r>
      <w:r w:rsidR="00E85690">
        <w:rPr>
          <w:rFonts w:ascii="Arial" w:eastAsia="Times New Roman" w:hAnsi="Arial" w:cs="Arial"/>
          <w:color w:val="000000"/>
          <w:szCs w:val="24"/>
          <w:lang w:val="en-US" w:eastAsia="pt-BR"/>
        </w:rPr>
        <w:t xml:space="preserve"> Scientific</w:t>
      </w:r>
      <w:r w:rsidRPr="00956816">
        <w:rPr>
          <w:rFonts w:ascii="Arial" w:eastAsia="Times New Roman" w:hAnsi="Arial" w:cs="Arial"/>
          <w:color w:val="000000"/>
          <w:szCs w:val="24"/>
          <w:lang w:val="en-US" w:eastAsia="pt-BR"/>
        </w:rPr>
        <w:t>, model CS215L9</w:t>
      </w:r>
      <w:r w:rsidRPr="00956816">
        <w:rPr>
          <w:rFonts w:ascii="Arial" w:hAnsi="Arial" w:cs="Arial"/>
          <w:szCs w:val="24"/>
          <w:vertAlign w:val="superscript"/>
          <w:lang w:val="en-US"/>
        </w:rPr>
        <w:t>®</w:t>
      </w:r>
      <w:r w:rsidRPr="00956816">
        <w:rPr>
          <w:rFonts w:ascii="Arial" w:hAnsi="Arial" w:cs="Arial"/>
          <w:szCs w:val="24"/>
          <w:lang w:val="en-US"/>
        </w:rPr>
        <w:t xml:space="preserve">, </w:t>
      </w:r>
      <w:proofErr w:type="gramStart"/>
      <w:r w:rsidRPr="00956816">
        <w:rPr>
          <w:rFonts w:ascii="Arial" w:eastAsia="Times New Roman" w:hAnsi="Arial" w:cs="Arial"/>
          <w:color w:val="000000"/>
          <w:szCs w:val="24"/>
          <w:lang w:val="en-US" w:eastAsia="pt-BR"/>
        </w:rPr>
        <w:t>were</w:t>
      </w:r>
      <w:proofErr w:type="gramEnd"/>
      <w:r w:rsidRPr="00956816">
        <w:rPr>
          <w:rFonts w:ascii="Arial" w:eastAsia="Times New Roman" w:hAnsi="Arial" w:cs="Arial"/>
          <w:color w:val="000000"/>
          <w:szCs w:val="24"/>
          <w:lang w:val="en-US" w:eastAsia="pt-BR"/>
        </w:rPr>
        <w:t xml:space="preserve"> connected to a data</w:t>
      </w:r>
      <w:r w:rsidR="00E85690">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logger CR1000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Measurements of relative humidity were carried out instan</w:t>
      </w:r>
      <w:r w:rsidR="00E85690">
        <w:rPr>
          <w:rFonts w:ascii="Arial" w:eastAsia="Times New Roman" w:hAnsi="Arial" w:cs="Arial"/>
          <w:color w:val="000000"/>
          <w:szCs w:val="24"/>
          <w:lang w:val="en-US" w:eastAsia="pt-BR"/>
        </w:rPr>
        <w:t>tan</w:t>
      </w:r>
      <w:r w:rsidRPr="00956816">
        <w:rPr>
          <w:rFonts w:ascii="Arial" w:eastAsia="Times New Roman" w:hAnsi="Arial" w:cs="Arial"/>
          <w:color w:val="000000"/>
          <w:szCs w:val="24"/>
          <w:lang w:val="en-US" w:eastAsia="pt-BR"/>
        </w:rPr>
        <w:t xml:space="preserve">eously every 30 minutes, while the </w:t>
      </w:r>
      <w:r w:rsidR="00E85690">
        <w:rPr>
          <w:rFonts w:ascii="Arial" w:eastAsia="Times New Roman" w:hAnsi="Arial" w:cs="Arial"/>
          <w:color w:val="000000"/>
          <w:szCs w:val="24"/>
          <w:lang w:val="en-US" w:eastAsia="pt-BR"/>
        </w:rPr>
        <w:t xml:space="preserve">reported </w:t>
      </w:r>
      <w:r w:rsidRPr="00956816">
        <w:rPr>
          <w:rFonts w:ascii="Arial" w:eastAsia="Times New Roman" w:hAnsi="Arial" w:cs="Arial"/>
          <w:color w:val="000000"/>
          <w:szCs w:val="24"/>
          <w:lang w:val="en-US" w:eastAsia="pt-BR"/>
        </w:rPr>
        <w:t>air temperature</w:t>
      </w:r>
      <w:r w:rsidR="00E85690">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are the average </w:t>
      </w:r>
      <w:r w:rsidR="00E85690">
        <w:rPr>
          <w:rFonts w:ascii="Arial" w:eastAsia="Times New Roman" w:hAnsi="Arial" w:cs="Arial"/>
          <w:color w:val="000000"/>
          <w:szCs w:val="24"/>
          <w:lang w:val="en-US" w:eastAsia="pt-BR"/>
        </w:rPr>
        <w:t xml:space="preserve">of </w:t>
      </w:r>
      <w:r w:rsidR="00E85690" w:rsidRPr="00743826">
        <w:rPr>
          <w:rFonts w:ascii="Arial" w:eastAsia="Times New Roman" w:hAnsi="Arial" w:cs="Arial"/>
          <w:color w:val="000000"/>
          <w:szCs w:val="24"/>
          <w:lang w:val="en-US" w:eastAsia="pt-BR"/>
        </w:rPr>
        <w:t>measurements</w:t>
      </w:r>
      <w:r w:rsidR="0037783A">
        <w:rPr>
          <w:rFonts w:ascii="Arial" w:eastAsia="Times New Roman" w:hAnsi="Arial" w:cs="Arial"/>
          <w:color w:val="000000"/>
          <w:szCs w:val="24"/>
          <w:lang w:val="en-US" w:eastAsia="pt-BR"/>
        </w:rPr>
        <w:t xml:space="preserve"> </w:t>
      </w:r>
      <w:r w:rsidR="00E85690">
        <w:rPr>
          <w:rFonts w:ascii="Arial" w:eastAsia="Times New Roman" w:hAnsi="Arial" w:cs="Arial"/>
          <w:color w:val="000000"/>
          <w:szCs w:val="24"/>
          <w:lang w:val="en-US" w:eastAsia="pt-BR"/>
        </w:rPr>
        <w:t xml:space="preserve">during </w:t>
      </w:r>
      <w:r w:rsidRPr="00956816">
        <w:rPr>
          <w:rFonts w:ascii="Arial" w:eastAsia="Times New Roman" w:hAnsi="Arial" w:cs="Arial"/>
          <w:color w:val="000000"/>
          <w:szCs w:val="24"/>
          <w:lang w:val="en-US" w:eastAsia="pt-BR"/>
        </w:rPr>
        <w:t xml:space="preserve">the </w:t>
      </w:r>
      <w:r w:rsidR="00E85690">
        <w:rPr>
          <w:rFonts w:ascii="Arial" w:eastAsia="Times New Roman" w:hAnsi="Arial" w:cs="Arial"/>
          <w:color w:val="000000"/>
          <w:szCs w:val="24"/>
          <w:lang w:val="en-US" w:eastAsia="pt-BR"/>
        </w:rPr>
        <w:t>corresponding</w:t>
      </w:r>
      <w:r w:rsidRPr="00956816">
        <w:rPr>
          <w:rFonts w:ascii="Arial" w:eastAsia="Times New Roman" w:hAnsi="Arial" w:cs="Arial"/>
          <w:color w:val="000000"/>
          <w:szCs w:val="24"/>
          <w:lang w:val="en-US" w:eastAsia="pt-BR"/>
        </w:rPr>
        <w:t xml:space="preserve"> time interval.</w:t>
      </w:r>
    </w:p>
    <w:p w:rsidR="00131E70" w:rsidRPr="00743826" w:rsidRDefault="00131E70" w:rsidP="00131E70">
      <w:pPr>
        <w:rPr>
          <w:rFonts w:ascii="Arial" w:hAnsi="Arial" w:cs="Arial"/>
          <w:lang w:val="en-US"/>
        </w:rPr>
      </w:pPr>
    </w:p>
    <w:p w:rsidR="00087C77" w:rsidRPr="00743826" w:rsidRDefault="00087C77" w:rsidP="00131E70">
      <w:pPr>
        <w:rPr>
          <w:rFonts w:ascii="Arial" w:hAnsi="Arial" w:cs="Arial"/>
          <w:lang w:val="en-US"/>
        </w:rPr>
      </w:pPr>
    </w:p>
    <w:p w:rsidR="00087C77" w:rsidRPr="00F964E6" w:rsidRDefault="00CC79DE" w:rsidP="00F964E6">
      <w:pPr>
        <w:pStyle w:val="Legenda"/>
        <w:keepNext/>
        <w:spacing w:after="0"/>
        <w:ind w:firstLine="0"/>
        <w:jc w:val="center"/>
        <w:rPr>
          <w:rFonts w:ascii="Arial" w:hAnsi="Arial" w:cs="Arial"/>
          <w:b w:val="0"/>
          <w:color w:val="auto"/>
          <w:sz w:val="20"/>
          <w:szCs w:val="20"/>
          <w:lang w:val="en-US"/>
        </w:rPr>
      </w:pPr>
      <w:r>
        <w:rPr>
          <w:noProof/>
          <w:szCs w:val="20"/>
          <w:lang w:eastAsia="pt-BR"/>
        </w:rPr>
        <w:drawing>
          <wp:inline distT="0" distB="0" distL="0" distR="0">
            <wp:extent cx="3697200" cy="246870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1" cstate="print"/>
                    <a:srcRect/>
                    <a:stretch>
                      <a:fillRect/>
                    </a:stretch>
                  </pic:blipFill>
                  <pic:spPr bwMode="auto">
                    <a:xfrm>
                      <a:off x="0" y="0"/>
                      <a:ext cx="3697200" cy="2468700"/>
                    </a:xfrm>
                    <a:prstGeom prst="rect">
                      <a:avLst/>
                    </a:prstGeom>
                    <a:noFill/>
                    <a:ln w="9525">
                      <a:noFill/>
                      <a:miter lim="800000"/>
                      <a:headEnd/>
                      <a:tailEnd/>
                    </a:ln>
                  </pic:spPr>
                </pic:pic>
              </a:graphicData>
            </a:graphic>
          </wp:inline>
        </w:drawing>
      </w:r>
    </w:p>
    <w:p w:rsidR="00087C77" w:rsidRPr="00743826" w:rsidRDefault="00087C77" w:rsidP="005130B6">
      <w:pPr>
        <w:pStyle w:val="Legenda"/>
        <w:spacing w:after="0" w:line="360" w:lineRule="auto"/>
        <w:ind w:left="994" w:hanging="994"/>
        <w:rPr>
          <w:rFonts w:ascii="Arial" w:hAnsi="Arial" w:cs="Arial"/>
          <w:b w:val="0"/>
          <w:color w:val="auto"/>
          <w:sz w:val="20"/>
          <w:szCs w:val="20"/>
          <w:lang w:val="en-US"/>
        </w:rPr>
      </w:pPr>
      <w:bookmarkStart w:id="261" w:name="_Toc296436839"/>
      <w:r w:rsidRPr="00743826">
        <w:rPr>
          <w:rFonts w:ascii="Arial" w:hAnsi="Arial" w:cs="Arial"/>
          <w:b w:val="0"/>
          <w:color w:val="auto"/>
          <w:sz w:val="20"/>
          <w:szCs w:val="20"/>
          <w:lang w:val="en-US"/>
        </w:rPr>
        <w:t xml:space="preserve">Figure </w:t>
      </w:r>
      <w:bookmarkStart w:id="262" w:name="fig39"/>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4</w:t>
      </w:r>
      <w:r w:rsidR="00EB4AC9" w:rsidRPr="00956816">
        <w:rPr>
          <w:rFonts w:ascii="Arial" w:hAnsi="Arial" w:cs="Arial"/>
          <w:b w:val="0"/>
          <w:color w:val="auto"/>
          <w:sz w:val="20"/>
          <w:szCs w:val="20"/>
          <w:lang w:val="en-US"/>
        </w:rPr>
        <w:fldChar w:fldCharType="end"/>
      </w:r>
      <w:bookmarkEnd w:id="262"/>
      <w:r w:rsidRPr="00743826">
        <w:rPr>
          <w:rFonts w:ascii="Arial" w:hAnsi="Arial" w:cs="Arial"/>
          <w:b w:val="0"/>
          <w:color w:val="auto"/>
          <w:sz w:val="20"/>
          <w:szCs w:val="20"/>
          <w:lang w:val="en-US"/>
        </w:rPr>
        <w:t xml:space="preserve"> – Maximum daily values of wet bulb temperature (</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wb</w:t>
      </w:r>
      <w:r w:rsidR="0037783A">
        <w:rPr>
          <w:rFonts w:ascii="Arial" w:hAnsi="Arial" w:cs="Arial"/>
          <w:b w:val="0"/>
          <w:color w:val="auto"/>
          <w:sz w:val="20"/>
          <w:szCs w:val="20"/>
          <w:lang w:val="en-US"/>
        </w:rPr>
        <w:t>) measured at ESALQ</w:t>
      </w:r>
      <w:r w:rsidR="00E85690">
        <w:rPr>
          <w:rFonts w:ascii="Arial" w:hAnsi="Arial" w:cs="Arial"/>
          <w:b w:val="0"/>
          <w:color w:val="auto"/>
          <w:sz w:val="20"/>
          <w:szCs w:val="20"/>
          <w:lang w:val="en-US"/>
        </w:rPr>
        <w:t>/USP</w:t>
      </w:r>
      <w:r w:rsidR="0037783A">
        <w:rPr>
          <w:rFonts w:ascii="Arial" w:hAnsi="Arial" w:cs="Arial"/>
          <w:b w:val="0"/>
          <w:color w:val="auto"/>
          <w:sz w:val="20"/>
          <w:szCs w:val="20"/>
          <w:lang w:val="en-US"/>
        </w:rPr>
        <w:t xml:space="preserve"> meteorological station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261"/>
    </w:p>
    <w:p w:rsidR="00087C77" w:rsidRPr="00743826" w:rsidRDefault="00087C77" w:rsidP="00131E70">
      <w:pPr>
        <w:ind w:firstLine="0"/>
        <w:jc w:val="center"/>
        <w:rPr>
          <w:lang w:val="en-US"/>
        </w:rPr>
      </w:pPr>
    </w:p>
    <w:p w:rsidR="00131E70" w:rsidRPr="00743826" w:rsidRDefault="00CC79DE" w:rsidP="00131E70">
      <w:pPr>
        <w:ind w:firstLine="0"/>
        <w:jc w:val="center"/>
        <w:rPr>
          <w:lang w:val="en-US"/>
        </w:rPr>
      </w:pPr>
      <w:r>
        <w:rPr>
          <w:noProof/>
          <w:lang w:eastAsia="pt-BR"/>
        </w:rPr>
        <w:lastRenderedPageBreak/>
        <w:drawing>
          <wp:inline distT="0" distB="0" distL="0" distR="0">
            <wp:extent cx="3697200" cy="246870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2" cstate="print"/>
                    <a:srcRect/>
                    <a:stretch>
                      <a:fillRect/>
                    </a:stretch>
                  </pic:blipFill>
                  <pic:spPr bwMode="auto">
                    <a:xfrm>
                      <a:off x="0" y="0"/>
                      <a:ext cx="3697200" cy="2468700"/>
                    </a:xfrm>
                    <a:prstGeom prst="rect">
                      <a:avLst/>
                    </a:prstGeom>
                    <a:noFill/>
                    <a:ln w="9525">
                      <a:noFill/>
                      <a:miter lim="800000"/>
                      <a:headEnd/>
                      <a:tailEnd/>
                    </a:ln>
                  </pic:spPr>
                </pic:pic>
              </a:graphicData>
            </a:graphic>
          </wp:inline>
        </w:drawing>
      </w:r>
    </w:p>
    <w:p w:rsidR="00131E70" w:rsidRPr="00743826" w:rsidRDefault="00CC79DE" w:rsidP="0031356C">
      <w:pPr>
        <w:spacing w:line="240" w:lineRule="auto"/>
        <w:ind w:firstLine="0"/>
        <w:jc w:val="center"/>
        <w:rPr>
          <w:lang w:val="en-US"/>
        </w:rPr>
      </w:pPr>
      <w:r>
        <w:rPr>
          <w:noProof/>
          <w:lang w:eastAsia="pt-BR"/>
        </w:rPr>
        <w:drawing>
          <wp:inline distT="0" distB="0" distL="0" distR="0">
            <wp:extent cx="3697200" cy="2468700"/>
            <wp:effectExtent l="0" t="0" r="0" b="0"/>
            <wp:docPr id="8"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3" cstate="print"/>
                    <a:srcRect/>
                    <a:stretch>
                      <a:fillRect/>
                    </a:stretch>
                  </pic:blipFill>
                  <pic:spPr bwMode="auto">
                    <a:xfrm>
                      <a:off x="0" y="0"/>
                      <a:ext cx="3697200" cy="2468700"/>
                    </a:xfrm>
                    <a:prstGeom prst="rect">
                      <a:avLst/>
                    </a:prstGeom>
                    <a:noFill/>
                    <a:ln w="9525">
                      <a:noFill/>
                      <a:miter lim="800000"/>
                      <a:headEnd/>
                      <a:tailEnd/>
                    </a:ln>
                  </pic:spPr>
                </pic:pic>
              </a:graphicData>
            </a:graphic>
          </wp:inline>
        </w:drawing>
      </w:r>
    </w:p>
    <w:p w:rsidR="00131E70" w:rsidRPr="00743826" w:rsidRDefault="009E46BF" w:rsidP="00F964E6">
      <w:pPr>
        <w:pStyle w:val="Legenda"/>
        <w:spacing w:after="0" w:line="360" w:lineRule="auto"/>
        <w:ind w:left="1050" w:hanging="1050"/>
        <w:rPr>
          <w:rFonts w:ascii="Arial" w:hAnsi="Arial" w:cs="Arial"/>
          <w:b w:val="0"/>
          <w:color w:val="auto"/>
          <w:sz w:val="20"/>
          <w:szCs w:val="20"/>
          <w:lang w:val="en-US"/>
        </w:rPr>
      </w:pPr>
      <w:bookmarkStart w:id="263" w:name="_Toc296436840"/>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264" w:name="fig20"/>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5</w:t>
      </w:r>
      <w:r w:rsidR="00EB4AC9" w:rsidRPr="00956816">
        <w:rPr>
          <w:rFonts w:ascii="Arial" w:hAnsi="Arial" w:cs="Arial"/>
          <w:b w:val="0"/>
          <w:color w:val="auto"/>
          <w:sz w:val="20"/>
          <w:szCs w:val="20"/>
          <w:lang w:val="en-US"/>
        </w:rPr>
        <w:fldChar w:fldCharType="end"/>
      </w:r>
      <w:bookmarkEnd w:id="264"/>
      <w:r w:rsidR="00131E70"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Maximum daily values of wind</w:t>
      </w:r>
      <w:r w:rsidR="00E85690">
        <w:rPr>
          <w:rFonts w:ascii="Arial" w:hAnsi="Arial" w:cs="Arial"/>
          <w:b w:val="0"/>
          <w:color w:val="auto"/>
          <w:sz w:val="20"/>
          <w:szCs w:val="20"/>
          <w:lang w:val="en-US"/>
        </w:rPr>
        <w:t xml:space="preserve"> speed</w:t>
      </w:r>
      <w:r w:rsidR="0037783A">
        <w:rPr>
          <w:rFonts w:ascii="Arial" w:hAnsi="Arial" w:cs="Arial"/>
          <w:b w:val="0"/>
          <w:color w:val="auto"/>
          <w:sz w:val="20"/>
          <w:szCs w:val="20"/>
          <w:lang w:val="en-US"/>
        </w:rPr>
        <w:t xml:space="preserve"> (</w:t>
      </w:r>
      <w:r w:rsidR="0037783A">
        <w:rPr>
          <w:rFonts w:ascii="Arial" w:hAnsi="Arial" w:cs="Arial"/>
          <w:b w:val="0"/>
          <w:i/>
          <w:color w:val="auto"/>
          <w:sz w:val="20"/>
          <w:szCs w:val="20"/>
          <w:lang w:val="en-US"/>
        </w:rPr>
        <w:t>u</w:t>
      </w:r>
      <w:r w:rsidR="0037783A">
        <w:rPr>
          <w:rFonts w:ascii="Arial" w:hAnsi="Arial" w:cs="Arial"/>
          <w:b w:val="0"/>
          <w:color w:val="auto"/>
          <w:sz w:val="20"/>
          <w:szCs w:val="20"/>
          <w:lang w:val="en-US"/>
        </w:rPr>
        <w:t>)</w:t>
      </w:r>
      <w:r w:rsidR="00F964E6">
        <w:rPr>
          <w:rFonts w:ascii="Arial" w:hAnsi="Arial" w:cs="Arial"/>
          <w:b w:val="0"/>
          <w:color w:val="auto"/>
          <w:sz w:val="20"/>
          <w:szCs w:val="20"/>
          <w:lang w:val="en-US"/>
        </w:rPr>
        <w:t xml:space="preserve"> (above)</w:t>
      </w:r>
      <w:r w:rsidR="0037783A">
        <w:rPr>
          <w:rFonts w:ascii="Arial" w:hAnsi="Arial" w:cs="Arial"/>
          <w:b w:val="0"/>
          <w:color w:val="auto"/>
          <w:sz w:val="20"/>
          <w:szCs w:val="20"/>
          <w:lang w:val="en-US"/>
        </w:rPr>
        <w:t>, net radiation (</w:t>
      </w:r>
      <w:r w:rsidR="0037783A">
        <w:rPr>
          <w:rFonts w:ascii="Arial" w:hAnsi="Arial" w:cs="Arial"/>
          <w:b w:val="0"/>
          <w:i/>
          <w:color w:val="auto"/>
          <w:sz w:val="20"/>
          <w:szCs w:val="20"/>
          <w:lang w:val="en-US"/>
        </w:rPr>
        <w:t>R</w:t>
      </w:r>
      <w:r w:rsidR="0037783A">
        <w:rPr>
          <w:rFonts w:ascii="Arial" w:hAnsi="Arial" w:cs="Arial"/>
          <w:b w:val="0"/>
          <w:i/>
          <w:color w:val="auto"/>
          <w:sz w:val="20"/>
          <w:szCs w:val="20"/>
          <w:vertAlign w:val="subscript"/>
          <w:lang w:val="en-US"/>
        </w:rPr>
        <w:t>n</w:t>
      </w:r>
      <w:r w:rsidR="0037783A">
        <w:rPr>
          <w:rFonts w:ascii="Arial" w:hAnsi="Arial" w:cs="Arial"/>
          <w:b w:val="0"/>
          <w:color w:val="auto"/>
          <w:sz w:val="20"/>
          <w:szCs w:val="20"/>
          <w:lang w:val="en-US"/>
        </w:rPr>
        <w:t>) and photosynthetically active radiation (</w:t>
      </w:r>
      <w:r w:rsidR="0037783A">
        <w:rPr>
          <w:rFonts w:ascii="Arial" w:hAnsi="Arial" w:cs="Arial"/>
          <w:b w:val="0"/>
          <w:i/>
          <w:color w:val="auto"/>
          <w:sz w:val="20"/>
          <w:szCs w:val="20"/>
          <w:lang w:val="en-US"/>
        </w:rPr>
        <w:t>PAR</w:t>
      </w:r>
      <w:r w:rsidR="0037783A">
        <w:rPr>
          <w:rFonts w:ascii="Arial" w:hAnsi="Arial" w:cs="Arial"/>
          <w:b w:val="0"/>
          <w:color w:val="auto"/>
          <w:sz w:val="20"/>
          <w:szCs w:val="20"/>
          <w:lang w:val="en-US"/>
        </w:rPr>
        <w:t xml:space="preserve">) </w:t>
      </w:r>
      <w:r w:rsidR="00F964E6">
        <w:rPr>
          <w:rFonts w:ascii="Arial" w:hAnsi="Arial" w:cs="Arial"/>
          <w:b w:val="0"/>
          <w:color w:val="auto"/>
          <w:sz w:val="20"/>
          <w:szCs w:val="20"/>
          <w:lang w:val="en-US"/>
        </w:rPr>
        <w:t xml:space="preserve">(below) </w:t>
      </w:r>
      <w:r w:rsidR="0037783A">
        <w:rPr>
          <w:rFonts w:ascii="Arial" w:hAnsi="Arial" w:cs="Arial"/>
          <w:b w:val="0"/>
          <w:color w:val="auto"/>
          <w:sz w:val="20"/>
          <w:szCs w:val="20"/>
          <w:lang w:val="en-US"/>
        </w:rPr>
        <w:t>measured at ESALQ</w:t>
      </w:r>
      <w:r w:rsidR="00E85690">
        <w:rPr>
          <w:rFonts w:ascii="Arial" w:hAnsi="Arial" w:cs="Arial"/>
          <w:b w:val="0"/>
          <w:color w:val="auto"/>
          <w:sz w:val="20"/>
          <w:szCs w:val="20"/>
          <w:lang w:val="en-US"/>
        </w:rPr>
        <w:t>/USP</w:t>
      </w:r>
      <w:r w:rsidR="0037783A">
        <w:rPr>
          <w:rFonts w:ascii="Arial" w:hAnsi="Arial" w:cs="Arial"/>
          <w:b w:val="0"/>
          <w:color w:val="auto"/>
          <w:sz w:val="20"/>
          <w:szCs w:val="20"/>
          <w:lang w:val="en-US"/>
        </w:rPr>
        <w:t xml:space="preserve"> meteorological station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r w:rsidR="004E5926">
        <w:rPr>
          <w:rFonts w:ascii="Arial" w:hAnsi="Arial" w:cs="Arial"/>
          <w:b w:val="0"/>
          <w:color w:val="auto"/>
          <w:sz w:val="20"/>
          <w:szCs w:val="20"/>
          <w:lang w:val="en-US"/>
        </w:rPr>
        <w:t>.</w:t>
      </w:r>
      <w:bookmarkEnd w:id="263"/>
    </w:p>
    <w:p w:rsidR="00087C77" w:rsidRPr="00743826" w:rsidRDefault="00087C77" w:rsidP="00087C77">
      <w:pPr>
        <w:rPr>
          <w:lang w:val="en-US"/>
        </w:rPr>
      </w:pPr>
    </w:p>
    <w:p w:rsidR="00582673" w:rsidRPr="00743826" w:rsidRDefault="00956816" w:rsidP="00997825">
      <w:pPr>
        <w:pStyle w:val="Ttulo4"/>
        <w:ind w:left="1151" w:hanging="794"/>
        <w:rPr>
          <w:rFonts w:ascii="Arial" w:hAnsi="Arial"/>
          <w:lang w:val="en-US"/>
        </w:rPr>
      </w:pPr>
      <w:bookmarkStart w:id="265" w:name="_Toc296436815"/>
      <w:r w:rsidRPr="00956816">
        <w:rPr>
          <w:rFonts w:ascii="Arial" w:hAnsi="Arial"/>
          <w:lang w:val="en-US"/>
        </w:rPr>
        <w:t>Leaf area</w:t>
      </w:r>
      <w:bookmarkEnd w:id="265"/>
    </w:p>
    <w:p w:rsidR="008E0B26" w:rsidRPr="00743826" w:rsidRDefault="00956816" w:rsidP="008E0B26">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leaf area index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was e</w:t>
      </w:r>
      <w:r w:rsidR="00F964E6">
        <w:rPr>
          <w:rFonts w:ascii="Arial" w:eastAsia="Times New Roman" w:hAnsi="Arial" w:cs="Arial"/>
          <w:color w:val="000000"/>
          <w:szCs w:val="24"/>
          <w:lang w:val="en-US" w:eastAsia="pt-BR"/>
        </w:rPr>
        <w:t>stimated by an indirect and non</w:t>
      </w:r>
      <w:r w:rsidRPr="00956816">
        <w:rPr>
          <w:rFonts w:ascii="Arial" w:eastAsia="Times New Roman" w:hAnsi="Arial" w:cs="Arial"/>
          <w:color w:val="000000"/>
          <w:szCs w:val="24"/>
          <w:lang w:val="en-US" w:eastAsia="pt-BR"/>
        </w:rPr>
        <w:t>destructive method with a ceptometer called Plant Canopy Analyser, model LAI</w:t>
      </w:r>
      <w:r w:rsidR="00422C77">
        <w:rPr>
          <w:rFonts w:ascii="Arial" w:eastAsia="Times New Roman" w:hAnsi="Arial" w:cs="Arial"/>
          <w:color w:val="000000"/>
          <w:szCs w:val="24"/>
          <w:lang w:val="en-US" w:eastAsia="pt-BR"/>
        </w:rPr>
        <w:noBreakHyphen/>
        <w:t>2</w:t>
      </w:r>
      <w:r w:rsidRPr="00956816">
        <w:rPr>
          <w:rFonts w:ascii="Arial" w:eastAsia="Times New Roman" w:hAnsi="Arial" w:cs="Arial"/>
          <w:color w:val="000000"/>
          <w:szCs w:val="24"/>
          <w:lang w:val="en-US" w:eastAsia="pt-BR"/>
        </w:rPr>
        <w:t>000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from Li-Cor. This equipment consists of two parts: a control unit (LAI</w:t>
      </w:r>
      <w:r w:rsidR="00422C77">
        <w:rPr>
          <w:rFonts w:ascii="Arial" w:eastAsia="Times New Roman" w:hAnsi="Arial" w:cs="Arial"/>
          <w:color w:val="000000"/>
          <w:szCs w:val="24"/>
          <w:lang w:val="en-US" w:eastAsia="pt-BR"/>
        </w:rPr>
        <w:noBreakHyphen/>
        <w:t>2</w:t>
      </w:r>
      <w:r w:rsidRPr="00956816">
        <w:rPr>
          <w:rFonts w:ascii="Arial" w:eastAsia="Times New Roman" w:hAnsi="Arial" w:cs="Arial"/>
          <w:color w:val="000000"/>
          <w:szCs w:val="24"/>
          <w:lang w:val="en-US" w:eastAsia="pt-BR"/>
        </w:rPr>
        <w:t>070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which collects data, performs calculations of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and stores data, and an optical sensor (LAI</w:t>
      </w:r>
      <w:r w:rsidR="00422C77">
        <w:rPr>
          <w:rFonts w:ascii="Arial" w:eastAsia="Times New Roman" w:hAnsi="Arial" w:cs="Arial"/>
          <w:color w:val="000000"/>
          <w:szCs w:val="24"/>
          <w:lang w:val="en-US" w:eastAsia="pt-BR"/>
        </w:rPr>
        <w:noBreakHyphen/>
        <w:t>2</w:t>
      </w:r>
      <w:r w:rsidRPr="00956816">
        <w:rPr>
          <w:rFonts w:ascii="Arial" w:eastAsia="Times New Roman" w:hAnsi="Arial" w:cs="Arial"/>
          <w:color w:val="000000"/>
          <w:szCs w:val="24"/>
          <w:lang w:val="en-US" w:eastAsia="pt-BR"/>
        </w:rPr>
        <w:t>050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in which a lens projects the radiation inside the instrument </w:t>
      </w:r>
      <w:r w:rsidR="00E85690">
        <w:rPr>
          <w:rFonts w:ascii="Arial" w:eastAsia="Times New Roman" w:hAnsi="Arial" w:cs="Arial"/>
          <w:color w:val="000000"/>
          <w:szCs w:val="24"/>
          <w:lang w:val="en-US" w:eastAsia="pt-BR"/>
        </w:rPr>
        <w:t>which</w:t>
      </w:r>
      <w:r w:rsidRPr="00956816">
        <w:rPr>
          <w:rFonts w:ascii="Arial" w:eastAsia="Times New Roman" w:hAnsi="Arial" w:cs="Arial"/>
          <w:color w:val="000000"/>
          <w:szCs w:val="24"/>
          <w:lang w:val="en-US" w:eastAsia="pt-BR"/>
        </w:rPr>
        <w:t xml:space="preserve"> is then reflected by a mirror in the direction of silicon detectors, arranged in concentric rings. In this optical sensor, radiation focus</w:t>
      </w:r>
      <w:r w:rsidR="00E85690">
        <w:rPr>
          <w:rFonts w:ascii="Arial" w:eastAsia="Times New Roman" w:hAnsi="Arial" w:cs="Arial"/>
          <w:color w:val="000000"/>
          <w:szCs w:val="24"/>
          <w:lang w:val="en-US" w:eastAsia="pt-BR"/>
        </w:rPr>
        <w:t>es</w:t>
      </w:r>
      <w:r w:rsidRPr="00956816">
        <w:rPr>
          <w:rFonts w:ascii="Arial" w:eastAsia="Times New Roman" w:hAnsi="Arial" w:cs="Arial"/>
          <w:color w:val="000000"/>
          <w:szCs w:val="24"/>
          <w:lang w:val="en-US" w:eastAsia="pt-BR"/>
        </w:rPr>
        <w:t xml:space="preserve"> each of the rings in five different zenith angles (7°, 23°, 38°, 53° and 68°), obtaining a quantitative measurement of radiation penetrating the canopy. </w:t>
      </w:r>
      <w:r w:rsidRPr="00956816">
        <w:rPr>
          <w:rFonts w:ascii="Arial" w:eastAsia="Times New Roman" w:hAnsi="Arial" w:cs="Arial"/>
          <w:color w:val="000000"/>
          <w:szCs w:val="24"/>
          <w:lang w:val="en-US" w:eastAsia="pt-BR"/>
        </w:rPr>
        <w:lastRenderedPageBreak/>
        <w:t xml:space="preserve">The sensor collects the diffuse solar radiation that reaches above and below the canopy at five different angles simultaneously, and the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is estimated using the attenuation of radiation in these different angles.</w:t>
      </w:r>
    </w:p>
    <w:p w:rsidR="008E0B26" w:rsidRPr="00743826" w:rsidRDefault="00956816" w:rsidP="008E0B26">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w:t>
      </w:r>
      <w:r w:rsidR="00C9785E">
        <w:rPr>
          <w:rFonts w:ascii="Arial" w:eastAsia="Times New Roman" w:hAnsi="Arial" w:cs="Arial"/>
          <w:color w:val="000000"/>
          <w:szCs w:val="24"/>
          <w:lang w:val="en-US" w:eastAsia="pt-BR"/>
        </w:rPr>
        <w:t>measuring</w:t>
      </w:r>
      <w:r w:rsidRPr="00956816">
        <w:rPr>
          <w:rFonts w:ascii="Arial" w:eastAsia="Times New Roman" w:hAnsi="Arial" w:cs="Arial"/>
          <w:color w:val="000000"/>
          <w:szCs w:val="24"/>
          <w:lang w:val="en-US" w:eastAsia="pt-BR"/>
        </w:rPr>
        <w:t xml:space="preserve"> procedure consisted of a </w:t>
      </w:r>
      <w:r w:rsidR="00C9785E">
        <w:rPr>
          <w:rFonts w:ascii="Arial" w:eastAsia="Times New Roman" w:hAnsi="Arial" w:cs="Arial"/>
          <w:color w:val="000000"/>
          <w:szCs w:val="24"/>
          <w:lang w:val="en-US" w:eastAsia="pt-BR"/>
        </w:rPr>
        <w:t>reading</w:t>
      </w:r>
      <w:r w:rsidRPr="00956816">
        <w:rPr>
          <w:rFonts w:ascii="Arial" w:eastAsia="Times New Roman" w:hAnsi="Arial" w:cs="Arial"/>
          <w:color w:val="000000"/>
          <w:szCs w:val="24"/>
          <w:lang w:val="en-US" w:eastAsia="pt-BR"/>
        </w:rPr>
        <w:t xml:space="preserve"> above the crop canopy followed by five internal </w:t>
      </w:r>
      <w:r w:rsidR="00C9785E">
        <w:rPr>
          <w:rFonts w:ascii="Arial" w:eastAsia="Times New Roman" w:hAnsi="Arial" w:cs="Arial"/>
          <w:color w:val="000000"/>
          <w:szCs w:val="24"/>
          <w:lang w:val="en-US" w:eastAsia="pt-BR"/>
        </w:rPr>
        <w:t>readings</w:t>
      </w:r>
      <w:r w:rsidRPr="00956816">
        <w:rPr>
          <w:rFonts w:ascii="Arial" w:eastAsia="Times New Roman" w:hAnsi="Arial" w:cs="Arial"/>
          <w:color w:val="000000"/>
          <w:szCs w:val="24"/>
          <w:lang w:val="en-US" w:eastAsia="pt-BR"/>
        </w:rPr>
        <w:t xml:space="preserve"> (below the canopy) in the center of each treatment. Measurements </w:t>
      </w:r>
      <w:r w:rsidR="00C9785E">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five locations along the rows, with the sensor in the same direction, were taken as follow: one between the rows and the other four at plant lines of each treatment</w:t>
      </w:r>
      <w:r w:rsidR="00C9785E">
        <w:rPr>
          <w:rFonts w:ascii="Arial" w:eastAsia="Times New Roman" w:hAnsi="Arial" w:cs="Arial"/>
          <w:color w:val="000000"/>
          <w:szCs w:val="24"/>
          <w:lang w:val="en-US" w:eastAsia="pt-BR"/>
        </w:rPr>
        <w:t>, in order</w:t>
      </w:r>
      <w:r w:rsidRPr="00956816">
        <w:rPr>
          <w:rFonts w:ascii="Arial" w:eastAsia="Times New Roman" w:hAnsi="Arial" w:cs="Arial"/>
          <w:color w:val="000000"/>
          <w:szCs w:val="24"/>
          <w:lang w:val="en-US" w:eastAsia="pt-BR"/>
        </w:rPr>
        <w:t xml:space="preserve"> to avoid the same plants </w:t>
      </w:r>
      <w:r w:rsidR="00C9785E">
        <w:rPr>
          <w:rFonts w:ascii="Arial" w:eastAsia="Times New Roman" w:hAnsi="Arial" w:cs="Arial"/>
          <w:color w:val="000000"/>
          <w:szCs w:val="24"/>
          <w:lang w:val="en-US" w:eastAsia="pt-BR"/>
        </w:rPr>
        <w:t>to be overrepresented</w:t>
      </w:r>
      <w:r w:rsidRPr="00956816">
        <w:rPr>
          <w:rFonts w:ascii="Arial" w:eastAsia="Times New Roman" w:hAnsi="Arial" w:cs="Arial"/>
          <w:color w:val="000000"/>
          <w:szCs w:val="24"/>
          <w:lang w:val="en-US" w:eastAsia="pt-BR"/>
        </w:rPr>
        <w:t xml:space="preserve">. A measure was taken </w:t>
      </w:r>
      <w:r w:rsidR="00C9785E">
        <w:rPr>
          <w:rFonts w:ascii="Arial" w:eastAsia="Times New Roman" w:hAnsi="Arial" w:cs="Arial"/>
          <w:color w:val="000000"/>
          <w:szCs w:val="24"/>
          <w:lang w:val="en-US" w:eastAsia="pt-BR"/>
        </w:rPr>
        <w:t>using</w:t>
      </w:r>
      <w:r w:rsidRPr="00956816">
        <w:rPr>
          <w:rFonts w:ascii="Arial" w:eastAsia="Times New Roman" w:hAnsi="Arial" w:cs="Arial"/>
          <w:color w:val="000000"/>
          <w:szCs w:val="24"/>
          <w:lang w:val="en-US" w:eastAsia="pt-BR"/>
        </w:rPr>
        <w:t xml:space="preserve"> five repetitions of the </w:t>
      </w:r>
      <w:r w:rsidR="00C9785E">
        <w:rPr>
          <w:rFonts w:ascii="Arial" w:eastAsia="Times New Roman" w:hAnsi="Arial" w:cs="Arial"/>
          <w:color w:val="000000"/>
          <w:szCs w:val="24"/>
          <w:lang w:val="en-US" w:eastAsia="pt-BR"/>
        </w:rPr>
        <w:t xml:space="preserve">above </w:t>
      </w:r>
      <w:r w:rsidRPr="00956816">
        <w:rPr>
          <w:rFonts w:ascii="Arial" w:eastAsia="Times New Roman" w:hAnsi="Arial" w:cs="Arial"/>
          <w:color w:val="000000"/>
          <w:szCs w:val="24"/>
          <w:lang w:val="en-US" w:eastAsia="pt-BR"/>
        </w:rPr>
        <w:t xml:space="preserve">described </w:t>
      </w:r>
      <w:r w:rsidR="00C9785E" w:rsidRPr="00743826">
        <w:rPr>
          <w:rFonts w:ascii="Arial" w:eastAsia="Times New Roman" w:hAnsi="Arial" w:cs="Arial"/>
          <w:color w:val="000000"/>
          <w:szCs w:val="24"/>
          <w:lang w:val="en-US" w:eastAsia="pt-BR"/>
        </w:rPr>
        <w:t>procedure</w:t>
      </w:r>
      <w:r w:rsidRPr="00956816">
        <w:rPr>
          <w:rFonts w:ascii="Arial" w:eastAsia="Times New Roman" w:hAnsi="Arial" w:cs="Arial"/>
          <w:color w:val="000000"/>
          <w:szCs w:val="24"/>
          <w:lang w:val="en-US" w:eastAsia="pt-BR"/>
        </w:rPr>
        <w:t xml:space="preserve">. </w:t>
      </w:r>
      <w:r w:rsidR="00C9785E">
        <w:rPr>
          <w:rFonts w:ascii="Arial" w:eastAsia="Times New Roman" w:hAnsi="Arial" w:cs="Arial"/>
          <w:color w:val="000000"/>
          <w:szCs w:val="24"/>
          <w:lang w:val="en-US" w:eastAsia="pt-BR"/>
        </w:rPr>
        <w:t>A</w:t>
      </w:r>
      <w:r w:rsidRPr="00956816">
        <w:rPr>
          <w:rFonts w:ascii="Arial" w:eastAsia="Times New Roman" w:hAnsi="Arial" w:cs="Arial"/>
          <w:color w:val="000000"/>
          <w:szCs w:val="24"/>
          <w:lang w:val="en-US" w:eastAsia="pt-BR"/>
        </w:rPr>
        <w:t xml:space="preserve"> mask of 45° </w:t>
      </w:r>
      <w:r w:rsidR="00C9785E" w:rsidRPr="00743826">
        <w:rPr>
          <w:rFonts w:ascii="Arial" w:eastAsia="Times New Roman" w:hAnsi="Arial" w:cs="Arial"/>
          <w:color w:val="000000"/>
          <w:szCs w:val="24"/>
          <w:lang w:val="en-US" w:eastAsia="pt-BR"/>
        </w:rPr>
        <w:t>which directs or restricts entry of radiation</w:t>
      </w:r>
      <w:r w:rsidR="00C9785E">
        <w:rPr>
          <w:rFonts w:ascii="Arial" w:eastAsia="Times New Roman" w:hAnsi="Arial" w:cs="Arial"/>
          <w:color w:val="000000"/>
          <w:szCs w:val="24"/>
          <w:lang w:val="en-US" w:eastAsia="pt-BR"/>
        </w:rPr>
        <w:t xml:space="preserve"> was used </w:t>
      </w:r>
      <w:r w:rsidRPr="00956816">
        <w:rPr>
          <w:rFonts w:ascii="Arial" w:eastAsia="Times New Roman" w:hAnsi="Arial" w:cs="Arial"/>
          <w:color w:val="000000"/>
          <w:szCs w:val="24"/>
          <w:lang w:val="en-US" w:eastAsia="pt-BR"/>
        </w:rPr>
        <w:t xml:space="preserve">to cover the lens of the optical sensor, in order to avoid interferences, for example, the influence of the operator's body. According to the manual of the equipment, it is recommend </w:t>
      </w:r>
      <w:r w:rsidR="00C9785E">
        <w:rPr>
          <w:rFonts w:ascii="Arial" w:eastAsia="Times New Roman" w:hAnsi="Arial" w:cs="Arial"/>
          <w:color w:val="000000"/>
          <w:szCs w:val="24"/>
          <w:lang w:val="en-US" w:eastAsia="pt-BR"/>
        </w:rPr>
        <w:t>to be used</w:t>
      </w:r>
      <w:r w:rsidRPr="00956816">
        <w:rPr>
          <w:rFonts w:ascii="Arial" w:eastAsia="Times New Roman" w:hAnsi="Arial" w:cs="Arial"/>
          <w:color w:val="000000"/>
          <w:szCs w:val="24"/>
          <w:lang w:val="en-US" w:eastAsia="pt-BR"/>
        </w:rPr>
        <w:t xml:space="preserve"> with cloudy sky </w:t>
      </w:r>
      <w:r w:rsidR="00C9785E">
        <w:rPr>
          <w:rFonts w:ascii="Arial" w:eastAsia="Times New Roman" w:hAnsi="Arial" w:cs="Arial"/>
          <w:color w:val="000000"/>
          <w:szCs w:val="24"/>
          <w:lang w:val="en-US" w:eastAsia="pt-BR"/>
        </w:rPr>
        <w:t>and</w:t>
      </w:r>
      <w:r w:rsidRPr="00956816">
        <w:rPr>
          <w:rFonts w:ascii="Arial" w:eastAsia="Times New Roman" w:hAnsi="Arial" w:cs="Arial"/>
          <w:color w:val="000000"/>
          <w:szCs w:val="24"/>
          <w:lang w:val="en-US" w:eastAsia="pt-BR"/>
        </w:rPr>
        <w:t xml:space="preserve"> scattered radiation, </w:t>
      </w:r>
      <w:r w:rsidR="00C9785E">
        <w:rPr>
          <w:rFonts w:ascii="Arial" w:eastAsia="Times New Roman" w:hAnsi="Arial" w:cs="Arial"/>
          <w:color w:val="000000"/>
          <w:szCs w:val="24"/>
          <w:lang w:val="en-US" w:eastAsia="pt-BR"/>
        </w:rPr>
        <w:t>when</w:t>
      </w:r>
      <w:r w:rsidRPr="00956816">
        <w:rPr>
          <w:rFonts w:ascii="Arial" w:eastAsia="Times New Roman" w:hAnsi="Arial" w:cs="Arial"/>
          <w:color w:val="000000"/>
          <w:szCs w:val="24"/>
          <w:lang w:val="en-US" w:eastAsia="pt-BR"/>
        </w:rPr>
        <w:t xml:space="preserve"> there is little scattering of electromagnetic radiation by the leaves. </w:t>
      </w:r>
      <w:r w:rsidR="00C9785E">
        <w:rPr>
          <w:rFonts w:ascii="Arial" w:eastAsia="Times New Roman" w:hAnsi="Arial" w:cs="Arial"/>
          <w:color w:val="000000"/>
          <w:szCs w:val="24"/>
          <w:lang w:val="en-US" w:eastAsia="pt-BR"/>
        </w:rPr>
        <w:t>Therefore, on clear days</w:t>
      </w:r>
      <w:r w:rsidRPr="00956816">
        <w:rPr>
          <w:rFonts w:ascii="Arial" w:eastAsia="Times New Roman" w:hAnsi="Arial" w:cs="Arial"/>
          <w:color w:val="000000"/>
          <w:szCs w:val="24"/>
          <w:lang w:val="en-US" w:eastAsia="pt-BR"/>
        </w:rPr>
        <w:t xml:space="preserve"> the measurements were made in the early morning or late afternoon when the solar elevation angle is </w:t>
      </w:r>
      <w:r w:rsidR="00F964E6" w:rsidRPr="00956816">
        <w:rPr>
          <w:rFonts w:ascii="Arial" w:eastAsia="Times New Roman" w:hAnsi="Arial" w:cs="Arial"/>
          <w:color w:val="000000"/>
          <w:szCs w:val="24"/>
          <w:lang w:val="en-US" w:eastAsia="pt-BR"/>
        </w:rPr>
        <w:t>low</w:t>
      </w:r>
      <w:r w:rsidR="00F964E6">
        <w:rPr>
          <w:rFonts w:ascii="Arial" w:eastAsia="Times New Roman" w:hAnsi="Arial" w:cs="Arial"/>
          <w:color w:val="000000"/>
          <w:szCs w:val="24"/>
          <w:lang w:val="en-US" w:eastAsia="pt-BR"/>
        </w:rPr>
        <w:t xml:space="preserve"> </w:t>
      </w:r>
      <w:r w:rsidR="00F964E6" w:rsidRPr="00956816">
        <w:rPr>
          <w:rFonts w:ascii="Arial" w:eastAsia="Times New Roman" w:hAnsi="Arial" w:cs="Arial"/>
          <w:color w:val="000000"/>
          <w:szCs w:val="24"/>
          <w:lang w:val="en-US" w:eastAsia="pt-BR"/>
        </w:rPr>
        <w:t>and there</w:t>
      </w:r>
      <w:r w:rsidR="00C9785E" w:rsidRPr="00743826">
        <w:rPr>
          <w:rFonts w:ascii="Arial" w:eastAsia="Times New Roman" w:hAnsi="Arial" w:cs="Arial"/>
          <w:color w:val="000000"/>
          <w:szCs w:val="24"/>
          <w:lang w:val="en-US" w:eastAsia="pt-BR"/>
        </w:rPr>
        <w:t xml:space="preserve"> </w:t>
      </w:r>
      <w:r w:rsidR="00C9785E">
        <w:rPr>
          <w:rFonts w:ascii="Arial" w:eastAsia="Times New Roman" w:hAnsi="Arial" w:cs="Arial"/>
          <w:color w:val="000000"/>
          <w:szCs w:val="24"/>
          <w:lang w:val="en-US" w:eastAsia="pt-BR"/>
        </w:rPr>
        <w:t>i</w:t>
      </w:r>
      <w:r w:rsidR="00C9785E" w:rsidRPr="00743826">
        <w:rPr>
          <w:rFonts w:ascii="Arial" w:eastAsia="Times New Roman" w:hAnsi="Arial" w:cs="Arial"/>
          <w:color w:val="000000"/>
          <w:szCs w:val="24"/>
          <w:lang w:val="en-US" w:eastAsia="pt-BR"/>
        </w:rPr>
        <w:t>s less direct radiation</w:t>
      </w:r>
      <w:r w:rsidRPr="00956816">
        <w:rPr>
          <w:rFonts w:ascii="Arial" w:eastAsia="Times New Roman" w:hAnsi="Arial" w:cs="Arial"/>
          <w:color w:val="000000"/>
          <w:szCs w:val="24"/>
          <w:lang w:val="en-US" w:eastAsia="pt-BR"/>
        </w:rPr>
        <w:t>.</w:t>
      </w:r>
      <w:bookmarkStart w:id="266" w:name="_Toc294682613"/>
    </w:p>
    <w:p w:rsidR="008E0B26" w:rsidRPr="00743826" w:rsidRDefault="00956816" w:rsidP="008E0B26">
      <w:pPr>
        <w:textAlignment w:val="top"/>
        <w:rPr>
          <w:rFonts w:ascii="Arial" w:eastAsia="Times New Roman" w:hAnsi="Arial" w:cs="Arial"/>
          <w:color w:val="888888"/>
          <w:sz w:val="20"/>
          <w:szCs w:val="20"/>
          <w:lang w:val="en-US" w:eastAsia="pt-BR"/>
        </w:rPr>
      </w:pPr>
      <w:bookmarkStart w:id="267" w:name="_Toc296436920"/>
      <w:r w:rsidRPr="00956816">
        <w:rPr>
          <w:rFonts w:ascii="Arial" w:eastAsia="Times New Roman" w:hAnsi="Arial" w:cs="Arial"/>
          <w:color w:val="000000"/>
          <w:szCs w:val="24"/>
          <w:lang w:val="en-US" w:eastAsia="pt-BR"/>
        </w:rPr>
        <w:t xml:space="preserve">The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was estimated five times</w:t>
      </w:r>
      <w:r w:rsidR="00C9785E">
        <w:rPr>
          <w:rFonts w:ascii="Arial" w:eastAsia="Times New Roman" w:hAnsi="Arial" w:cs="Arial"/>
          <w:color w:val="000000"/>
          <w:szCs w:val="24"/>
          <w:lang w:val="en-US" w:eastAsia="pt-BR"/>
        </w:rPr>
        <w:t xml:space="preserve"> during the experimental period, </w:t>
      </w:r>
      <w:r w:rsidRPr="00956816">
        <w:rPr>
          <w:rFonts w:ascii="Arial" w:eastAsia="Times New Roman" w:hAnsi="Arial" w:cs="Arial"/>
          <w:color w:val="000000"/>
          <w:szCs w:val="24"/>
          <w:lang w:val="en-US" w:eastAsia="pt-BR"/>
        </w:rPr>
        <w:t xml:space="preserve">on August </w:t>
      </w:r>
      <w:r w:rsidR="00C9785E" w:rsidRPr="00743826">
        <w:rPr>
          <w:rFonts w:ascii="Arial" w:eastAsia="Times New Roman" w:hAnsi="Arial" w:cs="Arial"/>
          <w:color w:val="000000"/>
          <w:szCs w:val="24"/>
          <w:lang w:val="en-US" w:eastAsia="pt-BR"/>
        </w:rPr>
        <w:t xml:space="preserve">4, 12, 19 and 27 </w:t>
      </w:r>
      <w:r w:rsidRPr="00956816">
        <w:rPr>
          <w:rFonts w:ascii="Arial" w:eastAsia="Times New Roman" w:hAnsi="Arial" w:cs="Arial"/>
          <w:color w:val="000000"/>
          <w:szCs w:val="24"/>
          <w:lang w:val="en-US" w:eastAsia="pt-BR"/>
        </w:rPr>
        <w:t>and</w:t>
      </w:r>
      <w:r w:rsidR="00C9785E">
        <w:rPr>
          <w:rFonts w:ascii="Arial" w:eastAsia="Times New Roman" w:hAnsi="Arial" w:cs="Arial"/>
          <w:color w:val="000000"/>
          <w:szCs w:val="24"/>
          <w:lang w:val="en-US" w:eastAsia="pt-BR"/>
        </w:rPr>
        <w:t xml:space="preserve"> on</w:t>
      </w:r>
      <w:r w:rsidRPr="00956816">
        <w:rPr>
          <w:rFonts w:ascii="Arial" w:eastAsia="Times New Roman" w:hAnsi="Arial" w:cs="Arial"/>
          <w:color w:val="000000"/>
          <w:szCs w:val="24"/>
          <w:lang w:val="en-US" w:eastAsia="pt-BR"/>
        </w:rPr>
        <w:t xml:space="preserve"> September</w:t>
      </w:r>
      <w:r w:rsidR="00C9785E">
        <w:rPr>
          <w:rFonts w:ascii="Arial" w:eastAsia="Times New Roman" w:hAnsi="Arial" w:cs="Arial"/>
          <w:color w:val="000000"/>
          <w:szCs w:val="24"/>
          <w:lang w:val="en-US" w:eastAsia="pt-BR"/>
        </w:rPr>
        <w:t xml:space="preserve"> 2</w:t>
      </w:r>
      <w:r w:rsidRPr="00956816">
        <w:rPr>
          <w:rFonts w:ascii="Arial" w:eastAsia="Times New Roman" w:hAnsi="Arial" w:cs="Arial"/>
          <w:color w:val="000000"/>
          <w:szCs w:val="24"/>
          <w:lang w:val="en-US" w:eastAsia="pt-BR"/>
        </w:rPr>
        <w:t xml:space="preserve">. The </w:t>
      </w:r>
      <w:r w:rsidR="008E0B26" w:rsidRPr="00743826">
        <w:rPr>
          <w:rFonts w:ascii="Arial" w:hAnsi="Arial" w:cs="Arial"/>
          <w:szCs w:val="24"/>
          <w:lang w:val="en-US"/>
        </w:rPr>
        <w:t>dots</w:t>
      </w:r>
      <w:r w:rsidR="0037783A">
        <w:rPr>
          <w:rFonts w:ascii="Arial" w:hAnsi="Arial" w:cs="Arial"/>
          <w:sz w:val="20"/>
          <w:szCs w:val="20"/>
          <w:lang w:val="en-US"/>
        </w:rPr>
        <w:t xml:space="preserve"> </w:t>
      </w:r>
      <w:r w:rsidR="0037783A">
        <w:rPr>
          <w:rFonts w:ascii="Arial" w:hAnsi="Arial" w:cs="Arial"/>
          <w:szCs w:val="24"/>
          <w:lang w:val="en-US"/>
        </w:rPr>
        <w:t>and asterisks</w:t>
      </w:r>
      <w:r w:rsidRPr="00956816">
        <w:rPr>
          <w:rFonts w:ascii="Arial" w:eastAsia="Times New Roman" w:hAnsi="Arial" w:cs="Arial"/>
          <w:color w:val="000000"/>
          <w:szCs w:val="24"/>
          <w:lang w:val="en-US" w:eastAsia="pt-BR"/>
        </w:rPr>
        <w:t xml:space="preserve"> of Figure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fig23 </w:instrText>
      </w:r>
      <w:r w:rsidR="00EB4AC9" w:rsidRPr="00956816">
        <w:rPr>
          <w:rFonts w:ascii="Arial" w:hAnsi="Arial" w:cs="Arial"/>
          <w:szCs w:val="24"/>
          <w:lang w:val="en-US"/>
        </w:rPr>
        <w:fldChar w:fldCharType="separate"/>
      </w:r>
      <w:r w:rsidR="00864ADF">
        <w:rPr>
          <w:rFonts w:ascii="Arial" w:hAnsi="Arial" w:cs="Arial"/>
          <w:noProof/>
          <w:szCs w:val="24"/>
          <w:lang w:val="en-US"/>
        </w:rPr>
        <w:t>6</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represent the five measurements, while lines shows the daily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obtained from a linear interpolation of measured data. It is observed in this figure that at the beginning of the sampled period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of the two treatments were similar because both treatments were being irrigated. </w:t>
      </w:r>
      <w:r w:rsidR="00C9785E">
        <w:rPr>
          <w:rFonts w:ascii="Arial" w:eastAsia="Times New Roman" w:hAnsi="Arial" w:cs="Arial"/>
          <w:color w:val="000000"/>
          <w:szCs w:val="24"/>
          <w:lang w:val="en-US" w:eastAsia="pt-BR"/>
        </w:rPr>
        <w:t>At later stages</w:t>
      </w:r>
      <w:r w:rsidRPr="00956816">
        <w:rPr>
          <w:rFonts w:ascii="Arial" w:eastAsia="Times New Roman" w:hAnsi="Arial" w:cs="Arial"/>
          <w:color w:val="000000"/>
          <w:szCs w:val="24"/>
          <w:lang w:val="en-US" w:eastAsia="pt-BR"/>
        </w:rPr>
        <w:t xml:space="preserve">, the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of plants of </w:t>
      </w:r>
      <w:r w:rsidR="00C9785E">
        <w:rPr>
          <w:rFonts w:ascii="Arial" w:eastAsia="Times New Roman" w:hAnsi="Arial" w:cs="Arial"/>
          <w:color w:val="000000"/>
          <w:szCs w:val="24"/>
          <w:lang w:val="en-US" w:eastAsia="pt-BR"/>
        </w:rPr>
        <w:t xml:space="preserve">the </w:t>
      </w:r>
      <w:del w:id="268" w:author="Quirijn" w:date="2011-06-22T09:57:00Z">
        <w:r w:rsidR="004D4D36" w:rsidDel="004B5A67">
          <w:rPr>
            <w:rFonts w:ascii="Arial" w:eastAsia="Times New Roman" w:hAnsi="Arial" w:cs="Arial"/>
            <w:color w:val="000000"/>
            <w:szCs w:val="24"/>
            <w:lang w:val="en-US" w:eastAsia="pt-BR"/>
          </w:rPr>
          <w:delText>non-irrigated</w:delText>
        </w:r>
      </w:del>
      <w:ins w:id="269"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was reduced. The daily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measured by </w:t>
      </w:r>
      <w:r w:rsidR="00C9785E">
        <w:rPr>
          <w:rFonts w:ascii="Arial" w:eastAsia="Times New Roman" w:hAnsi="Arial" w:cs="Arial"/>
          <w:color w:val="000000"/>
          <w:szCs w:val="24"/>
          <w:lang w:val="en-US" w:eastAsia="pt-BR"/>
        </w:rPr>
        <w:t xml:space="preserve">the ceptometer </w:t>
      </w:r>
      <w:r w:rsidRPr="00956816">
        <w:rPr>
          <w:rFonts w:ascii="Arial" w:eastAsia="Times New Roman" w:hAnsi="Arial" w:cs="Arial"/>
          <w:color w:val="000000"/>
          <w:szCs w:val="24"/>
          <w:lang w:val="en-US" w:eastAsia="pt-BR"/>
        </w:rPr>
        <w:t xml:space="preserve">and obtained by linear interpolation are presented in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tb1</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w:t>
      </w:r>
      <w:bookmarkEnd w:id="267"/>
    </w:p>
    <w:bookmarkEnd w:id="266"/>
    <w:p w:rsidR="0021458E" w:rsidRPr="00743826" w:rsidRDefault="0021458E" w:rsidP="006F2C1E">
      <w:pPr>
        <w:ind w:firstLine="0"/>
        <w:rPr>
          <w:rFonts w:ascii="Arial" w:hAnsi="Arial" w:cs="Arial"/>
          <w:lang w:val="en-US"/>
        </w:rPr>
      </w:pPr>
    </w:p>
    <w:p w:rsidR="005C37EA" w:rsidRDefault="0037783A" w:rsidP="005130B6">
      <w:pPr>
        <w:pStyle w:val="Legenda"/>
        <w:keepNext/>
        <w:keepLines/>
        <w:spacing w:after="0" w:line="360" w:lineRule="auto"/>
        <w:ind w:left="966" w:hanging="966"/>
        <w:rPr>
          <w:rFonts w:ascii="Arial" w:hAnsi="Arial" w:cs="Arial"/>
          <w:b w:val="0"/>
          <w:color w:val="auto"/>
          <w:sz w:val="20"/>
          <w:szCs w:val="20"/>
          <w:lang w:val="en-US"/>
        </w:rPr>
      </w:pPr>
      <w:bookmarkStart w:id="270" w:name="_Toc294682544"/>
      <w:bookmarkStart w:id="271" w:name="_Toc294682614"/>
      <w:bookmarkStart w:id="272" w:name="_Toc296436841"/>
      <w:bookmarkStart w:id="273" w:name="_Toc296436921"/>
      <w:r>
        <w:rPr>
          <w:rFonts w:ascii="Arial" w:hAnsi="Arial" w:cs="Arial"/>
          <w:b w:val="0"/>
          <w:color w:val="auto"/>
          <w:sz w:val="20"/>
          <w:szCs w:val="20"/>
          <w:lang w:val="en-US"/>
        </w:rPr>
        <w:lastRenderedPageBreak/>
        <w:t xml:space="preserve">Table </w:t>
      </w:r>
      <w:bookmarkStart w:id="274" w:name="tb1"/>
      <w:r w:rsidR="00EB4AC9" w:rsidRPr="00956816">
        <w:rPr>
          <w:rFonts w:ascii="Arial" w:hAnsi="Arial" w:cs="Arial"/>
          <w:b w:val="0"/>
          <w:color w:val="auto"/>
          <w:sz w:val="20"/>
          <w:szCs w:val="20"/>
          <w:lang w:val="en-US"/>
        </w:rPr>
        <w:fldChar w:fldCharType="begin"/>
      </w:r>
      <w:r>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w:t>
      </w:r>
      <w:r w:rsidR="00EB4AC9" w:rsidRPr="00956816">
        <w:rPr>
          <w:rFonts w:ascii="Arial" w:hAnsi="Arial" w:cs="Arial"/>
          <w:b w:val="0"/>
          <w:color w:val="auto"/>
          <w:sz w:val="20"/>
          <w:szCs w:val="20"/>
          <w:lang w:val="en-US"/>
        </w:rPr>
        <w:fldChar w:fldCharType="end"/>
      </w:r>
      <w:bookmarkEnd w:id="274"/>
      <w:r w:rsidR="00CC7F79" w:rsidRPr="00743826">
        <w:rPr>
          <w:rFonts w:ascii="Arial" w:hAnsi="Arial" w:cs="Arial"/>
          <w:b w:val="0"/>
          <w:bCs w:val="0"/>
          <w:color w:val="auto"/>
          <w:sz w:val="20"/>
          <w:szCs w:val="20"/>
          <w:lang w:val="en-US"/>
        </w:rPr>
        <w:t xml:space="preserve"> – </w:t>
      </w:r>
      <w:r>
        <w:rPr>
          <w:rFonts w:ascii="Arial" w:hAnsi="Arial" w:cs="Arial"/>
          <w:b w:val="0"/>
          <w:bCs w:val="0"/>
          <w:color w:val="auto"/>
          <w:sz w:val="20"/>
          <w:szCs w:val="20"/>
          <w:lang w:val="en-US"/>
        </w:rPr>
        <w:t>Daily values of leaf area index (</w:t>
      </w:r>
      <w:r>
        <w:rPr>
          <w:rFonts w:ascii="Arial" w:hAnsi="Arial" w:cs="Arial"/>
          <w:b w:val="0"/>
          <w:bCs w:val="0"/>
          <w:i/>
          <w:color w:val="auto"/>
          <w:sz w:val="20"/>
          <w:szCs w:val="20"/>
          <w:lang w:val="en-US"/>
        </w:rPr>
        <w:t>LAI</w:t>
      </w:r>
      <w:r>
        <w:rPr>
          <w:rFonts w:ascii="Arial" w:hAnsi="Arial" w:cs="Arial"/>
          <w:b w:val="0"/>
          <w:bCs w:val="0"/>
          <w:color w:val="auto"/>
          <w:sz w:val="20"/>
          <w:szCs w:val="20"/>
          <w:lang w:val="en-US"/>
        </w:rPr>
        <w:t>). Bold</w:t>
      </w:r>
      <w:r w:rsidR="004E5926">
        <w:rPr>
          <w:rFonts w:ascii="Arial" w:hAnsi="Arial" w:cs="Arial"/>
          <w:b w:val="0"/>
          <w:bCs w:val="0"/>
          <w:color w:val="auto"/>
          <w:sz w:val="20"/>
          <w:szCs w:val="20"/>
          <w:lang w:val="en-US"/>
        </w:rPr>
        <w:t>-font</w:t>
      </w:r>
      <w:r>
        <w:rPr>
          <w:rFonts w:ascii="Arial" w:hAnsi="Arial" w:cs="Arial"/>
          <w:b w:val="0"/>
          <w:bCs w:val="0"/>
          <w:color w:val="auto"/>
          <w:sz w:val="20"/>
          <w:szCs w:val="20"/>
          <w:lang w:val="en-US"/>
        </w:rPr>
        <w:t xml:space="preserve"> values were measured</w:t>
      </w:r>
      <w:r w:rsidR="004E5926">
        <w:rPr>
          <w:rFonts w:ascii="Arial" w:hAnsi="Arial" w:cs="Arial"/>
          <w:b w:val="0"/>
          <w:bCs w:val="0"/>
          <w:color w:val="auto"/>
          <w:sz w:val="20"/>
          <w:szCs w:val="20"/>
          <w:lang w:val="en-US"/>
        </w:rPr>
        <w:t>; non-bold-font</w:t>
      </w:r>
      <w:bookmarkEnd w:id="270"/>
      <w:bookmarkEnd w:id="271"/>
      <w:r>
        <w:rPr>
          <w:rFonts w:ascii="Arial" w:hAnsi="Arial" w:cs="Arial"/>
          <w:b w:val="0"/>
          <w:bCs w:val="0"/>
          <w:color w:val="auto"/>
          <w:sz w:val="20"/>
          <w:szCs w:val="20"/>
          <w:lang w:val="en-US"/>
        </w:rPr>
        <w:t xml:space="preserve"> values were </w:t>
      </w:r>
      <w:r w:rsidR="004E5926">
        <w:rPr>
          <w:rFonts w:ascii="Arial" w:hAnsi="Arial" w:cs="Arial"/>
          <w:b w:val="0"/>
          <w:bCs w:val="0"/>
          <w:color w:val="auto"/>
          <w:sz w:val="20"/>
          <w:szCs w:val="20"/>
          <w:lang w:val="en-US"/>
        </w:rPr>
        <w:t xml:space="preserve">obtained by </w:t>
      </w:r>
      <w:r>
        <w:rPr>
          <w:rFonts w:ascii="Arial" w:hAnsi="Arial" w:cs="Arial"/>
          <w:b w:val="0"/>
          <w:bCs w:val="0"/>
          <w:color w:val="auto"/>
          <w:sz w:val="20"/>
          <w:szCs w:val="20"/>
          <w:lang w:val="en-US"/>
        </w:rPr>
        <w:t>linear interpolat</w:t>
      </w:r>
      <w:r w:rsidR="004E5926">
        <w:rPr>
          <w:rFonts w:ascii="Arial" w:hAnsi="Arial" w:cs="Arial"/>
          <w:b w:val="0"/>
          <w:bCs w:val="0"/>
          <w:color w:val="auto"/>
          <w:sz w:val="20"/>
          <w:szCs w:val="20"/>
          <w:lang w:val="en-US"/>
        </w:rPr>
        <w:t>ion of measured values</w:t>
      </w:r>
      <w:bookmarkEnd w:id="272"/>
      <w:bookmarkEnd w:id="273"/>
    </w:p>
    <w:tbl>
      <w:tblPr>
        <w:tblStyle w:val="Tabelacomgrade"/>
        <w:tblW w:w="0" w:type="auto"/>
        <w:jc w:val="center"/>
        <w:tblLook w:val="04A0"/>
      </w:tblPr>
      <w:tblGrid>
        <w:gridCol w:w="1315"/>
        <w:gridCol w:w="1315"/>
        <w:gridCol w:w="1623"/>
        <w:gridCol w:w="1315"/>
        <w:gridCol w:w="1315"/>
        <w:gridCol w:w="1623"/>
      </w:tblGrid>
      <w:tr w:rsidR="00CC7F79" w:rsidRPr="00743826" w:rsidTr="00F57A1A">
        <w:trPr>
          <w:jc w:val="center"/>
        </w:trPr>
        <w:tc>
          <w:tcPr>
            <w:tcW w:w="1315" w:type="dxa"/>
            <w:vMerge w:val="restart"/>
            <w:tcBorders>
              <w:left w:val="nil"/>
              <w:right w:val="nil"/>
            </w:tcBorders>
            <w:vAlign w:val="center"/>
          </w:tcPr>
          <w:p w:rsidR="005C37EA" w:rsidRDefault="004E5926">
            <w:pPr>
              <w:keepNext/>
              <w:keepLines/>
              <w:spacing w:before="120"/>
              <w:ind w:firstLine="0"/>
              <w:jc w:val="left"/>
              <w:rPr>
                <w:rFonts w:ascii="Arial" w:hAnsi="Arial" w:cs="Arial"/>
                <w:lang w:val="en-US"/>
              </w:rPr>
            </w:pPr>
            <w:r>
              <w:rPr>
                <w:rFonts w:ascii="Arial" w:hAnsi="Arial" w:cs="Arial"/>
                <w:lang w:val="en-US"/>
              </w:rPr>
              <w:t>Date</w:t>
            </w:r>
          </w:p>
        </w:tc>
        <w:tc>
          <w:tcPr>
            <w:tcW w:w="2864" w:type="dxa"/>
            <w:gridSpan w:val="2"/>
            <w:tcBorders>
              <w:left w:val="nil"/>
              <w:bottom w:val="single" w:sz="4" w:space="0" w:color="000000" w:themeColor="text1"/>
              <w:right w:val="single" w:sz="4" w:space="0" w:color="auto"/>
            </w:tcBorders>
            <w:vAlign w:val="center"/>
          </w:tcPr>
          <w:p w:rsidR="005C37EA" w:rsidRDefault="00956816">
            <w:pPr>
              <w:keepNext/>
              <w:keepLines/>
              <w:spacing w:before="120"/>
              <w:ind w:firstLine="0"/>
              <w:jc w:val="center"/>
              <w:rPr>
                <w:rFonts w:ascii="Arial" w:hAnsi="Arial" w:cs="Arial"/>
                <w:lang w:val="en-US"/>
              </w:rPr>
            </w:pPr>
            <w:r w:rsidRPr="00956816">
              <w:rPr>
                <w:rFonts w:ascii="Arial" w:hAnsi="Arial" w:cs="Arial"/>
                <w:i/>
                <w:lang w:val="en-US"/>
              </w:rPr>
              <w:t>LAI</w:t>
            </w:r>
            <w:r w:rsidRPr="00956816">
              <w:rPr>
                <w:rFonts w:ascii="Arial" w:hAnsi="Arial" w:cs="Arial"/>
                <w:lang w:val="en-US"/>
              </w:rPr>
              <w:t xml:space="preserve"> (m</w:t>
            </w:r>
            <w:r w:rsidRPr="00956816">
              <w:rPr>
                <w:rFonts w:ascii="Arial" w:hAnsi="Arial" w:cs="Arial"/>
                <w:vertAlign w:val="superscript"/>
                <w:lang w:val="en-US"/>
              </w:rPr>
              <w:t>2</w:t>
            </w:r>
            <w:r w:rsidRPr="00956816">
              <w:rPr>
                <w:rFonts w:ascii="Arial" w:hAnsi="Arial" w:cs="Arial"/>
                <w:lang w:val="en-US"/>
              </w:rPr>
              <w:t xml:space="preserve"> m</w:t>
            </w:r>
            <w:r w:rsidR="00422C77">
              <w:rPr>
                <w:rFonts w:ascii="Arial" w:hAnsi="Arial" w:cs="Arial"/>
                <w:vertAlign w:val="superscript"/>
                <w:lang w:val="en-US"/>
              </w:rPr>
              <w:noBreakHyphen/>
              <w:t>2</w:t>
            </w:r>
            <w:r w:rsidRPr="00956816">
              <w:rPr>
                <w:rFonts w:ascii="Arial" w:hAnsi="Arial" w:cs="Arial"/>
                <w:lang w:val="en-US"/>
              </w:rPr>
              <w:t>)</w:t>
            </w:r>
          </w:p>
        </w:tc>
        <w:tc>
          <w:tcPr>
            <w:tcW w:w="1315" w:type="dxa"/>
            <w:vMerge w:val="restart"/>
            <w:tcBorders>
              <w:left w:val="single" w:sz="4" w:space="0" w:color="auto"/>
              <w:right w:val="nil"/>
            </w:tcBorders>
            <w:vAlign w:val="center"/>
          </w:tcPr>
          <w:p w:rsidR="005C37EA" w:rsidRDefault="004E5926">
            <w:pPr>
              <w:keepNext/>
              <w:keepLines/>
              <w:spacing w:before="120"/>
              <w:ind w:firstLine="0"/>
              <w:jc w:val="left"/>
              <w:rPr>
                <w:rFonts w:ascii="Arial" w:hAnsi="Arial" w:cs="Arial"/>
                <w:lang w:val="en-US"/>
              </w:rPr>
            </w:pPr>
            <w:r>
              <w:rPr>
                <w:rFonts w:ascii="Arial" w:hAnsi="Arial" w:cs="Arial"/>
                <w:lang w:val="en-US"/>
              </w:rPr>
              <w:t>Date</w:t>
            </w:r>
          </w:p>
        </w:tc>
        <w:tc>
          <w:tcPr>
            <w:tcW w:w="2864" w:type="dxa"/>
            <w:gridSpan w:val="2"/>
            <w:tcBorders>
              <w:left w:val="nil"/>
              <w:bottom w:val="single" w:sz="4" w:space="0" w:color="000000" w:themeColor="text1"/>
              <w:right w:val="nil"/>
            </w:tcBorders>
          </w:tcPr>
          <w:p w:rsidR="005C37EA" w:rsidRDefault="00956816">
            <w:pPr>
              <w:keepNext/>
              <w:keepLines/>
              <w:spacing w:before="120"/>
              <w:ind w:firstLine="0"/>
              <w:jc w:val="center"/>
              <w:rPr>
                <w:rFonts w:ascii="Arial" w:hAnsi="Arial" w:cs="Arial"/>
                <w:lang w:val="en-US"/>
              </w:rPr>
            </w:pPr>
            <w:r w:rsidRPr="00956816">
              <w:rPr>
                <w:rFonts w:ascii="Arial" w:hAnsi="Arial" w:cs="Arial"/>
                <w:i/>
                <w:lang w:val="en-US"/>
              </w:rPr>
              <w:t>LAI</w:t>
            </w:r>
            <w:r w:rsidRPr="00956816">
              <w:rPr>
                <w:rFonts w:ascii="Arial" w:hAnsi="Arial" w:cs="Arial"/>
                <w:lang w:val="en-US"/>
              </w:rPr>
              <w:t xml:space="preserve"> (m</w:t>
            </w:r>
            <w:r w:rsidRPr="00956816">
              <w:rPr>
                <w:rFonts w:ascii="Arial" w:hAnsi="Arial" w:cs="Arial"/>
                <w:vertAlign w:val="superscript"/>
                <w:lang w:val="en-US"/>
              </w:rPr>
              <w:t>2</w:t>
            </w:r>
            <w:r w:rsidRPr="00956816">
              <w:rPr>
                <w:rFonts w:ascii="Arial" w:hAnsi="Arial" w:cs="Arial"/>
                <w:lang w:val="en-US"/>
              </w:rPr>
              <w:t xml:space="preserve"> m</w:t>
            </w:r>
            <w:r w:rsidR="00422C77">
              <w:rPr>
                <w:rFonts w:ascii="Arial" w:hAnsi="Arial" w:cs="Arial"/>
                <w:vertAlign w:val="superscript"/>
                <w:lang w:val="en-US"/>
              </w:rPr>
              <w:noBreakHyphen/>
              <w:t>2</w:t>
            </w:r>
            <w:r w:rsidRPr="00956816">
              <w:rPr>
                <w:rFonts w:ascii="Arial" w:hAnsi="Arial" w:cs="Arial"/>
                <w:lang w:val="en-US"/>
              </w:rPr>
              <w:t>)</w:t>
            </w:r>
          </w:p>
        </w:tc>
      </w:tr>
      <w:tr w:rsidR="00CC7F79" w:rsidRPr="00743826" w:rsidTr="004F7E00">
        <w:trPr>
          <w:jc w:val="center"/>
        </w:trPr>
        <w:tc>
          <w:tcPr>
            <w:tcW w:w="1315" w:type="dxa"/>
            <w:vMerge/>
            <w:tcBorders>
              <w:left w:val="nil"/>
              <w:bottom w:val="single" w:sz="4" w:space="0" w:color="000000" w:themeColor="text1"/>
              <w:right w:val="nil"/>
            </w:tcBorders>
            <w:vAlign w:val="center"/>
          </w:tcPr>
          <w:p w:rsidR="005C37EA" w:rsidRDefault="005C37EA">
            <w:pPr>
              <w:keepNext/>
              <w:keepLines/>
              <w:spacing w:before="120"/>
              <w:ind w:firstLine="0"/>
              <w:jc w:val="left"/>
              <w:rPr>
                <w:rFonts w:ascii="Arial" w:hAnsi="Arial" w:cs="Arial"/>
                <w:lang w:val="en-US"/>
              </w:rPr>
            </w:pPr>
          </w:p>
        </w:tc>
        <w:tc>
          <w:tcPr>
            <w:tcW w:w="1315" w:type="dxa"/>
            <w:tcBorders>
              <w:left w:val="nil"/>
              <w:bottom w:val="single" w:sz="4" w:space="0" w:color="000000" w:themeColor="text1"/>
              <w:right w:val="nil"/>
            </w:tcBorders>
            <w:vAlign w:val="center"/>
          </w:tcPr>
          <w:p w:rsidR="005C37EA" w:rsidRDefault="00956816">
            <w:pPr>
              <w:keepNext/>
              <w:keepLines/>
              <w:spacing w:before="120"/>
              <w:ind w:firstLine="0"/>
              <w:jc w:val="center"/>
              <w:rPr>
                <w:rFonts w:ascii="Arial" w:hAnsi="Arial" w:cs="Arial"/>
                <w:lang w:val="en-US"/>
              </w:rPr>
            </w:pPr>
            <w:r w:rsidRPr="00956816">
              <w:rPr>
                <w:rFonts w:ascii="Arial" w:hAnsi="Arial" w:cs="Arial"/>
                <w:lang w:val="en-US"/>
              </w:rPr>
              <w:t>Irrigated</w:t>
            </w:r>
          </w:p>
        </w:tc>
        <w:tc>
          <w:tcPr>
            <w:tcW w:w="1549" w:type="dxa"/>
            <w:tcBorders>
              <w:left w:val="nil"/>
              <w:bottom w:val="single" w:sz="4" w:space="0" w:color="000000" w:themeColor="text1"/>
              <w:right w:val="single" w:sz="4" w:space="0" w:color="auto"/>
            </w:tcBorders>
            <w:vAlign w:val="center"/>
          </w:tcPr>
          <w:p w:rsidR="005C37EA" w:rsidRDefault="004D4D36">
            <w:pPr>
              <w:keepNext/>
              <w:keepLines/>
              <w:spacing w:before="120"/>
              <w:ind w:firstLine="0"/>
              <w:jc w:val="center"/>
              <w:rPr>
                <w:rFonts w:ascii="Arial" w:hAnsi="Arial" w:cs="Arial"/>
                <w:lang w:val="en-US"/>
              </w:rPr>
            </w:pPr>
            <w:del w:id="275" w:author="Quirijn" w:date="2011-06-22T09:57:00Z">
              <w:r w:rsidDel="004B5A67">
                <w:rPr>
                  <w:rFonts w:ascii="Arial" w:hAnsi="Arial" w:cs="Arial"/>
                  <w:lang w:val="en-US"/>
                </w:rPr>
                <w:delText>Non-irrigated</w:delText>
              </w:r>
            </w:del>
            <w:ins w:id="276" w:author="Quirijn" w:date="2011-06-22T10:08:00Z">
              <w:r w:rsidR="004B5A67">
                <w:rPr>
                  <w:rFonts w:ascii="Arial" w:hAnsi="Arial" w:cs="Arial"/>
                  <w:lang w:val="en-US"/>
                </w:rPr>
                <w:t>Deficit irrigated</w:t>
              </w:r>
            </w:ins>
          </w:p>
        </w:tc>
        <w:tc>
          <w:tcPr>
            <w:tcW w:w="1315" w:type="dxa"/>
            <w:vMerge/>
            <w:tcBorders>
              <w:left w:val="single" w:sz="4" w:space="0" w:color="auto"/>
              <w:bottom w:val="single" w:sz="4" w:space="0" w:color="000000" w:themeColor="text1"/>
              <w:right w:val="nil"/>
            </w:tcBorders>
          </w:tcPr>
          <w:p w:rsidR="005C37EA" w:rsidRDefault="005C37EA">
            <w:pPr>
              <w:keepNext/>
              <w:keepLines/>
              <w:spacing w:before="120"/>
              <w:ind w:firstLine="0"/>
              <w:jc w:val="left"/>
              <w:rPr>
                <w:rFonts w:ascii="Arial" w:hAnsi="Arial" w:cs="Arial"/>
                <w:lang w:val="en-US"/>
              </w:rPr>
            </w:pPr>
          </w:p>
        </w:tc>
        <w:tc>
          <w:tcPr>
            <w:tcW w:w="1315" w:type="dxa"/>
            <w:tcBorders>
              <w:left w:val="nil"/>
              <w:bottom w:val="single" w:sz="4" w:space="0" w:color="000000" w:themeColor="text1"/>
              <w:right w:val="nil"/>
            </w:tcBorders>
            <w:vAlign w:val="center"/>
          </w:tcPr>
          <w:p w:rsidR="005C37EA" w:rsidRDefault="00956816">
            <w:pPr>
              <w:keepNext/>
              <w:keepLines/>
              <w:spacing w:before="120"/>
              <w:ind w:firstLine="0"/>
              <w:jc w:val="center"/>
              <w:rPr>
                <w:rFonts w:ascii="Arial" w:hAnsi="Arial" w:cs="Arial"/>
                <w:lang w:val="en-US"/>
              </w:rPr>
            </w:pPr>
            <w:r w:rsidRPr="00956816">
              <w:rPr>
                <w:rFonts w:ascii="Arial" w:hAnsi="Arial" w:cs="Arial"/>
                <w:lang w:val="en-US"/>
              </w:rPr>
              <w:t>Irrigated</w:t>
            </w:r>
          </w:p>
        </w:tc>
        <w:tc>
          <w:tcPr>
            <w:tcW w:w="1549" w:type="dxa"/>
            <w:tcBorders>
              <w:left w:val="nil"/>
              <w:bottom w:val="single" w:sz="4" w:space="0" w:color="000000" w:themeColor="text1"/>
              <w:right w:val="nil"/>
            </w:tcBorders>
            <w:vAlign w:val="center"/>
          </w:tcPr>
          <w:p w:rsidR="005C37EA" w:rsidRDefault="004D4D36">
            <w:pPr>
              <w:keepNext/>
              <w:keepLines/>
              <w:spacing w:before="120"/>
              <w:ind w:firstLine="0"/>
              <w:jc w:val="center"/>
              <w:rPr>
                <w:rFonts w:ascii="Arial" w:hAnsi="Arial" w:cs="Arial"/>
                <w:lang w:val="en-US"/>
              </w:rPr>
            </w:pPr>
            <w:del w:id="277" w:author="Quirijn" w:date="2011-06-22T09:57:00Z">
              <w:r w:rsidDel="004B5A67">
                <w:rPr>
                  <w:rFonts w:ascii="Arial" w:hAnsi="Arial" w:cs="Arial"/>
                  <w:lang w:val="en-US"/>
                </w:rPr>
                <w:delText>Non-irrigated</w:delText>
              </w:r>
            </w:del>
            <w:ins w:id="278" w:author="Quirijn" w:date="2011-06-22T10:08:00Z">
              <w:r w:rsidR="004B5A67">
                <w:rPr>
                  <w:rFonts w:ascii="Arial" w:hAnsi="Arial" w:cs="Arial"/>
                  <w:lang w:val="en-US"/>
                </w:rPr>
                <w:t>Deficit irrigated</w:t>
              </w:r>
            </w:ins>
          </w:p>
        </w:tc>
      </w:tr>
      <w:tr w:rsidR="00F57A1A" w:rsidRPr="00743826" w:rsidTr="00F57A1A">
        <w:trPr>
          <w:jc w:val="center"/>
        </w:trPr>
        <w:tc>
          <w:tcPr>
            <w:tcW w:w="1315" w:type="dxa"/>
            <w:tcBorders>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8/4/2010</w:t>
            </w:r>
          </w:p>
        </w:tc>
        <w:tc>
          <w:tcPr>
            <w:tcW w:w="1315" w:type="dxa"/>
            <w:tcBorders>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3.37</w:t>
            </w:r>
          </w:p>
        </w:tc>
        <w:tc>
          <w:tcPr>
            <w:tcW w:w="1549" w:type="dxa"/>
            <w:tcBorders>
              <w:left w:val="nil"/>
              <w:bottom w:val="nil"/>
              <w:right w:val="single" w:sz="4" w:space="0" w:color="auto"/>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3.55</w:t>
            </w:r>
          </w:p>
        </w:tc>
        <w:tc>
          <w:tcPr>
            <w:tcW w:w="1315" w:type="dxa"/>
            <w:tcBorders>
              <w:left w:val="single" w:sz="4" w:space="0" w:color="auto"/>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8/19/2010</w:t>
            </w:r>
          </w:p>
        </w:tc>
        <w:tc>
          <w:tcPr>
            <w:tcW w:w="1315" w:type="dxa"/>
            <w:tcBorders>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4.56</w:t>
            </w:r>
          </w:p>
        </w:tc>
        <w:tc>
          <w:tcPr>
            <w:tcW w:w="1549" w:type="dxa"/>
            <w:tcBorders>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3.74</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8/5/2010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3.47</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3.67</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8/20/2010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4.63</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3.58</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8/6/2010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3.58</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3.79</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8/21/2010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4.69</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3.43</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8/7/2010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3.68</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3.90</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8/22/2010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4.76</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3.27</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8/8/2010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3.78</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4.02</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8/23/2010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4.82</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3.12</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8/9/2010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3.88</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4.14</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8/24/2010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4.89</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2.96</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8/10/2010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3.99</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4.26</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8/25/2010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4.95</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2.80</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8/11/2010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4.09</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4.37</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8/26/2010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5.02</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2.65</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8/12/2010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4.19</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4.49</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8/27/2010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5.08</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b/>
                <w:color w:val="000000"/>
                <w:lang w:val="en-US"/>
              </w:rPr>
            </w:pPr>
            <w:r w:rsidRPr="00956816">
              <w:rPr>
                <w:rFonts w:ascii="Arial" w:hAnsi="Arial" w:cs="Arial"/>
                <w:b/>
                <w:color w:val="000000"/>
                <w:lang w:val="en-US"/>
              </w:rPr>
              <w:t>2.49</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8/13/2010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4.24</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4.38</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8/28/2010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5.18</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2.55</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8/14/2010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4.30</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4.28</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8/29/2010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5.29</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2.61</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8/15/2010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4.35</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4.17</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8/30/2010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5.39</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2.68</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8/16/2010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4.40</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4.06</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8/31/2010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5.49</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2.74</w:t>
            </w:r>
          </w:p>
        </w:tc>
      </w:tr>
      <w:tr w:rsidR="00F57A1A" w:rsidRPr="00743826" w:rsidTr="00F57A1A">
        <w:trPr>
          <w:jc w:val="center"/>
        </w:trPr>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8/17/2010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4.45</w:t>
            </w:r>
          </w:p>
        </w:tc>
        <w:tc>
          <w:tcPr>
            <w:tcW w:w="1549" w:type="dxa"/>
            <w:tcBorders>
              <w:top w:val="nil"/>
              <w:left w:val="nil"/>
              <w:bottom w:val="nil"/>
              <w:right w:val="single" w:sz="4" w:space="0" w:color="auto"/>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3.95</w:t>
            </w:r>
          </w:p>
        </w:tc>
        <w:tc>
          <w:tcPr>
            <w:tcW w:w="1315" w:type="dxa"/>
            <w:tcBorders>
              <w:top w:val="nil"/>
              <w:left w:val="single" w:sz="4" w:space="0" w:color="auto"/>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9/1/2010</w:t>
            </w:r>
          </w:p>
        </w:tc>
        <w:tc>
          <w:tcPr>
            <w:tcW w:w="1315"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5.60</w:t>
            </w:r>
          </w:p>
        </w:tc>
        <w:tc>
          <w:tcPr>
            <w:tcW w:w="1549" w:type="dxa"/>
            <w:tcBorders>
              <w:top w:val="nil"/>
              <w:left w:val="nil"/>
              <w:bottom w:val="nil"/>
              <w:right w:val="nil"/>
            </w:tcBorders>
            <w:vAlign w:val="center"/>
          </w:tcPr>
          <w:p w:rsidR="005C37EA" w:rsidRDefault="00956816">
            <w:pPr>
              <w:keepNext/>
              <w:keepLines/>
              <w:spacing w:before="120"/>
              <w:ind w:firstLine="0"/>
              <w:jc w:val="center"/>
              <w:rPr>
                <w:rFonts w:ascii="Arial" w:hAnsi="Arial" w:cs="Arial"/>
                <w:color w:val="000000"/>
                <w:lang w:val="en-US"/>
              </w:rPr>
            </w:pPr>
            <w:r w:rsidRPr="00956816">
              <w:rPr>
                <w:rFonts w:ascii="Arial" w:hAnsi="Arial" w:cs="Arial"/>
                <w:color w:val="000000"/>
                <w:lang w:val="en-US"/>
              </w:rPr>
              <w:t>2.80</w:t>
            </w:r>
          </w:p>
        </w:tc>
      </w:tr>
      <w:tr w:rsidR="00F57A1A" w:rsidRPr="00743826" w:rsidTr="00F57A1A">
        <w:trPr>
          <w:jc w:val="center"/>
        </w:trPr>
        <w:tc>
          <w:tcPr>
            <w:tcW w:w="1315" w:type="dxa"/>
            <w:tcBorders>
              <w:top w:val="nil"/>
              <w:left w:val="nil"/>
              <w:bottom w:val="single" w:sz="4" w:space="0" w:color="auto"/>
              <w:right w:val="nil"/>
            </w:tcBorders>
            <w:vAlign w:val="center"/>
          </w:tcPr>
          <w:p w:rsidR="00F57A1A" w:rsidRPr="00743826" w:rsidRDefault="00956816" w:rsidP="00213262">
            <w:pPr>
              <w:spacing w:before="120"/>
              <w:ind w:firstLine="0"/>
              <w:jc w:val="center"/>
              <w:rPr>
                <w:rFonts w:ascii="Arial" w:hAnsi="Arial" w:cs="Arial"/>
                <w:color w:val="000000"/>
                <w:lang w:val="en-US"/>
              </w:rPr>
            </w:pPr>
            <w:r w:rsidRPr="00956816">
              <w:rPr>
                <w:rFonts w:ascii="Arial" w:hAnsi="Arial" w:cs="Arial"/>
                <w:color w:val="000000"/>
                <w:lang w:val="en-US"/>
              </w:rPr>
              <w:t>8/18/2010</w:t>
            </w:r>
          </w:p>
        </w:tc>
        <w:tc>
          <w:tcPr>
            <w:tcW w:w="1315" w:type="dxa"/>
            <w:tcBorders>
              <w:top w:val="nil"/>
              <w:left w:val="nil"/>
              <w:bottom w:val="single" w:sz="4" w:space="0" w:color="auto"/>
              <w:right w:val="nil"/>
            </w:tcBorders>
            <w:vAlign w:val="center"/>
          </w:tcPr>
          <w:p w:rsidR="00F57A1A" w:rsidRPr="00743826" w:rsidRDefault="00956816" w:rsidP="00213262">
            <w:pPr>
              <w:spacing w:before="120"/>
              <w:ind w:firstLine="0"/>
              <w:jc w:val="center"/>
              <w:rPr>
                <w:rFonts w:ascii="Arial" w:hAnsi="Arial" w:cs="Arial"/>
                <w:color w:val="000000"/>
                <w:lang w:val="en-US"/>
              </w:rPr>
            </w:pPr>
            <w:r w:rsidRPr="00956816">
              <w:rPr>
                <w:rFonts w:ascii="Arial" w:hAnsi="Arial" w:cs="Arial"/>
                <w:color w:val="000000"/>
                <w:lang w:val="en-US"/>
              </w:rPr>
              <w:t>4.51</w:t>
            </w:r>
          </w:p>
        </w:tc>
        <w:tc>
          <w:tcPr>
            <w:tcW w:w="1549" w:type="dxa"/>
            <w:tcBorders>
              <w:top w:val="nil"/>
              <w:left w:val="nil"/>
              <w:bottom w:val="single" w:sz="4" w:space="0" w:color="auto"/>
              <w:right w:val="single" w:sz="4" w:space="0" w:color="auto"/>
            </w:tcBorders>
            <w:vAlign w:val="center"/>
          </w:tcPr>
          <w:p w:rsidR="00F57A1A" w:rsidRPr="00743826" w:rsidRDefault="00956816" w:rsidP="00213262">
            <w:pPr>
              <w:spacing w:before="120"/>
              <w:ind w:firstLine="0"/>
              <w:jc w:val="center"/>
              <w:rPr>
                <w:rFonts w:ascii="Arial" w:hAnsi="Arial" w:cs="Arial"/>
                <w:color w:val="000000"/>
                <w:lang w:val="en-US"/>
              </w:rPr>
            </w:pPr>
            <w:r w:rsidRPr="00956816">
              <w:rPr>
                <w:rFonts w:ascii="Arial" w:hAnsi="Arial" w:cs="Arial"/>
                <w:color w:val="000000"/>
                <w:lang w:val="en-US"/>
              </w:rPr>
              <w:t>3.85</w:t>
            </w:r>
          </w:p>
        </w:tc>
        <w:tc>
          <w:tcPr>
            <w:tcW w:w="1315" w:type="dxa"/>
            <w:tcBorders>
              <w:top w:val="nil"/>
              <w:left w:val="single" w:sz="4" w:space="0" w:color="auto"/>
              <w:bottom w:val="single" w:sz="4" w:space="0" w:color="auto"/>
              <w:right w:val="nil"/>
            </w:tcBorders>
            <w:vAlign w:val="center"/>
          </w:tcPr>
          <w:p w:rsidR="00F57A1A" w:rsidRPr="00743826" w:rsidRDefault="00956816" w:rsidP="00213262">
            <w:pPr>
              <w:spacing w:before="120"/>
              <w:ind w:firstLine="0"/>
              <w:jc w:val="center"/>
              <w:rPr>
                <w:rFonts w:ascii="Arial" w:hAnsi="Arial" w:cs="Arial"/>
                <w:b/>
                <w:color w:val="000000"/>
                <w:lang w:val="en-US"/>
              </w:rPr>
            </w:pPr>
            <w:r w:rsidRPr="00956816">
              <w:rPr>
                <w:rFonts w:ascii="Arial" w:hAnsi="Arial" w:cs="Arial"/>
                <w:b/>
                <w:color w:val="000000"/>
                <w:lang w:val="en-US"/>
              </w:rPr>
              <w:t>9/2/2010</w:t>
            </w:r>
          </w:p>
        </w:tc>
        <w:tc>
          <w:tcPr>
            <w:tcW w:w="1315" w:type="dxa"/>
            <w:tcBorders>
              <w:top w:val="nil"/>
              <w:left w:val="nil"/>
              <w:bottom w:val="single" w:sz="4" w:space="0" w:color="auto"/>
              <w:right w:val="nil"/>
            </w:tcBorders>
            <w:vAlign w:val="center"/>
          </w:tcPr>
          <w:p w:rsidR="00F57A1A" w:rsidRPr="00743826" w:rsidRDefault="00956816" w:rsidP="00213262">
            <w:pPr>
              <w:spacing w:before="120"/>
              <w:ind w:firstLine="0"/>
              <w:jc w:val="center"/>
              <w:rPr>
                <w:rFonts w:ascii="Arial" w:hAnsi="Arial" w:cs="Arial"/>
                <w:b/>
                <w:color w:val="000000"/>
                <w:lang w:val="en-US"/>
              </w:rPr>
            </w:pPr>
            <w:r w:rsidRPr="00956816">
              <w:rPr>
                <w:rFonts w:ascii="Arial" w:hAnsi="Arial" w:cs="Arial"/>
                <w:b/>
                <w:color w:val="000000"/>
                <w:lang w:val="en-US"/>
              </w:rPr>
              <w:t>5.70</w:t>
            </w:r>
          </w:p>
        </w:tc>
        <w:tc>
          <w:tcPr>
            <w:tcW w:w="1549" w:type="dxa"/>
            <w:tcBorders>
              <w:top w:val="nil"/>
              <w:left w:val="nil"/>
              <w:bottom w:val="single" w:sz="4" w:space="0" w:color="auto"/>
              <w:right w:val="nil"/>
            </w:tcBorders>
            <w:vAlign w:val="center"/>
          </w:tcPr>
          <w:p w:rsidR="00F57A1A" w:rsidRPr="00743826" w:rsidRDefault="00956816" w:rsidP="00213262">
            <w:pPr>
              <w:spacing w:before="120"/>
              <w:ind w:firstLine="0"/>
              <w:jc w:val="center"/>
              <w:rPr>
                <w:rFonts w:ascii="Arial" w:hAnsi="Arial" w:cs="Arial"/>
                <w:b/>
                <w:color w:val="000000"/>
                <w:lang w:val="en-US"/>
              </w:rPr>
            </w:pPr>
            <w:r w:rsidRPr="00956816">
              <w:rPr>
                <w:rFonts w:ascii="Arial" w:hAnsi="Arial" w:cs="Arial"/>
                <w:b/>
                <w:color w:val="000000"/>
                <w:lang w:val="en-US"/>
              </w:rPr>
              <w:t>2.86</w:t>
            </w:r>
          </w:p>
        </w:tc>
      </w:tr>
    </w:tbl>
    <w:p w:rsidR="0021458E" w:rsidRPr="00743826" w:rsidRDefault="00140580" w:rsidP="0021458E">
      <w:pPr>
        <w:keepNext/>
        <w:spacing w:line="240" w:lineRule="auto"/>
        <w:ind w:firstLine="0"/>
        <w:jc w:val="center"/>
        <w:rPr>
          <w:rFonts w:ascii="Arial" w:hAnsi="Arial" w:cs="Arial"/>
          <w:lang w:val="en-US"/>
        </w:rPr>
      </w:pPr>
      <w:r>
        <w:rPr>
          <w:noProof/>
          <w:lang w:eastAsia="pt-BR"/>
        </w:rPr>
        <w:lastRenderedPageBreak/>
        <w:drawing>
          <wp:inline distT="0" distB="0" distL="0" distR="0">
            <wp:extent cx="5257800" cy="2857122"/>
            <wp:effectExtent l="1905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04" cstate="print"/>
                    <a:srcRect t="5973" b="10860"/>
                    <a:stretch>
                      <a:fillRect/>
                    </a:stretch>
                  </pic:blipFill>
                  <pic:spPr bwMode="auto">
                    <a:xfrm>
                      <a:off x="0" y="0"/>
                      <a:ext cx="5257800" cy="2857122"/>
                    </a:xfrm>
                    <a:prstGeom prst="rect">
                      <a:avLst/>
                    </a:prstGeom>
                    <a:noFill/>
                    <a:ln w="9525">
                      <a:noFill/>
                      <a:miter lim="800000"/>
                      <a:headEnd/>
                      <a:tailEnd/>
                    </a:ln>
                  </pic:spPr>
                </pic:pic>
              </a:graphicData>
            </a:graphic>
          </wp:inline>
        </w:drawing>
      </w:r>
    </w:p>
    <w:p w:rsidR="0021458E" w:rsidRPr="00743826" w:rsidRDefault="0021458E" w:rsidP="0021458E">
      <w:pPr>
        <w:pStyle w:val="Legenda"/>
        <w:keepNext/>
        <w:spacing w:after="0" w:line="360" w:lineRule="auto"/>
        <w:ind w:left="994" w:hanging="994"/>
        <w:rPr>
          <w:rFonts w:ascii="Arial" w:hAnsi="Arial" w:cs="Arial"/>
          <w:b w:val="0"/>
          <w:color w:val="auto"/>
          <w:sz w:val="20"/>
          <w:szCs w:val="20"/>
          <w:lang w:val="en-US"/>
        </w:rPr>
      </w:pPr>
      <w:bookmarkStart w:id="279" w:name="_Toc296436842"/>
      <w:r w:rsidRPr="00743826">
        <w:rPr>
          <w:rFonts w:ascii="Arial" w:hAnsi="Arial" w:cs="Arial"/>
          <w:b w:val="0"/>
          <w:color w:val="auto"/>
          <w:sz w:val="20"/>
          <w:szCs w:val="20"/>
          <w:lang w:val="en-US"/>
        </w:rPr>
        <w:t xml:space="preserve">Figure </w:t>
      </w:r>
      <w:bookmarkStart w:id="280" w:name="fig23"/>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6</w:t>
      </w:r>
      <w:r w:rsidR="00EB4AC9" w:rsidRPr="00956816">
        <w:rPr>
          <w:rFonts w:ascii="Arial" w:hAnsi="Arial" w:cs="Arial"/>
          <w:b w:val="0"/>
          <w:color w:val="auto"/>
          <w:sz w:val="20"/>
          <w:szCs w:val="20"/>
          <w:lang w:val="en-US"/>
        </w:rPr>
        <w:fldChar w:fldCharType="end"/>
      </w:r>
      <w:bookmarkEnd w:id="280"/>
      <w:r w:rsidRPr="00743826">
        <w:rPr>
          <w:rFonts w:ascii="Arial" w:hAnsi="Arial" w:cs="Arial"/>
          <w:b w:val="0"/>
          <w:color w:val="auto"/>
          <w:sz w:val="20"/>
          <w:szCs w:val="20"/>
          <w:lang w:val="en-US"/>
        </w:rPr>
        <w:t xml:space="preserve"> – Leaf area index (</w:t>
      </w:r>
      <w:r w:rsidR="0037783A">
        <w:rPr>
          <w:rFonts w:ascii="Arial" w:hAnsi="Arial" w:cs="Arial"/>
          <w:b w:val="0"/>
          <w:i/>
          <w:color w:val="auto"/>
          <w:sz w:val="20"/>
          <w:szCs w:val="20"/>
          <w:lang w:val="en-US"/>
        </w:rPr>
        <w:t>LAI</w:t>
      </w:r>
      <w:r w:rsidR="0037783A">
        <w:rPr>
          <w:rFonts w:ascii="Arial" w:hAnsi="Arial" w:cs="Arial"/>
          <w:b w:val="0"/>
          <w:color w:val="auto"/>
          <w:sz w:val="20"/>
          <w:szCs w:val="20"/>
          <w:lang w:val="en-US"/>
        </w:rPr>
        <w:t>) measured by a ceptometer (</w:t>
      </w:r>
      <w:bookmarkStart w:id="281" w:name="OLE_LINK11"/>
      <w:bookmarkStart w:id="282" w:name="OLE_LINK12"/>
      <w:r w:rsidR="0037783A">
        <w:rPr>
          <w:rFonts w:ascii="Arial" w:hAnsi="Arial" w:cs="Arial"/>
          <w:b w:val="0"/>
          <w:color w:val="auto"/>
          <w:sz w:val="20"/>
          <w:szCs w:val="20"/>
          <w:lang w:val="en-US"/>
        </w:rPr>
        <w:t>dots and asterisks</w:t>
      </w:r>
      <w:bookmarkEnd w:id="281"/>
      <w:bookmarkEnd w:id="282"/>
      <w:r w:rsidR="0037783A">
        <w:rPr>
          <w:rFonts w:ascii="Arial" w:hAnsi="Arial" w:cs="Arial"/>
          <w:b w:val="0"/>
          <w:color w:val="auto"/>
          <w:sz w:val="20"/>
          <w:szCs w:val="20"/>
          <w:lang w:val="en-US"/>
        </w:rPr>
        <w:t xml:space="preserve">) and linearly interpolated (dashed lines) as a function of </w:t>
      </w:r>
      <w:r w:rsidR="004E5926">
        <w:rPr>
          <w:rFonts w:ascii="Arial" w:hAnsi="Arial" w:cs="Arial"/>
          <w:b w:val="0"/>
          <w:color w:val="auto"/>
          <w:sz w:val="20"/>
          <w:szCs w:val="20"/>
          <w:lang w:val="en-US"/>
        </w:rPr>
        <w:t>date</w:t>
      </w:r>
      <w:r w:rsidR="0037783A">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37783A">
        <w:rPr>
          <w:rFonts w:ascii="Arial" w:hAnsi="Arial" w:cs="Arial"/>
          <w:b w:val="0"/>
          <w:color w:val="auto"/>
          <w:sz w:val="20"/>
          <w:szCs w:val="20"/>
          <w:lang w:val="en-US"/>
        </w:rPr>
        <w:t>2010)</w:t>
      </w:r>
      <w:bookmarkEnd w:id="279"/>
    </w:p>
    <w:p w:rsidR="0021458E" w:rsidRPr="00743826" w:rsidRDefault="0021458E" w:rsidP="00EE6B23">
      <w:pPr>
        <w:keepNext/>
        <w:rPr>
          <w:rFonts w:ascii="Arial" w:eastAsia="Calibri" w:hAnsi="Arial" w:cs="Arial"/>
          <w:lang w:val="en-US"/>
        </w:rPr>
      </w:pPr>
    </w:p>
    <w:p w:rsidR="00582673" w:rsidRPr="00743826" w:rsidRDefault="00956816" w:rsidP="00734607">
      <w:pPr>
        <w:pStyle w:val="Ttulo4"/>
        <w:keepNext/>
        <w:ind w:left="1151" w:hanging="794"/>
        <w:rPr>
          <w:rFonts w:ascii="Arial" w:hAnsi="Arial"/>
          <w:lang w:val="en-US"/>
        </w:rPr>
      </w:pPr>
      <w:bookmarkStart w:id="283" w:name="_Toc258333720"/>
      <w:bookmarkStart w:id="284" w:name="_Toc258333871"/>
      <w:bookmarkStart w:id="285" w:name="_Toc258333988"/>
      <w:bookmarkStart w:id="286" w:name="_Toc258334254"/>
      <w:bookmarkStart w:id="287" w:name="_Toc296436816"/>
      <w:r w:rsidRPr="00956816">
        <w:rPr>
          <w:rFonts w:ascii="Arial" w:hAnsi="Arial"/>
          <w:lang w:val="en-US"/>
        </w:rPr>
        <w:t>Detection of water stress</w:t>
      </w:r>
      <w:bookmarkEnd w:id="283"/>
      <w:bookmarkEnd w:id="284"/>
      <w:bookmarkEnd w:id="285"/>
      <w:bookmarkEnd w:id="286"/>
      <w:bookmarkEnd w:id="287"/>
    </w:p>
    <w:p w:rsidR="006F2C1E" w:rsidRPr="00743826" w:rsidRDefault="00956816" w:rsidP="006F2C1E">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Canopy temperature, used as an indicator of water stress, was measured by two automated infrared thermometers (one </w:t>
      </w:r>
      <w:r w:rsidR="001C16F8">
        <w:rPr>
          <w:rFonts w:ascii="Arial" w:eastAsia="Times New Roman" w:hAnsi="Arial" w:cs="Arial"/>
          <w:color w:val="000000"/>
          <w:szCs w:val="24"/>
          <w:lang w:val="en-US" w:eastAsia="pt-BR"/>
        </w:rPr>
        <w:t>at a central location at</w:t>
      </w:r>
      <w:r w:rsidRPr="00956816">
        <w:rPr>
          <w:rFonts w:ascii="Arial" w:eastAsia="Times New Roman" w:hAnsi="Arial" w:cs="Arial"/>
          <w:color w:val="000000"/>
          <w:szCs w:val="24"/>
          <w:lang w:val="en-US" w:eastAsia="pt-BR"/>
        </w:rPr>
        <w:t xml:space="preserve"> each treatment) of Apogee </w:t>
      </w:r>
      <w:proofErr w:type="gramStart"/>
      <w:r w:rsidRPr="00956816">
        <w:rPr>
          <w:rFonts w:ascii="Arial" w:eastAsia="Times New Roman" w:hAnsi="Arial" w:cs="Arial"/>
          <w:color w:val="000000"/>
          <w:szCs w:val="24"/>
          <w:lang w:val="en-US" w:eastAsia="pt-BR"/>
        </w:rPr>
        <w:t>Instruments,</w:t>
      </w:r>
      <w:proofErr w:type="gramEnd"/>
      <w:r w:rsidRPr="00956816">
        <w:rPr>
          <w:rFonts w:ascii="Arial" w:eastAsia="Times New Roman" w:hAnsi="Arial" w:cs="Arial"/>
          <w:color w:val="000000"/>
          <w:szCs w:val="24"/>
          <w:lang w:val="en-US" w:eastAsia="pt-BR"/>
        </w:rPr>
        <w:t xml:space="preserve"> model SI</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11</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which were connected to the data</w:t>
      </w:r>
      <w:r w:rsidR="004E5926">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logger CR1000</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These sensors have an accuracy of ±0.2°C and a measuring range from </w:t>
      </w:r>
      <w:r w:rsidR="001C16F8">
        <w:rPr>
          <w:rFonts w:ascii="Arial" w:eastAsia="Times New Roman" w:hAnsi="Arial" w:cs="Arial"/>
          <w:color w:val="000000"/>
          <w:szCs w:val="24"/>
          <w:lang w:val="en-US" w:eastAsia="pt-BR"/>
        </w:rPr>
        <w:noBreakHyphen/>
      </w:r>
      <w:r w:rsidRPr="00956816">
        <w:rPr>
          <w:rFonts w:ascii="Arial" w:eastAsia="Times New Roman" w:hAnsi="Arial" w:cs="Arial"/>
          <w:color w:val="000000"/>
          <w:szCs w:val="24"/>
          <w:lang w:val="en-US" w:eastAsia="pt-BR"/>
        </w:rPr>
        <w:t xml:space="preserve">10°C to 65°C. The canopy temperature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is the result of an average </w:t>
      </w:r>
      <w:r w:rsidR="001C16F8">
        <w:rPr>
          <w:rFonts w:ascii="Arial" w:eastAsia="Times New Roman" w:hAnsi="Arial" w:cs="Arial"/>
          <w:color w:val="000000"/>
          <w:szCs w:val="24"/>
          <w:lang w:val="en-US" w:eastAsia="pt-BR"/>
        </w:rPr>
        <w:t xml:space="preserve">of measurements </w:t>
      </w:r>
      <w:r w:rsidRPr="00956816">
        <w:rPr>
          <w:rFonts w:ascii="Arial" w:eastAsia="Times New Roman" w:hAnsi="Arial" w:cs="Arial"/>
          <w:color w:val="000000"/>
          <w:szCs w:val="24"/>
          <w:lang w:val="en-US" w:eastAsia="pt-BR"/>
        </w:rPr>
        <w:t>over a time period of 30 minutes. In order to eliminate the effects of application of irrigation on temperature difference between canopy and air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soil properties, data obtained during the night and during irrigation application were eliminated.</w:t>
      </w:r>
    </w:p>
    <w:p w:rsidR="00065695" w:rsidRPr="00743826" w:rsidRDefault="00956816" w:rsidP="00065695">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methodology applied in this study to identify water stress in plants of </w:t>
      </w:r>
      <w:r w:rsidR="001C16F8">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non</w:t>
      </w:r>
      <w:r w:rsidR="001C16F8">
        <w:rPr>
          <w:rFonts w:ascii="Arial" w:eastAsia="Times New Roman" w:hAnsi="Arial" w:cs="Arial"/>
          <w:color w:val="000000"/>
          <w:szCs w:val="24"/>
          <w:lang w:val="en-US" w:eastAsia="pt-BR"/>
        </w:rPr>
        <w:t>-</w:t>
      </w:r>
      <w:del w:id="288" w:author="Quirijn" w:date="2011-06-22T10:04:00Z">
        <w:r w:rsidRPr="00956816" w:rsidDel="004B5A67">
          <w:rPr>
            <w:rFonts w:ascii="Arial" w:eastAsia="Times New Roman" w:hAnsi="Arial" w:cs="Arial"/>
            <w:color w:val="000000"/>
            <w:szCs w:val="24"/>
            <w:lang w:val="en-US" w:eastAsia="pt-BR"/>
          </w:rPr>
          <w:delText xml:space="preserve"> irrigated</w:delText>
        </w:r>
      </w:del>
      <w:ins w:id="289" w:author="Quirijn" w:date="2011-06-22T10:04: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is based on three procedures. The first one consists of a linear regression between data of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Such analysis was made due to the linear relationship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observed in plants without water stress</w:t>
      </w:r>
      <w:r w:rsidR="001C16F8">
        <w:rPr>
          <w:rFonts w:ascii="Arial" w:eastAsia="Times New Roman" w:hAnsi="Arial" w:cs="Arial"/>
          <w:color w:val="000000"/>
          <w:szCs w:val="24"/>
          <w:lang w:val="en-US" w:eastAsia="pt-BR"/>
        </w:rPr>
        <w:t xml:space="preserve"> as</w:t>
      </w:r>
      <w:r w:rsidRPr="00956816">
        <w:rPr>
          <w:rFonts w:ascii="Arial" w:eastAsia="Times New Roman" w:hAnsi="Arial" w:cs="Arial"/>
          <w:color w:val="000000"/>
          <w:szCs w:val="24"/>
          <w:lang w:val="en-US" w:eastAsia="pt-BR"/>
        </w:rPr>
        <w:t xml:space="preserve"> reported in literature (</w:t>
      </w:r>
      <w:r w:rsidR="00E016A9">
        <w:rPr>
          <w:rFonts w:ascii="Arial" w:eastAsia="Times New Roman" w:hAnsi="Arial" w:cs="Arial"/>
          <w:color w:val="000000"/>
          <w:szCs w:val="24"/>
          <w:lang w:val="en-US" w:eastAsia="pt-BR"/>
        </w:rPr>
        <w:t>e.g.</w:t>
      </w:r>
      <w:r w:rsidRPr="00956816">
        <w:rPr>
          <w:rFonts w:ascii="Arial" w:eastAsia="Times New Roman" w:hAnsi="Arial" w:cs="Arial"/>
          <w:color w:val="000000"/>
          <w:szCs w:val="24"/>
          <w:lang w:val="en-US" w:eastAsia="pt-BR"/>
        </w:rPr>
        <w:t xml:space="preserve">, </w:t>
      </w:r>
      <w:r w:rsidRPr="00956816">
        <w:rPr>
          <w:rFonts w:ascii="Arial" w:hAnsi="Arial" w:cs="Arial"/>
          <w:lang w:val="en-US"/>
        </w:rPr>
        <w:t>ERHLER, 1973; IDSO et al., 1981; SHIMODA; OIKAWA, 2006</w:t>
      </w:r>
      <w:r w:rsidRPr="00956816">
        <w:rPr>
          <w:rFonts w:ascii="Arial" w:eastAsia="Times New Roman" w:hAnsi="Arial" w:cs="Arial"/>
          <w:color w:val="000000"/>
          <w:szCs w:val="24"/>
          <w:lang w:val="en-US" w:eastAsia="pt-BR"/>
        </w:rPr>
        <w:t xml:space="preserve">). The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is calculated from the difference between the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saturation pressure </w:t>
      </w:r>
      <w:r w:rsidRPr="00956816">
        <w:rPr>
          <w:rFonts w:ascii="Arial" w:eastAsia="Times New Roman" w:hAnsi="Arial" w:cs="Arial"/>
          <w:i/>
          <w:color w:val="000000"/>
          <w:szCs w:val="24"/>
          <w:lang w:val="en-US" w:eastAsia="pt-BR"/>
        </w:rPr>
        <w:t>e</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the actual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pressure </w:t>
      </w:r>
      <w:r w:rsidRPr="00956816">
        <w:rPr>
          <w:rFonts w:ascii="Arial" w:eastAsia="Times New Roman" w:hAnsi="Arial" w:cs="Arial"/>
          <w:i/>
          <w:color w:val="000000"/>
          <w:szCs w:val="24"/>
          <w:lang w:val="en-US" w:eastAsia="pt-BR"/>
        </w:rPr>
        <w:t>e</w:t>
      </w:r>
      <w:r w:rsidRPr="00956816">
        <w:rPr>
          <w:rFonts w:ascii="Arial" w:eastAsia="Times New Roman" w:hAnsi="Arial" w:cs="Arial"/>
          <w:i/>
          <w:color w:val="000000"/>
          <w:szCs w:val="24"/>
          <w:vertAlign w:val="subscript"/>
          <w:lang w:val="en-US" w:eastAsia="pt-BR"/>
        </w:rPr>
        <w:t>a</w:t>
      </w:r>
      <w:r w:rsidRPr="00956816">
        <w:rPr>
          <w:rFonts w:ascii="Arial" w:eastAsia="Times New Roman" w:hAnsi="Arial" w:cs="Arial"/>
          <w:color w:val="000000"/>
          <w:szCs w:val="24"/>
          <w:lang w:val="en-US" w:eastAsia="pt-BR"/>
        </w:rPr>
        <w:t xml:space="preserve"> in the </w:t>
      </w:r>
      <w:r w:rsidR="0037783A">
        <w:rPr>
          <w:rFonts w:ascii="Arial" w:eastAsia="Times New Roman" w:hAnsi="Arial" w:cs="Arial"/>
          <w:color w:val="000000"/>
          <w:szCs w:val="24"/>
          <w:lang w:val="en-US" w:eastAsia="pt-BR"/>
        </w:rPr>
        <w:t>atmospheric</w:t>
      </w:r>
      <w:r w:rsidRPr="00956816">
        <w:rPr>
          <w:rFonts w:ascii="Arial" w:eastAsia="Times New Roman" w:hAnsi="Arial" w:cs="Arial"/>
          <w:color w:val="000000"/>
          <w:szCs w:val="24"/>
          <w:lang w:val="en-US" w:eastAsia="pt-BR"/>
        </w:rPr>
        <w:t xml:space="preserve"> air. </w:t>
      </w:r>
      <w:r w:rsidR="001C16F8">
        <w:rPr>
          <w:rFonts w:ascii="Arial" w:eastAsia="Times New Roman" w:hAnsi="Arial" w:cs="Arial"/>
          <w:color w:val="000000"/>
          <w:szCs w:val="24"/>
          <w:lang w:val="en-US" w:eastAsia="pt-BR"/>
        </w:rPr>
        <w:t>Using the</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lastRenderedPageBreak/>
        <w:t>Tetens (1930)</w:t>
      </w:r>
      <w:r w:rsidR="001C16F8">
        <w:rPr>
          <w:rFonts w:ascii="Arial" w:eastAsia="Times New Roman" w:hAnsi="Arial" w:cs="Arial"/>
          <w:color w:val="000000"/>
          <w:szCs w:val="24"/>
          <w:lang w:val="en-US" w:eastAsia="pt-BR"/>
        </w:rPr>
        <w:t xml:space="preserve"> equation</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e</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is calculated from air temperature measured in each irrigation treatment;</w:t>
      </w:r>
      <w:r w:rsidR="001C16F8">
        <w:rPr>
          <w:rFonts w:ascii="Arial" w:eastAsia="Times New Roman" w:hAnsi="Arial" w:cs="Arial"/>
          <w:color w:val="000000"/>
          <w:szCs w:val="24"/>
          <w:lang w:val="en-US" w:eastAsia="pt-BR"/>
        </w:rPr>
        <w:t xml:space="preserve"> and from that</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e</w:t>
      </w:r>
      <w:r w:rsidRPr="00956816">
        <w:rPr>
          <w:rFonts w:ascii="Arial" w:eastAsia="Times New Roman" w:hAnsi="Arial" w:cs="Arial"/>
          <w:i/>
          <w:color w:val="000000"/>
          <w:szCs w:val="24"/>
          <w:vertAlign w:val="subscript"/>
          <w:lang w:val="en-US" w:eastAsia="pt-BR"/>
        </w:rPr>
        <w:t>a</w:t>
      </w:r>
      <w:r w:rsidRPr="00956816">
        <w:rPr>
          <w:rFonts w:ascii="Arial" w:eastAsia="Times New Roman" w:hAnsi="Arial" w:cs="Arial"/>
          <w:color w:val="000000"/>
          <w:szCs w:val="24"/>
          <w:lang w:val="en-US" w:eastAsia="pt-BR"/>
        </w:rPr>
        <w:t xml:space="preserve"> is calculated </w:t>
      </w:r>
      <w:r w:rsidR="001C16F8">
        <w:rPr>
          <w:rFonts w:ascii="Arial" w:eastAsia="Times New Roman" w:hAnsi="Arial" w:cs="Arial"/>
          <w:color w:val="000000"/>
          <w:szCs w:val="24"/>
          <w:lang w:val="en-US" w:eastAsia="pt-BR"/>
        </w:rPr>
        <w:t xml:space="preserve">knowing </w:t>
      </w:r>
      <w:r w:rsidRPr="00956816">
        <w:rPr>
          <w:rFonts w:ascii="Arial" w:eastAsia="Times New Roman" w:hAnsi="Arial" w:cs="Arial"/>
          <w:color w:val="000000"/>
          <w:szCs w:val="24"/>
          <w:lang w:val="en-US" w:eastAsia="pt-BR"/>
        </w:rPr>
        <w:t>the relative humidity.</w:t>
      </w:r>
    </w:p>
    <w:p w:rsidR="001C16F8" w:rsidRDefault="00956816" w:rsidP="00680989">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In the second </w:t>
      </w:r>
      <w:r w:rsidR="001C16F8">
        <w:rPr>
          <w:rFonts w:ascii="Arial" w:eastAsia="Times New Roman" w:hAnsi="Arial" w:cs="Arial"/>
          <w:color w:val="000000"/>
          <w:szCs w:val="24"/>
          <w:lang w:val="en-US" w:eastAsia="pt-BR"/>
        </w:rPr>
        <w:t>stage</w:t>
      </w:r>
      <w:r w:rsidRPr="00956816">
        <w:rPr>
          <w:rFonts w:ascii="Arial" w:eastAsia="Times New Roman" w:hAnsi="Arial" w:cs="Arial"/>
          <w:color w:val="000000"/>
          <w:szCs w:val="24"/>
          <w:lang w:val="en-US" w:eastAsia="pt-BR"/>
        </w:rPr>
        <w:t xml:space="preserve"> of water stress detection,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of both treatments was compared to the wet bulb temperature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(°C), which represents the temperature at which a free water surface evaporates</w:t>
      </w:r>
      <w:r w:rsidR="001C16F8">
        <w:rPr>
          <w:rFonts w:ascii="Arial" w:eastAsia="Times New Roman" w:hAnsi="Arial" w:cs="Arial"/>
          <w:color w:val="000000"/>
          <w:szCs w:val="24"/>
          <w:lang w:val="en-US" w:eastAsia="pt-BR"/>
        </w:rPr>
        <w:t xml:space="preserve"> adiabatically</w:t>
      </w:r>
      <w:r w:rsidRPr="00956816">
        <w:rPr>
          <w:rFonts w:ascii="Arial" w:eastAsia="Times New Roman" w:hAnsi="Arial" w:cs="Arial"/>
          <w:color w:val="000000"/>
          <w:szCs w:val="24"/>
          <w:lang w:val="en-US" w:eastAsia="pt-BR"/>
        </w:rPr>
        <w:t xml:space="preserve">. The temperature of a healthy </w:t>
      </w:r>
      <w:r w:rsidR="001C16F8">
        <w:rPr>
          <w:rFonts w:ascii="Arial" w:eastAsia="Times New Roman" w:hAnsi="Arial" w:cs="Arial"/>
          <w:color w:val="000000"/>
          <w:szCs w:val="24"/>
          <w:lang w:val="en-US" w:eastAsia="pt-BR"/>
        </w:rPr>
        <w:t xml:space="preserve">transpiring crop to which </w:t>
      </w:r>
      <w:r w:rsidRPr="00956816">
        <w:rPr>
          <w:rFonts w:ascii="Arial" w:eastAsia="Times New Roman" w:hAnsi="Arial" w:cs="Arial"/>
          <w:color w:val="000000"/>
          <w:szCs w:val="24"/>
          <w:lang w:val="en-US" w:eastAsia="pt-BR"/>
        </w:rPr>
        <w:t xml:space="preserve">sufficient water </w:t>
      </w:r>
      <w:r w:rsidR="001C16F8">
        <w:rPr>
          <w:rFonts w:ascii="Arial" w:eastAsia="Times New Roman" w:hAnsi="Arial" w:cs="Arial"/>
          <w:color w:val="000000"/>
          <w:szCs w:val="24"/>
          <w:lang w:val="en-US" w:eastAsia="pt-BR"/>
        </w:rPr>
        <w:t xml:space="preserve">is </w:t>
      </w:r>
      <w:r w:rsidRPr="00956816">
        <w:rPr>
          <w:rFonts w:ascii="Arial" w:eastAsia="Times New Roman" w:hAnsi="Arial" w:cs="Arial"/>
          <w:color w:val="000000"/>
          <w:szCs w:val="24"/>
          <w:lang w:val="en-US" w:eastAsia="pt-BR"/>
        </w:rPr>
        <w:t>supplied</w:t>
      </w:r>
      <w:r w:rsidR="001C16F8">
        <w:rPr>
          <w:rFonts w:ascii="Arial" w:eastAsia="Times New Roman" w:hAnsi="Arial" w:cs="Arial"/>
          <w:color w:val="000000"/>
          <w:szCs w:val="24"/>
          <w:lang w:val="en-US" w:eastAsia="pt-BR"/>
        </w:rPr>
        <w:t xml:space="preserve"> (</w:t>
      </w:r>
      <w:r w:rsidR="00E016A9">
        <w:rPr>
          <w:rFonts w:ascii="Arial" w:eastAsia="Times New Roman" w:hAnsi="Arial" w:cs="Arial"/>
          <w:color w:val="000000"/>
          <w:szCs w:val="24"/>
          <w:lang w:val="en-US" w:eastAsia="pt-BR"/>
        </w:rPr>
        <w:t>i.e.</w:t>
      </w:r>
      <w:r w:rsidR="001C16F8">
        <w:rPr>
          <w:rFonts w:ascii="Arial" w:eastAsia="Times New Roman" w:hAnsi="Arial" w:cs="Arial"/>
          <w:color w:val="000000"/>
          <w:szCs w:val="24"/>
          <w:lang w:val="en-US" w:eastAsia="pt-BR"/>
        </w:rPr>
        <w:t>, a non-stressed canopy)</w:t>
      </w:r>
      <w:r w:rsidRPr="00956816">
        <w:rPr>
          <w:rFonts w:ascii="Arial" w:eastAsia="Times New Roman" w:hAnsi="Arial" w:cs="Arial"/>
          <w:color w:val="000000"/>
          <w:szCs w:val="24"/>
          <w:lang w:val="en-US" w:eastAsia="pt-BR"/>
        </w:rPr>
        <w:t xml:space="preserve"> is greater than the wet bulb temperature, but follows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variations </w:t>
      </w:r>
      <w:r w:rsidRPr="00956816">
        <w:rPr>
          <w:rFonts w:ascii="Arial" w:hAnsi="Arial" w:cs="Arial"/>
          <w:szCs w:val="24"/>
          <w:lang w:val="en-US"/>
        </w:rPr>
        <w:t>(WANJURA; UPCHURCH, 1997; MAHAN et al., 2005)</w:t>
      </w:r>
      <w:r w:rsidRPr="00956816">
        <w:rPr>
          <w:rFonts w:ascii="Arial" w:eastAsia="Times New Roman" w:hAnsi="Arial" w:cs="Arial"/>
          <w:color w:val="000000"/>
          <w:szCs w:val="24"/>
          <w:lang w:val="en-US" w:eastAsia="pt-BR"/>
        </w:rPr>
        <w:t xml:space="preserve">. When water supply to plants is </w:t>
      </w:r>
      <w:r w:rsidR="001C16F8">
        <w:rPr>
          <w:rFonts w:ascii="Arial" w:eastAsia="Times New Roman" w:hAnsi="Arial" w:cs="Arial"/>
          <w:color w:val="000000"/>
          <w:szCs w:val="24"/>
          <w:lang w:val="en-US" w:eastAsia="pt-BR"/>
        </w:rPr>
        <w:t>limiting transpiration</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progressively increases in relation to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w:t>
      </w:r>
    </w:p>
    <w:p w:rsidR="00680989" w:rsidRPr="00743826" w:rsidRDefault="001C16F8" w:rsidP="00680989">
      <w:pPr>
        <w:textAlignment w:val="top"/>
        <w:rPr>
          <w:rFonts w:ascii="Arial" w:hAnsi="Arial" w:cs="Arial"/>
          <w:color w:val="000000"/>
          <w:lang w:val="en-US"/>
        </w:rPr>
      </w:pPr>
      <w:r>
        <w:rPr>
          <w:rFonts w:ascii="Arial" w:eastAsia="Times New Roman" w:hAnsi="Arial" w:cs="Arial"/>
          <w:color w:val="000000"/>
          <w:szCs w:val="24"/>
          <w:lang w:val="en-US" w:eastAsia="pt-BR"/>
        </w:rPr>
        <w:t>Finally</w:t>
      </w:r>
      <w:r w:rsidR="00956816" w:rsidRPr="00956816">
        <w:rPr>
          <w:rFonts w:ascii="Arial" w:eastAsia="Times New Roman" w:hAnsi="Arial" w:cs="Arial"/>
          <w:color w:val="000000"/>
          <w:szCs w:val="24"/>
          <w:lang w:val="en-US" w:eastAsia="pt-BR"/>
        </w:rPr>
        <w:t xml:space="preserve">, the </w:t>
      </w:r>
      <w:r>
        <w:rPr>
          <w:rFonts w:ascii="Arial" w:eastAsia="Times New Roman" w:hAnsi="Arial" w:cs="Arial"/>
          <w:color w:val="000000"/>
          <w:szCs w:val="24"/>
          <w:lang w:val="en-US" w:eastAsia="pt-BR"/>
        </w:rPr>
        <w:t xml:space="preserve">onset of plant </w:t>
      </w:r>
      <w:r w:rsidR="00956816" w:rsidRPr="00956816">
        <w:rPr>
          <w:rFonts w:ascii="Arial" w:eastAsia="Times New Roman" w:hAnsi="Arial" w:cs="Arial"/>
          <w:color w:val="000000"/>
          <w:szCs w:val="24"/>
          <w:lang w:val="en-US" w:eastAsia="pt-BR"/>
        </w:rPr>
        <w:t xml:space="preserve">water stress in </w:t>
      </w:r>
      <w:r>
        <w:rPr>
          <w:rFonts w:ascii="Arial" w:eastAsia="Times New Roman" w:hAnsi="Arial" w:cs="Arial"/>
          <w:color w:val="000000"/>
          <w:szCs w:val="24"/>
          <w:lang w:val="en-US" w:eastAsia="pt-BR"/>
        </w:rPr>
        <w:t>the</w:t>
      </w:r>
      <w:r w:rsidR="00956816" w:rsidRPr="00956816">
        <w:rPr>
          <w:rFonts w:ascii="Arial" w:eastAsia="Times New Roman" w:hAnsi="Arial" w:cs="Arial"/>
          <w:color w:val="000000"/>
          <w:szCs w:val="24"/>
          <w:lang w:val="en-US" w:eastAsia="pt-BR"/>
        </w:rPr>
        <w:t xml:space="preserve"> </w:t>
      </w:r>
      <w:del w:id="290" w:author="Quirijn" w:date="2011-06-22T09:57:00Z">
        <w:r w:rsidR="004D4D36" w:rsidDel="004B5A67">
          <w:rPr>
            <w:rFonts w:ascii="Arial" w:eastAsia="Times New Roman" w:hAnsi="Arial" w:cs="Arial"/>
            <w:color w:val="000000"/>
            <w:szCs w:val="24"/>
            <w:lang w:val="en-US" w:eastAsia="pt-BR"/>
          </w:rPr>
          <w:delText>non-irrigated</w:delText>
        </w:r>
      </w:del>
      <w:ins w:id="291" w:author="Quirijn" w:date="2011-06-22T10:08:00Z">
        <w:r w:rsidR="004B5A67">
          <w:rPr>
            <w:rFonts w:ascii="Arial" w:eastAsia="Times New Roman" w:hAnsi="Arial" w:cs="Arial"/>
            <w:color w:val="000000"/>
            <w:szCs w:val="24"/>
            <w:lang w:val="en-US" w:eastAsia="pt-BR"/>
          </w:rPr>
          <w:t>deficit irrigated</w:t>
        </w:r>
      </w:ins>
      <w:r w:rsidR="00956816" w:rsidRPr="00956816">
        <w:rPr>
          <w:rFonts w:ascii="Arial" w:eastAsia="Times New Roman" w:hAnsi="Arial" w:cs="Arial"/>
          <w:color w:val="000000"/>
          <w:szCs w:val="24"/>
          <w:lang w:val="en-US" w:eastAsia="pt-BR"/>
        </w:rPr>
        <w:t xml:space="preserve"> treatment </w:t>
      </w:r>
      <w:r>
        <w:rPr>
          <w:rFonts w:ascii="Arial" w:eastAsia="Times New Roman" w:hAnsi="Arial" w:cs="Arial"/>
          <w:color w:val="000000"/>
          <w:szCs w:val="24"/>
          <w:lang w:val="en-US" w:eastAsia="pt-BR"/>
        </w:rPr>
        <w:t>was determined</w:t>
      </w:r>
      <w:r w:rsidR="00956816" w:rsidRPr="00956816">
        <w:rPr>
          <w:rFonts w:ascii="Arial" w:eastAsia="Times New Roman" w:hAnsi="Arial" w:cs="Arial"/>
          <w:color w:val="000000"/>
          <w:szCs w:val="24"/>
          <w:lang w:val="en-US" w:eastAsia="pt-BR"/>
        </w:rPr>
        <w:t xml:space="preserve"> by </w:t>
      </w:r>
      <w:r w:rsidR="0037783A">
        <w:rPr>
          <w:rFonts w:ascii="Arial" w:eastAsia="Times New Roman" w:hAnsi="Arial" w:cs="Arial"/>
          <w:color w:val="000000"/>
          <w:szCs w:val="24"/>
          <w:lang w:val="en-US" w:eastAsia="pt-BR"/>
        </w:rPr>
        <w:t>analyzing</w:t>
      </w:r>
      <w:r w:rsidR="00956816" w:rsidRPr="00956816">
        <w:rPr>
          <w:rFonts w:ascii="Arial" w:eastAsia="Times New Roman" w:hAnsi="Arial" w:cs="Arial"/>
          <w:color w:val="000000"/>
          <w:szCs w:val="24"/>
          <w:lang w:val="en-US" w:eastAsia="pt-BR"/>
        </w:rPr>
        <w:t xml:space="preserve"> the difference </w:t>
      </w:r>
      <w:r w:rsidR="00956816" w:rsidRPr="00956816">
        <w:rPr>
          <w:rFonts w:ascii="Arial" w:eastAsia="Times New Roman" w:hAnsi="Arial" w:cs="Arial"/>
          <w:i/>
          <w:color w:val="000000"/>
          <w:szCs w:val="24"/>
          <w:lang w:val="en-US" w:eastAsia="pt-BR"/>
        </w:rPr>
        <w:t>(Δt</w:t>
      </w:r>
      <w:r w:rsidR="00956816" w:rsidRPr="00956816">
        <w:rPr>
          <w:rFonts w:ascii="Arial" w:eastAsia="Times New Roman" w:hAnsi="Arial" w:cs="Arial"/>
          <w:i/>
          <w:color w:val="000000"/>
          <w:szCs w:val="24"/>
          <w:vertAlign w:val="subscript"/>
          <w:lang w:val="en-US" w:eastAsia="pt-BR"/>
        </w:rPr>
        <w:t>canopy-air</w:t>
      </w:r>
      <w:proofErr w:type="gramStart"/>
      <w:r w:rsidR="00956816" w:rsidRPr="00956816">
        <w:rPr>
          <w:rFonts w:ascii="Arial" w:eastAsia="Times New Roman" w:hAnsi="Arial" w:cs="Arial"/>
          <w:i/>
          <w:color w:val="000000"/>
          <w:szCs w:val="24"/>
          <w:lang w:val="en-US" w:eastAsia="pt-BR"/>
        </w:rPr>
        <w:t>)</w:t>
      </w:r>
      <w:proofErr w:type="gramEnd"/>
      <w:del w:id="292" w:author="Quirijn" w:date="2011-06-22T10:00:00Z">
        <w:r w:rsidR="001E492D" w:rsidDel="004B5A67">
          <w:rPr>
            <w:rFonts w:ascii="Arial" w:eastAsia="Times New Roman" w:hAnsi="Arial" w:cs="Arial"/>
            <w:i/>
            <w:color w:val="000000"/>
            <w:szCs w:val="24"/>
            <w:vertAlign w:val="subscript"/>
            <w:lang w:val="en-US" w:eastAsia="pt-BR"/>
          </w:rPr>
          <w:delText>NI</w:delText>
        </w:r>
      </w:del>
      <w:ins w:id="293" w:author="Quirijn" w:date="2011-06-22T10:00:00Z">
        <w:r w:rsidR="004B5A67">
          <w:rPr>
            <w:rFonts w:ascii="Arial" w:eastAsia="Times New Roman" w:hAnsi="Arial" w:cs="Arial"/>
            <w:i/>
            <w:color w:val="000000"/>
            <w:szCs w:val="24"/>
            <w:vertAlign w:val="subscript"/>
            <w:lang w:val="en-US" w:eastAsia="pt-BR"/>
          </w:rPr>
          <w:t>DI</w:t>
        </w:r>
      </w:ins>
      <w:r w:rsidR="00956816" w:rsidRPr="00956816">
        <w:rPr>
          <w:rFonts w:ascii="Arial" w:eastAsia="Times New Roman" w:hAnsi="Arial" w:cs="Arial"/>
          <w:i/>
          <w:color w:val="000000"/>
          <w:szCs w:val="24"/>
          <w:lang w:val="en-US" w:eastAsia="pt-BR"/>
        </w:rPr>
        <w:t>- (Δt</w:t>
      </w:r>
      <w:r w:rsidR="00956816" w:rsidRPr="00956816">
        <w:rPr>
          <w:rFonts w:ascii="Arial" w:eastAsia="Times New Roman" w:hAnsi="Arial" w:cs="Arial"/>
          <w:i/>
          <w:color w:val="000000"/>
          <w:szCs w:val="24"/>
          <w:vertAlign w:val="subscript"/>
          <w:lang w:val="en-US" w:eastAsia="pt-BR"/>
        </w:rPr>
        <w:t>canopy-air</w:t>
      </w:r>
      <w:r w:rsidR="00956816" w:rsidRPr="00956816">
        <w:rPr>
          <w:rFonts w:ascii="Arial" w:eastAsia="Times New Roman" w:hAnsi="Arial" w:cs="Arial"/>
          <w:i/>
          <w:color w:val="000000"/>
          <w:szCs w:val="24"/>
          <w:lang w:val="en-US" w:eastAsia="pt-BR"/>
        </w:rPr>
        <w:t>)</w:t>
      </w:r>
      <w:del w:id="294" w:author="Quirijn" w:date="2011-06-22T10:01:00Z">
        <w:r w:rsidR="006A0EDD" w:rsidRPr="006A0EDD" w:rsidDel="004B5A67">
          <w:rPr>
            <w:rFonts w:ascii="Arial" w:eastAsia="Times New Roman" w:hAnsi="Arial" w:cs="Arial"/>
            <w:i/>
            <w:color w:val="000000"/>
            <w:szCs w:val="24"/>
            <w:vertAlign w:val="subscript"/>
            <w:lang w:val="en-US" w:eastAsia="pt-BR"/>
          </w:rPr>
          <w:delText>I</w:delText>
        </w:r>
      </w:del>
      <w:ins w:id="295" w:author="Quirijn" w:date="2011-06-22T10:01:00Z">
        <w:r w:rsidR="004B5A67">
          <w:rPr>
            <w:rFonts w:ascii="Arial" w:eastAsia="Times New Roman" w:hAnsi="Arial" w:cs="Arial"/>
            <w:i/>
            <w:color w:val="000000"/>
            <w:szCs w:val="24"/>
            <w:vertAlign w:val="subscript"/>
            <w:lang w:val="en-US" w:eastAsia="pt-BR"/>
          </w:rPr>
          <w:t>FI</w:t>
        </w:r>
      </w:ins>
      <w:r w:rsidR="00956816" w:rsidRPr="00956816">
        <w:rPr>
          <w:rFonts w:ascii="Arial" w:eastAsia="Times New Roman" w:hAnsi="Arial" w:cs="Arial"/>
          <w:color w:val="000000"/>
          <w:szCs w:val="24"/>
          <w:lang w:val="en-US" w:eastAsia="pt-BR"/>
        </w:rPr>
        <w:t xml:space="preserve"> and the difference </w:t>
      </w:r>
      <w:r w:rsidR="00956816" w:rsidRPr="00956816">
        <w:rPr>
          <w:rFonts w:ascii="Arial" w:eastAsia="Times New Roman" w:hAnsi="Arial" w:cs="Arial"/>
          <w:i/>
          <w:color w:val="000000"/>
          <w:szCs w:val="24"/>
          <w:lang w:val="en-US" w:eastAsia="pt-BR"/>
        </w:rPr>
        <w:t>VPD</w:t>
      </w:r>
      <w:r w:rsidR="001E492D">
        <w:rPr>
          <w:rFonts w:ascii="Arial" w:eastAsia="Times New Roman" w:hAnsi="Arial" w:cs="Arial"/>
          <w:i/>
          <w:color w:val="000000"/>
          <w:szCs w:val="24"/>
          <w:vertAlign w:val="subscript"/>
          <w:lang w:val="en-US" w:eastAsia="pt-BR"/>
        </w:rPr>
        <w:t>NI</w:t>
      </w:r>
      <w:r w:rsidR="00956816" w:rsidRPr="00956816">
        <w:rPr>
          <w:rFonts w:ascii="Arial" w:eastAsia="Times New Roman" w:hAnsi="Arial" w:cs="Arial"/>
          <w:i/>
          <w:color w:val="000000"/>
          <w:szCs w:val="24"/>
          <w:lang w:val="en-US" w:eastAsia="pt-BR"/>
        </w:rPr>
        <w:t> - VPD</w:t>
      </w:r>
      <w:r w:rsidR="006A0EDD" w:rsidRPr="006A0EDD">
        <w:rPr>
          <w:rFonts w:ascii="Arial" w:eastAsia="Times New Roman" w:hAnsi="Arial" w:cs="Arial"/>
          <w:i/>
          <w:color w:val="000000"/>
          <w:szCs w:val="24"/>
          <w:vertAlign w:val="subscript"/>
          <w:lang w:val="en-US" w:eastAsia="pt-BR"/>
        </w:rPr>
        <w:t>I</w:t>
      </w:r>
      <w:r w:rsidR="001E492D">
        <w:rPr>
          <w:rFonts w:ascii="Arial" w:eastAsia="Times New Roman" w:hAnsi="Arial" w:cs="Arial"/>
          <w:i/>
          <w:color w:val="000000"/>
          <w:szCs w:val="24"/>
          <w:lang w:val="en-US" w:eastAsia="pt-BR"/>
        </w:rPr>
        <w:t xml:space="preserve">. </w:t>
      </w:r>
      <w:r>
        <w:rPr>
          <w:rFonts w:ascii="Arial" w:eastAsia="Times New Roman" w:hAnsi="Arial" w:cs="Arial"/>
          <w:color w:val="000000"/>
          <w:szCs w:val="24"/>
          <w:lang w:val="en-US" w:eastAsia="pt-BR"/>
        </w:rPr>
        <w:t>W</w:t>
      </w:r>
      <w:r w:rsidR="00956816" w:rsidRPr="00956816">
        <w:rPr>
          <w:rFonts w:ascii="Arial" w:eastAsia="Times New Roman" w:hAnsi="Arial" w:cs="Arial"/>
          <w:color w:val="000000"/>
          <w:szCs w:val="24"/>
          <w:lang w:val="en-US" w:eastAsia="pt-BR"/>
        </w:rPr>
        <w:t xml:space="preserve">hen both differences became positive and did not </w:t>
      </w:r>
      <w:r>
        <w:rPr>
          <w:rFonts w:ascii="Arial" w:eastAsia="Times New Roman" w:hAnsi="Arial" w:cs="Arial"/>
          <w:color w:val="000000"/>
          <w:szCs w:val="24"/>
          <w:lang w:val="en-US" w:eastAsia="pt-BR"/>
        </w:rPr>
        <w:t xml:space="preserve">return to </w:t>
      </w:r>
      <w:r w:rsidR="00956816" w:rsidRPr="00956816">
        <w:rPr>
          <w:rFonts w:ascii="Arial" w:eastAsia="Times New Roman" w:hAnsi="Arial" w:cs="Arial"/>
          <w:color w:val="000000"/>
          <w:szCs w:val="24"/>
          <w:lang w:val="en-US" w:eastAsia="pt-BR"/>
        </w:rPr>
        <w:t>negative</w:t>
      </w:r>
      <w:r>
        <w:rPr>
          <w:rFonts w:ascii="Arial" w:eastAsia="Times New Roman" w:hAnsi="Arial" w:cs="Arial"/>
          <w:color w:val="000000"/>
          <w:szCs w:val="24"/>
          <w:lang w:val="en-US" w:eastAsia="pt-BR"/>
        </w:rPr>
        <w:t xml:space="preserve"> values</w:t>
      </w:r>
      <w:r w:rsidR="00956816" w:rsidRPr="00956816">
        <w:rPr>
          <w:rFonts w:ascii="Arial" w:eastAsia="Times New Roman" w:hAnsi="Arial" w:cs="Arial"/>
          <w:color w:val="000000"/>
          <w:szCs w:val="24"/>
          <w:lang w:val="en-US" w:eastAsia="pt-BR"/>
        </w:rPr>
        <w:t xml:space="preserve">, plants of </w:t>
      </w:r>
      <w:r>
        <w:rPr>
          <w:rFonts w:ascii="Arial" w:eastAsia="Times New Roman" w:hAnsi="Arial" w:cs="Arial"/>
          <w:color w:val="000000"/>
          <w:szCs w:val="24"/>
          <w:lang w:val="en-US" w:eastAsia="pt-BR"/>
        </w:rPr>
        <w:t xml:space="preserve">the </w:t>
      </w:r>
      <w:del w:id="296" w:author="Quirijn" w:date="2011-06-22T09:57:00Z">
        <w:r w:rsidR="00956816" w:rsidRPr="00956816" w:rsidDel="004B5A67">
          <w:rPr>
            <w:rFonts w:ascii="Arial" w:eastAsia="Times New Roman" w:hAnsi="Arial" w:cs="Arial"/>
            <w:color w:val="000000"/>
            <w:szCs w:val="24"/>
            <w:lang w:val="en-US" w:eastAsia="pt-BR"/>
          </w:rPr>
          <w:delText>non</w:delText>
        </w:r>
        <w:r w:rsidDel="004B5A67">
          <w:rPr>
            <w:rFonts w:ascii="Arial" w:eastAsia="Times New Roman" w:hAnsi="Arial" w:cs="Arial"/>
            <w:color w:val="000000"/>
            <w:szCs w:val="24"/>
            <w:lang w:val="en-US" w:eastAsia="pt-BR"/>
          </w:rPr>
          <w:delText>-</w:delText>
        </w:r>
        <w:r w:rsidR="00956816" w:rsidRPr="00956816" w:rsidDel="004B5A67">
          <w:rPr>
            <w:rFonts w:ascii="Arial" w:eastAsia="Times New Roman" w:hAnsi="Arial" w:cs="Arial"/>
            <w:color w:val="000000"/>
            <w:szCs w:val="24"/>
            <w:lang w:val="en-US" w:eastAsia="pt-BR"/>
          </w:rPr>
          <w:delText>irrigated</w:delText>
        </w:r>
      </w:del>
      <w:ins w:id="297" w:author="Quirijn" w:date="2011-06-22T10:08:00Z">
        <w:r w:rsidR="004B5A67">
          <w:rPr>
            <w:rFonts w:ascii="Arial" w:eastAsia="Times New Roman" w:hAnsi="Arial" w:cs="Arial"/>
            <w:color w:val="000000"/>
            <w:szCs w:val="24"/>
            <w:lang w:val="en-US" w:eastAsia="pt-BR"/>
          </w:rPr>
          <w:t>deficit irrigated</w:t>
        </w:r>
      </w:ins>
      <w:r w:rsidR="00956816" w:rsidRPr="00956816">
        <w:rPr>
          <w:rFonts w:ascii="Arial" w:eastAsia="Times New Roman" w:hAnsi="Arial" w:cs="Arial"/>
          <w:color w:val="000000"/>
          <w:szCs w:val="24"/>
          <w:lang w:val="en-US" w:eastAsia="pt-BR"/>
        </w:rPr>
        <w:t xml:space="preserve"> treatment w</w:t>
      </w:r>
      <w:r>
        <w:rPr>
          <w:rFonts w:ascii="Arial" w:eastAsia="Times New Roman" w:hAnsi="Arial" w:cs="Arial"/>
          <w:color w:val="000000"/>
          <w:szCs w:val="24"/>
          <w:lang w:val="en-US" w:eastAsia="pt-BR"/>
        </w:rPr>
        <w:t>ere supposed to be</w:t>
      </w:r>
      <w:r w:rsidR="00956816" w:rsidRPr="00956816">
        <w:rPr>
          <w:rFonts w:ascii="Arial" w:eastAsia="Times New Roman" w:hAnsi="Arial" w:cs="Arial"/>
          <w:color w:val="000000"/>
          <w:szCs w:val="24"/>
          <w:lang w:val="en-US" w:eastAsia="pt-BR"/>
        </w:rPr>
        <w:t xml:space="preserve"> under water stress.</w:t>
      </w:r>
    </w:p>
    <w:p w:rsidR="00680989" w:rsidRPr="00743826" w:rsidRDefault="00956816" w:rsidP="00680989">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w:t>
      </w:r>
      <w:r w:rsidR="001C16F8">
        <w:rPr>
          <w:rFonts w:ascii="Arial" w:eastAsia="Times New Roman" w:hAnsi="Arial" w:cs="Arial"/>
          <w:color w:val="000000"/>
          <w:szCs w:val="24"/>
          <w:lang w:val="en-US" w:eastAsia="pt-BR"/>
        </w:rPr>
        <w:t>detection</w:t>
      </w:r>
      <w:r w:rsidRPr="00956816">
        <w:rPr>
          <w:rFonts w:ascii="Arial" w:eastAsia="Times New Roman" w:hAnsi="Arial" w:cs="Arial"/>
          <w:color w:val="000000"/>
          <w:szCs w:val="24"/>
          <w:lang w:val="en-US" w:eastAsia="pt-BR"/>
        </w:rPr>
        <w:t xml:space="preserve"> of water stress in plants of both irrigation treatments were done using the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 proposed by Jacobs (1994) and Jacobs, Van Den Hurk and Bruin (1996). The main objective of this analysis is to evaluate if plants can suffer water stress at </w:t>
      </w:r>
      <w:r w:rsidR="001C16F8">
        <w:rPr>
          <w:rFonts w:ascii="Arial" w:eastAsia="Times New Roman" w:hAnsi="Arial" w:cs="Arial"/>
          <w:color w:val="000000"/>
          <w:szCs w:val="24"/>
          <w:lang w:val="en-US" w:eastAsia="pt-BR"/>
        </w:rPr>
        <w:t xml:space="preserve">under </w:t>
      </w:r>
      <w:r w:rsidRPr="00956816">
        <w:rPr>
          <w:rFonts w:ascii="Arial" w:eastAsia="Times New Roman" w:hAnsi="Arial" w:cs="Arial"/>
          <w:color w:val="000000"/>
          <w:szCs w:val="24"/>
          <w:lang w:val="en-US" w:eastAsia="pt-BR"/>
        </w:rPr>
        <w:t>high atmospheric demand</w:t>
      </w:r>
      <w:r w:rsidR="001C16F8">
        <w:rPr>
          <w:rFonts w:ascii="Arial" w:eastAsia="Times New Roman" w:hAnsi="Arial" w:cs="Arial"/>
          <w:color w:val="000000"/>
          <w:szCs w:val="24"/>
          <w:lang w:val="en-US" w:eastAsia="pt-BR"/>
        </w:rPr>
        <w:t>,</w:t>
      </w:r>
      <w:r w:rsidR="001C16F8" w:rsidRPr="00743826">
        <w:rPr>
          <w:rFonts w:ascii="Arial" w:eastAsia="Times New Roman" w:hAnsi="Arial" w:cs="Arial"/>
          <w:color w:val="000000"/>
          <w:szCs w:val="24"/>
          <w:lang w:val="en-US" w:eastAsia="pt-BR"/>
        </w:rPr>
        <w:t xml:space="preserve"> even when there is sufficient water supply to </w:t>
      </w:r>
      <w:r w:rsidR="00FC068F">
        <w:rPr>
          <w:rFonts w:ascii="Arial" w:eastAsia="Times New Roman" w:hAnsi="Arial" w:cs="Arial"/>
          <w:color w:val="000000"/>
          <w:szCs w:val="24"/>
          <w:lang w:val="en-US" w:eastAsia="pt-BR"/>
        </w:rPr>
        <w:t xml:space="preserve">the </w:t>
      </w:r>
      <w:r w:rsidR="001C16F8" w:rsidRPr="00743826">
        <w:rPr>
          <w:rFonts w:ascii="Arial" w:eastAsia="Times New Roman" w:hAnsi="Arial" w:cs="Arial"/>
          <w:color w:val="000000"/>
          <w:szCs w:val="24"/>
          <w:lang w:val="en-US" w:eastAsia="pt-BR"/>
        </w:rPr>
        <w:t>plant</w:t>
      </w:r>
      <w:r w:rsidR="00FC068F">
        <w:rPr>
          <w:rFonts w:ascii="Arial" w:eastAsia="Times New Roman" w:hAnsi="Arial" w:cs="Arial"/>
          <w:color w:val="000000"/>
          <w:szCs w:val="24"/>
          <w:lang w:val="en-US" w:eastAsia="pt-BR"/>
        </w:rPr>
        <w:t xml:space="preserve"> roots</w:t>
      </w:r>
      <w:r w:rsidR="001C16F8" w:rsidRPr="00743826">
        <w:rPr>
          <w:rFonts w:ascii="Arial" w:eastAsia="Times New Roman" w:hAnsi="Arial" w:cs="Arial"/>
          <w:color w:val="000000"/>
          <w:szCs w:val="24"/>
          <w:lang w:val="en-US" w:eastAsia="pt-BR"/>
        </w:rPr>
        <w:t xml:space="preserve">, as in </w:t>
      </w:r>
      <w:r w:rsidR="00FC068F">
        <w:rPr>
          <w:rFonts w:ascii="Arial" w:eastAsia="Times New Roman" w:hAnsi="Arial" w:cs="Arial"/>
          <w:color w:val="000000"/>
          <w:szCs w:val="24"/>
          <w:lang w:val="en-US" w:eastAsia="pt-BR"/>
        </w:rPr>
        <w:t>the</w:t>
      </w:r>
      <w:del w:id="298" w:author="Quirijn" w:date="2011-06-22T10:04:00Z">
        <w:r w:rsidR="00FC068F" w:rsidDel="004B5A67">
          <w:rPr>
            <w:rFonts w:ascii="Arial" w:eastAsia="Times New Roman" w:hAnsi="Arial" w:cs="Arial"/>
            <w:color w:val="000000"/>
            <w:szCs w:val="24"/>
            <w:lang w:val="en-US" w:eastAsia="pt-BR"/>
          </w:rPr>
          <w:delText xml:space="preserve"> irrigated</w:delText>
        </w:r>
      </w:del>
      <w:ins w:id="299" w:author="Quirijn" w:date="2011-06-22T10:04:00Z">
        <w:r w:rsidR="004B5A67">
          <w:rPr>
            <w:rFonts w:ascii="Arial" w:eastAsia="Times New Roman" w:hAnsi="Arial" w:cs="Arial"/>
            <w:color w:val="000000"/>
            <w:szCs w:val="24"/>
            <w:lang w:val="en-US" w:eastAsia="pt-BR"/>
          </w:rPr>
          <w:t xml:space="preserve"> fully irrigated</w:t>
        </w:r>
      </w:ins>
      <w:r w:rsidR="00FC068F">
        <w:rPr>
          <w:rFonts w:ascii="Arial" w:eastAsia="Times New Roman" w:hAnsi="Arial" w:cs="Arial"/>
          <w:color w:val="000000"/>
          <w:szCs w:val="24"/>
          <w:lang w:val="en-US" w:eastAsia="pt-BR"/>
        </w:rPr>
        <w:t xml:space="preserve"> treatment</w:t>
      </w:r>
      <w:r w:rsidRPr="00956816">
        <w:rPr>
          <w:rFonts w:ascii="Arial" w:eastAsia="Times New Roman" w:hAnsi="Arial" w:cs="Arial"/>
          <w:color w:val="000000"/>
          <w:szCs w:val="24"/>
          <w:lang w:val="en-US" w:eastAsia="pt-BR"/>
        </w:rPr>
        <w:t xml:space="preserve">. The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 estimated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Ags</w:t>
      </w:r>
      <w:r w:rsidRPr="00956816">
        <w:rPr>
          <w:rFonts w:ascii="Arial" w:eastAsia="Times New Roman" w:hAnsi="Arial" w:cs="Arial"/>
          <w:color w:val="000000"/>
          <w:szCs w:val="24"/>
          <w:lang w:val="en-US" w:eastAsia="pt-BR"/>
        </w:rPr>
        <w:t xml:space="preserve"> to identify a midday dip in photosynthesis and transpiration (</w:t>
      </w:r>
      <w:r w:rsidR="00FC068F">
        <w:rPr>
          <w:rFonts w:ascii="Arial" w:eastAsia="Times New Roman" w:hAnsi="Arial" w:cs="Arial"/>
          <w:color w:val="000000"/>
          <w:szCs w:val="24"/>
          <w:lang w:val="en-US" w:eastAsia="pt-BR"/>
        </w:rPr>
        <w:t>also</w:t>
      </w:r>
      <w:r w:rsidRPr="00956816">
        <w:rPr>
          <w:rFonts w:ascii="Arial" w:eastAsia="Times New Roman" w:hAnsi="Arial" w:cs="Arial"/>
          <w:color w:val="000000"/>
          <w:szCs w:val="24"/>
          <w:lang w:val="en-US" w:eastAsia="pt-BR"/>
        </w:rPr>
        <w:t xml:space="preserve"> called </w:t>
      </w:r>
      <w:r w:rsidRPr="006C73B1">
        <w:rPr>
          <w:rFonts w:ascii="Arial" w:eastAsia="Times New Roman" w:hAnsi="Arial" w:cs="Arial"/>
          <w:color w:val="000000"/>
          <w:szCs w:val="24"/>
          <w:lang w:val="en-US" w:eastAsia="pt-BR"/>
        </w:rPr>
        <w:t>the afternoon dip</w:t>
      </w:r>
      <w:r w:rsidRPr="00956816">
        <w:rPr>
          <w:rFonts w:ascii="Arial" w:eastAsia="Times New Roman" w:hAnsi="Arial" w:cs="Arial"/>
          <w:color w:val="000000"/>
          <w:szCs w:val="24"/>
          <w:lang w:val="en-US" w:eastAsia="pt-BR"/>
        </w:rPr>
        <w:t xml:space="preserve">), as a consequence of increased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pressure deficit between leaves and atmospheric air.</w:t>
      </w:r>
    </w:p>
    <w:p w:rsidR="00582673" w:rsidRPr="00743826" w:rsidRDefault="00582673" w:rsidP="00582673">
      <w:pPr>
        <w:rPr>
          <w:rFonts w:ascii="Arial" w:hAnsi="Arial" w:cs="Arial"/>
          <w:lang w:val="en-US"/>
        </w:rPr>
      </w:pPr>
    </w:p>
    <w:p w:rsidR="001968BB" w:rsidRPr="00743826" w:rsidRDefault="002677F1" w:rsidP="001968BB">
      <w:pPr>
        <w:pStyle w:val="Ttulo4"/>
        <w:keepNext/>
        <w:ind w:left="1151" w:hanging="794"/>
        <w:rPr>
          <w:rFonts w:ascii="Arial" w:hAnsi="Arial"/>
          <w:lang w:val="en-US"/>
        </w:rPr>
      </w:pPr>
      <w:bookmarkStart w:id="300" w:name="_Toc258333721"/>
      <w:bookmarkStart w:id="301" w:name="_Toc258333872"/>
      <w:bookmarkStart w:id="302" w:name="_Toc258333989"/>
      <w:bookmarkStart w:id="303" w:name="_Toc258334255"/>
      <w:bookmarkStart w:id="304" w:name="_Toc276020330"/>
      <w:bookmarkStart w:id="305" w:name="_Toc296436817"/>
      <w:r w:rsidRPr="00743826">
        <w:rPr>
          <w:rFonts w:ascii="Arial" w:hAnsi="Arial"/>
          <w:lang w:val="en-US"/>
        </w:rPr>
        <w:t>Transpiration rate and stomatal conductance</w:t>
      </w:r>
      <w:bookmarkEnd w:id="300"/>
      <w:bookmarkEnd w:id="301"/>
      <w:bookmarkEnd w:id="302"/>
      <w:bookmarkEnd w:id="303"/>
      <w:bookmarkEnd w:id="304"/>
      <w:r w:rsidRPr="00743826">
        <w:rPr>
          <w:rFonts w:ascii="Arial" w:hAnsi="Arial"/>
          <w:lang w:val="en-US"/>
        </w:rPr>
        <w:t xml:space="preserve"> measurements</w:t>
      </w:r>
      <w:bookmarkEnd w:id="305"/>
    </w:p>
    <w:p w:rsidR="003A6A38" w:rsidRPr="00743826" w:rsidRDefault="000F75CB" w:rsidP="003A6A38">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L</w:t>
      </w:r>
      <w:r w:rsidR="00956816" w:rsidRPr="00956816">
        <w:rPr>
          <w:rFonts w:ascii="Arial" w:eastAsia="Times New Roman" w:hAnsi="Arial" w:cs="Arial"/>
          <w:color w:val="000000"/>
          <w:szCs w:val="24"/>
          <w:lang w:val="en-US" w:eastAsia="pt-BR"/>
        </w:rPr>
        <w:t>eaf transpiration and stomatal conductance were measured with a dynamic equilibrium</w:t>
      </w:r>
      <w:r>
        <w:rPr>
          <w:rFonts w:ascii="Arial" w:eastAsia="Times New Roman" w:hAnsi="Arial" w:cs="Arial"/>
          <w:color w:val="000000"/>
          <w:szCs w:val="24"/>
          <w:lang w:val="en-US" w:eastAsia="pt-BR"/>
        </w:rPr>
        <w:t xml:space="preserve"> porometer</w:t>
      </w:r>
      <w:r w:rsidR="00956816" w:rsidRPr="00956816">
        <w:rPr>
          <w:rFonts w:ascii="Arial" w:eastAsia="Times New Roman" w:hAnsi="Arial" w:cs="Arial"/>
          <w:color w:val="000000"/>
          <w:szCs w:val="24"/>
          <w:lang w:val="en-US" w:eastAsia="pt-BR"/>
        </w:rPr>
        <w:t xml:space="preserve"> by Li-Cor equipments, model LI</w:t>
      </w:r>
      <w:r w:rsidR="00422C77">
        <w:rPr>
          <w:rFonts w:ascii="Arial" w:eastAsia="Times New Roman" w:hAnsi="Arial" w:cs="Arial"/>
          <w:color w:val="000000"/>
          <w:szCs w:val="24"/>
          <w:lang w:val="en-US" w:eastAsia="pt-BR"/>
        </w:rPr>
        <w:noBreakHyphen/>
        <w:t>1</w:t>
      </w:r>
      <w:r w:rsidR="00956816" w:rsidRPr="00956816">
        <w:rPr>
          <w:rFonts w:ascii="Arial" w:eastAsia="Times New Roman" w:hAnsi="Arial" w:cs="Arial"/>
          <w:color w:val="000000"/>
          <w:szCs w:val="24"/>
          <w:lang w:val="en-US" w:eastAsia="pt-BR"/>
        </w:rPr>
        <w:t>600</w:t>
      </w:r>
      <w:r w:rsidR="00956816" w:rsidRPr="00956816">
        <w:rPr>
          <w:rFonts w:ascii="Arial" w:eastAsia="Times New Roman" w:hAnsi="Arial" w:cs="Arial"/>
          <w:color w:val="000000"/>
          <w:szCs w:val="24"/>
          <w:vertAlign w:val="superscript"/>
          <w:lang w:val="en-US" w:eastAsia="pt-BR"/>
        </w:rPr>
        <w:t>®</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L</w:t>
      </w:r>
      <w:r w:rsidR="00956816" w:rsidRPr="00956816">
        <w:rPr>
          <w:rFonts w:ascii="Arial" w:eastAsia="Times New Roman" w:hAnsi="Arial" w:cs="Arial"/>
          <w:color w:val="000000"/>
          <w:szCs w:val="24"/>
          <w:lang w:val="en-US" w:eastAsia="pt-BR"/>
        </w:rPr>
        <w:t xml:space="preserve">eaf transpiration rate </w:t>
      </w:r>
      <w:r w:rsidR="00956816" w:rsidRPr="00956816">
        <w:rPr>
          <w:rFonts w:ascii="Arial" w:hAnsi="Arial" w:cs="Arial"/>
          <w:szCs w:val="24"/>
          <w:lang w:val="en-US"/>
        </w:rPr>
        <w:t>(mg m</w:t>
      </w:r>
      <w:r w:rsidR="00422C77">
        <w:rPr>
          <w:rFonts w:ascii="Arial" w:hAnsi="Arial" w:cs="Arial"/>
          <w:szCs w:val="24"/>
          <w:vertAlign w:val="superscript"/>
          <w:lang w:val="en-US"/>
        </w:rPr>
        <w:noBreakHyphen/>
        <w:t>2</w:t>
      </w:r>
      <w:r w:rsidR="00956816" w:rsidRPr="00956816">
        <w:rPr>
          <w:rFonts w:ascii="Arial" w:hAnsi="Arial" w:cs="Arial"/>
          <w:szCs w:val="24"/>
          <w:lang w:val="en-US"/>
        </w:rPr>
        <w:t> s</w:t>
      </w:r>
      <w:r w:rsidR="00422C77">
        <w:rPr>
          <w:rFonts w:ascii="Arial" w:hAnsi="Arial" w:cs="Arial"/>
          <w:szCs w:val="24"/>
          <w:vertAlign w:val="superscript"/>
          <w:lang w:val="en-US"/>
        </w:rPr>
        <w:noBreakHyphen/>
        <w:t>1</w:t>
      </w:r>
      <w:r w:rsidR="00956816" w:rsidRPr="00956816">
        <w:rPr>
          <w:rFonts w:ascii="Arial" w:hAnsi="Arial" w:cs="Arial"/>
          <w:szCs w:val="24"/>
          <w:lang w:val="en-US"/>
        </w:rPr>
        <w:t xml:space="preserve">) </w:t>
      </w:r>
      <w:r w:rsidR="00956816" w:rsidRPr="00956816">
        <w:rPr>
          <w:rFonts w:ascii="Arial" w:eastAsia="Times New Roman" w:hAnsi="Arial" w:cs="Arial"/>
          <w:color w:val="000000"/>
          <w:szCs w:val="24"/>
          <w:lang w:val="en-US" w:eastAsia="pt-BR"/>
        </w:rPr>
        <w:t xml:space="preserve">and stomatal conductance to water </w:t>
      </w:r>
      <w:r w:rsidR="001054A2">
        <w:rPr>
          <w:rFonts w:ascii="Arial" w:eastAsia="Times New Roman" w:hAnsi="Arial" w:cs="Arial"/>
          <w:color w:val="000000"/>
          <w:szCs w:val="24"/>
          <w:lang w:val="en-US" w:eastAsia="pt-BR"/>
        </w:rPr>
        <w:t>vapor</w:t>
      </w:r>
      <w:r w:rsidR="00956816" w:rsidRPr="00956816">
        <w:rPr>
          <w:rFonts w:ascii="Arial" w:eastAsia="Times New Roman" w:hAnsi="Arial" w:cs="Arial"/>
          <w:color w:val="000000"/>
          <w:szCs w:val="24"/>
          <w:lang w:val="en-US" w:eastAsia="pt-BR"/>
        </w:rPr>
        <w:t xml:space="preserve"> </w:t>
      </w:r>
      <w:r w:rsidR="00956816" w:rsidRPr="00956816">
        <w:rPr>
          <w:rFonts w:ascii="Arial" w:hAnsi="Arial" w:cs="Arial"/>
          <w:szCs w:val="24"/>
          <w:lang w:val="en-US"/>
        </w:rPr>
        <w:t>(mm s</w:t>
      </w:r>
      <w:r w:rsidR="00422C77">
        <w:rPr>
          <w:rFonts w:ascii="Arial" w:hAnsi="Arial" w:cs="Arial"/>
          <w:szCs w:val="24"/>
          <w:vertAlign w:val="superscript"/>
          <w:lang w:val="en-US"/>
        </w:rPr>
        <w:noBreakHyphen/>
        <w:t>1</w:t>
      </w:r>
      <w:r w:rsidR="00956816" w:rsidRPr="00956816">
        <w:rPr>
          <w:rFonts w:ascii="Arial" w:hAnsi="Arial" w:cs="Arial"/>
          <w:szCs w:val="24"/>
          <w:lang w:val="en-US"/>
        </w:rPr>
        <w:t>)</w:t>
      </w:r>
      <w:r w:rsidR="00956816" w:rsidRPr="00956816">
        <w:rPr>
          <w:rFonts w:ascii="Arial" w:eastAsia="Times New Roman" w:hAnsi="Arial" w:cs="Arial"/>
          <w:color w:val="000000"/>
          <w:szCs w:val="24"/>
          <w:lang w:val="en-US" w:eastAsia="pt-BR"/>
        </w:rPr>
        <w:t xml:space="preserve"> on both sides of fully expanded leaves directly exposed to solar radiation</w:t>
      </w:r>
      <w:r>
        <w:rPr>
          <w:rFonts w:ascii="Arial" w:eastAsia="Times New Roman" w:hAnsi="Arial" w:cs="Arial"/>
          <w:color w:val="000000"/>
          <w:szCs w:val="24"/>
          <w:lang w:val="en-US" w:eastAsia="pt-BR"/>
        </w:rPr>
        <w:t xml:space="preserve"> were measured</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A complete reading consisted of</w:t>
      </w:r>
      <w:r w:rsidR="00956816" w:rsidRPr="00956816">
        <w:rPr>
          <w:rFonts w:ascii="Arial" w:eastAsia="Times New Roman" w:hAnsi="Arial" w:cs="Arial"/>
          <w:color w:val="000000"/>
          <w:szCs w:val="24"/>
          <w:lang w:val="en-US" w:eastAsia="pt-BR"/>
        </w:rPr>
        <w:t xml:space="preserve"> 10 repetitions on different plants of the same treatment between 11:00 AM and 2:30 PM. Observations were made during 11 days between August 10 and 23. The stomatal conductance of each leaf was </w:t>
      </w:r>
      <w:r>
        <w:rPr>
          <w:rFonts w:ascii="Arial" w:eastAsia="Times New Roman" w:hAnsi="Arial" w:cs="Arial"/>
          <w:color w:val="000000"/>
          <w:szCs w:val="24"/>
          <w:lang w:val="en-US" w:eastAsia="pt-BR"/>
        </w:rPr>
        <w:t>calculated</w:t>
      </w:r>
      <w:r w:rsidR="00956816" w:rsidRPr="00956816">
        <w:rPr>
          <w:rFonts w:ascii="Arial" w:eastAsia="Times New Roman" w:hAnsi="Arial" w:cs="Arial"/>
          <w:color w:val="000000"/>
          <w:szCs w:val="24"/>
          <w:lang w:val="en-US" w:eastAsia="pt-BR"/>
        </w:rPr>
        <w:t xml:space="preserve"> by the sum of stomatal conductances obtained on each side of the same leave.</w:t>
      </w:r>
    </w:p>
    <w:p w:rsidR="00582673" w:rsidRPr="00743826" w:rsidRDefault="00956816" w:rsidP="00734607">
      <w:pPr>
        <w:pStyle w:val="Ttulo4"/>
        <w:keepNext/>
        <w:ind w:left="1151" w:hanging="794"/>
        <w:rPr>
          <w:rFonts w:ascii="Arial" w:hAnsi="Arial"/>
          <w:lang w:val="en-US"/>
        </w:rPr>
      </w:pPr>
      <w:bookmarkStart w:id="306" w:name="_Toc296436818"/>
      <w:r w:rsidRPr="00956816">
        <w:rPr>
          <w:rFonts w:ascii="Arial" w:hAnsi="Arial"/>
          <w:lang w:val="en-US"/>
        </w:rPr>
        <w:lastRenderedPageBreak/>
        <w:t xml:space="preserve">Soil </w:t>
      </w:r>
      <w:r w:rsidR="000F75CB">
        <w:rPr>
          <w:rFonts w:ascii="Arial" w:hAnsi="Arial"/>
          <w:lang w:val="en-US"/>
        </w:rPr>
        <w:t>water status</w:t>
      </w:r>
      <w:bookmarkEnd w:id="306"/>
    </w:p>
    <w:p w:rsidR="00F7687A" w:rsidRPr="00743826" w:rsidRDefault="000F75CB" w:rsidP="00F7687A">
      <w:pPr>
        <w:rPr>
          <w:rFonts w:ascii="Arial" w:hAnsi="Arial" w:cs="Arial"/>
          <w:lang w:val="en-US"/>
        </w:rPr>
      </w:pPr>
      <w:r>
        <w:rPr>
          <w:rFonts w:ascii="Arial" w:hAnsi="Arial" w:cs="Arial"/>
          <w:lang w:val="en-US"/>
        </w:rPr>
        <w:t>Soil water p</w:t>
      </w:r>
      <w:r w:rsidR="00956816" w:rsidRPr="00956816">
        <w:rPr>
          <w:rFonts w:ascii="Arial" w:hAnsi="Arial" w:cs="Arial"/>
          <w:lang w:val="en-US"/>
        </w:rPr>
        <w:t>ressure head (</w:t>
      </w:r>
      <w:r w:rsidR="00956816" w:rsidRPr="00956816">
        <w:rPr>
          <w:rFonts w:ascii="Arial" w:hAnsi="Arial" w:cs="Arial"/>
          <w:i/>
          <w:lang w:val="en-US"/>
        </w:rPr>
        <w:t>h</w:t>
      </w:r>
      <w:r w:rsidR="00956816" w:rsidRPr="00956816">
        <w:rPr>
          <w:rFonts w:ascii="Arial" w:hAnsi="Arial" w:cs="Arial"/>
          <w:lang w:val="en-US"/>
        </w:rPr>
        <w:t xml:space="preserve">) was measured </w:t>
      </w:r>
      <w:r>
        <w:rPr>
          <w:rFonts w:ascii="Arial" w:hAnsi="Arial" w:cs="Arial"/>
          <w:lang w:val="en-US"/>
        </w:rPr>
        <w:t>using</w:t>
      </w:r>
      <w:r w:rsidR="00956816" w:rsidRPr="00956816">
        <w:rPr>
          <w:rFonts w:ascii="Arial" w:hAnsi="Arial" w:cs="Arial"/>
          <w:lang w:val="en-US"/>
        </w:rPr>
        <w:t xml:space="preserve"> polymer tensiometers (PoT) (BAKKER et al., 2007; VAN DER PLOEG et al., 2008; ROOIJ et al., 2009). </w:t>
      </w:r>
      <w:r>
        <w:rPr>
          <w:rFonts w:ascii="Arial" w:hAnsi="Arial" w:cs="Arial"/>
          <w:lang w:val="en-US"/>
        </w:rPr>
        <w:t>PoTs</w:t>
      </w:r>
      <w:r w:rsidR="00956816" w:rsidRPr="00956816">
        <w:rPr>
          <w:rFonts w:ascii="Arial" w:hAnsi="Arial" w:cs="Arial"/>
          <w:lang w:val="en-US"/>
        </w:rPr>
        <w:t xml:space="preserve"> were installed at depths of 0.05 m (</w:t>
      </w:r>
      <w:r>
        <w:rPr>
          <w:rFonts w:ascii="Arial" w:hAnsi="Arial" w:cs="Arial"/>
          <w:lang w:val="en-US"/>
        </w:rPr>
        <w:t xml:space="preserve">representing the </w:t>
      </w:r>
      <w:r w:rsidR="00956816" w:rsidRPr="00956816">
        <w:rPr>
          <w:rFonts w:ascii="Arial" w:hAnsi="Arial" w:cs="Arial"/>
          <w:lang w:val="en-US"/>
        </w:rPr>
        <w:t>soil layer between 0-0.1 m), 0.15 m (</w:t>
      </w:r>
      <w:r>
        <w:rPr>
          <w:rFonts w:ascii="Arial" w:hAnsi="Arial" w:cs="Arial"/>
          <w:lang w:val="en-US"/>
        </w:rPr>
        <w:t>representing</w:t>
      </w:r>
      <w:r w:rsidR="00956816" w:rsidRPr="00956816">
        <w:rPr>
          <w:rFonts w:ascii="Arial" w:hAnsi="Arial" w:cs="Arial"/>
          <w:lang w:val="en-US"/>
        </w:rPr>
        <w:t xml:space="preserve"> 0.1-0.2 m) and 0.3 m (</w:t>
      </w:r>
      <w:r>
        <w:rPr>
          <w:rFonts w:ascii="Arial" w:hAnsi="Arial" w:cs="Arial"/>
          <w:lang w:val="en-US"/>
        </w:rPr>
        <w:t>representing</w:t>
      </w:r>
      <w:r w:rsidR="00956816" w:rsidRPr="00956816">
        <w:rPr>
          <w:rFonts w:ascii="Arial" w:hAnsi="Arial" w:cs="Arial"/>
          <w:lang w:val="en-US"/>
        </w:rPr>
        <w:t xml:space="preserve"> 0.2-0.4 m) </w:t>
      </w:r>
      <w:r>
        <w:rPr>
          <w:rFonts w:ascii="Arial" w:hAnsi="Arial" w:cs="Arial"/>
          <w:lang w:val="en-US"/>
        </w:rPr>
        <w:t xml:space="preserve">at two locations in </w:t>
      </w:r>
      <w:r w:rsidR="00956816" w:rsidRPr="00956816">
        <w:rPr>
          <w:rFonts w:ascii="Arial" w:hAnsi="Arial" w:cs="Arial"/>
          <w:lang w:val="en-US"/>
        </w:rPr>
        <w:t xml:space="preserve">each irrigation treatment. Measurements were </w:t>
      </w:r>
      <w:r>
        <w:rPr>
          <w:rFonts w:ascii="Arial" w:hAnsi="Arial" w:cs="Arial"/>
          <w:lang w:val="en-US"/>
        </w:rPr>
        <w:t xml:space="preserve">written to memory </w:t>
      </w:r>
      <w:r w:rsidR="0037783A">
        <w:rPr>
          <w:rFonts w:ascii="Arial" w:hAnsi="Arial" w:cs="Arial"/>
          <w:lang w:val="en-US"/>
        </w:rPr>
        <w:t>every</w:t>
      </w:r>
      <w:r w:rsidR="00956816" w:rsidRPr="00956816">
        <w:rPr>
          <w:rFonts w:ascii="Arial" w:hAnsi="Arial" w:cs="Arial"/>
          <w:lang w:val="en-US"/>
        </w:rPr>
        <w:t xml:space="preserve"> 30 </w:t>
      </w:r>
      <w:r w:rsidR="0037783A">
        <w:rPr>
          <w:rFonts w:ascii="Arial" w:hAnsi="Arial" w:cs="Arial"/>
          <w:lang w:val="en-US"/>
        </w:rPr>
        <w:t>minutes</w:t>
      </w:r>
      <w:r w:rsidR="00956816" w:rsidRPr="00956816">
        <w:rPr>
          <w:rFonts w:ascii="Arial" w:hAnsi="Arial" w:cs="Arial"/>
          <w:lang w:val="en-US"/>
        </w:rPr>
        <w:t>.</w:t>
      </w:r>
    </w:p>
    <w:p w:rsidR="00F0751C" w:rsidRPr="00743826" w:rsidRDefault="00956816" w:rsidP="00F0751C">
      <w:pPr>
        <w:textAlignment w:val="top"/>
        <w:rPr>
          <w:rFonts w:ascii="Arial" w:eastAsia="Times New Roman" w:hAnsi="Arial" w:cs="Arial"/>
          <w:color w:val="888888"/>
          <w:sz w:val="20"/>
          <w:szCs w:val="20"/>
          <w:lang w:val="en-US" w:eastAsia="pt-BR"/>
        </w:rPr>
      </w:pPr>
      <w:r w:rsidRPr="00956816">
        <w:rPr>
          <w:rFonts w:ascii="Arial" w:hAnsi="Arial" w:cs="Arial"/>
          <w:lang w:val="en-US"/>
        </w:rPr>
        <w:t xml:space="preserve">The polymer tensiometer </w:t>
      </w:r>
      <w:r w:rsidR="000F75CB">
        <w:rPr>
          <w:rFonts w:ascii="Arial" w:hAnsi="Arial" w:cs="Arial"/>
          <w:lang w:val="en-US"/>
        </w:rPr>
        <w:t xml:space="preserve">is a novel instrument </w:t>
      </w:r>
      <w:r w:rsidR="0037783A">
        <w:rPr>
          <w:rFonts w:ascii="Arial" w:hAnsi="Arial" w:cs="Arial"/>
          <w:lang w:val="en-US"/>
        </w:rPr>
        <w:t>developed</w:t>
      </w:r>
      <w:r w:rsidRPr="00956816">
        <w:rPr>
          <w:rFonts w:ascii="Arial" w:hAnsi="Arial" w:cs="Arial"/>
          <w:lang w:val="en-US"/>
        </w:rPr>
        <w:t xml:space="preserve"> at WUR, The Netherlands, and allows </w:t>
      </w:r>
      <w:r w:rsidRPr="00956816">
        <w:rPr>
          <w:rFonts w:ascii="Arial" w:eastAsia="Times New Roman" w:hAnsi="Arial" w:cs="Arial"/>
          <w:color w:val="000000"/>
          <w:szCs w:val="24"/>
          <w:lang w:val="en-US" w:eastAsia="pt-BR"/>
        </w:rPr>
        <w:t>automated measurements of soil water tension throughout the range of interest in environmental studies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60 m or less, with an accuracy of 0.2 m), far beyond the range covered by conventional tensiometers.</w:t>
      </w:r>
    </w:p>
    <w:p w:rsidR="00FD3959" w:rsidRDefault="00956816" w:rsidP="00F0751C">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Although indirect measurements of water soil tension </w:t>
      </w:r>
      <w:r w:rsidR="00FD3959">
        <w:rPr>
          <w:rFonts w:ascii="Arial" w:eastAsia="Times New Roman" w:hAnsi="Arial" w:cs="Arial"/>
          <w:color w:val="000000"/>
          <w:szCs w:val="24"/>
          <w:lang w:val="en-US" w:eastAsia="pt-BR"/>
        </w:rPr>
        <w:t xml:space="preserve">in dry soil </w:t>
      </w:r>
      <w:r w:rsidRPr="00956816">
        <w:rPr>
          <w:rFonts w:ascii="Arial" w:eastAsia="Times New Roman" w:hAnsi="Arial" w:cs="Arial"/>
          <w:color w:val="000000"/>
          <w:szCs w:val="24"/>
          <w:lang w:val="en-US" w:eastAsia="pt-BR"/>
        </w:rPr>
        <w:t xml:space="preserve">are possible using, for example, TDR equipments to measure soil water content, there are serious restrictions in detailed studies on energy and water movement in soil because of hysteresis effects, and the introduction of errors associated with soil water retention curve, especially in drier soil. </w:t>
      </w:r>
      <w:r w:rsidR="00FD3959">
        <w:rPr>
          <w:rFonts w:ascii="Arial" w:eastAsia="Times New Roman" w:hAnsi="Arial" w:cs="Arial"/>
          <w:color w:val="000000"/>
          <w:szCs w:val="24"/>
          <w:lang w:val="en-US" w:eastAsia="pt-BR"/>
        </w:rPr>
        <w:t>Especially within the</w:t>
      </w:r>
      <w:r w:rsidRPr="00956816">
        <w:rPr>
          <w:rFonts w:ascii="Arial" w:eastAsia="Times New Roman" w:hAnsi="Arial" w:cs="Arial"/>
          <w:color w:val="000000"/>
          <w:szCs w:val="24"/>
          <w:lang w:val="en-US" w:eastAsia="pt-BR"/>
        </w:rPr>
        <w:t xml:space="preserve"> rhizosphere, water contents are subject to frequent cycles of drying/wetting </w:t>
      </w:r>
      <w:r w:rsidR="00FD3959">
        <w:rPr>
          <w:rFonts w:ascii="Arial" w:eastAsia="Times New Roman" w:hAnsi="Arial" w:cs="Arial"/>
          <w:color w:val="000000"/>
          <w:szCs w:val="24"/>
          <w:lang w:val="en-US" w:eastAsia="pt-BR"/>
        </w:rPr>
        <w:t xml:space="preserve">associated </w:t>
      </w:r>
      <w:r w:rsidRPr="00956816">
        <w:rPr>
          <w:rFonts w:ascii="Arial" w:eastAsia="Times New Roman" w:hAnsi="Arial" w:cs="Arial"/>
          <w:color w:val="000000"/>
          <w:szCs w:val="24"/>
          <w:lang w:val="en-US" w:eastAsia="pt-BR"/>
        </w:rPr>
        <w:t xml:space="preserve">to hysteresis. The </w:t>
      </w:r>
      <w:r w:rsidR="00FD3959">
        <w:rPr>
          <w:rFonts w:ascii="Arial" w:eastAsia="Times New Roman" w:hAnsi="Arial" w:cs="Arial"/>
          <w:color w:val="000000"/>
          <w:szCs w:val="24"/>
          <w:lang w:val="en-US" w:eastAsia="pt-BR"/>
        </w:rPr>
        <w:t xml:space="preserve">hysteretic </w:t>
      </w:r>
      <w:r w:rsidRPr="00956816">
        <w:rPr>
          <w:rFonts w:ascii="Arial" w:eastAsia="Times New Roman" w:hAnsi="Arial" w:cs="Arial"/>
          <w:color w:val="000000"/>
          <w:szCs w:val="24"/>
          <w:lang w:val="en-US" w:eastAsia="pt-BR"/>
        </w:rPr>
        <w:t xml:space="preserve">discrepancy between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values </w:t>
      </w:r>
      <w:r w:rsidR="00FD3959">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the same water content is a factor of great uncertainty when water content is determined to calculate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as </w:t>
      </w:r>
      <w:r w:rsidR="00FD3959">
        <w:rPr>
          <w:rFonts w:ascii="Arial" w:eastAsia="Times New Roman" w:hAnsi="Arial" w:cs="Arial"/>
          <w:color w:val="000000"/>
          <w:szCs w:val="24"/>
          <w:lang w:val="en-US" w:eastAsia="pt-BR"/>
        </w:rPr>
        <w:t>in the case of TDR measurements</w:t>
      </w:r>
      <w:r w:rsidRPr="00956816">
        <w:rPr>
          <w:rFonts w:ascii="Arial" w:eastAsia="Times New Roman" w:hAnsi="Arial" w:cs="Arial"/>
          <w:color w:val="000000"/>
          <w:szCs w:val="24"/>
          <w:lang w:val="en-US" w:eastAsia="pt-BR"/>
        </w:rPr>
        <w:t xml:space="preserve">. Polymer tensiometers </w:t>
      </w:r>
      <w:r w:rsidR="00FD3959">
        <w:rPr>
          <w:rFonts w:ascii="Arial" w:eastAsia="Times New Roman" w:hAnsi="Arial" w:cs="Arial"/>
          <w:color w:val="000000"/>
          <w:szCs w:val="24"/>
          <w:lang w:val="en-US" w:eastAsia="pt-BR"/>
        </w:rPr>
        <w:t xml:space="preserve">mitigate </w:t>
      </w:r>
      <w:r w:rsidRPr="00956816">
        <w:rPr>
          <w:rFonts w:ascii="Arial" w:eastAsia="Times New Roman" w:hAnsi="Arial" w:cs="Arial"/>
          <w:color w:val="000000"/>
          <w:szCs w:val="24"/>
          <w:lang w:val="en-US" w:eastAsia="pt-BR"/>
        </w:rPr>
        <w:t xml:space="preserve">this </w:t>
      </w:r>
      <w:r w:rsidR="00FD3959">
        <w:rPr>
          <w:rFonts w:ascii="Arial" w:eastAsia="Times New Roman" w:hAnsi="Arial" w:cs="Arial"/>
          <w:color w:val="000000"/>
          <w:szCs w:val="24"/>
          <w:lang w:val="en-US" w:eastAsia="pt-BR"/>
        </w:rPr>
        <w:t>problem</w:t>
      </w:r>
      <w:r w:rsidRPr="00956816">
        <w:rPr>
          <w:rFonts w:ascii="Arial" w:eastAsia="Times New Roman" w:hAnsi="Arial" w:cs="Arial"/>
          <w:color w:val="000000"/>
          <w:szCs w:val="24"/>
          <w:lang w:val="en-US" w:eastAsia="pt-BR"/>
        </w:rPr>
        <w:t xml:space="preserve"> by </w:t>
      </w:r>
      <w:r w:rsidR="00FD3959">
        <w:rPr>
          <w:rFonts w:ascii="Arial" w:eastAsia="Times New Roman" w:hAnsi="Arial" w:cs="Arial"/>
          <w:color w:val="000000"/>
          <w:szCs w:val="24"/>
          <w:lang w:val="en-US" w:eastAsia="pt-BR"/>
        </w:rPr>
        <w:t>perform</w:t>
      </w:r>
      <w:r w:rsidRPr="00956816">
        <w:rPr>
          <w:rFonts w:ascii="Arial" w:eastAsia="Times New Roman" w:hAnsi="Arial" w:cs="Arial"/>
          <w:color w:val="000000"/>
          <w:szCs w:val="24"/>
          <w:lang w:val="en-US" w:eastAsia="pt-BR"/>
        </w:rPr>
        <w:t xml:space="preserve">ing direct measurement of pressure head. </w:t>
      </w:r>
    </w:p>
    <w:p w:rsidR="00F0751C" w:rsidRPr="00743826" w:rsidRDefault="00FD3959" w:rsidP="00F0751C">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PoTs</w:t>
      </w:r>
      <w:r w:rsidR="00956816" w:rsidRPr="00956816">
        <w:rPr>
          <w:rFonts w:ascii="Arial" w:eastAsia="Times New Roman" w:hAnsi="Arial" w:cs="Arial"/>
          <w:color w:val="000000"/>
          <w:szCs w:val="24"/>
          <w:lang w:val="en-US" w:eastAsia="pt-BR"/>
        </w:rPr>
        <w:t xml:space="preserve"> consist of a ceramic cone, </w:t>
      </w:r>
      <w:r w:rsidR="00956816" w:rsidRPr="00956816">
        <w:rPr>
          <w:rFonts w:ascii="Arial" w:hAnsi="Arial" w:cs="Arial"/>
          <w:szCs w:val="24"/>
          <w:lang w:val="en-US"/>
        </w:rPr>
        <w:t xml:space="preserve">stainless </w:t>
      </w:r>
      <w:r w:rsidR="0037783A">
        <w:rPr>
          <w:rFonts w:ascii="Arial" w:hAnsi="Arial" w:cs="Arial"/>
          <w:szCs w:val="24"/>
          <w:lang w:val="en-US"/>
        </w:rPr>
        <w:t>steel</w:t>
      </w:r>
      <w:r w:rsidR="00956816" w:rsidRPr="00956816">
        <w:rPr>
          <w:rFonts w:ascii="Arial" w:hAnsi="Arial" w:cs="Arial"/>
          <w:szCs w:val="24"/>
          <w:lang w:val="en-US"/>
        </w:rPr>
        <w:t xml:space="preserve"> cup containing polymer, a pressure transducer</w:t>
      </w:r>
      <w:r w:rsidR="00956816" w:rsidRPr="00956816">
        <w:rPr>
          <w:rFonts w:ascii="Arial" w:eastAsia="Times New Roman" w:hAnsi="Arial" w:cs="Arial"/>
          <w:color w:val="000000"/>
          <w:szCs w:val="24"/>
          <w:lang w:val="en-US" w:eastAsia="pt-BR"/>
        </w:rPr>
        <w:t xml:space="preserve"> and a data storage </w:t>
      </w:r>
      <w:r>
        <w:rPr>
          <w:rFonts w:ascii="Arial" w:eastAsia="Times New Roman" w:hAnsi="Arial" w:cs="Arial"/>
          <w:color w:val="000000"/>
          <w:szCs w:val="24"/>
          <w:lang w:val="en-US" w:eastAsia="pt-BR"/>
        </w:rPr>
        <w:t xml:space="preserve">unit </w:t>
      </w:r>
      <w:r w:rsidR="00956816" w:rsidRPr="00956816">
        <w:rPr>
          <w:rFonts w:ascii="Arial" w:eastAsia="Times New Roman" w:hAnsi="Arial" w:cs="Arial"/>
          <w:color w:val="000000"/>
          <w:szCs w:val="24"/>
          <w:lang w:val="en-US" w:eastAsia="pt-BR"/>
        </w:rPr>
        <w:t xml:space="preserve">(Figure </w:t>
      </w:r>
      <w:r w:rsidR="00EB4AC9" w:rsidRPr="00956816">
        <w:rPr>
          <w:rFonts w:ascii="Arial" w:hAnsi="Arial" w:cs="Arial"/>
          <w:szCs w:val="24"/>
          <w:lang w:val="en-US"/>
        </w:rPr>
        <w:fldChar w:fldCharType="begin"/>
      </w:r>
      <w:r w:rsidR="00956816" w:rsidRPr="00956816">
        <w:rPr>
          <w:rFonts w:ascii="Arial" w:hAnsi="Arial" w:cs="Arial"/>
          <w:szCs w:val="24"/>
          <w:lang w:val="en-US"/>
        </w:rPr>
        <w:instrText xml:space="preserve"> seq </w:instrText>
      </w:r>
      <w:r w:rsidR="00956816" w:rsidRPr="00956816">
        <w:rPr>
          <w:rFonts w:ascii="Arial" w:hAnsi="Arial" w:cs="Arial"/>
          <w:b/>
          <w:sz w:val="20"/>
          <w:szCs w:val="20"/>
          <w:lang w:val="en-US"/>
        </w:rPr>
        <w:instrText>Figura \* ARABIC fig3</w:instrText>
      </w:r>
      <w:r w:rsidR="00956816" w:rsidRPr="00956816">
        <w:rPr>
          <w:rFonts w:ascii="Arial" w:hAnsi="Arial" w:cs="Arial"/>
          <w:szCs w:val="24"/>
          <w:lang w:val="en-US"/>
        </w:rPr>
        <w:instrText xml:space="preserve"> </w:instrText>
      </w:r>
      <w:r w:rsidR="00EB4AC9" w:rsidRPr="00956816">
        <w:rPr>
          <w:rFonts w:ascii="Arial" w:hAnsi="Arial" w:cs="Arial"/>
          <w:szCs w:val="24"/>
          <w:lang w:val="en-US"/>
        </w:rPr>
        <w:fldChar w:fldCharType="separate"/>
      </w:r>
      <w:r w:rsidR="00864ADF">
        <w:rPr>
          <w:rFonts w:ascii="Arial" w:hAnsi="Arial" w:cs="Arial"/>
          <w:noProof/>
          <w:szCs w:val="24"/>
          <w:lang w:val="en-US"/>
        </w:rPr>
        <w:t>7</w:t>
      </w:r>
      <w:r w:rsidR="00EB4AC9" w:rsidRPr="00956816">
        <w:rPr>
          <w:rFonts w:ascii="Arial" w:hAnsi="Arial" w:cs="Arial"/>
          <w:szCs w:val="24"/>
          <w:lang w:val="en-US"/>
        </w:rPr>
        <w:fldChar w:fldCharType="end"/>
      </w:r>
      <w:r w:rsidR="00956816" w:rsidRPr="00956816">
        <w:rPr>
          <w:rFonts w:ascii="Arial" w:eastAsia="Times New Roman" w:hAnsi="Arial" w:cs="Arial"/>
          <w:color w:val="000000"/>
          <w:szCs w:val="24"/>
          <w:lang w:val="en-US" w:eastAsia="pt-BR"/>
        </w:rPr>
        <w:t>). A sensor measures the temperature at the base of polymer chamber in a range between 0 and 40°C with an accuracy of 0.01°C.</w:t>
      </w:r>
    </w:p>
    <w:p w:rsidR="0078046B" w:rsidRPr="00743826" w:rsidRDefault="00956816" w:rsidP="00582673">
      <w:pPr>
        <w:rPr>
          <w:rFonts w:ascii="Arial" w:hAnsi="Arial" w:cs="Arial"/>
          <w:szCs w:val="24"/>
          <w:lang w:val="en-US"/>
        </w:rPr>
      </w:pPr>
      <w:del w:id="307" w:author="Quirijn" w:date="2011-06-22T10:09:00Z">
        <w:r w:rsidRPr="00956816" w:rsidDel="004B5A67">
          <w:rPr>
            <w:rFonts w:ascii="Arial" w:hAnsi="Arial" w:cs="Arial"/>
            <w:szCs w:val="24"/>
            <w:lang w:val="en-US"/>
          </w:rPr>
          <w:delText xml:space="preserve">  </w:delText>
        </w:r>
      </w:del>
      <w:ins w:id="308" w:author="Quirijn" w:date="2011-06-22T10:09:00Z">
        <w:r w:rsidR="004B5A67">
          <w:rPr>
            <w:rFonts w:ascii="Arial" w:hAnsi="Arial" w:cs="Arial"/>
            <w:szCs w:val="24"/>
            <w:lang w:val="en-US"/>
          </w:rPr>
          <w:t xml:space="preserve"> </w:t>
        </w:r>
      </w:ins>
    </w:p>
    <w:p w:rsidR="00582673" w:rsidRPr="00743826" w:rsidRDefault="00CC79DE" w:rsidP="00B645DB">
      <w:pPr>
        <w:keepNext/>
        <w:ind w:firstLine="0"/>
        <w:jc w:val="center"/>
        <w:rPr>
          <w:rFonts w:ascii="Arial" w:hAnsi="Arial" w:cs="Arial"/>
          <w:szCs w:val="24"/>
          <w:lang w:val="en-US"/>
        </w:rPr>
      </w:pPr>
      <w:r>
        <w:rPr>
          <w:rFonts w:ascii="Arial" w:hAnsi="Arial" w:cs="Arial"/>
          <w:noProof/>
          <w:szCs w:val="24"/>
          <w:lang w:eastAsia="pt-BR"/>
        </w:rPr>
        <w:lastRenderedPageBreak/>
        <w:drawing>
          <wp:inline distT="0" distB="0" distL="0" distR="0">
            <wp:extent cx="2809875" cy="2114550"/>
            <wp:effectExtent l="19050" t="0" r="9525" b="0"/>
            <wp:docPr id="4" name="Imagem 1" descr="pot"/>
            <wp:cNvGraphicFramePr/>
            <a:graphic xmlns:a="http://schemas.openxmlformats.org/drawingml/2006/main">
              <a:graphicData uri="http://schemas.openxmlformats.org/drawingml/2006/picture">
                <pic:pic xmlns:pic="http://schemas.openxmlformats.org/drawingml/2006/picture">
                  <pic:nvPicPr>
                    <pic:cNvPr id="2484" name="Picture 436" descr="pot"/>
                    <pic:cNvPicPr>
                      <a:picLocks noChangeAspect="1" noChangeArrowheads="1"/>
                    </pic:cNvPicPr>
                  </pic:nvPicPr>
                  <pic:blipFill>
                    <a:blip r:embed="rId105" cstate="print"/>
                    <a:srcRect/>
                    <a:stretch>
                      <a:fillRect/>
                    </a:stretch>
                  </pic:blipFill>
                  <pic:spPr bwMode="auto">
                    <a:xfrm>
                      <a:off x="0" y="0"/>
                      <a:ext cx="2814300" cy="2117880"/>
                    </a:xfrm>
                    <a:prstGeom prst="rect">
                      <a:avLst/>
                    </a:prstGeom>
                    <a:noFill/>
                  </pic:spPr>
                </pic:pic>
              </a:graphicData>
            </a:graphic>
          </wp:inline>
        </w:drawing>
      </w:r>
    </w:p>
    <w:p w:rsidR="00F7687A" w:rsidRPr="00743826" w:rsidRDefault="00956816" w:rsidP="00CE207E">
      <w:pPr>
        <w:pStyle w:val="Legenda"/>
        <w:spacing w:after="0" w:line="360" w:lineRule="auto"/>
        <w:ind w:left="994" w:hanging="994"/>
        <w:rPr>
          <w:rFonts w:ascii="Arial" w:eastAsia="Times New Roman" w:hAnsi="Arial" w:cs="Arial"/>
          <w:color w:val="888888"/>
          <w:sz w:val="20"/>
          <w:szCs w:val="20"/>
          <w:lang w:val="en-US" w:eastAsia="pt-BR"/>
        </w:rPr>
      </w:pPr>
      <w:bookmarkStart w:id="309" w:name="_Toc265603381"/>
      <w:bookmarkStart w:id="310" w:name="_Toc274058552"/>
      <w:bookmarkStart w:id="311" w:name="_Toc274058705"/>
      <w:bookmarkStart w:id="312" w:name="_Toc274058821"/>
      <w:bookmarkStart w:id="313" w:name="_Toc274058994"/>
      <w:bookmarkStart w:id="314" w:name="_Toc274059013"/>
      <w:bookmarkStart w:id="315" w:name="_Toc286740694"/>
      <w:bookmarkStart w:id="316" w:name="_Toc286746241"/>
      <w:bookmarkStart w:id="317" w:name="_Toc296436843"/>
      <w:r w:rsidRPr="00956816">
        <w:rPr>
          <w:rFonts w:ascii="Arial" w:hAnsi="Arial" w:cs="Arial"/>
          <w:b w:val="0"/>
          <w:color w:val="auto"/>
          <w:sz w:val="20"/>
          <w:szCs w:val="20"/>
          <w:lang w:val="en-US"/>
        </w:rPr>
        <w:t xml:space="preserve">Figure </w:t>
      </w:r>
      <w:bookmarkStart w:id="318" w:name="fig3"/>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7</w:t>
      </w:r>
      <w:r w:rsidR="00EB4AC9" w:rsidRPr="00956816">
        <w:rPr>
          <w:rFonts w:ascii="Arial" w:hAnsi="Arial" w:cs="Arial"/>
          <w:b w:val="0"/>
          <w:color w:val="auto"/>
          <w:sz w:val="20"/>
          <w:szCs w:val="20"/>
          <w:lang w:val="en-US"/>
        </w:rPr>
        <w:fldChar w:fldCharType="end"/>
      </w:r>
      <w:bookmarkEnd w:id="318"/>
      <w:r w:rsidRPr="00956816">
        <w:rPr>
          <w:rFonts w:ascii="Arial" w:hAnsi="Arial" w:cs="Arial"/>
          <w:b w:val="0"/>
          <w:color w:val="auto"/>
          <w:sz w:val="20"/>
          <w:szCs w:val="20"/>
          <w:lang w:val="en-US"/>
        </w:rPr>
        <w:t xml:space="preserve"> – Ceramic </w:t>
      </w:r>
      <w:r w:rsidR="0037783A">
        <w:rPr>
          <w:rFonts w:ascii="Arial" w:hAnsi="Arial" w:cs="Arial"/>
          <w:b w:val="0"/>
          <w:color w:val="auto"/>
          <w:sz w:val="20"/>
          <w:szCs w:val="20"/>
          <w:lang w:val="en-US"/>
        </w:rPr>
        <w:t>porous</w:t>
      </w:r>
      <w:r w:rsidRPr="00956816">
        <w:rPr>
          <w:rFonts w:ascii="Arial" w:hAnsi="Arial" w:cs="Arial"/>
          <w:b w:val="0"/>
          <w:color w:val="auto"/>
          <w:sz w:val="20"/>
          <w:szCs w:val="20"/>
          <w:lang w:val="en-US"/>
        </w:rPr>
        <w:t xml:space="preserve"> cone, stainless </w:t>
      </w:r>
      <w:r w:rsidR="0037783A">
        <w:rPr>
          <w:rFonts w:ascii="Arial" w:hAnsi="Arial" w:cs="Arial"/>
          <w:b w:val="0"/>
          <w:color w:val="auto"/>
          <w:sz w:val="20"/>
          <w:szCs w:val="20"/>
          <w:lang w:val="en-US"/>
        </w:rPr>
        <w:t>steel</w:t>
      </w:r>
      <w:r w:rsidRPr="00956816">
        <w:rPr>
          <w:rFonts w:ascii="Arial" w:hAnsi="Arial" w:cs="Arial"/>
          <w:b w:val="0"/>
          <w:color w:val="auto"/>
          <w:sz w:val="20"/>
          <w:szCs w:val="20"/>
          <w:lang w:val="en-US"/>
        </w:rPr>
        <w:t xml:space="preserve"> cup containing polymer and a pressure transducer of a polymer tensiometer (PoT)</w:t>
      </w:r>
      <w:r w:rsidR="00FD3959">
        <w:rPr>
          <w:rFonts w:ascii="Arial" w:hAnsi="Arial" w:cs="Arial"/>
          <w:b w:val="0"/>
          <w:color w:val="auto"/>
          <w:sz w:val="20"/>
          <w:szCs w:val="20"/>
          <w:lang w:val="en-US"/>
        </w:rPr>
        <w:t xml:space="preserve"> (</w:t>
      </w:r>
      <w:r w:rsidRPr="00956816">
        <w:rPr>
          <w:rFonts w:ascii="Arial" w:hAnsi="Arial" w:cs="Arial"/>
          <w:b w:val="0"/>
          <w:color w:val="auto"/>
          <w:sz w:val="20"/>
          <w:szCs w:val="20"/>
          <w:lang w:val="en-US"/>
        </w:rPr>
        <w:t>approximate size</w:t>
      </w:r>
      <w:bookmarkEnd w:id="309"/>
      <w:bookmarkEnd w:id="310"/>
      <w:bookmarkEnd w:id="311"/>
      <w:bookmarkEnd w:id="312"/>
      <w:bookmarkEnd w:id="313"/>
      <w:bookmarkEnd w:id="314"/>
      <w:bookmarkEnd w:id="315"/>
      <w:bookmarkEnd w:id="316"/>
      <w:r w:rsidR="00FD3959">
        <w:rPr>
          <w:rFonts w:ascii="Arial" w:hAnsi="Arial" w:cs="Arial"/>
          <w:b w:val="0"/>
          <w:color w:val="auto"/>
          <w:sz w:val="20"/>
          <w:szCs w:val="20"/>
          <w:lang w:val="en-US"/>
        </w:rPr>
        <w:t xml:space="preserve"> indicated)</w:t>
      </w:r>
      <w:bookmarkEnd w:id="317"/>
    </w:p>
    <w:p w:rsidR="00C53B01" w:rsidRPr="00743826" w:rsidRDefault="00C53B01" w:rsidP="00C53B01">
      <w:pPr>
        <w:rPr>
          <w:rFonts w:ascii="Arial" w:hAnsi="Arial" w:cs="Arial"/>
          <w:szCs w:val="24"/>
          <w:lang w:val="en-US"/>
        </w:rPr>
      </w:pPr>
    </w:p>
    <w:p w:rsidR="005C111A" w:rsidRPr="00743826" w:rsidRDefault="00956816" w:rsidP="005C111A">
      <w:pPr>
        <w:textAlignment w:val="top"/>
        <w:rPr>
          <w:rFonts w:ascii="Arial" w:eastAsia="Times New Roman" w:hAnsi="Arial" w:cs="Arial"/>
          <w:color w:val="888888"/>
          <w:sz w:val="20"/>
          <w:szCs w:val="20"/>
          <w:lang w:val="en-US" w:eastAsia="pt-BR"/>
        </w:rPr>
      </w:pPr>
      <w:r w:rsidRPr="00793E58">
        <w:rPr>
          <w:rFonts w:ascii="Arial" w:eastAsia="Times New Roman" w:hAnsi="Arial" w:cs="Arial"/>
          <w:color w:val="000000"/>
          <w:szCs w:val="24"/>
          <w:lang w:val="en-US" w:eastAsia="pt-BR"/>
        </w:rPr>
        <w:t xml:space="preserve">The operating principle of the polymer tensiometer is based on a concentrated hydrophilic polymer solution. Soluble polymer molecules are trapped in a steel reservoir </w:t>
      </w:r>
      <w:r w:rsidR="006D42E7" w:rsidRPr="00793E58">
        <w:rPr>
          <w:rFonts w:ascii="Arial" w:eastAsia="Times New Roman" w:hAnsi="Arial" w:cs="Arial"/>
          <w:color w:val="000000"/>
          <w:szCs w:val="24"/>
          <w:lang w:val="en-US" w:eastAsia="pt-BR"/>
        </w:rPr>
        <w:t>by</w:t>
      </w:r>
      <w:r w:rsidRPr="00793E58">
        <w:rPr>
          <w:rFonts w:ascii="Arial" w:eastAsia="Times New Roman" w:hAnsi="Arial" w:cs="Arial"/>
          <w:color w:val="000000"/>
          <w:szCs w:val="24"/>
          <w:lang w:val="en-US" w:eastAsia="pt-BR"/>
        </w:rPr>
        <w:t xml:space="preserve"> a ceramic cone that is </w:t>
      </w:r>
      <w:r w:rsidR="006D42E7" w:rsidRPr="00793E58">
        <w:rPr>
          <w:rFonts w:ascii="Arial" w:eastAsia="Times New Roman" w:hAnsi="Arial" w:cs="Arial"/>
          <w:color w:val="000000"/>
          <w:szCs w:val="24"/>
          <w:lang w:val="en-US" w:eastAsia="pt-BR"/>
        </w:rPr>
        <w:t>permeable</w:t>
      </w:r>
      <w:r w:rsidRPr="00793E58">
        <w:rPr>
          <w:rFonts w:ascii="Arial" w:eastAsia="Times New Roman" w:hAnsi="Arial" w:cs="Arial"/>
          <w:color w:val="000000"/>
          <w:szCs w:val="24"/>
          <w:lang w:val="en-US" w:eastAsia="pt-BR"/>
        </w:rPr>
        <w:t xml:space="preserve"> to the soil solution </w:t>
      </w:r>
      <w:r w:rsidR="006D42E7" w:rsidRPr="00793E58">
        <w:rPr>
          <w:rFonts w:ascii="Arial" w:eastAsia="Times New Roman" w:hAnsi="Arial" w:cs="Arial"/>
          <w:color w:val="000000"/>
          <w:szCs w:val="24"/>
          <w:lang w:val="en-US" w:eastAsia="pt-BR"/>
        </w:rPr>
        <w:t>but impermeable to the</w:t>
      </w:r>
      <w:r w:rsidRPr="00793E58">
        <w:rPr>
          <w:rFonts w:ascii="Arial" w:eastAsia="Times New Roman" w:hAnsi="Arial" w:cs="Arial"/>
          <w:color w:val="000000"/>
          <w:szCs w:val="24"/>
          <w:lang w:val="en-US" w:eastAsia="pt-BR"/>
        </w:rPr>
        <w:t xml:space="preserve"> polymer. The positive pressure in a </w:t>
      </w:r>
      <w:r w:rsidR="000E17F3" w:rsidRPr="00793E58">
        <w:rPr>
          <w:rFonts w:ascii="Arial" w:eastAsia="Times New Roman" w:hAnsi="Arial" w:cs="Arial"/>
          <w:color w:val="000000"/>
          <w:szCs w:val="24"/>
          <w:lang w:val="en-US" w:eastAsia="pt-BR"/>
        </w:rPr>
        <w:t>PoT</w:t>
      </w:r>
      <w:r w:rsidRPr="00793E58">
        <w:rPr>
          <w:rFonts w:ascii="Arial" w:eastAsia="Times New Roman" w:hAnsi="Arial" w:cs="Arial"/>
          <w:color w:val="000000"/>
          <w:szCs w:val="24"/>
          <w:lang w:val="en-US" w:eastAsia="pt-BR"/>
        </w:rPr>
        <w:t xml:space="preserve"> </w:t>
      </w:r>
      <w:r w:rsidR="006D42E7" w:rsidRPr="00793E58">
        <w:rPr>
          <w:rFonts w:ascii="Arial" w:eastAsia="Times New Roman" w:hAnsi="Arial" w:cs="Arial"/>
          <w:color w:val="000000"/>
          <w:szCs w:val="24"/>
          <w:lang w:val="en-US" w:eastAsia="pt-BR"/>
        </w:rPr>
        <w:t xml:space="preserve">can easily </w:t>
      </w:r>
      <w:r w:rsidRPr="00793E58">
        <w:rPr>
          <w:rFonts w:ascii="Arial" w:eastAsia="Times New Roman" w:hAnsi="Arial" w:cs="Arial"/>
          <w:color w:val="000000"/>
          <w:szCs w:val="24"/>
          <w:lang w:val="en-US" w:eastAsia="pt-BR"/>
        </w:rPr>
        <w:t xml:space="preserve">be related to the negative </w:t>
      </w:r>
      <w:r w:rsidR="006D42E7" w:rsidRPr="00793E58">
        <w:rPr>
          <w:rFonts w:ascii="Arial" w:eastAsia="Times New Roman" w:hAnsi="Arial" w:cs="Arial"/>
          <w:color w:val="000000"/>
          <w:szCs w:val="24"/>
          <w:lang w:val="en-US" w:eastAsia="pt-BR"/>
        </w:rPr>
        <w:t xml:space="preserve">soil water </w:t>
      </w:r>
      <w:r w:rsidRPr="00793E58">
        <w:rPr>
          <w:rFonts w:ascii="Arial" w:eastAsia="Times New Roman" w:hAnsi="Arial" w:cs="Arial"/>
          <w:color w:val="000000"/>
          <w:szCs w:val="24"/>
          <w:lang w:val="en-US" w:eastAsia="pt-BR"/>
        </w:rPr>
        <w:t>pressure head.</w:t>
      </w:r>
    </w:p>
    <w:p w:rsidR="00635B25" w:rsidRPr="00743826" w:rsidRDefault="00956816" w:rsidP="005C111A">
      <w:pPr>
        <w:rPr>
          <w:rFonts w:ascii="Arial" w:hAnsi="Arial" w:cs="Arial"/>
          <w:szCs w:val="24"/>
          <w:lang w:val="en-US"/>
        </w:rPr>
      </w:pPr>
      <w:r w:rsidRPr="00956816">
        <w:rPr>
          <w:rFonts w:ascii="Arial" w:hAnsi="Arial" w:cs="Arial"/>
          <w:szCs w:val="24"/>
          <w:lang w:val="en-US"/>
        </w:rPr>
        <w:t xml:space="preserve">To determine the pressure head </w:t>
      </w:r>
      <w:r w:rsidRPr="00956816">
        <w:rPr>
          <w:rFonts w:ascii="Arial" w:hAnsi="Arial" w:cs="Arial"/>
          <w:i/>
          <w:szCs w:val="24"/>
          <w:lang w:val="en-US"/>
        </w:rPr>
        <w:t>h</w:t>
      </w:r>
      <w:r w:rsidRPr="00956816">
        <w:rPr>
          <w:rFonts w:ascii="Arial" w:hAnsi="Arial" w:cs="Arial"/>
          <w:szCs w:val="24"/>
          <w:lang w:val="en-US"/>
        </w:rPr>
        <w:t xml:space="preserve">, the positive pressure must be corrected </w:t>
      </w:r>
      <w:r w:rsidR="000E17F3">
        <w:rPr>
          <w:rFonts w:ascii="Arial" w:hAnsi="Arial" w:cs="Arial"/>
          <w:szCs w:val="24"/>
          <w:lang w:val="en-US"/>
        </w:rPr>
        <w:t>for effects of temperature</w:t>
      </w:r>
      <w:r w:rsidRPr="00956816">
        <w:rPr>
          <w:rFonts w:ascii="Arial" w:hAnsi="Arial" w:cs="Arial"/>
          <w:szCs w:val="24"/>
          <w:lang w:val="en-US"/>
        </w:rPr>
        <w:t xml:space="preserve"> (</w:t>
      </w:r>
      <w:r w:rsidRPr="00956816">
        <w:rPr>
          <w:rFonts w:ascii="Arial" w:hAnsi="Arial" w:cs="Arial"/>
          <w:lang w:val="en-US"/>
        </w:rPr>
        <w:t>BAKKER et al., 2007)</w:t>
      </w:r>
      <w:r w:rsidRPr="00956816">
        <w:rPr>
          <w:rFonts w:ascii="Arial" w:hAnsi="Arial" w:cs="Arial"/>
          <w:szCs w:val="24"/>
          <w:lang w:val="en-US"/>
        </w:rPr>
        <w:t>:</w:t>
      </w:r>
    </w:p>
    <w:p w:rsidR="003E48DB" w:rsidRPr="00743826" w:rsidRDefault="00956816" w:rsidP="003E48DB">
      <w:pPr>
        <w:tabs>
          <w:tab w:val="center" w:pos="4706"/>
          <w:tab w:val="right" w:pos="9412"/>
        </w:tabs>
        <w:ind w:firstLine="0"/>
        <w:rPr>
          <w:rFonts w:ascii="Arial" w:hAnsi="Arial" w:cs="Arial"/>
          <w:lang w:val="en-US"/>
        </w:rPr>
      </w:pPr>
      <w:r w:rsidRPr="00956816">
        <w:rPr>
          <w:rFonts w:ascii="Arial" w:hAnsi="Arial" w:cs="Arial"/>
          <w:lang w:val="en-US"/>
        </w:rPr>
        <w:tab/>
      </w:r>
      <w:r w:rsidR="005C111A" w:rsidRPr="00743826">
        <w:rPr>
          <w:rFonts w:ascii="Arial" w:hAnsi="Arial" w:cs="Arial"/>
          <w:position w:val="-30"/>
          <w:lang w:val="en-US"/>
        </w:rPr>
        <w:object w:dxaOrig="2040" w:dyaOrig="700">
          <v:shape id="_x0000_i1070" type="#_x0000_t75" style="width:102pt;height:36.75pt" o:ole="">
            <v:imagedata r:id="rId106" o:title=""/>
          </v:shape>
          <o:OLEObject Type="Embed" ProgID="Equation.3" ShapeID="_x0000_i1070" DrawAspect="Content" ObjectID="_1370242781" r:id="rId107"/>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32</w:t>
      </w:r>
      <w:r w:rsidR="00EB4AC9" w:rsidRPr="00956816">
        <w:rPr>
          <w:rFonts w:ascii="Arial" w:hAnsi="Arial" w:cs="Arial"/>
          <w:lang w:val="en-US"/>
        </w:rPr>
        <w:fldChar w:fldCharType="end"/>
      </w:r>
      <w:r w:rsidRPr="00956816">
        <w:rPr>
          <w:rFonts w:ascii="Arial" w:hAnsi="Arial" w:cs="Arial"/>
          <w:lang w:val="en-US"/>
        </w:rPr>
        <w:t>]</w:t>
      </w:r>
    </w:p>
    <w:p w:rsidR="001C047D" w:rsidRPr="00743826" w:rsidRDefault="00956816" w:rsidP="00341171">
      <w:pPr>
        <w:tabs>
          <w:tab w:val="right" w:pos="0"/>
        </w:tabs>
        <w:ind w:firstLine="0"/>
        <w:rPr>
          <w:rFonts w:ascii="Arial" w:hAnsi="Arial" w:cs="Arial"/>
          <w:szCs w:val="24"/>
          <w:lang w:val="en-US"/>
        </w:rPr>
      </w:pPr>
      <w:bookmarkStart w:id="319" w:name="_Toc296436922"/>
      <w:bookmarkStart w:id="320" w:name="_Toc274058953"/>
      <w:bookmarkStart w:id="321" w:name="_Toc274059014"/>
      <w:bookmarkStart w:id="322" w:name="_Toc274059084"/>
      <w:bookmarkStart w:id="323" w:name="_Toc286740827"/>
      <w:bookmarkStart w:id="324" w:name="_Toc294682615"/>
      <w:r w:rsidRPr="00956816">
        <w:rPr>
          <w:rFonts w:ascii="Arial" w:hAnsi="Arial" w:cs="Arial"/>
          <w:lang w:val="en-US"/>
        </w:rPr>
        <w:t xml:space="preserve">where </w:t>
      </w:r>
      <w:r w:rsidRPr="00956816">
        <w:rPr>
          <w:rFonts w:ascii="Arial" w:hAnsi="Arial" w:cs="Arial"/>
          <w:i/>
          <w:lang w:val="en-US"/>
        </w:rPr>
        <w:t>P</w:t>
      </w:r>
      <w:r w:rsidRPr="00956816">
        <w:rPr>
          <w:rFonts w:ascii="Arial" w:hAnsi="Arial" w:cs="Arial"/>
          <w:i/>
          <w:lang w:val="en-US"/>
        </w:rPr>
        <w:softHyphen/>
      </w:r>
      <w:r w:rsidRPr="00956816">
        <w:rPr>
          <w:rFonts w:ascii="Arial" w:hAnsi="Arial" w:cs="Arial"/>
          <w:i/>
          <w:vertAlign w:val="subscript"/>
          <w:lang w:val="en-US"/>
        </w:rPr>
        <w:t>cor</w:t>
      </w:r>
      <w:r w:rsidRPr="00956816">
        <w:rPr>
          <w:rFonts w:ascii="Arial" w:hAnsi="Arial" w:cs="Arial"/>
          <w:lang w:val="en-US"/>
        </w:rPr>
        <w:t xml:space="preserve"> (bar) is the </w:t>
      </w:r>
      <w:r w:rsidR="000E17F3">
        <w:rPr>
          <w:rFonts w:ascii="Arial" w:hAnsi="Arial" w:cs="Arial"/>
          <w:lang w:val="en-US"/>
        </w:rPr>
        <w:t xml:space="preserve">temperature corrected </w:t>
      </w:r>
      <w:r w:rsidRPr="00956816">
        <w:rPr>
          <w:rFonts w:ascii="Arial" w:hAnsi="Arial" w:cs="Arial"/>
          <w:lang w:val="en-US"/>
        </w:rPr>
        <w:t xml:space="preserve">pressure, </w:t>
      </w:r>
      <w:r w:rsidRPr="00956816">
        <w:rPr>
          <w:rFonts w:ascii="Arial" w:hAnsi="Arial" w:cs="Arial"/>
          <w:i/>
          <w:lang w:val="en-US"/>
        </w:rPr>
        <w:t>P</w:t>
      </w:r>
      <w:r w:rsidRPr="00956816">
        <w:rPr>
          <w:rFonts w:ascii="Arial" w:hAnsi="Arial" w:cs="Arial"/>
          <w:i/>
          <w:vertAlign w:val="subscript"/>
          <w:lang w:val="en-US"/>
        </w:rPr>
        <w:t>m</w:t>
      </w:r>
      <w:r w:rsidRPr="00956816">
        <w:rPr>
          <w:rFonts w:ascii="Arial" w:hAnsi="Arial" w:cs="Arial"/>
          <w:lang w:val="en-US"/>
        </w:rPr>
        <w:t xml:space="preserve"> (bar) is the pressure measured by </w:t>
      </w:r>
      <w:r w:rsidR="000E17F3">
        <w:rPr>
          <w:rFonts w:ascii="Arial" w:hAnsi="Arial" w:cs="Arial"/>
          <w:lang w:val="en-US"/>
        </w:rPr>
        <w:t>the PoT</w:t>
      </w:r>
      <w:r w:rsidRPr="00956816">
        <w:rPr>
          <w:rFonts w:ascii="Arial" w:hAnsi="Arial" w:cs="Arial"/>
          <w:lang w:val="en-US"/>
        </w:rPr>
        <w:t xml:space="preserve">, </w:t>
      </w:r>
      <w:r w:rsidRPr="00956816">
        <w:rPr>
          <w:rFonts w:ascii="Arial" w:hAnsi="Arial" w:cs="Arial"/>
          <w:i/>
          <w:lang w:val="en-US"/>
        </w:rPr>
        <w:t>t</w:t>
      </w:r>
      <w:r w:rsidRPr="00956816">
        <w:rPr>
          <w:rFonts w:ascii="Arial" w:hAnsi="Arial" w:cs="Arial"/>
          <w:i/>
          <w:vertAlign w:val="subscript"/>
          <w:lang w:val="en-US"/>
        </w:rPr>
        <w:t>m</w:t>
      </w:r>
      <w:r w:rsidRPr="00956816">
        <w:rPr>
          <w:rFonts w:ascii="Arial" w:hAnsi="Arial" w:cs="Arial"/>
          <w:lang w:val="en-US"/>
        </w:rPr>
        <w:t xml:space="preserve"> (°C) is the </w:t>
      </w:r>
      <w:r w:rsidR="000E17F3">
        <w:rPr>
          <w:rFonts w:ascii="Arial" w:hAnsi="Arial" w:cs="Arial"/>
          <w:lang w:val="en-US"/>
        </w:rPr>
        <w:t xml:space="preserve">measured </w:t>
      </w:r>
      <w:r w:rsidRPr="00956816">
        <w:rPr>
          <w:rFonts w:ascii="Arial" w:hAnsi="Arial" w:cs="Arial"/>
          <w:lang w:val="en-US"/>
        </w:rPr>
        <w:t xml:space="preserve">temperature, </w:t>
      </w:r>
      <w:r w:rsidRPr="00956816">
        <w:rPr>
          <w:rFonts w:ascii="Arial" w:hAnsi="Arial" w:cs="Arial"/>
          <w:i/>
          <w:lang w:val="en-US"/>
        </w:rPr>
        <w:t>t</w:t>
      </w:r>
      <w:r w:rsidRPr="00956816">
        <w:rPr>
          <w:rFonts w:ascii="Arial" w:hAnsi="Arial" w:cs="Arial"/>
          <w:i/>
          <w:vertAlign w:val="subscript"/>
          <w:lang w:val="en-US"/>
        </w:rPr>
        <w:t>ref</w:t>
      </w:r>
      <w:r w:rsidRPr="00956816">
        <w:rPr>
          <w:rFonts w:ascii="Arial" w:hAnsi="Arial" w:cs="Arial"/>
          <w:lang w:val="en-US"/>
        </w:rPr>
        <w:t xml:space="preserve"> (°C) is the reference temperature obtained by the average temperature when </w:t>
      </w:r>
      <w:r w:rsidR="000E17F3">
        <w:rPr>
          <w:rFonts w:ascii="Arial" w:hAnsi="Arial" w:cs="Arial"/>
          <w:lang w:val="en-US"/>
        </w:rPr>
        <w:t>the PoT</w:t>
      </w:r>
      <w:r w:rsidRPr="00956816">
        <w:rPr>
          <w:rFonts w:ascii="Arial" w:hAnsi="Arial" w:cs="Arial"/>
          <w:lang w:val="en-US"/>
        </w:rPr>
        <w:t xml:space="preserve"> are placed in water for 24 </w:t>
      </w:r>
      <w:r w:rsidR="0037783A">
        <w:rPr>
          <w:rFonts w:ascii="Arial" w:hAnsi="Arial" w:cs="Arial"/>
          <w:lang w:val="en-US"/>
        </w:rPr>
        <w:t>hours</w:t>
      </w:r>
      <w:r w:rsidRPr="00956816">
        <w:rPr>
          <w:rFonts w:ascii="Arial" w:hAnsi="Arial" w:cs="Arial"/>
          <w:lang w:val="en-US"/>
        </w:rPr>
        <w:t xml:space="preserve">, and </w:t>
      </w:r>
      <w:r w:rsidRPr="00956816">
        <w:rPr>
          <w:rFonts w:ascii="Arial" w:hAnsi="Arial" w:cs="Arial"/>
          <w:i/>
          <w:lang w:val="en-US"/>
        </w:rPr>
        <w:t>Coef</w:t>
      </w:r>
      <w:r w:rsidRPr="00956816">
        <w:rPr>
          <w:rFonts w:ascii="Arial" w:hAnsi="Arial" w:cs="Arial"/>
          <w:i/>
          <w:vertAlign w:val="subscript"/>
          <w:lang w:val="en-US"/>
        </w:rPr>
        <w:t>t</w:t>
      </w:r>
      <w:r w:rsidRPr="00956816">
        <w:rPr>
          <w:rFonts w:ascii="Arial" w:hAnsi="Arial" w:cs="Arial"/>
          <w:lang w:val="en-US"/>
        </w:rPr>
        <w:t xml:space="preserve"> (bar °C</w:t>
      </w:r>
      <w:r w:rsidR="00422C77">
        <w:rPr>
          <w:rFonts w:ascii="Arial" w:hAnsi="Arial" w:cs="Arial"/>
          <w:vertAlign w:val="superscript"/>
          <w:lang w:val="en-US"/>
        </w:rPr>
        <w:noBreakHyphen/>
        <w:t>1</w:t>
      </w:r>
      <w:r w:rsidRPr="00956816">
        <w:rPr>
          <w:rFonts w:ascii="Arial" w:hAnsi="Arial" w:cs="Arial"/>
          <w:lang w:val="en-US"/>
        </w:rPr>
        <w:t xml:space="preserve">) is a coefficient of pressure variation as a function of temperature determined in </w:t>
      </w:r>
      <w:r w:rsidR="000E17F3">
        <w:rPr>
          <w:rFonts w:ascii="Arial" w:hAnsi="Arial" w:cs="Arial"/>
          <w:lang w:val="en-US"/>
        </w:rPr>
        <w:t xml:space="preserve">the </w:t>
      </w:r>
      <w:r w:rsidRPr="00956816">
        <w:rPr>
          <w:rFonts w:ascii="Arial" w:hAnsi="Arial" w:cs="Arial"/>
          <w:lang w:val="en-US"/>
        </w:rPr>
        <w:t xml:space="preserve">laboratory </w:t>
      </w:r>
      <w:r w:rsidR="000E17F3">
        <w:rPr>
          <w:rFonts w:ascii="Arial" w:hAnsi="Arial" w:cs="Arial"/>
          <w:lang w:val="en-US"/>
        </w:rPr>
        <w:t xml:space="preserve">and specific </w:t>
      </w:r>
      <w:r w:rsidRPr="00956816">
        <w:rPr>
          <w:rFonts w:ascii="Arial" w:hAnsi="Arial" w:cs="Arial"/>
          <w:lang w:val="en-US"/>
        </w:rPr>
        <w:t xml:space="preserve">to each tensiometer. Values of </w:t>
      </w:r>
      <w:r w:rsidRPr="00956816">
        <w:rPr>
          <w:rFonts w:ascii="Arial" w:hAnsi="Arial" w:cs="Arial"/>
          <w:i/>
          <w:lang w:val="en-US"/>
        </w:rPr>
        <w:t>Coef</w:t>
      </w:r>
      <w:r w:rsidRPr="00956816">
        <w:rPr>
          <w:rFonts w:ascii="Arial" w:hAnsi="Arial" w:cs="Arial"/>
          <w:i/>
          <w:vertAlign w:val="subscript"/>
          <w:lang w:val="en-US"/>
        </w:rPr>
        <w:t>t</w:t>
      </w:r>
      <w:r w:rsidRPr="00956816">
        <w:rPr>
          <w:rFonts w:ascii="Arial" w:hAnsi="Arial" w:cs="Arial"/>
          <w:lang w:val="en-US"/>
        </w:rPr>
        <w:t xml:space="preserve"> for </w:t>
      </w:r>
      <w:r w:rsidR="000E17F3">
        <w:rPr>
          <w:rFonts w:ascii="Arial" w:hAnsi="Arial" w:cs="Arial"/>
          <w:lang w:val="en-US"/>
        </w:rPr>
        <w:t>the PoTs</w:t>
      </w:r>
      <w:r w:rsidRPr="00956816">
        <w:rPr>
          <w:rFonts w:ascii="Arial" w:hAnsi="Arial" w:cs="Arial"/>
          <w:lang w:val="en-US"/>
        </w:rPr>
        <w:t xml:space="preserve"> used in this study are presente</w:t>
      </w:r>
      <w:r w:rsidR="000E17F3">
        <w:rPr>
          <w:rFonts w:ascii="Arial" w:hAnsi="Arial" w:cs="Arial"/>
          <w:lang w:val="en-US"/>
        </w:rPr>
        <w:t>d</w:t>
      </w:r>
      <w:r w:rsidRPr="00956816">
        <w:rPr>
          <w:rFonts w:ascii="Arial" w:hAnsi="Arial" w:cs="Arial"/>
          <w:lang w:val="en-US"/>
        </w:rPr>
        <w:t xml:space="preserve"> in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tb2</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2</w:t>
      </w:r>
      <w:r w:rsidR="00EB4AC9" w:rsidRPr="00956816">
        <w:rPr>
          <w:rFonts w:ascii="Arial" w:hAnsi="Arial" w:cs="Arial"/>
          <w:lang w:val="en-US"/>
        </w:rPr>
        <w:fldChar w:fldCharType="end"/>
      </w:r>
      <w:r w:rsidRPr="00956816">
        <w:rPr>
          <w:rFonts w:ascii="Arial" w:hAnsi="Arial" w:cs="Arial"/>
          <w:lang w:val="en-US"/>
        </w:rPr>
        <w:t xml:space="preserve">. The real pressure </w:t>
      </w:r>
      <w:r w:rsidRPr="00956816">
        <w:rPr>
          <w:rFonts w:ascii="Arial" w:hAnsi="Arial" w:cs="Arial"/>
          <w:i/>
          <w:lang w:val="en-US"/>
        </w:rPr>
        <w:t>P</w:t>
      </w:r>
      <w:r w:rsidRPr="00956816">
        <w:rPr>
          <w:rFonts w:ascii="Arial" w:hAnsi="Arial" w:cs="Arial"/>
          <w:i/>
          <w:vertAlign w:val="subscript"/>
          <w:lang w:val="en-US"/>
        </w:rPr>
        <w:t>real</w:t>
      </w:r>
      <w:r w:rsidRPr="00956816">
        <w:rPr>
          <w:rFonts w:ascii="Arial" w:hAnsi="Arial" w:cs="Arial"/>
          <w:lang w:val="en-US"/>
        </w:rPr>
        <w:t xml:space="preserve"> (bar) is given by the difference between </w:t>
      </w:r>
      <w:r w:rsidRPr="00956816">
        <w:rPr>
          <w:rFonts w:ascii="Arial" w:hAnsi="Arial" w:cs="Arial"/>
          <w:i/>
          <w:lang w:val="en-US"/>
        </w:rPr>
        <w:t>P</w:t>
      </w:r>
      <w:r w:rsidRPr="00956816">
        <w:rPr>
          <w:rFonts w:ascii="Arial" w:hAnsi="Arial" w:cs="Arial"/>
          <w:i/>
          <w:vertAlign w:val="subscript"/>
          <w:lang w:val="en-US"/>
        </w:rPr>
        <w:t>cor</w:t>
      </w:r>
      <w:r w:rsidRPr="00956816">
        <w:rPr>
          <w:rFonts w:ascii="Arial" w:hAnsi="Arial" w:cs="Arial"/>
          <w:vertAlign w:val="subscript"/>
          <w:lang w:val="en-US"/>
        </w:rPr>
        <w:softHyphen/>
        <w:t xml:space="preserve"> </w:t>
      </w:r>
      <w:r w:rsidRPr="00956816">
        <w:rPr>
          <w:rFonts w:ascii="Arial" w:hAnsi="Arial" w:cs="Arial"/>
          <w:lang w:val="en-US"/>
        </w:rPr>
        <w:t xml:space="preserve">and the reference pressure </w:t>
      </w:r>
      <w:r w:rsidRPr="00956816">
        <w:rPr>
          <w:rFonts w:ascii="Arial" w:hAnsi="Arial" w:cs="Arial"/>
          <w:i/>
          <w:lang w:val="en-US"/>
        </w:rPr>
        <w:t>P</w:t>
      </w:r>
      <w:r w:rsidRPr="00956816">
        <w:rPr>
          <w:rFonts w:ascii="Arial" w:hAnsi="Arial" w:cs="Arial"/>
          <w:i/>
          <w:vertAlign w:val="subscript"/>
          <w:lang w:val="en-US"/>
        </w:rPr>
        <w:t>ref</w:t>
      </w:r>
      <w:r w:rsidRPr="00956816">
        <w:rPr>
          <w:rFonts w:ascii="Arial" w:hAnsi="Arial" w:cs="Arial"/>
          <w:i/>
          <w:lang w:val="en-US"/>
        </w:rPr>
        <w:t xml:space="preserve"> </w:t>
      </w:r>
      <w:r w:rsidRPr="00956816">
        <w:rPr>
          <w:rFonts w:ascii="Arial" w:hAnsi="Arial" w:cs="Arial"/>
          <w:lang w:val="en-US"/>
        </w:rPr>
        <w:t>(bar)</w:t>
      </w:r>
      <w:r w:rsidR="000E17F3">
        <w:rPr>
          <w:rFonts w:ascii="Arial" w:hAnsi="Arial" w:cs="Arial"/>
          <w:lang w:val="en-US"/>
        </w:rPr>
        <w:t xml:space="preserve">, </w:t>
      </w:r>
      <w:r w:rsidRPr="00956816">
        <w:rPr>
          <w:rFonts w:ascii="Arial" w:hAnsi="Arial" w:cs="Arial"/>
          <w:lang w:val="en-US"/>
        </w:rPr>
        <w:t xml:space="preserve">obtained </w:t>
      </w:r>
      <w:r w:rsidR="000E17F3">
        <w:rPr>
          <w:rFonts w:ascii="Arial" w:hAnsi="Arial" w:cs="Arial"/>
          <w:lang w:val="en-US"/>
        </w:rPr>
        <w:t xml:space="preserve">analogous </w:t>
      </w:r>
      <w:r w:rsidRPr="00956816">
        <w:rPr>
          <w:rFonts w:ascii="Arial" w:hAnsi="Arial" w:cs="Arial"/>
          <w:lang w:val="en-US"/>
        </w:rPr>
        <w:t xml:space="preserve">to </w:t>
      </w:r>
      <w:r w:rsidRPr="00956816">
        <w:rPr>
          <w:rFonts w:ascii="Arial" w:hAnsi="Arial" w:cs="Arial"/>
          <w:i/>
          <w:lang w:val="en-US"/>
        </w:rPr>
        <w:t>t</w:t>
      </w:r>
      <w:r w:rsidRPr="00956816">
        <w:rPr>
          <w:rFonts w:ascii="Arial" w:hAnsi="Arial" w:cs="Arial"/>
          <w:i/>
          <w:lang w:val="en-US"/>
        </w:rPr>
        <w:softHyphen/>
      </w:r>
      <w:r w:rsidRPr="00956816">
        <w:rPr>
          <w:rFonts w:ascii="Arial" w:hAnsi="Arial" w:cs="Arial"/>
          <w:i/>
          <w:vertAlign w:val="subscript"/>
          <w:lang w:val="en-US"/>
        </w:rPr>
        <w:t>ref</w:t>
      </w:r>
      <w:r w:rsidRPr="00956816">
        <w:rPr>
          <w:rFonts w:ascii="Arial" w:hAnsi="Arial" w:cs="Arial"/>
          <w:lang w:val="en-US"/>
        </w:rPr>
        <w:t xml:space="preserve">. The pressure head </w:t>
      </w:r>
      <w:r w:rsidRPr="00956816">
        <w:rPr>
          <w:rFonts w:ascii="Arial" w:hAnsi="Arial" w:cs="Arial"/>
          <w:i/>
          <w:lang w:val="en-US"/>
        </w:rPr>
        <w:t>h</w:t>
      </w:r>
      <w:r w:rsidRPr="00956816">
        <w:rPr>
          <w:rFonts w:ascii="Arial" w:hAnsi="Arial" w:cs="Arial"/>
          <w:lang w:val="en-US"/>
        </w:rPr>
        <w:t xml:space="preserve"> is then given </w:t>
      </w:r>
      <w:r w:rsidR="000E17F3">
        <w:rPr>
          <w:rFonts w:ascii="Arial" w:hAnsi="Arial" w:cs="Arial"/>
          <w:lang w:val="en-US"/>
        </w:rPr>
        <w:t>b</w:t>
      </w:r>
      <w:r w:rsidRPr="00956816">
        <w:rPr>
          <w:rFonts w:ascii="Arial" w:hAnsi="Arial" w:cs="Arial"/>
          <w:lang w:val="en-US"/>
        </w:rPr>
        <w:t>y the conver</w:t>
      </w:r>
      <w:r w:rsidR="000E17F3">
        <w:rPr>
          <w:rFonts w:ascii="Arial" w:hAnsi="Arial" w:cs="Arial"/>
          <w:lang w:val="en-US"/>
        </w:rPr>
        <w:t>s</w:t>
      </w:r>
      <w:r w:rsidRPr="00956816">
        <w:rPr>
          <w:rFonts w:ascii="Arial" w:hAnsi="Arial" w:cs="Arial"/>
          <w:lang w:val="en-US"/>
        </w:rPr>
        <w:t xml:space="preserve">ion of </w:t>
      </w:r>
      <w:r w:rsidRPr="00956816">
        <w:rPr>
          <w:rFonts w:ascii="Arial" w:hAnsi="Arial" w:cs="Arial"/>
          <w:i/>
          <w:szCs w:val="24"/>
          <w:lang w:val="en-US"/>
        </w:rPr>
        <w:t>P</w:t>
      </w:r>
      <w:r w:rsidRPr="00956816">
        <w:rPr>
          <w:rFonts w:ascii="Arial" w:hAnsi="Arial" w:cs="Arial"/>
          <w:i/>
          <w:szCs w:val="24"/>
          <w:vertAlign w:val="subscript"/>
          <w:lang w:val="en-US"/>
        </w:rPr>
        <w:t>real</w:t>
      </w:r>
      <w:r w:rsidRPr="00956816">
        <w:rPr>
          <w:rFonts w:ascii="Arial" w:hAnsi="Arial" w:cs="Arial"/>
          <w:szCs w:val="24"/>
          <w:vertAlign w:val="subscript"/>
          <w:lang w:val="en-US"/>
        </w:rPr>
        <w:softHyphen/>
      </w:r>
      <w:r w:rsidRPr="00956816">
        <w:rPr>
          <w:rFonts w:ascii="Arial" w:hAnsi="Arial" w:cs="Arial"/>
          <w:szCs w:val="24"/>
          <w:lang w:val="en-US"/>
        </w:rPr>
        <w:t xml:space="preserve"> in units of bar to units of m.</w:t>
      </w:r>
      <w:bookmarkEnd w:id="319"/>
    </w:p>
    <w:p w:rsidR="0021458E" w:rsidRPr="00743826" w:rsidRDefault="0021458E" w:rsidP="00341171">
      <w:pPr>
        <w:tabs>
          <w:tab w:val="right" w:pos="0"/>
        </w:tabs>
        <w:ind w:firstLine="0"/>
        <w:rPr>
          <w:rFonts w:ascii="Arial" w:hAnsi="Arial" w:cs="Arial"/>
          <w:lang w:val="en-US"/>
        </w:rPr>
      </w:pPr>
    </w:p>
    <w:p w:rsidR="0021458E" w:rsidRPr="00743826" w:rsidRDefault="00956816" w:rsidP="0021458E">
      <w:pPr>
        <w:pStyle w:val="Legenda"/>
        <w:keepNext/>
        <w:spacing w:after="0" w:line="360" w:lineRule="auto"/>
        <w:ind w:firstLine="0"/>
        <w:rPr>
          <w:rFonts w:ascii="Arial" w:hAnsi="Arial" w:cs="Arial"/>
          <w:b w:val="0"/>
          <w:color w:val="auto"/>
          <w:sz w:val="20"/>
          <w:szCs w:val="20"/>
          <w:lang w:val="en-US"/>
        </w:rPr>
      </w:pPr>
      <w:bookmarkStart w:id="325" w:name="_Toc274058553"/>
      <w:bookmarkStart w:id="326" w:name="_Toc274058766"/>
      <w:bookmarkStart w:id="327" w:name="_Toc274058822"/>
      <w:bookmarkStart w:id="328" w:name="_Toc274058954"/>
      <w:bookmarkStart w:id="329" w:name="_Toc274058995"/>
      <w:bookmarkStart w:id="330" w:name="_Toc274059015"/>
      <w:bookmarkStart w:id="331" w:name="_Toc274059085"/>
      <w:bookmarkStart w:id="332" w:name="_Toc286740695"/>
      <w:bookmarkStart w:id="333" w:name="_Toc286740828"/>
      <w:bookmarkStart w:id="334" w:name="_Toc286746242"/>
      <w:bookmarkStart w:id="335" w:name="_Toc294682546"/>
      <w:bookmarkStart w:id="336" w:name="_Toc294682616"/>
      <w:bookmarkStart w:id="337" w:name="_Toc296436844"/>
      <w:bookmarkStart w:id="338" w:name="_Toc296436923"/>
      <w:bookmarkEnd w:id="320"/>
      <w:bookmarkEnd w:id="321"/>
      <w:bookmarkEnd w:id="322"/>
      <w:bookmarkEnd w:id="323"/>
      <w:bookmarkEnd w:id="324"/>
      <w:r w:rsidRPr="00956816">
        <w:rPr>
          <w:rFonts w:ascii="Arial" w:hAnsi="Arial" w:cs="Arial"/>
          <w:b w:val="0"/>
          <w:color w:val="auto"/>
          <w:sz w:val="20"/>
          <w:szCs w:val="20"/>
          <w:lang w:val="en-US"/>
        </w:rPr>
        <w:lastRenderedPageBreak/>
        <w:t xml:space="preserve">Table </w:t>
      </w:r>
      <w:bookmarkStart w:id="339" w:name="tb2"/>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w:t>
      </w:r>
      <w:r w:rsidR="00EB4AC9" w:rsidRPr="00956816">
        <w:rPr>
          <w:rFonts w:ascii="Arial" w:hAnsi="Arial" w:cs="Arial"/>
          <w:b w:val="0"/>
          <w:color w:val="auto"/>
          <w:sz w:val="20"/>
          <w:szCs w:val="20"/>
          <w:lang w:val="en-US"/>
        </w:rPr>
        <w:fldChar w:fldCharType="end"/>
      </w:r>
      <w:bookmarkEnd w:id="339"/>
      <w:r w:rsidRPr="00956816">
        <w:rPr>
          <w:rFonts w:ascii="Arial" w:hAnsi="Arial" w:cs="Arial"/>
          <w:b w:val="0"/>
          <w:bCs w:val="0"/>
          <w:color w:val="auto"/>
          <w:sz w:val="20"/>
          <w:szCs w:val="20"/>
          <w:lang w:val="en-US"/>
        </w:rPr>
        <w:t xml:space="preserve"> – PoT temperature coefficients</w:t>
      </w:r>
      <w:bookmarkEnd w:id="325"/>
      <w:bookmarkEnd w:id="326"/>
      <w:bookmarkEnd w:id="327"/>
      <w:bookmarkEnd w:id="328"/>
      <w:bookmarkEnd w:id="329"/>
      <w:bookmarkEnd w:id="330"/>
      <w:bookmarkEnd w:id="331"/>
      <w:bookmarkEnd w:id="332"/>
      <w:bookmarkEnd w:id="333"/>
      <w:bookmarkEnd w:id="334"/>
      <w:bookmarkEnd w:id="335"/>
      <w:bookmarkEnd w:id="336"/>
      <w:r w:rsidRPr="00956816">
        <w:rPr>
          <w:rFonts w:ascii="Arial" w:hAnsi="Arial" w:cs="Arial"/>
          <w:b w:val="0"/>
          <w:bCs w:val="0"/>
          <w:color w:val="auto"/>
          <w:sz w:val="20"/>
          <w:szCs w:val="20"/>
          <w:lang w:val="en-US"/>
        </w:rPr>
        <w:t xml:space="preserve"> for tensiometers used in this study</w:t>
      </w:r>
      <w:bookmarkEnd w:id="337"/>
      <w:bookmarkEnd w:id="338"/>
    </w:p>
    <w:tbl>
      <w:tblPr>
        <w:tblStyle w:val="Tabelacomgrade"/>
        <w:tblW w:w="0" w:type="auto"/>
        <w:jc w:val="center"/>
        <w:tblLayout w:type="fixed"/>
        <w:tblLook w:val="04A0"/>
      </w:tblPr>
      <w:tblGrid>
        <w:gridCol w:w="2049"/>
        <w:gridCol w:w="1461"/>
        <w:gridCol w:w="1701"/>
        <w:gridCol w:w="1701"/>
        <w:gridCol w:w="2127"/>
      </w:tblGrid>
      <w:tr w:rsidR="0021458E" w:rsidRPr="00743826" w:rsidTr="00A3338D">
        <w:trPr>
          <w:jc w:val="center"/>
        </w:trPr>
        <w:tc>
          <w:tcPr>
            <w:tcW w:w="2049" w:type="dxa"/>
            <w:tcBorders>
              <w:left w:val="nil"/>
              <w:bottom w:val="single" w:sz="4" w:space="0" w:color="000000" w:themeColor="text1"/>
              <w:right w:val="nil"/>
            </w:tcBorders>
            <w:vAlign w:val="center"/>
          </w:tcPr>
          <w:p w:rsidR="0021458E" w:rsidRPr="00743826" w:rsidRDefault="00956816" w:rsidP="00C715DA">
            <w:pPr>
              <w:keepNext/>
              <w:keepLines/>
              <w:spacing w:before="120"/>
              <w:ind w:firstLine="0"/>
              <w:jc w:val="left"/>
              <w:rPr>
                <w:rFonts w:ascii="Arial" w:hAnsi="Arial" w:cs="Arial"/>
                <w:lang w:val="en-US"/>
              </w:rPr>
            </w:pPr>
            <w:bookmarkStart w:id="340" w:name="_Toc258333718"/>
            <w:bookmarkStart w:id="341" w:name="_Toc258333869"/>
            <w:bookmarkStart w:id="342" w:name="_Toc258333986"/>
            <w:bookmarkStart w:id="343" w:name="_Toc258334252"/>
            <w:r w:rsidRPr="00956816">
              <w:rPr>
                <w:rFonts w:ascii="Arial" w:hAnsi="Arial" w:cs="Arial"/>
                <w:lang w:val="en-US"/>
              </w:rPr>
              <w:t>Treatment</w:t>
            </w:r>
          </w:p>
        </w:tc>
        <w:tc>
          <w:tcPr>
            <w:tcW w:w="1461" w:type="dxa"/>
            <w:tcBorders>
              <w:left w:val="nil"/>
              <w:bottom w:val="single" w:sz="4" w:space="0" w:color="000000" w:themeColor="text1"/>
              <w:right w:val="nil"/>
            </w:tcBorders>
            <w:vAlign w:val="center"/>
          </w:tcPr>
          <w:p w:rsidR="0021458E" w:rsidRPr="00743826" w:rsidRDefault="00956816" w:rsidP="00C715DA">
            <w:pPr>
              <w:keepNext/>
              <w:keepLines/>
              <w:spacing w:before="120"/>
              <w:ind w:firstLine="0"/>
              <w:jc w:val="center"/>
              <w:rPr>
                <w:rFonts w:ascii="Arial" w:hAnsi="Arial" w:cs="Arial"/>
                <w:lang w:val="en-US"/>
              </w:rPr>
            </w:pPr>
            <w:r w:rsidRPr="00956816">
              <w:rPr>
                <w:rFonts w:ascii="Arial" w:hAnsi="Arial" w:cs="Arial"/>
                <w:lang w:val="en-US"/>
              </w:rPr>
              <w:t>Observation point</w:t>
            </w:r>
          </w:p>
        </w:tc>
        <w:tc>
          <w:tcPr>
            <w:tcW w:w="1701" w:type="dxa"/>
            <w:tcBorders>
              <w:left w:val="nil"/>
              <w:bottom w:val="single" w:sz="4" w:space="0" w:color="000000" w:themeColor="text1"/>
              <w:right w:val="nil"/>
            </w:tcBorders>
            <w:vAlign w:val="center"/>
          </w:tcPr>
          <w:p w:rsidR="0021458E" w:rsidRPr="00743826" w:rsidRDefault="0037783A" w:rsidP="00C715DA">
            <w:pPr>
              <w:keepNext/>
              <w:keepLines/>
              <w:spacing w:before="120"/>
              <w:ind w:firstLine="0"/>
              <w:jc w:val="center"/>
              <w:rPr>
                <w:rFonts w:ascii="Arial" w:hAnsi="Arial" w:cs="Arial"/>
                <w:lang w:val="en-US"/>
              </w:rPr>
            </w:pPr>
            <w:r>
              <w:rPr>
                <w:rFonts w:ascii="Arial" w:hAnsi="Arial" w:cs="Arial"/>
                <w:lang w:val="en-US"/>
              </w:rPr>
              <w:t>Installation</w:t>
            </w:r>
            <w:r w:rsidR="00956816" w:rsidRPr="00956816">
              <w:rPr>
                <w:rFonts w:ascii="Arial" w:hAnsi="Arial" w:cs="Arial"/>
                <w:lang w:val="en-US"/>
              </w:rPr>
              <w:t xml:space="preserve"> depth</w:t>
            </w:r>
          </w:p>
        </w:tc>
        <w:tc>
          <w:tcPr>
            <w:tcW w:w="1701" w:type="dxa"/>
            <w:tcBorders>
              <w:left w:val="nil"/>
              <w:bottom w:val="single" w:sz="4" w:space="0" w:color="000000" w:themeColor="text1"/>
              <w:right w:val="nil"/>
            </w:tcBorders>
            <w:vAlign w:val="center"/>
          </w:tcPr>
          <w:p w:rsidR="0021458E" w:rsidRPr="00743826" w:rsidRDefault="00956816" w:rsidP="00C715DA">
            <w:pPr>
              <w:keepNext/>
              <w:keepLines/>
              <w:spacing w:before="120"/>
              <w:ind w:firstLine="0"/>
              <w:jc w:val="center"/>
              <w:rPr>
                <w:rFonts w:ascii="Arial" w:hAnsi="Arial" w:cs="Arial"/>
                <w:lang w:val="en-US"/>
              </w:rPr>
            </w:pPr>
            <w:r w:rsidRPr="00956816">
              <w:rPr>
                <w:rFonts w:ascii="Arial" w:hAnsi="Arial" w:cs="Arial"/>
                <w:lang w:val="en-US"/>
              </w:rPr>
              <w:t>PoT identification</w:t>
            </w:r>
          </w:p>
        </w:tc>
        <w:tc>
          <w:tcPr>
            <w:tcW w:w="2127" w:type="dxa"/>
            <w:tcBorders>
              <w:left w:val="nil"/>
              <w:bottom w:val="single" w:sz="4" w:space="0" w:color="000000" w:themeColor="text1"/>
              <w:right w:val="nil"/>
            </w:tcBorders>
            <w:vAlign w:val="center"/>
          </w:tcPr>
          <w:p w:rsidR="0021458E" w:rsidRPr="00743826" w:rsidRDefault="00956816" w:rsidP="00C715DA">
            <w:pPr>
              <w:keepNext/>
              <w:keepLines/>
              <w:spacing w:before="120"/>
              <w:ind w:firstLine="0"/>
              <w:jc w:val="center"/>
              <w:rPr>
                <w:rFonts w:ascii="Arial" w:hAnsi="Arial" w:cs="Arial"/>
                <w:lang w:val="en-US"/>
              </w:rPr>
            </w:pPr>
            <w:r w:rsidRPr="00956816">
              <w:rPr>
                <w:rFonts w:ascii="Arial" w:hAnsi="Arial" w:cs="Arial"/>
                <w:lang w:val="en-US"/>
              </w:rPr>
              <w:t>Coefficient (bar °C</w:t>
            </w:r>
            <w:r w:rsidR="00422C77">
              <w:rPr>
                <w:rFonts w:ascii="Arial" w:hAnsi="Arial" w:cs="Arial"/>
                <w:vertAlign w:val="superscript"/>
                <w:lang w:val="en-US"/>
              </w:rPr>
              <w:noBreakHyphen/>
              <w:t>1</w:t>
            </w:r>
            <w:r w:rsidRPr="00956816">
              <w:rPr>
                <w:rFonts w:ascii="Arial" w:hAnsi="Arial" w:cs="Arial"/>
                <w:lang w:val="en-US"/>
              </w:rPr>
              <w:t>)</w:t>
            </w:r>
          </w:p>
        </w:tc>
      </w:tr>
      <w:tr w:rsidR="0021458E" w:rsidRPr="00743826" w:rsidTr="00A3338D">
        <w:trPr>
          <w:jc w:val="center"/>
        </w:trPr>
        <w:tc>
          <w:tcPr>
            <w:tcW w:w="2049" w:type="dxa"/>
            <w:tcBorders>
              <w:left w:val="nil"/>
              <w:bottom w:val="nil"/>
              <w:right w:val="nil"/>
            </w:tcBorders>
          </w:tcPr>
          <w:p w:rsidR="0021458E" w:rsidRPr="00743826" w:rsidRDefault="00956816" w:rsidP="00C715DA">
            <w:pPr>
              <w:keepNext/>
              <w:keepLines/>
              <w:spacing w:before="120"/>
              <w:ind w:firstLine="0"/>
              <w:jc w:val="left"/>
              <w:rPr>
                <w:rStyle w:val="Forte"/>
                <w:rFonts w:ascii="Arial" w:eastAsia="Times New Roman" w:hAnsi="Arial" w:cs="Arial"/>
                <w:b w:val="0"/>
                <w:lang w:val="en-US"/>
              </w:rPr>
            </w:pPr>
            <w:r w:rsidRPr="00956816">
              <w:rPr>
                <w:rStyle w:val="Forte"/>
                <w:rFonts w:ascii="Arial" w:eastAsia="Times New Roman" w:hAnsi="Arial" w:cs="Arial"/>
                <w:b w:val="0"/>
                <w:lang w:val="en-US"/>
              </w:rPr>
              <w:t>Irrigated (</w:t>
            </w:r>
            <w:del w:id="344" w:author="Quirijn" w:date="2011-06-22T10:01:00Z">
              <w:r w:rsidRPr="00956816" w:rsidDel="004B5A67">
                <w:rPr>
                  <w:rStyle w:val="Forte"/>
                  <w:rFonts w:ascii="Arial" w:eastAsia="Times New Roman" w:hAnsi="Arial" w:cs="Arial"/>
                  <w:b w:val="0"/>
                  <w:lang w:val="en-US"/>
                </w:rPr>
                <w:delText>I</w:delText>
              </w:r>
            </w:del>
            <w:ins w:id="345" w:author="Quirijn" w:date="2011-06-22T10:01: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w:t>
            </w:r>
          </w:p>
        </w:tc>
        <w:tc>
          <w:tcPr>
            <w:tcW w:w="1461" w:type="dxa"/>
            <w:tcBorders>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46" w:author="Quirijn" w:date="2011-06-22T10:02:00Z">
              <w:r w:rsidRPr="00956816" w:rsidDel="004B5A67">
                <w:rPr>
                  <w:rStyle w:val="Forte"/>
                  <w:rFonts w:ascii="Arial" w:eastAsia="Times New Roman" w:hAnsi="Arial" w:cs="Arial"/>
                  <w:b w:val="0"/>
                  <w:lang w:val="en-US"/>
                </w:rPr>
                <w:delText>I</w:delText>
              </w:r>
            </w:del>
            <w:ins w:id="347"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1)</w:t>
            </w:r>
          </w:p>
        </w:tc>
        <w:tc>
          <w:tcPr>
            <w:tcW w:w="1701" w:type="dxa"/>
            <w:tcBorders>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0.05 m</w:t>
            </w:r>
          </w:p>
        </w:tc>
        <w:tc>
          <w:tcPr>
            <w:tcW w:w="1701" w:type="dxa"/>
            <w:tcBorders>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3Pb</w:t>
            </w:r>
          </w:p>
        </w:tc>
        <w:tc>
          <w:tcPr>
            <w:tcW w:w="2127" w:type="dxa"/>
            <w:tcBorders>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 xml:space="preserve">0.173202324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Style w:val="Forte"/>
                <w:rFonts w:ascii="Arial" w:eastAsia="Times New Roman" w:hAnsi="Arial" w:cs="Arial"/>
                <w:b w:val="0"/>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48" w:author="Quirijn" w:date="2011-06-22T10:02:00Z">
              <w:r w:rsidRPr="00956816" w:rsidDel="004B5A67">
                <w:rPr>
                  <w:rStyle w:val="Forte"/>
                  <w:rFonts w:ascii="Arial" w:eastAsia="Times New Roman" w:hAnsi="Arial" w:cs="Arial"/>
                  <w:b w:val="0"/>
                  <w:lang w:val="en-US"/>
                </w:rPr>
                <w:delText>I</w:delText>
              </w:r>
            </w:del>
            <w:ins w:id="349"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1)</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0.15 m</w:t>
            </w:r>
          </w:p>
        </w:tc>
        <w:tc>
          <w:tcPr>
            <w:tcW w:w="1701"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3Kb</w:t>
            </w:r>
            <w:r w:rsidRPr="00956816">
              <w:rPr>
                <w:rStyle w:val="Forte"/>
                <w:rFonts w:ascii="Arial" w:eastAsia="Times New Roman" w:hAnsi="Arial" w:cs="Arial"/>
                <w:b w:val="0"/>
                <w:lang w:val="en-US"/>
              </w:rPr>
              <w:t xml:space="preserve"> </w:t>
            </w:r>
          </w:p>
        </w:tc>
        <w:tc>
          <w:tcPr>
            <w:tcW w:w="2127"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 xml:space="preserve">0.166866057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Style w:val="Forte"/>
                <w:rFonts w:ascii="Arial" w:eastAsia="Times New Roman" w:hAnsi="Arial" w:cs="Arial"/>
                <w:b w:val="0"/>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50" w:author="Quirijn" w:date="2011-06-22T10:02:00Z">
              <w:r w:rsidRPr="00956816" w:rsidDel="004B5A67">
                <w:rPr>
                  <w:rStyle w:val="Forte"/>
                  <w:rFonts w:ascii="Arial" w:eastAsia="Times New Roman" w:hAnsi="Arial" w:cs="Arial"/>
                  <w:b w:val="0"/>
                  <w:lang w:val="en-US"/>
                </w:rPr>
                <w:delText>I</w:delText>
              </w:r>
            </w:del>
            <w:ins w:id="351"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1)</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0.3 m</w:t>
            </w:r>
          </w:p>
        </w:tc>
        <w:tc>
          <w:tcPr>
            <w:tcW w:w="1701"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2Zf</w:t>
            </w:r>
          </w:p>
        </w:tc>
        <w:tc>
          <w:tcPr>
            <w:tcW w:w="2127"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 xml:space="preserve">0.182635154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Style w:val="Forte"/>
                <w:rFonts w:ascii="Arial" w:eastAsia="Times New Roman" w:hAnsi="Arial" w:cs="Arial"/>
                <w:b w:val="0"/>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2 (</w:t>
            </w:r>
            <w:del w:id="352" w:author="Quirijn" w:date="2011-06-22T10:02:00Z">
              <w:r w:rsidRPr="00956816" w:rsidDel="004B5A67">
                <w:rPr>
                  <w:rStyle w:val="Forte"/>
                  <w:rFonts w:ascii="Arial" w:eastAsia="Times New Roman" w:hAnsi="Arial" w:cs="Arial"/>
                  <w:b w:val="0"/>
                  <w:lang w:val="en-US"/>
                </w:rPr>
                <w:delText>I</w:delText>
              </w:r>
            </w:del>
            <w:ins w:id="353"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2)</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0.05 m</w:t>
            </w:r>
          </w:p>
        </w:tc>
        <w:tc>
          <w:tcPr>
            <w:tcW w:w="1701"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2Kf</w:t>
            </w:r>
          </w:p>
        </w:tc>
        <w:tc>
          <w:tcPr>
            <w:tcW w:w="2127"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 xml:space="preserve">0.184305049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Style w:val="Forte"/>
                <w:rFonts w:ascii="Arial" w:eastAsia="Times New Roman" w:hAnsi="Arial" w:cs="Arial"/>
                <w:b w:val="0"/>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2 (</w:t>
            </w:r>
            <w:del w:id="354" w:author="Quirijn" w:date="2011-06-22T10:02:00Z">
              <w:r w:rsidRPr="00956816" w:rsidDel="004B5A67">
                <w:rPr>
                  <w:rStyle w:val="Forte"/>
                  <w:rFonts w:ascii="Arial" w:eastAsia="Times New Roman" w:hAnsi="Arial" w:cs="Arial"/>
                  <w:b w:val="0"/>
                  <w:lang w:val="en-US"/>
                </w:rPr>
                <w:delText>I</w:delText>
              </w:r>
            </w:del>
            <w:ins w:id="355"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2)</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0.15 m</w:t>
            </w:r>
          </w:p>
        </w:tc>
        <w:tc>
          <w:tcPr>
            <w:tcW w:w="1701"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2Ed</w:t>
            </w:r>
          </w:p>
        </w:tc>
        <w:tc>
          <w:tcPr>
            <w:tcW w:w="2127" w:type="dxa"/>
            <w:tcBorders>
              <w:top w:val="nil"/>
              <w:left w:val="nil"/>
              <w:bottom w:val="nil"/>
              <w:right w:val="nil"/>
            </w:tcBorders>
            <w:vAlign w:val="center"/>
          </w:tcPr>
          <w:p w:rsidR="0021458E" w:rsidRPr="00743826" w:rsidRDefault="00956816" w:rsidP="00C715DA">
            <w:pPr>
              <w:keepNext/>
              <w:keepLines/>
              <w:spacing w:before="120"/>
              <w:ind w:firstLine="0"/>
              <w:jc w:val="center"/>
              <w:rPr>
                <w:rFonts w:ascii="Arial" w:eastAsia="Times New Roman" w:hAnsi="Arial" w:cs="Arial"/>
                <w:b/>
                <w:lang w:val="en-US"/>
              </w:rPr>
            </w:pPr>
            <w:r w:rsidRPr="00956816">
              <w:rPr>
                <w:rFonts w:ascii="Arial" w:hAnsi="Arial" w:cs="Arial"/>
                <w:bCs/>
                <w:lang w:val="en-US"/>
              </w:rPr>
              <w:t xml:space="preserve">0.158326915 </w:t>
            </w:r>
          </w:p>
        </w:tc>
      </w:tr>
      <w:tr w:rsidR="0021458E" w:rsidRPr="00743826" w:rsidTr="00A3338D">
        <w:trPr>
          <w:jc w:val="center"/>
        </w:trPr>
        <w:tc>
          <w:tcPr>
            <w:tcW w:w="2049" w:type="dxa"/>
            <w:tcBorders>
              <w:top w:val="nil"/>
              <w:left w:val="nil"/>
              <w:bottom w:val="single" w:sz="4" w:space="0" w:color="auto"/>
              <w:right w:val="nil"/>
            </w:tcBorders>
          </w:tcPr>
          <w:p w:rsidR="0021458E" w:rsidRPr="00743826" w:rsidRDefault="0021458E" w:rsidP="00C715DA">
            <w:pPr>
              <w:keepNext/>
              <w:keepLines/>
              <w:spacing w:before="120"/>
              <w:ind w:firstLine="0"/>
              <w:jc w:val="center"/>
              <w:rPr>
                <w:rFonts w:ascii="Arial" w:hAnsi="Arial" w:cs="Arial"/>
                <w:bCs/>
                <w:lang w:val="en-US"/>
              </w:rPr>
            </w:pPr>
          </w:p>
        </w:tc>
        <w:tc>
          <w:tcPr>
            <w:tcW w:w="1461" w:type="dxa"/>
            <w:tcBorders>
              <w:top w:val="nil"/>
              <w:left w:val="nil"/>
              <w:bottom w:val="single" w:sz="4" w:space="0" w:color="auto"/>
              <w:right w:val="nil"/>
            </w:tcBorders>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2 (</w:t>
            </w:r>
            <w:del w:id="356" w:author="Quirijn" w:date="2011-06-22T10:02:00Z">
              <w:r w:rsidRPr="00956816" w:rsidDel="004B5A67">
                <w:rPr>
                  <w:rStyle w:val="Forte"/>
                  <w:rFonts w:ascii="Arial" w:eastAsia="Times New Roman" w:hAnsi="Arial" w:cs="Arial"/>
                  <w:b w:val="0"/>
                  <w:lang w:val="en-US"/>
                </w:rPr>
                <w:delText>I</w:delText>
              </w:r>
            </w:del>
            <w:ins w:id="357" w:author="Quirijn" w:date="2011-06-22T10:02:00Z">
              <w:r w:rsidR="004B5A67">
                <w:rPr>
                  <w:rStyle w:val="Forte"/>
                  <w:rFonts w:ascii="Arial" w:eastAsia="Times New Roman" w:hAnsi="Arial" w:cs="Arial"/>
                  <w:b w:val="0"/>
                  <w:lang w:val="en-US"/>
                </w:rPr>
                <w:t>FI</w:t>
              </w:r>
            </w:ins>
            <w:r w:rsidRPr="00956816">
              <w:rPr>
                <w:rStyle w:val="Forte"/>
                <w:rFonts w:ascii="Arial" w:eastAsia="Times New Roman" w:hAnsi="Arial" w:cs="Arial"/>
                <w:b w:val="0"/>
                <w:lang w:val="en-US"/>
              </w:rPr>
              <w:t> 2)</w:t>
            </w:r>
          </w:p>
        </w:tc>
        <w:tc>
          <w:tcPr>
            <w:tcW w:w="1701" w:type="dxa"/>
            <w:tcBorders>
              <w:top w:val="nil"/>
              <w:left w:val="nil"/>
              <w:bottom w:val="single" w:sz="4" w:space="0" w:color="auto"/>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0.3 m</w:t>
            </w:r>
          </w:p>
        </w:tc>
        <w:tc>
          <w:tcPr>
            <w:tcW w:w="1701" w:type="dxa"/>
            <w:tcBorders>
              <w:top w:val="nil"/>
              <w:left w:val="nil"/>
              <w:bottom w:val="single" w:sz="4" w:space="0" w:color="auto"/>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Fonts w:ascii="Arial" w:hAnsi="Arial" w:cs="Arial"/>
                <w:bCs/>
                <w:lang w:val="en-US"/>
              </w:rPr>
              <w:t>3Oe</w:t>
            </w:r>
          </w:p>
        </w:tc>
        <w:tc>
          <w:tcPr>
            <w:tcW w:w="2127" w:type="dxa"/>
            <w:tcBorders>
              <w:top w:val="nil"/>
              <w:left w:val="nil"/>
              <w:bottom w:val="single" w:sz="4" w:space="0" w:color="auto"/>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Fonts w:ascii="Arial" w:hAnsi="Arial" w:cs="Arial"/>
                <w:bCs/>
                <w:lang w:val="en-US"/>
              </w:rPr>
              <w:t>0.152656049</w:t>
            </w:r>
          </w:p>
        </w:tc>
      </w:tr>
      <w:tr w:rsidR="0021458E" w:rsidRPr="00743826" w:rsidTr="00A3338D">
        <w:trPr>
          <w:jc w:val="center"/>
        </w:trPr>
        <w:tc>
          <w:tcPr>
            <w:tcW w:w="2049" w:type="dxa"/>
            <w:tcBorders>
              <w:top w:val="single" w:sz="4" w:space="0" w:color="auto"/>
              <w:left w:val="nil"/>
              <w:bottom w:val="nil"/>
              <w:right w:val="nil"/>
            </w:tcBorders>
          </w:tcPr>
          <w:p w:rsidR="00CC79DE" w:rsidRDefault="004D4D36" w:rsidP="00A3338D">
            <w:pPr>
              <w:keepNext/>
              <w:keepLines/>
              <w:spacing w:before="120"/>
              <w:ind w:firstLine="0"/>
              <w:jc w:val="left"/>
              <w:rPr>
                <w:rFonts w:ascii="Arial" w:hAnsi="Arial" w:cs="Arial"/>
                <w:bCs/>
                <w:sz w:val="24"/>
                <w:lang w:val="en-US"/>
              </w:rPr>
            </w:pPr>
            <w:del w:id="358" w:author="Quirijn" w:date="2011-06-22T09:57:00Z">
              <w:r w:rsidDel="004B5A67">
                <w:rPr>
                  <w:rFonts w:ascii="Arial" w:hAnsi="Arial" w:cs="Arial"/>
                  <w:bCs/>
                  <w:lang w:val="en-US"/>
                </w:rPr>
                <w:delText>Non-irrigated</w:delText>
              </w:r>
            </w:del>
            <w:ins w:id="359" w:author="Quirijn" w:date="2011-06-22T10:08:00Z">
              <w:r w:rsidR="004B5A67">
                <w:rPr>
                  <w:rFonts w:ascii="Arial" w:hAnsi="Arial" w:cs="Arial"/>
                  <w:bCs/>
                  <w:lang w:val="en-US"/>
                </w:rPr>
                <w:t>Deficit irrigated</w:t>
              </w:r>
            </w:ins>
            <w:r w:rsidR="00A3338D">
              <w:rPr>
                <w:rFonts w:ascii="Arial" w:hAnsi="Arial" w:cs="Arial"/>
                <w:bCs/>
                <w:lang w:val="en-US"/>
              </w:rPr>
              <w:t xml:space="preserve"> (</w:t>
            </w:r>
            <w:del w:id="360" w:author="Quirijn" w:date="2011-06-22T10:00:00Z">
              <w:r w:rsidR="00A3338D" w:rsidDel="004B5A67">
                <w:rPr>
                  <w:rFonts w:ascii="Arial" w:hAnsi="Arial" w:cs="Arial"/>
                  <w:bCs/>
                  <w:lang w:val="en-US"/>
                </w:rPr>
                <w:delText>NI</w:delText>
              </w:r>
            </w:del>
            <w:ins w:id="361" w:author="Quirijn" w:date="2011-06-22T10:00:00Z">
              <w:r w:rsidR="004B5A67">
                <w:rPr>
                  <w:rFonts w:ascii="Arial" w:hAnsi="Arial" w:cs="Arial"/>
                  <w:bCs/>
                  <w:lang w:val="en-US"/>
                </w:rPr>
                <w:t>DI</w:t>
              </w:r>
            </w:ins>
            <w:r w:rsidR="00A3338D">
              <w:rPr>
                <w:rFonts w:ascii="Arial" w:hAnsi="Arial" w:cs="Arial"/>
                <w:bCs/>
                <w:lang w:val="en-US"/>
              </w:rPr>
              <w:t>)</w:t>
            </w:r>
          </w:p>
        </w:tc>
        <w:tc>
          <w:tcPr>
            <w:tcW w:w="1461" w:type="dxa"/>
            <w:tcBorders>
              <w:top w:val="single" w:sz="4" w:space="0" w:color="auto"/>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62" w:author="Quirijn" w:date="2011-06-22T10:00:00Z">
              <w:r w:rsidRPr="00956816" w:rsidDel="004B5A67">
                <w:rPr>
                  <w:rStyle w:val="Forte"/>
                  <w:rFonts w:ascii="Arial" w:eastAsia="Times New Roman" w:hAnsi="Arial" w:cs="Arial"/>
                  <w:b w:val="0"/>
                  <w:lang w:val="en-US"/>
                </w:rPr>
                <w:delText>NI</w:delText>
              </w:r>
            </w:del>
            <w:ins w:id="363"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1)</w:t>
            </w:r>
          </w:p>
        </w:tc>
        <w:tc>
          <w:tcPr>
            <w:tcW w:w="1701" w:type="dxa"/>
            <w:tcBorders>
              <w:top w:val="single" w:sz="4" w:space="0" w:color="auto"/>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0.05 m</w:t>
            </w:r>
          </w:p>
        </w:tc>
        <w:tc>
          <w:tcPr>
            <w:tcW w:w="1701" w:type="dxa"/>
            <w:tcBorders>
              <w:top w:val="single" w:sz="4" w:space="0" w:color="auto"/>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Fonts w:ascii="Arial" w:hAnsi="Arial" w:cs="Arial"/>
                <w:bCs/>
                <w:lang w:val="en-US"/>
              </w:rPr>
              <w:t>2Rb</w:t>
            </w:r>
          </w:p>
        </w:tc>
        <w:tc>
          <w:tcPr>
            <w:tcW w:w="2127" w:type="dxa"/>
            <w:tcBorders>
              <w:top w:val="single" w:sz="4" w:space="0" w:color="auto"/>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Fonts w:ascii="Arial" w:hAnsi="Arial" w:cs="Arial"/>
                <w:bCs/>
                <w:lang w:val="en-US"/>
              </w:rPr>
              <w:t>0.194994297</w:t>
            </w:r>
          </w:p>
        </w:tc>
      </w:tr>
      <w:tr w:rsidR="0021458E" w:rsidRPr="00743826" w:rsidTr="00A3338D">
        <w:trPr>
          <w:jc w:val="center"/>
        </w:trPr>
        <w:tc>
          <w:tcPr>
            <w:tcW w:w="2049" w:type="dxa"/>
            <w:tcBorders>
              <w:top w:val="nil"/>
              <w:left w:val="nil"/>
              <w:bottom w:val="nil"/>
              <w:right w:val="nil"/>
            </w:tcBorders>
          </w:tcPr>
          <w:p w:rsidR="0021458E" w:rsidRPr="00743826" w:rsidRDefault="0021458E" w:rsidP="00A3338D">
            <w:pPr>
              <w:keepNext/>
              <w:keepLines/>
              <w:spacing w:before="120"/>
              <w:ind w:firstLine="0"/>
              <w:rPr>
                <w:rFonts w:ascii="Arial" w:hAnsi="Arial" w:cs="Arial"/>
                <w:bCs/>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64" w:author="Quirijn" w:date="2011-06-22T10:00:00Z">
              <w:r w:rsidRPr="00956816" w:rsidDel="004B5A67">
                <w:rPr>
                  <w:rStyle w:val="Forte"/>
                  <w:rFonts w:ascii="Arial" w:eastAsia="Times New Roman" w:hAnsi="Arial" w:cs="Arial"/>
                  <w:b w:val="0"/>
                  <w:lang w:val="en-US"/>
                </w:rPr>
                <w:delText>NI</w:delText>
              </w:r>
            </w:del>
            <w:ins w:id="365"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1)</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0.15 m</w:t>
            </w:r>
          </w:p>
        </w:tc>
        <w:tc>
          <w:tcPr>
            <w:tcW w:w="1701"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6177</w:t>
            </w:r>
          </w:p>
        </w:tc>
        <w:tc>
          <w:tcPr>
            <w:tcW w:w="2127"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 xml:space="preserve">0.229699764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Fonts w:ascii="Arial" w:hAnsi="Arial" w:cs="Arial"/>
                <w:bCs/>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1 (</w:t>
            </w:r>
            <w:del w:id="366" w:author="Quirijn" w:date="2011-06-22T10:00:00Z">
              <w:r w:rsidRPr="00956816" w:rsidDel="004B5A67">
                <w:rPr>
                  <w:rStyle w:val="Forte"/>
                  <w:rFonts w:ascii="Arial" w:eastAsia="Times New Roman" w:hAnsi="Arial" w:cs="Arial"/>
                  <w:b w:val="0"/>
                  <w:lang w:val="en-US"/>
                </w:rPr>
                <w:delText>NI</w:delText>
              </w:r>
            </w:del>
            <w:ins w:id="367"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1)</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0.3 m</w:t>
            </w:r>
          </w:p>
        </w:tc>
        <w:tc>
          <w:tcPr>
            <w:tcW w:w="1701"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2843</w:t>
            </w:r>
          </w:p>
        </w:tc>
        <w:tc>
          <w:tcPr>
            <w:tcW w:w="2127"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0.196226960</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Fonts w:ascii="Arial" w:hAnsi="Arial" w:cs="Arial"/>
                <w:bCs/>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2 (</w:t>
            </w:r>
            <w:del w:id="368" w:author="Quirijn" w:date="2011-06-22T10:00:00Z">
              <w:r w:rsidRPr="00956816" w:rsidDel="004B5A67">
                <w:rPr>
                  <w:rStyle w:val="Forte"/>
                  <w:rFonts w:ascii="Arial" w:eastAsia="Times New Roman" w:hAnsi="Arial" w:cs="Arial"/>
                  <w:b w:val="0"/>
                  <w:lang w:val="en-US"/>
                </w:rPr>
                <w:delText>NI</w:delText>
              </w:r>
            </w:del>
            <w:ins w:id="369"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2)</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0.05 m</w:t>
            </w:r>
          </w:p>
        </w:tc>
        <w:tc>
          <w:tcPr>
            <w:tcW w:w="1701"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6170</w:t>
            </w:r>
          </w:p>
        </w:tc>
        <w:tc>
          <w:tcPr>
            <w:tcW w:w="2127"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 xml:space="preserve">0.215976723 </w:t>
            </w:r>
          </w:p>
        </w:tc>
      </w:tr>
      <w:tr w:rsidR="0021458E" w:rsidRPr="00743826" w:rsidTr="00A3338D">
        <w:trPr>
          <w:jc w:val="center"/>
        </w:trPr>
        <w:tc>
          <w:tcPr>
            <w:tcW w:w="2049" w:type="dxa"/>
            <w:tcBorders>
              <w:top w:val="nil"/>
              <w:left w:val="nil"/>
              <w:bottom w:val="nil"/>
              <w:right w:val="nil"/>
            </w:tcBorders>
          </w:tcPr>
          <w:p w:rsidR="0021458E" w:rsidRPr="00743826" w:rsidRDefault="0021458E" w:rsidP="00C715DA">
            <w:pPr>
              <w:keepNext/>
              <w:keepLines/>
              <w:spacing w:before="120"/>
              <w:ind w:firstLine="0"/>
              <w:jc w:val="center"/>
              <w:rPr>
                <w:rFonts w:ascii="Arial" w:hAnsi="Arial" w:cs="Arial"/>
                <w:bCs/>
                <w:lang w:val="en-US"/>
              </w:rPr>
            </w:pPr>
          </w:p>
        </w:tc>
        <w:tc>
          <w:tcPr>
            <w:tcW w:w="146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2 (</w:t>
            </w:r>
            <w:del w:id="370" w:author="Quirijn" w:date="2011-06-22T10:00:00Z">
              <w:r w:rsidRPr="00956816" w:rsidDel="004B5A67">
                <w:rPr>
                  <w:rStyle w:val="Forte"/>
                  <w:rFonts w:ascii="Arial" w:eastAsia="Times New Roman" w:hAnsi="Arial" w:cs="Arial"/>
                  <w:b w:val="0"/>
                  <w:lang w:val="en-US"/>
                </w:rPr>
                <w:delText>NI</w:delText>
              </w:r>
            </w:del>
            <w:ins w:id="371"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2)</w:t>
            </w:r>
          </w:p>
        </w:tc>
        <w:tc>
          <w:tcPr>
            <w:tcW w:w="1701" w:type="dxa"/>
            <w:tcBorders>
              <w:top w:val="nil"/>
              <w:left w:val="nil"/>
              <w:bottom w:val="nil"/>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0.15 m</w:t>
            </w:r>
          </w:p>
        </w:tc>
        <w:tc>
          <w:tcPr>
            <w:tcW w:w="1701"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6180</w:t>
            </w:r>
          </w:p>
        </w:tc>
        <w:tc>
          <w:tcPr>
            <w:tcW w:w="2127" w:type="dxa"/>
            <w:tcBorders>
              <w:top w:val="nil"/>
              <w:left w:val="nil"/>
              <w:bottom w:val="nil"/>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 xml:space="preserve">0.214003910 </w:t>
            </w:r>
          </w:p>
        </w:tc>
      </w:tr>
      <w:tr w:rsidR="0021458E" w:rsidRPr="00743826" w:rsidTr="00A3338D">
        <w:trPr>
          <w:jc w:val="center"/>
        </w:trPr>
        <w:tc>
          <w:tcPr>
            <w:tcW w:w="2049" w:type="dxa"/>
            <w:tcBorders>
              <w:top w:val="nil"/>
              <w:left w:val="nil"/>
              <w:bottom w:val="single" w:sz="4" w:space="0" w:color="auto"/>
              <w:right w:val="nil"/>
            </w:tcBorders>
          </w:tcPr>
          <w:p w:rsidR="0021458E" w:rsidRPr="00743826" w:rsidRDefault="0021458E" w:rsidP="00C715DA">
            <w:pPr>
              <w:keepNext/>
              <w:keepLines/>
              <w:spacing w:before="120"/>
              <w:ind w:firstLine="0"/>
              <w:jc w:val="center"/>
              <w:rPr>
                <w:rFonts w:ascii="Arial" w:hAnsi="Arial" w:cs="Arial"/>
                <w:bCs/>
                <w:lang w:val="en-US"/>
              </w:rPr>
            </w:pPr>
          </w:p>
        </w:tc>
        <w:tc>
          <w:tcPr>
            <w:tcW w:w="1461" w:type="dxa"/>
            <w:tcBorders>
              <w:top w:val="nil"/>
              <w:left w:val="nil"/>
              <w:bottom w:val="single" w:sz="4" w:space="0" w:color="auto"/>
              <w:right w:val="nil"/>
            </w:tcBorders>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2 (</w:t>
            </w:r>
            <w:del w:id="372" w:author="Quirijn" w:date="2011-06-22T10:00:00Z">
              <w:r w:rsidRPr="00956816" w:rsidDel="004B5A67">
                <w:rPr>
                  <w:rStyle w:val="Forte"/>
                  <w:rFonts w:ascii="Arial" w:eastAsia="Times New Roman" w:hAnsi="Arial" w:cs="Arial"/>
                  <w:b w:val="0"/>
                  <w:lang w:val="en-US"/>
                </w:rPr>
                <w:delText>NI</w:delText>
              </w:r>
            </w:del>
            <w:ins w:id="373" w:author="Quirijn" w:date="2011-06-22T10:00:00Z">
              <w:r w:rsidR="004B5A67">
                <w:rPr>
                  <w:rStyle w:val="Forte"/>
                  <w:rFonts w:ascii="Arial" w:eastAsia="Times New Roman" w:hAnsi="Arial" w:cs="Arial"/>
                  <w:b w:val="0"/>
                  <w:lang w:val="en-US"/>
                </w:rPr>
                <w:t>DI</w:t>
              </w:r>
            </w:ins>
            <w:r w:rsidRPr="00956816">
              <w:rPr>
                <w:rStyle w:val="Forte"/>
                <w:rFonts w:ascii="Arial" w:eastAsia="Times New Roman" w:hAnsi="Arial" w:cs="Arial"/>
                <w:b w:val="0"/>
                <w:lang w:val="en-US"/>
              </w:rPr>
              <w:t> 2)</w:t>
            </w:r>
          </w:p>
        </w:tc>
        <w:tc>
          <w:tcPr>
            <w:tcW w:w="1701" w:type="dxa"/>
            <w:tcBorders>
              <w:top w:val="nil"/>
              <w:left w:val="nil"/>
              <w:bottom w:val="single" w:sz="4" w:space="0" w:color="auto"/>
              <w:right w:val="nil"/>
            </w:tcBorders>
          </w:tcPr>
          <w:p w:rsidR="0021458E" w:rsidRPr="00743826" w:rsidRDefault="00956816" w:rsidP="00C715DA">
            <w:pPr>
              <w:keepNext/>
              <w:keepLines/>
              <w:spacing w:before="120"/>
              <w:ind w:firstLine="0"/>
              <w:jc w:val="center"/>
              <w:rPr>
                <w:rStyle w:val="Forte"/>
                <w:rFonts w:ascii="Arial" w:eastAsia="Times New Roman" w:hAnsi="Arial" w:cs="Arial"/>
                <w:b w:val="0"/>
                <w:lang w:val="en-US"/>
              </w:rPr>
            </w:pPr>
            <w:r w:rsidRPr="00956816">
              <w:rPr>
                <w:rStyle w:val="Forte"/>
                <w:rFonts w:ascii="Arial" w:eastAsia="Times New Roman" w:hAnsi="Arial" w:cs="Arial"/>
                <w:b w:val="0"/>
                <w:lang w:val="en-US"/>
              </w:rPr>
              <w:t>0.3 m</w:t>
            </w:r>
          </w:p>
        </w:tc>
        <w:tc>
          <w:tcPr>
            <w:tcW w:w="1701" w:type="dxa"/>
            <w:tcBorders>
              <w:top w:val="nil"/>
              <w:left w:val="nil"/>
              <w:bottom w:val="single" w:sz="4" w:space="0" w:color="auto"/>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6169</w:t>
            </w:r>
          </w:p>
        </w:tc>
        <w:tc>
          <w:tcPr>
            <w:tcW w:w="2127" w:type="dxa"/>
            <w:tcBorders>
              <w:top w:val="nil"/>
              <w:left w:val="nil"/>
              <w:bottom w:val="single" w:sz="4" w:space="0" w:color="auto"/>
              <w:right w:val="nil"/>
            </w:tcBorders>
            <w:vAlign w:val="bottom"/>
          </w:tcPr>
          <w:p w:rsidR="0021458E" w:rsidRPr="00743826" w:rsidRDefault="00956816" w:rsidP="00C715DA">
            <w:pPr>
              <w:keepNext/>
              <w:keepLines/>
              <w:spacing w:before="120"/>
              <w:ind w:firstLine="0"/>
              <w:jc w:val="center"/>
              <w:rPr>
                <w:rFonts w:ascii="Arial" w:hAnsi="Arial" w:cs="Arial"/>
                <w:bCs/>
                <w:lang w:val="en-US"/>
              </w:rPr>
            </w:pPr>
            <w:r w:rsidRPr="00956816">
              <w:rPr>
                <w:rStyle w:val="Forte"/>
                <w:rFonts w:ascii="Arial" w:eastAsia="Times New Roman" w:hAnsi="Arial" w:cs="Arial"/>
                <w:b w:val="0"/>
                <w:lang w:val="en-US"/>
              </w:rPr>
              <w:t>0.206374248</w:t>
            </w:r>
          </w:p>
        </w:tc>
      </w:tr>
    </w:tbl>
    <w:p w:rsidR="0021458E" w:rsidRPr="00743826" w:rsidRDefault="0021458E" w:rsidP="0021458E">
      <w:pPr>
        <w:keepNext/>
        <w:autoSpaceDE w:val="0"/>
        <w:autoSpaceDN w:val="0"/>
        <w:adjustRightInd w:val="0"/>
        <w:rPr>
          <w:rFonts w:ascii="Arial" w:hAnsi="Arial" w:cs="Arial"/>
          <w:szCs w:val="24"/>
          <w:lang w:val="en-US"/>
        </w:rPr>
      </w:pPr>
    </w:p>
    <w:bookmarkEnd w:id="340"/>
    <w:bookmarkEnd w:id="341"/>
    <w:bookmarkEnd w:id="342"/>
    <w:bookmarkEnd w:id="343"/>
    <w:p w:rsidR="00B96E4A" w:rsidRDefault="00956816" w:rsidP="00B96E4A">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A correction in the final data of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is needed when </w:t>
      </w:r>
      <w:r w:rsidR="000E17F3">
        <w:rPr>
          <w:rFonts w:ascii="Arial" w:eastAsia="Times New Roman" w:hAnsi="Arial" w:cs="Arial"/>
          <w:color w:val="000000"/>
          <w:szCs w:val="24"/>
          <w:lang w:val="en-US" w:eastAsia="pt-BR"/>
        </w:rPr>
        <w:t>an</w:t>
      </w:r>
      <w:r w:rsidRPr="00956816">
        <w:rPr>
          <w:rFonts w:ascii="Arial" w:eastAsia="Times New Roman" w:hAnsi="Arial" w:cs="Arial"/>
          <w:color w:val="000000"/>
          <w:szCs w:val="24"/>
          <w:lang w:val="en-US" w:eastAsia="pt-BR"/>
        </w:rPr>
        <w:t xml:space="preserve"> experiment with polymer tensiometers </w:t>
      </w:r>
      <w:r w:rsidR="000E17F3">
        <w:rPr>
          <w:rFonts w:ascii="Arial" w:eastAsia="Times New Roman" w:hAnsi="Arial" w:cs="Arial"/>
          <w:color w:val="000000"/>
          <w:szCs w:val="24"/>
          <w:lang w:val="en-US" w:eastAsia="pt-BR"/>
        </w:rPr>
        <w:t>involves a longer period</w:t>
      </w:r>
      <w:r w:rsidRPr="00956816">
        <w:rPr>
          <w:rFonts w:ascii="Arial" w:eastAsia="Times New Roman" w:hAnsi="Arial" w:cs="Arial"/>
          <w:color w:val="000000"/>
          <w:szCs w:val="24"/>
          <w:lang w:val="en-US" w:eastAsia="pt-BR"/>
        </w:rPr>
        <w:t>, as was the case of the field experiment conducted in this study. This procedure is necessary to</w:t>
      </w:r>
      <w:r w:rsidR="000E17F3">
        <w:rPr>
          <w:rFonts w:ascii="Arial" w:eastAsia="Times New Roman" w:hAnsi="Arial" w:cs="Arial"/>
          <w:color w:val="000000"/>
          <w:szCs w:val="24"/>
          <w:lang w:val="en-US" w:eastAsia="pt-BR"/>
        </w:rPr>
        <w:t xml:space="preserve"> mitigate the effect of</w:t>
      </w:r>
      <w:r w:rsidRPr="00956816">
        <w:rPr>
          <w:rFonts w:ascii="Arial" w:eastAsia="Times New Roman" w:hAnsi="Arial" w:cs="Arial"/>
          <w:color w:val="000000"/>
          <w:szCs w:val="24"/>
          <w:lang w:val="en-US" w:eastAsia="pt-BR"/>
        </w:rPr>
        <w:t xml:space="preserve"> small leak</w:t>
      </w:r>
      <w:r w:rsidR="000E17F3">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of polymer or increas</w:t>
      </w:r>
      <w:r w:rsidR="000E17F3">
        <w:rPr>
          <w:rFonts w:ascii="Arial" w:eastAsia="Times New Roman" w:hAnsi="Arial" w:cs="Arial"/>
          <w:color w:val="000000"/>
          <w:szCs w:val="24"/>
          <w:lang w:val="en-US" w:eastAsia="pt-BR"/>
        </w:rPr>
        <w:t>e</w:t>
      </w:r>
      <w:r w:rsidRPr="00956816">
        <w:rPr>
          <w:rFonts w:ascii="Arial" w:eastAsia="Times New Roman" w:hAnsi="Arial" w:cs="Arial"/>
          <w:color w:val="000000"/>
          <w:szCs w:val="24"/>
          <w:lang w:val="en-US" w:eastAsia="pt-BR"/>
        </w:rPr>
        <w:t xml:space="preserve"> of salt content in the chamber containing polymer, which </w:t>
      </w:r>
      <w:r w:rsidR="000E17F3">
        <w:rPr>
          <w:rFonts w:ascii="Arial" w:eastAsia="Times New Roman" w:hAnsi="Arial" w:cs="Arial"/>
          <w:color w:val="000000"/>
          <w:szCs w:val="24"/>
          <w:lang w:val="en-US" w:eastAsia="pt-BR"/>
        </w:rPr>
        <w:t>can be</w:t>
      </w:r>
      <w:r w:rsidRPr="00956816">
        <w:rPr>
          <w:rFonts w:ascii="Arial" w:eastAsia="Times New Roman" w:hAnsi="Arial" w:cs="Arial"/>
          <w:color w:val="000000"/>
          <w:szCs w:val="24"/>
          <w:lang w:val="en-US" w:eastAsia="pt-BR"/>
        </w:rPr>
        <w:t xml:space="preserve"> caused by the change of osmotic pressure with time. The correction is applied to</w:t>
      </w:r>
      <w:r w:rsidR="000E17F3">
        <w:rPr>
          <w:rFonts w:ascii="Arial" w:eastAsia="Times New Roman" w:hAnsi="Arial" w:cs="Arial"/>
          <w:color w:val="000000"/>
          <w:szCs w:val="24"/>
          <w:lang w:val="en-US" w:eastAsia="pt-BR"/>
        </w:rPr>
        <w:t xml:space="preserve"> the</w:t>
      </w:r>
      <w:r w:rsidRPr="00956816">
        <w:rPr>
          <w:rFonts w:ascii="Arial" w:eastAsia="Times New Roman" w:hAnsi="Arial" w:cs="Arial"/>
          <w:color w:val="000000"/>
          <w:szCs w:val="24"/>
          <w:lang w:val="en-US" w:eastAsia="pt-BR"/>
        </w:rPr>
        <w:t xml:space="preserve"> temperature and pressure reference values. </w:t>
      </w:r>
      <w:proofErr w:type="gramStart"/>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ref</w:t>
      </w:r>
      <w:proofErr w:type="gramEnd"/>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P</w:t>
      </w:r>
      <w:r w:rsidRPr="00956816">
        <w:rPr>
          <w:rFonts w:ascii="Arial" w:eastAsia="Times New Roman" w:hAnsi="Arial" w:cs="Arial"/>
          <w:i/>
          <w:color w:val="000000"/>
          <w:szCs w:val="24"/>
          <w:vertAlign w:val="subscript"/>
          <w:lang w:val="en-US" w:eastAsia="pt-BR"/>
        </w:rPr>
        <w:t>ref</w:t>
      </w:r>
      <w:r w:rsidR="000E17F3">
        <w:rPr>
          <w:rFonts w:ascii="Arial" w:eastAsia="Times New Roman" w:hAnsi="Arial" w:cs="Arial"/>
          <w:color w:val="000000"/>
          <w:szCs w:val="24"/>
          <w:lang w:val="en-US" w:eastAsia="pt-BR"/>
        </w:rPr>
        <w:t xml:space="preserve">; they </w:t>
      </w:r>
      <w:r w:rsidRPr="00956816">
        <w:rPr>
          <w:rFonts w:ascii="Arial" w:eastAsia="Times New Roman" w:hAnsi="Arial" w:cs="Arial"/>
          <w:color w:val="000000"/>
          <w:szCs w:val="24"/>
          <w:lang w:val="en-US" w:eastAsia="pt-BR"/>
        </w:rPr>
        <w:t xml:space="preserve">are determined before and after the experiment, and </w:t>
      </w:r>
      <w:r w:rsidR="000E17F3">
        <w:rPr>
          <w:rFonts w:ascii="Arial" w:eastAsia="Times New Roman" w:hAnsi="Arial" w:cs="Arial"/>
          <w:color w:val="000000"/>
          <w:szCs w:val="24"/>
          <w:lang w:val="en-US" w:eastAsia="pt-BR"/>
        </w:rPr>
        <w:t xml:space="preserve">are then </w:t>
      </w:r>
      <w:r w:rsidRPr="00956816">
        <w:rPr>
          <w:rFonts w:ascii="Arial" w:eastAsia="Times New Roman" w:hAnsi="Arial" w:cs="Arial"/>
          <w:color w:val="000000"/>
          <w:szCs w:val="24"/>
          <w:lang w:val="en-US" w:eastAsia="pt-BR"/>
        </w:rPr>
        <w:t xml:space="preserve">assumed </w:t>
      </w:r>
      <w:r w:rsidR="000E17F3">
        <w:rPr>
          <w:rFonts w:ascii="Arial" w:eastAsia="Times New Roman" w:hAnsi="Arial" w:cs="Arial"/>
          <w:color w:val="000000"/>
          <w:szCs w:val="24"/>
          <w:lang w:val="en-US" w:eastAsia="pt-BR"/>
        </w:rPr>
        <w:t>to</w:t>
      </w:r>
      <w:r w:rsidRPr="00956816">
        <w:rPr>
          <w:rFonts w:ascii="Arial" w:eastAsia="Times New Roman" w:hAnsi="Arial" w:cs="Arial"/>
          <w:color w:val="000000"/>
          <w:szCs w:val="24"/>
          <w:lang w:val="en-US" w:eastAsia="pt-BR"/>
        </w:rPr>
        <w:t xml:space="preserve"> have changed linearly with time. </w:t>
      </w:r>
      <w:r w:rsidR="000E17F3">
        <w:rPr>
          <w:rFonts w:ascii="Arial" w:eastAsia="Times New Roman" w:hAnsi="Arial" w:cs="Arial"/>
          <w:color w:val="000000"/>
          <w:szCs w:val="24"/>
          <w:lang w:val="en-US" w:eastAsia="pt-BR"/>
        </w:rPr>
        <w:t>Consequently</w:t>
      </w:r>
      <w:r w:rsidRPr="00956816">
        <w:rPr>
          <w:rFonts w:ascii="Arial" w:eastAsia="Times New Roman" w:hAnsi="Arial" w:cs="Arial"/>
          <w:color w:val="000000"/>
          <w:szCs w:val="24"/>
          <w:lang w:val="en-US" w:eastAsia="pt-BR"/>
        </w:rPr>
        <w:t xml:space="preserve">, each value of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is determined from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ref</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P</w:t>
      </w:r>
      <w:r w:rsidRPr="00956816">
        <w:rPr>
          <w:rFonts w:ascii="Arial" w:eastAsia="Times New Roman" w:hAnsi="Arial" w:cs="Arial"/>
          <w:i/>
          <w:color w:val="000000"/>
          <w:szCs w:val="24"/>
          <w:vertAlign w:val="subscript"/>
          <w:lang w:val="en-US" w:eastAsia="pt-BR"/>
        </w:rPr>
        <w:t>ref</w:t>
      </w:r>
      <w:r w:rsidRPr="00956816">
        <w:rPr>
          <w:rFonts w:ascii="Arial" w:eastAsia="Times New Roman" w:hAnsi="Arial" w:cs="Arial"/>
          <w:color w:val="000000"/>
          <w:szCs w:val="24"/>
          <w:lang w:val="en-US" w:eastAsia="pt-BR"/>
        </w:rPr>
        <w:t xml:space="preserve"> that are a function of time.</w:t>
      </w:r>
    </w:p>
    <w:p w:rsidR="00793E58" w:rsidRPr="00743826" w:rsidRDefault="00793E58" w:rsidP="00B96E4A">
      <w:pPr>
        <w:textAlignment w:val="top"/>
        <w:rPr>
          <w:rFonts w:ascii="Arial" w:eastAsia="Times New Roman" w:hAnsi="Arial" w:cs="Arial"/>
          <w:color w:val="888888"/>
          <w:sz w:val="20"/>
          <w:szCs w:val="20"/>
          <w:lang w:val="en-US" w:eastAsia="pt-BR"/>
        </w:rPr>
      </w:pPr>
    </w:p>
    <w:p w:rsidR="009A293B" w:rsidRPr="00743826" w:rsidRDefault="00956816" w:rsidP="00C37B43">
      <w:pPr>
        <w:pStyle w:val="Ttulo3"/>
        <w:keepNext/>
        <w:rPr>
          <w:rFonts w:ascii="Arial" w:hAnsi="Arial"/>
          <w:lang w:val="en-US"/>
        </w:rPr>
      </w:pPr>
      <w:bookmarkStart w:id="374" w:name="_Toc296436819"/>
      <w:r w:rsidRPr="00956816">
        <w:rPr>
          <w:rFonts w:ascii="Arial" w:hAnsi="Arial"/>
          <w:lang w:val="en-US"/>
        </w:rPr>
        <w:lastRenderedPageBreak/>
        <w:t>Soil hydraulic properties</w:t>
      </w:r>
      <w:bookmarkEnd w:id="374"/>
    </w:p>
    <w:p w:rsidR="006304ED" w:rsidRPr="00743826" w:rsidRDefault="007F2846" w:rsidP="006304ED">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Soil hydraulic properties (</w:t>
      </w:r>
      <w:r w:rsidRPr="00743826">
        <w:rPr>
          <w:rFonts w:ascii="Arial" w:eastAsia="Times New Roman" w:hAnsi="Arial" w:cs="Arial"/>
          <w:color w:val="000000"/>
          <w:szCs w:val="24"/>
          <w:lang w:val="en-US" w:eastAsia="pt-BR"/>
        </w:rPr>
        <w:t>hydraulic conductivity and soil water retention</w:t>
      </w:r>
      <w:r>
        <w:rPr>
          <w:rFonts w:ascii="Arial" w:eastAsia="Times New Roman" w:hAnsi="Arial" w:cs="Arial"/>
          <w:color w:val="000000"/>
          <w:szCs w:val="24"/>
          <w:lang w:val="en-US" w:eastAsia="pt-BR"/>
        </w:rPr>
        <w:t xml:space="preserve">) for the soil from the </w:t>
      </w:r>
      <w:r w:rsidR="00956816" w:rsidRPr="00956816">
        <w:rPr>
          <w:rFonts w:ascii="Arial" w:eastAsia="Times New Roman" w:hAnsi="Arial" w:cs="Arial"/>
          <w:color w:val="000000"/>
          <w:szCs w:val="24"/>
          <w:lang w:val="en-US" w:eastAsia="pt-BR"/>
        </w:rPr>
        <w:t xml:space="preserve">experimental area </w:t>
      </w:r>
      <w:r>
        <w:rPr>
          <w:rFonts w:ascii="Arial" w:eastAsia="Times New Roman" w:hAnsi="Arial" w:cs="Arial"/>
          <w:color w:val="000000"/>
          <w:szCs w:val="24"/>
          <w:lang w:val="en-US" w:eastAsia="pt-BR"/>
        </w:rPr>
        <w:t>were determined</w:t>
      </w:r>
      <w:r w:rsidR="00956816" w:rsidRPr="00956816">
        <w:rPr>
          <w:rFonts w:ascii="Arial" w:eastAsia="Times New Roman" w:hAnsi="Arial" w:cs="Arial"/>
          <w:color w:val="000000"/>
          <w:szCs w:val="24"/>
          <w:lang w:val="en-US" w:eastAsia="pt-BR"/>
        </w:rPr>
        <w:t xml:space="preserve"> using the method of Wind (1966) and Schindler and Müller (2006). The method is based on the monitoring </w:t>
      </w:r>
      <w:r>
        <w:rPr>
          <w:rFonts w:ascii="Arial" w:eastAsia="Times New Roman" w:hAnsi="Arial" w:cs="Arial"/>
          <w:color w:val="000000"/>
          <w:szCs w:val="24"/>
          <w:lang w:val="en-US" w:eastAsia="pt-BR"/>
        </w:rPr>
        <w:t>of pressure head at some depths within</w:t>
      </w:r>
      <w:r w:rsidR="00956816" w:rsidRPr="00956816">
        <w:rPr>
          <w:rFonts w:ascii="Arial" w:eastAsia="Times New Roman" w:hAnsi="Arial" w:cs="Arial"/>
          <w:color w:val="000000"/>
          <w:szCs w:val="24"/>
          <w:lang w:val="en-US" w:eastAsia="pt-BR"/>
        </w:rPr>
        <w:t xml:space="preserve"> a</w:t>
      </w:r>
      <w:r w:rsidR="00C4293E">
        <w:rPr>
          <w:rFonts w:ascii="Arial" w:eastAsia="Times New Roman" w:hAnsi="Arial" w:cs="Arial"/>
          <w:color w:val="000000"/>
          <w:szCs w:val="24"/>
          <w:lang w:val="en-US" w:eastAsia="pt-BR"/>
        </w:rPr>
        <w:t>n evaporating</w:t>
      </w:r>
      <w:r w:rsidR="00956816" w:rsidRPr="00956816">
        <w:rPr>
          <w:rFonts w:ascii="Arial" w:eastAsia="Times New Roman" w:hAnsi="Arial" w:cs="Arial"/>
          <w:color w:val="000000"/>
          <w:szCs w:val="24"/>
          <w:lang w:val="en-US" w:eastAsia="pt-BR"/>
        </w:rPr>
        <w:t xml:space="preserve"> soil sample accommodated in a volumetric ring</w:t>
      </w:r>
      <w:r w:rsidR="00C4293E">
        <w:rPr>
          <w:rFonts w:ascii="Arial" w:eastAsia="Times New Roman" w:hAnsi="Arial" w:cs="Arial"/>
          <w:color w:val="000000"/>
          <w:szCs w:val="24"/>
          <w:lang w:val="en-US" w:eastAsia="pt-BR"/>
        </w:rPr>
        <w:t xml:space="preserve">. The method </w:t>
      </w:r>
      <w:r w:rsidR="00956816" w:rsidRPr="00956816">
        <w:rPr>
          <w:rFonts w:ascii="Arial" w:eastAsia="Times New Roman" w:hAnsi="Arial" w:cs="Arial"/>
          <w:color w:val="000000"/>
          <w:szCs w:val="24"/>
          <w:lang w:val="en-US" w:eastAsia="pt-BR"/>
        </w:rPr>
        <w:t>was adapted and conventional tensiometers were replaced by polymer tensiometers (</w:t>
      </w:r>
      <w:r w:rsidR="00956816" w:rsidRPr="00956816">
        <w:rPr>
          <w:rFonts w:ascii="Arial" w:hAnsi="Arial" w:cs="Arial"/>
          <w:szCs w:val="24"/>
          <w:lang w:val="en-US"/>
        </w:rPr>
        <w:t>DURIGON et al., 2011</w:t>
      </w:r>
      <w:r w:rsidR="00956816" w:rsidRPr="00956816">
        <w:rPr>
          <w:rFonts w:ascii="Arial" w:eastAsia="Times New Roman" w:hAnsi="Arial" w:cs="Arial"/>
          <w:color w:val="000000"/>
          <w:szCs w:val="24"/>
          <w:lang w:val="en-US" w:eastAsia="pt-BR"/>
        </w:rPr>
        <w:t>). Thus, the soil hydraulic properties c</w:t>
      </w:r>
      <w:r w:rsidR="00C4293E">
        <w:rPr>
          <w:rFonts w:ascii="Arial" w:eastAsia="Times New Roman" w:hAnsi="Arial" w:cs="Arial"/>
          <w:color w:val="000000"/>
          <w:szCs w:val="24"/>
          <w:lang w:val="en-US" w:eastAsia="pt-BR"/>
        </w:rPr>
        <w:t>ould</w:t>
      </w:r>
      <w:r w:rsidR="00956816" w:rsidRPr="00956816">
        <w:rPr>
          <w:rFonts w:ascii="Arial" w:eastAsia="Times New Roman" w:hAnsi="Arial" w:cs="Arial"/>
          <w:color w:val="000000"/>
          <w:szCs w:val="24"/>
          <w:lang w:val="en-US" w:eastAsia="pt-BR"/>
        </w:rPr>
        <w:t xml:space="preserve"> be determined </w:t>
      </w:r>
      <w:r w:rsidR="00C4293E">
        <w:rPr>
          <w:rFonts w:ascii="Arial" w:eastAsia="Times New Roman" w:hAnsi="Arial" w:cs="Arial"/>
          <w:color w:val="000000"/>
          <w:szCs w:val="24"/>
          <w:lang w:val="en-US" w:eastAsia="pt-BR"/>
        </w:rPr>
        <w:t xml:space="preserve">over the entire range of pressure head down to </w:t>
      </w:r>
      <w:r w:rsidR="00956816" w:rsidRPr="00956816">
        <w:rPr>
          <w:rFonts w:ascii="Arial" w:eastAsia="Times New Roman" w:hAnsi="Arial" w:cs="Arial"/>
          <w:color w:val="000000"/>
          <w:szCs w:val="24"/>
          <w:lang w:val="en-US" w:eastAsia="pt-BR"/>
        </w:rPr>
        <w:t>the permanent wilting point.</w:t>
      </w:r>
    </w:p>
    <w:p w:rsidR="00EE4D69" w:rsidRPr="00743826" w:rsidRDefault="00C4293E" w:rsidP="00C13BA2">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 xml:space="preserve">The theory of the method can be described as follows: </w:t>
      </w:r>
      <w:r w:rsidR="00956816" w:rsidRPr="00956816">
        <w:rPr>
          <w:rFonts w:ascii="Arial" w:eastAsia="Times New Roman" w:hAnsi="Arial" w:cs="Arial"/>
          <w:color w:val="000000"/>
          <w:szCs w:val="24"/>
          <w:lang w:val="en-US" w:eastAsia="pt-BR"/>
        </w:rPr>
        <w:t xml:space="preserve">a vertical column </w:t>
      </w:r>
      <w:r>
        <w:rPr>
          <w:rFonts w:ascii="Arial" w:eastAsia="Times New Roman" w:hAnsi="Arial" w:cs="Arial"/>
          <w:color w:val="000000"/>
          <w:szCs w:val="24"/>
          <w:lang w:val="en-US" w:eastAsia="pt-BR"/>
        </w:rPr>
        <w:t xml:space="preserve">is </w:t>
      </w:r>
      <w:r w:rsidR="00956816" w:rsidRPr="00956816">
        <w:rPr>
          <w:rFonts w:ascii="Arial" w:eastAsia="Times New Roman" w:hAnsi="Arial" w:cs="Arial"/>
          <w:color w:val="000000"/>
          <w:szCs w:val="24"/>
          <w:lang w:val="en-US" w:eastAsia="pt-BR"/>
        </w:rPr>
        <w:t xml:space="preserve">filled with porous material ("soil") with height </w:t>
      </w:r>
      <w:r w:rsidR="00956816" w:rsidRPr="00956816">
        <w:rPr>
          <w:rFonts w:ascii="Arial" w:eastAsia="Times New Roman" w:hAnsi="Arial" w:cs="Arial"/>
          <w:i/>
          <w:color w:val="000000"/>
          <w:szCs w:val="24"/>
          <w:lang w:val="en-US" w:eastAsia="pt-BR"/>
        </w:rPr>
        <w:t>L</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(m) </w:t>
      </w:r>
      <w:r w:rsidR="00956816" w:rsidRPr="00956816">
        <w:rPr>
          <w:rFonts w:ascii="Arial" w:eastAsia="Times New Roman" w:hAnsi="Arial" w:cs="Arial"/>
          <w:color w:val="000000"/>
          <w:szCs w:val="24"/>
          <w:lang w:val="en-US" w:eastAsia="pt-BR"/>
        </w:rPr>
        <w:t xml:space="preserve">and area </w:t>
      </w:r>
      <w:r w:rsidR="00956816" w:rsidRPr="00956816">
        <w:rPr>
          <w:rFonts w:ascii="Arial" w:eastAsia="Times New Roman" w:hAnsi="Arial" w:cs="Arial"/>
          <w:i/>
          <w:color w:val="000000"/>
          <w:szCs w:val="24"/>
          <w:lang w:val="en-US" w:eastAsia="pt-BR"/>
        </w:rPr>
        <w:t>A</w:t>
      </w:r>
      <w:r w:rsidR="00956816" w:rsidRPr="00956816">
        <w:rPr>
          <w:rFonts w:ascii="Arial" w:eastAsia="Times New Roman" w:hAnsi="Arial" w:cs="Arial"/>
          <w:i/>
          <w:color w:val="000000"/>
          <w:szCs w:val="24"/>
          <w:vertAlign w:val="subscript"/>
          <w:lang w:val="en-US" w:eastAsia="pt-BR"/>
        </w:rPr>
        <w:t xml:space="preserve">r </w:t>
      </w:r>
      <w:r w:rsidR="00956816" w:rsidRPr="00956816">
        <w:rPr>
          <w:rFonts w:ascii="Arial" w:eastAsia="Times New Roman" w:hAnsi="Arial" w:cs="Arial"/>
          <w:color w:val="000000"/>
          <w:szCs w:val="24"/>
          <w:lang w:val="en-US" w:eastAsia="pt-BR"/>
        </w:rPr>
        <w:t>(m</w:t>
      </w:r>
      <w:r w:rsidR="00956816" w:rsidRPr="00956816">
        <w:rPr>
          <w:rFonts w:ascii="Arial" w:eastAsia="Times New Roman" w:hAnsi="Arial" w:cs="Arial"/>
          <w:color w:val="000000"/>
          <w:szCs w:val="24"/>
          <w:vertAlign w:val="superscript"/>
          <w:lang w:val="en-US" w:eastAsia="pt-BR"/>
        </w:rPr>
        <w:t>2</w:t>
      </w:r>
      <w:r w:rsidR="00956816" w:rsidRPr="00956816">
        <w:rPr>
          <w:rFonts w:ascii="Arial" w:eastAsia="Times New Roman" w:hAnsi="Arial" w:cs="Arial"/>
          <w:color w:val="000000"/>
          <w:szCs w:val="24"/>
          <w:lang w:val="en-US" w:eastAsia="pt-BR"/>
        </w:rPr>
        <w:t xml:space="preserve">). The column is equipped with </w:t>
      </w:r>
      <w:r w:rsidR="00956816" w:rsidRPr="00956816">
        <w:rPr>
          <w:rFonts w:ascii="Arial" w:eastAsia="Times New Roman" w:hAnsi="Arial" w:cs="Arial"/>
          <w:i/>
          <w:color w:val="000000"/>
          <w:szCs w:val="24"/>
          <w:lang w:val="en-US" w:eastAsia="pt-BR"/>
        </w:rPr>
        <w:t xml:space="preserve">n </w:t>
      </w:r>
      <w:r w:rsidR="00956816" w:rsidRPr="00956816">
        <w:rPr>
          <w:rFonts w:ascii="Arial" w:eastAsia="Times New Roman" w:hAnsi="Arial" w:cs="Arial"/>
          <w:color w:val="000000"/>
          <w:szCs w:val="24"/>
          <w:lang w:val="en-US" w:eastAsia="pt-BR"/>
        </w:rPr>
        <w:t xml:space="preserve">tensiometers at depths </w:t>
      </w:r>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1</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2</w:t>
      </w:r>
      <w:r w:rsidR="00956816" w:rsidRPr="00956816">
        <w:rPr>
          <w:rFonts w:ascii="Arial" w:eastAsia="Times New Roman" w:hAnsi="Arial" w:cs="Arial"/>
          <w:color w:val="000000"/>
          <w:szCs w:val="24"/>
          <w:lang w:val="en-US" w:eastAsia="pt-BR"/>
        </w:rPr>
        <w:t xml:space="preserve"> ... </w:t>
      </w:r>
      <w:proofErr w:type="gramStart"/>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n</w:t>
      </w:r>
      <w:proofErr w:type="gramEnd"/>
      <w:r w:rsidR="00956816" w:rsidRPr="00956816">
        <w:rPr>
          <w:rFonts w:ascii="Arial" w:eastAsia="Times New Roman" w:hAnsi="Arial" w:cs="Arial"/>
          <w:color w:val="000000"/>
          <w:szCs w:val="24"/>
          <w:lang w:val="en-US" w:eastAsia="pt-BR"/>
        </w:rPr>
        <w:t xml:space="preserve">. The column with soil is closed </w:t>
      </w:r>
      <w:r>
        <w:rPr>
          <w:rFonts w:ascii="Arial" w:eastAsia="Times New Roman" w:hAnsi="Arial" w:cs="Arial"/>
          <w:color w:val="000000"/>
          <w:szCs w:val="24"/>
          <w:lang w:val="en-US" w:eastAsia="pt-BR"/>
        </w:rPr>
        <w:t>at its</w:t>
      </w:r>
      <w:r w:rsidR="00956816" w:rsidRPr="00956816">
        <w:rPr>
          <w:rFonts w:ascii="Arial" w:eastAsia="Times New Roman" w:hAnsi="Arial" w:cs="Arial"/>
          <w:color w:val="000000"/>
          <w:szCs w:val="24"/>
          <w:lang w:val="en-US" w:eastAsia="pt-BR"/>
        </w:rPr>
        <w:t xml:space="preserve"> botto</w:t>
      </w:r>
      <w:r>
        <w:rPr>
          <w:rFonts w:ascii="Arial" w:eastAsia="Times New Roman" w:hAnsi="Arial" w:cs="Arial"/>
          <w:color w:val="000000"/>
          <w:szCs w:val="24"/>
          <w:lang w:val="en-US" w:eastAsia="pt-BR"/>
        </w:rPr>
        <w:t>m</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losing water by evaporation only at its</w:t>
      </w:r>
      <w:r w:rsidR="00956816" w:rsidRPr="00956816">
        <w:rPr>
          <w:rFonts w:ascii="Arial" w:eastAsia="Times New Roman" w:hAnsi="Arial" w:cs="Arial"/>
          <w:color w:val="000000"/>
          <w:szCs w:val="24"/>
          <w:lang w:val="en-US" w:eastAsia="pt-BR"/>
        </w:rPr>
        <w:t xml:space="preserve"> upper surface. </w:t>
      </w:r>
      <w:r>
        <w:rPr>
          <w:rFonts w:ascii="Arial" w:eastAsia="Times New Roman" w:hAnsi="Arial" w:cs="Arial"/>
          <w:color w:val="000000"/>
          <w:szCs w:val="24"/>
          <w:lang w:val="en-US" w:eastAsia="pt-BR"/>
        </w:rPr>
        <w:t>At</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k</w:t>
      </w:r>
      <w:r w:rsidR="00956816" w:rsidRPr="00956816">
        <w:rPr>
          <w:rFonts w:ascii="Arial" w:eastAsia="Times New Roman" w:hAnsi="Arial" w:cs="Arial"/>
          <w:color w:val="000000"/>
          <w:szCs w:val="24"/>
          <w:lang w:val="en-US" w:eastAsia="pt-BR"/>
        </w:rPr>
        <w:t xml:space="preserve"> different </w:t>
      </w:r>
      <w:r>
        <w:rPr>
          <w:rFonts w:ascii="Arial" w:eastAsia="Times New Roman" w:hAnsi="Arial" w:cs="Arial"/>
          <w:color w:val="000000"/>
          <w:szCs w:val="24"/>
          <w:lang w:val="en-US" w:eastAsia="pt-BR"/>
        </w:rPr>
        <w:t>moments</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1</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2</w:t>
      </w:r>
      <w:proofErr w:type="gramStart"/>
      <w:r w:rsidR="00956816" w:rsidRPr="00956816">
        <w:rPr>
          <w:rFonts w:ascii="Arial" w:eastAsia="Times New Roman" w:hAnsi="Arial" w:cs="Arial"/>
          <w:color w:val="000000"/>
          <w:szCs w:val="24"/>
          <w:lang w:val="en-US" w:eastAsia="pt-BR"/>
        </w:rPr>
        <w:t>, ...,</w:t>
      </w:r>
      <w:proofErr w:type="gramEnd"/>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k</w:t>
      </w:r>
      <w:r w:rsidR="00956816" w:rsidRPr="00956816">
        <w:rPr>
          <w:rFonts w:ascii="Arial" w:eastAsia="Times New Roman" w:hAnsi="Arial" w:cs="Arial"/>
          <w:color w:val="000000"/>
          <w:szCs w:val="24"/>
          <w:lang w:val="en-US" w:eastAsia="pt-BR"/>
        </w:rPr>
        <w:t xml:space="preserve">), observations of pressure head at </w:t>
      </w:r>
      <w:r w:rsidR="00956816" w:rsidRPr="00956816">
        <w:rPr>
          <w:rFonts w:ascii="Arial" w:eastAsia="Times New Roman" w:hAnsi="Arial" w:cs="Arial"/>
          <w:i/>
          <w:color w:val="000000"/>
          <w:szCs w:val="24"/>
          <w:lang w:val="en-US" w:eastAsia="pt-BR"/>
        </w:rPr>
        <w:t>n</w:t>
      </w:r>
      <w:r w:rsidR="00956816" w:rsidRPr="00956816">
        <w:rPr>
          <w:rFonts w:ascii="Arial" w:eastAsia="Times New Roman" w:hAnsi="Arial" w:cs="Arial"/>
          <w:color w:val="000000"/>
          <w:szCs w:val="24"/>
          <w:lang w:val="en-US" w:eastAsia="pt-BR"/>
        </w:rPr>
        <w:t xml:space="preserve"> positions equipped with tensiometers are made</w:t>
      </w:r>
      <w:r w:rsidR="00956816" w:rsidRPr="00956816">
        <w:rPr>
          <w:rFonts w:ascii="Cambria Math" w:eastAsia="Times New Roman" w:hAnsi="Cambria Math" w:cs="Cambria Math"/>
          <w:color w:val="000000"/>
          <w:szCs w:val="24"/>
          <w:lang w:val="en-US" w:eastAsia="pt-BR"/>
        </w:rPr>
        <w:t>​​</w:t>
      </w:r>
      <w:r w:rsidR="00956816" w:rsidRPr="00956816">
        <w:rPr>
          <w:rFonts w:ascii="Arial" w:eastAsia="Times New Roman" w:hAnsi="Arial" w:cs="Arial"/>
          <w:color w:val="000000"/>
          <w:szCs w:val="24"/>
          <w:lang w:val="en-US" w:eastAsia="pt-BR"/>
        </w:rPr>
        <w:t xml:space="preserve">, and the pressure head </w:t>
      </w:r>
      <w:r w:rsidR="00956816" w:rsidRPr="00956816">
        <w:rPr>
          <w:rFonts w:ascii="Arial" w:eastAsia="Times New Roman" w:hAnsi="Arial" w:cs="Arial"/>
          <w:i/>
          <w:color w:val="000000"/>
          <w:szCs w:val="24"/>
          <w:lang w:val="en-US" w:eastAsia="pt-BR"/>
        </w:rPr>
        <w:t>h</w:t>
      </w:r>
      <w:r w:rsidR="00956816" w:rsidRPr="00956816">
        <w:rPr>
          <w:rFonts w:ascii="Arial" w:eastAsia="Times New Roman" w:hAnsi="Arial" w:cs="Arial"/>
          <w:i/>
          <w:color w:val="000000"/>
          <w:szCs w:val="24"/>
          <w:vertAlign w:val="subscript"/>
          <w:lang w:val="en-US" w:eastAsia="pt-BR"/>
        </w:rPr>
        <w:t>i,j</w:t>
      </w:r>
      <w:r w:rsidR="00956816" w:rsidRPr="00956816">
        <w:rPr>
          <w:rFonts w:ascii="Arial" w:eastAsia="Times New Roman" w:hAnsi="Arial" w:cs="Arial"/>
          <w:color w:val="000000"/>
          <w:szCs w:val="24"/>
          <w:lang w:val="en-US" w:eastAsia="pt-BR"/>
        </w:rPr>
        <w:t xml:space="preserve"> is the value of </w:t>
      </w:r>
      <w:r w:rsidR="00956816" w:rsidRPr="00956816">
        <w:rPr>
          <w:rFonts w:ascii="Arial" w:eastAsia="Times New Roman" w:hAnsi="Arial" w:cs="Arial"/>
          <w:i/>
          <w:color w:val="000000"/>
          <w:szCs w:val="24"/>
          <w:lang w:val="en-US" w:eastAsia="pt-BR"/>
        </w:rPr>
        <w:t>h</w:t>
      </w:r>
      <w:r w:rsidR="00956816" w:rsidRPr="00956816">
        <w:rPr>
          <w:rFonts w:ascii="Arial" w:eastAsia="Times New Roman" w:hAnsi="Arial" w:cs="Arial"/>
          <w:color w:val="000000"/>
          <w:szCs w:val="24"/>
          <w:lang w:val="en-US" w:eastAsia="pt-BR"/>
        </w:rPr>
        <w:t xml:space="preserve"> at depth </w:t>
      </w:r>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i</w:t>
      </w:r>
      <w:r w:rsidR="00956816" w:rsidRPr="00956816">
        <w:rPr>
          <w:rFonts w:ascii="Arial" w:eastAsia="Times New Roman" w:hAnsi="Arial" w:cs="Arial"/>
          <w:color w:val="000000"/>
          <w:szCs w:val="24"/>
          <w:lang w:val="en-US" w:eastAsia="pt-BR"/>
        </w:rPr>
        <w:t xml:space="preserve"> and time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j</w:t>
      </w:r>
      <w:r w:rsidR="00956816" w:rsidRPr="00956816">
        <w:rPr>
          <w:rFonts w:ascii="Arial" w:eastAsia="Times New Roman" w:hAnsi="Arial" w:cs="Arial"/>
          <w:color w:val="000000"/>
          <w:szCs w:val="24"/>
          <w:lang w:val="en-US" w:eastAsia="pt-BR"/>
        </w:rPr>
        <w:t>. Similarly as Schindler and Müller (2006), a linear decrease of water content in the column from the bottom to the top</w:t>
      </w:r>
      <w:r w:rsidRPr="00C4293E">
        <w:rPr>
          <w:rFonts w:ascii="Arial" w:eastAsia="Times New Roman" w:hAnsi="Arial" w:cs="Arial"/>
          <w:color w:val="000000"/>
          <w:szCs w:val="24"/>
          <w:lang w:val="en-US" w:eastAsia="pt-BR"/>
        </w:rPr>
        <w:t xml:space="preserve"> </w:t>
      </w:r>
      <w:r w:rsidRPr="00743826">
        <w:rPr>
          <w:rFonts w:ascii="Arial" w:eastAsia="Times New Roman" w:hAnsi="Arial" w:cs="Arial"/>
          <w:color w:val="000000"/>
          <w:szCs w:val="24"/>
          <w:lang w:val="en-US" w:eastAsia="pt-BR"/>
        </w:rPr>
        <w:t>is assumed</w:t>
      </w:r>
      <w:r w:rsidR="00956816" w:rsidRPr="00956816">
        <w:rPr>
          <w:rFonts w:ascii="Arial" w:eastAsia="Times New Roman" w:hAnsi="Arial" w:cs="Arial"/>
          <w:color w:val="000000"/>
          <w:szCs w:val="24"/>
          <w:lang w:val="en-US" w:eastAsia="pt-BR"/>
        </w:rPr>
        <w:t>. Based on the Darcy-Buckingham</w:t>
      </w:r>
      <w:r>
        <w:rPr>
          <w:rFonts w:ascii="Arial" w:eastAsia="Times New Roman" w:hAnsi="Arial" w:cs="Arial"/>
          <w:color w:val="000000"/>
          <w:szCs w:val="24"/>
          <w:lang w:val="en-US" w:eastAsia="pt-BR"/>
        </w:rPr>
        <w:t xml:space="preserve"> law</w:t>
      </w:r>
      <w:r w:rsidR="00956816" w:rsidRPr="00956816">
        <w:rPr>
          <w:rFonts w:ascii="Arial" w:eastAsia="Times New Roman" w:hAnsi="Arial" w:cs="Arial"/>
          <w:color w:val="000000"/>
          <w:szCs w:val="24"/>
          <w:lang w:val="en-US" w:eastAsia="pt-BR"/>
        </w:rPr>
        <w:t>, it is demonstrate</w:t>
      </w:r>
      <w:r>
        <w:rPr>
          <w:rFonts w:ascii="Arial" w:eastAsia="Times New Roman" w:hAnsi="Arial" w:cs="Arial"/>
          <w:color w:val="000000"/>
          <w:szCs w:val="24"/>
          <w:lang w:val="en-US" w:eastAsia="pt-BR"/>
        </w:rPr>
        <w:t>d</w:t>
      </w:r>
      <w:r w:rsidR="00956816" w:rsidRPr="00956816">
        <w:rPr>
          <w:rFonts w:ascii="Arial" w:eastAsia="Times New Roman" w:hAnsi="Arial" w:cs="Arial"/>
          <w:color w:val="000000"/>
          <w:szCs w:val="24"/>
          <w:lang w:val="en-US" w:eastAsia="pt-BR"/>
        </w:rPr>
        <w:t xml:space="preserve"> that, </w:t>
      </w:r>
      <w:r>
        <w:rPr>
          <w:rFonts w:ascii="Arial" w:eastAsia="Times New Roman" w:hAnsi="Arial" w:cs="Arial"/>
          <w:color w:val="000000"/>
          <w:szCs w:val="24"/>
          <w:lang w:val="en-US" w:eastAsia="pt-BR"/>
        </w:rPr>
        <w:t>under</w:t>
      </w:r>
      <w:r w:rsidR="00956816" w:rsidRPr="00956816">
        <w:rPr>
          <w:rFonts w:ascii="Arial" w:eastAsia="Times New Roman" w:hAnsi="Arial" w:cs="Arial"/>
          <w:color w:val="000000"/>
          <w:szCs w:val="24"/>
          <w:lang w:val="en-US" w:eastAsia="pt-BR"/>
        </w:rPr>
        <w:t xml:space="preserve"> these conditions, the soil hydraulic conductivity </w:t>
      </w:r>
      <w:r w:rsidR="00956816" w:rsidRPr="00956816">
        <w:rPr>
          <w:rFonts w:ascii="Arial" w:eastAsia="Times New Roman" w:hAnsi="Arial" w:cs="Arial"/>
          <w:i/>
          <w:color w:val="000000"/>
          <w:szCs w:val="24"/>
          <w:lang w:val="en-US" w:eastAsia="pt-BR"/>
        </w:rPr>
        <w:t>K</w:t>
      </w:r>
      <w:r w:rsidR="00956816" w:rsidRPr="00956816">
        <w:rPr>
          <w:rFonts w:ascii="Arial" w:eastAsia="Times New Roman" w:hAnsi="Arial" w:cs="Arial"/>
          <w:color w:val="000000"/>
          <w:szCs w:val="24"/>
          <w:lang w:val="en-US" w:eastAsia="pt-BR"/>
        </w:rPr>
        <w:t xml:space="preserve"> (m d</w:t>
      </w:r>
      <w:r w:rsidR="00422C77">
        <w:rPr>
          <w:rFonts w:ascii="Arial" w:eastAsia="Times New Roman" w:hAnsi="Arial" w:cs="Arial"/>
          <w:color w:val="000000"/>
          <w:szCs w:val="24"/>
          <w:vertAlign w:val="superscript"/>
          <w:lang w:val="en-US" w:eastAsia="pt-BR"/>
        </w:rPr>
        <w:noBreakHyphen/>
        <w:t>1</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at</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the average </w:t>
      </w:r>
      <w:r w:rsidR="00956816" w:rsidRPr="00956816">
        <w:rPr>
          <w:rFonts w:ascii="Arial" w:eastAsia="Times New Roman" w:hAnsi="Arial" w:cs="Arial"/>
          <w:color w:val="000000"/>
          <w:szCs w:val="24"/>
          <w:lang w:val="en-US" w:eastAsia="pt-BR"/>
        </w:rPr>
        <w:t xml:space="preserve">pressure head </w:t>
      </w:r>
      <w:r w:rsidR="00956816" w:rsidRPr="00956816">
        <w:rPr>
          <w:rFonts w:ascii="Arial" w:eastAsia="Times New Roman" w:hAnsi="Arial" w:cs="Arial"/>
          <w:i/>
          <w:color w:val="000000"/>
          <w:szCs w:val="24"/>
          <w:lang w:val="en-US" w:eastAsia="pt-BR"/>
        </w:rPr>
        <w:t>h</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between</w:t>
      </w:r>
      <w:r w:rsidR="00956816" w:rsidRPr="00956816">
        <w:rPr>
          <w:rFonts w:ascii="Arial" w:eastAsia="Times New Roman" w:hAnsi="Arial" w:cs="Arial"/>
          <w:color w:val="000000"/>
          <w:szCs w:val="24"/>
          <w:lang w:val="en-US" w:eastAsia="pt-BR"/>
        </w:rPr>
        <w:t xml:space="preserve"> depths </w:t>
      </w:r>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i</w:t>
      </w:r>
      <w:r w:rsidR="00956816" w:rsidRPr="00956816">
        <w:rPr>
          <w:rFonts w:ascii="Arial" w:eastAsia="Times New Roman" w:hAnsi="Arial" w:cs="Arial"/>
          <w:color w:val="000000"/>
          <w:szCs w:val="24"/>
          <w:lang w:val="en-US" w:eastAsia="pt-BR"/>
        </w:rPr>
        <w:t xml:space="preserve"> and </w:t>
      </w:r>
      <w:r w:rsidR="00956816" w:rsidRPr="00956816">
        <w:rPr>
          <w:rFonts w:ascii="Arial" w:eastAsia="Times New Roman" w:hAnsi="Arial" w:cs="Arial"/>
          <w:i/>
          <w:color w:val="000000"/>
          <w:szCs w:val="24"/>
          <w:lang w:val="en-US" w:eastAsia="pt-BR"/>
        </w:rPr>
        <w:t>z</w:t>
      </w:r>
      <w:r w:rsidR="00956816" w:rsidRPr="00956816">
        <w:rPr>
          <w:rFonts w:ascii="Arial" w:eastAsia="Times New Roman" w:hAnsi="Arial" w:cs="Arial"/>
          <w:i/>
          <w:color w:val="000000"/>
          <w:szCs w:val="24"/>
          <w:vertAlign w:val="subscript"/>
          <w:lang w:val="en-US" w:eastAsia="pt-BR"/>
        </w:rPr>
        <w:t>i+1</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during</w:t>
      </w:r>
      <w:r w:rsidR="00956816" w:rsidRPr="00956816">
        <w:rPr>
          <w:rFonts w:ascii="Arial" w:eastAsia="Times New Roman" w:hAnsi="Arial" w:cs="Arial"/>
          <w:color w:val="000000"/>
          <w:szCs w:val="24"/>
          <w:lang w:val="en-US" w:eastAsia="pt-BR"/>
        </w:rPr>
        <w:t xml:space="preserve"> the time interval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j</w:t>
      </w:r>
      <w:r w:rsidR="00956816" w:rsidRPr="00956816">
        <w:rPr>
          <w:rFonts w:ascii="Arial" w:eastAsia="Times New Roman" w:hAnsi="Arial" w:cs="Arial"/>
          <w:color w:val="000000"/>
          <w:szCs w:val="24"/>
          <w:lang w:val="en-US" w:eastAsia="pt-BR"/>
        </w:rPr>
        <w:t xml:space="preserve"> to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j+1</w:t>
      </w:r>
      <w:r w:rsidR="00956816" w:rsidRPr="00956816">
        <w:rPr>
          <w:rFonts w:ascii="Arial" w:eastAsia="Times New Roman" w:hAnsi="Arial" w:cs="Arial"/>
          <w:color w:val="000000"/>
          <w:szCs w:val="24"/>
          <w:lang w:val="en-US" w:eastAsia="pt-BR"/>
        </w:rPr>
        <w:t xml:space="preserve"> is equal to:</w:t>
      </w:r>
    </w:p>
    <w:p w:rsidR="00EE4D6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747CE4" w:rsidRPr="00743826">
        <w:rPr>
          <w:rFonts w:ascii="Arial" w:hAnsi="Arial" w:cs="Arial"/>
          <w:position w:val="-30"/>
          <w:lang w:val="en-US"/>
        </w:rPr>
        <w:object w:dxaOrig="2920" w:dyaOrig="720">
          <v:shape id="_x0000_i1071" type="#_x0000_t75" style="width:144.75pt;height:34.5pt" o:ole="" fillcolor="window">
            <v:imagedata r:id="rId108" o:title=""/>
          </v:shape>
          <o:OLEObject Type="Embed" ProgID="Equation.3" ShapeID="_x0000_i1071" DrawAspect="Content" ObjectID="_1370242782" r:id="rId109"/>
        </w:object>
      </w:r>
      <w:r w:rsidRPr="00956816">
        <w:rPr>
          <w:rFonts w:ascii="Arial" w:hAnsi="Arial" w:cs="Arial"/>
          <w:lang w:val="en-US"/>
        </w:rPr>
        <w:tab/>
      </w:r>
      <w:bookmarkStart w:id="375" w:name="e0"/>
      <w:bookmarkStart w:id="376" w:name="e1"/>
      <w:r w:rsidRPr="00956816">
        <w:rPr>
          <w:rFonts w:ascii="Arial" w:hAnsi="Arial" w:cs="Arial"/>
          <w:lang w:val="en-US"/>
        </w:rPr>
        <w:t>[</w:t>
      </w:r>
      <w:bookmarkStart w:id="377" w:name="e28"/>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33</w:t>
      </w:r>
      <w:r w:rsidR="00EB4AC9" w:rsidRPr="00956816">
        <w:rPr>
          <w:rFonts w:ascii="Arial" w:hAnsi="Arial" w:cs="Arial"/>
          <w:lang w:val="en-US"/>
        </w:rPr>
        <w:fldChar w:fldCharType="end"/>
      </w:r>
      <w:bookmarkEnd w:id="375"/>
      <w:bookmarkEnd w:id="376"/>
      <w:bookmarkEnd w:id="377"/>
      <w:r w:rsidRPr="00956816">
        <w:rPr>
          <w:rFonts w:ascii="Arial" w:hAnsi="Arial" w:cs="Arial"/>
          <w:lang w:val="en-US"/>
        </w:rPr>
        <w:t>]</w:t>
      </w:r>
    </w:p>
    <w:p w:rsidR="00EE4D69" w:rsidRPr="00743826" w:rsidRDefault="00956816" w:rsidP="00F44E52">
      <w:pPr>
        <w:ind w:firstLine="0"/>
        <w:rPr>
          <w:rFonts w:ascii="Arial" w:hAnsi="Arial" w:cs="Arial"/>
          <w:szCs w:val="24"/>
          <w:lang w:val="en-US"/>
        </w:rPr>
      </w:pPr>
      <w:proofErr w:type="gramStart"/>
      <w:r w:rsidRPr="00956816">
        <w:rPr>
          <w:rFonts w:ascii="Arial" w:hAnsi="Arial" w:cs="Arial"/>
          <w:szCs w:val="24"/>
          <w:lang w:val="en-US"/>
        </w:rPr>
        <w:t>where</w:t>
      </w:r>
      <w:proofErr w:type="gramEnd"/>
      <w:r w:rsidRPr="00956816">
        <w:rPr>
          <w:rFonts w:ascii="Arial" w:hAnsi="Arial" w:cs="Arial"/>
          <w:szCs w:val="24"/>
          <w:lang w:val="en-US"/>
        </w:rPr>
        <w:t xml:space="preserve"> </w:t>
      </w:r>
      <w:r w:rsidRPr="00956816">
        <w:rPr>
          <w:rFonts w:ascii="Arial" w:hAnsi="Arial" w:cs="Arial"/>
          <w:i/>
          <w:szCs w:val="24"/>
          <w:lang w:val="en-US"/>
        </w:rPr>
        <w:t>∆t</w:t>
      </w:r>
      <w:r w:rsidRPr="00956816">
        <w:rPr>
          <w:rFonts w:ascii="Arial" w:hAnsi="Arial" w:cs="Arial"/>
          <w:szCs w:val="24"/>
          <w:lang w:val="en-US"/>
        </w:rPr>
        <w:t> = </w:t>
      </w:r>
      <w:r w:rsidRPr="00956816">
        <w:rPr>
          <w:rFonts w:ascii="Arial" w:hAnsi="Arial" w:cs="Arial"/>
          <w:i/>
          <w:szCs w:val="24"/>
          <w:lang w:val="en-US"/>
        </w:rPr>
        <w:t>t</w:t>
      </w:r>
      <w:r w:rsidRPr="00956816">
        <w:rPr>
          <w:rFonts w:ascii="Arial" w:hAnsi="Arial" w:cs="Arial"/>
          <w:i/>
          <w:szCs w:val="24"/>
          <w:vertAlign w:val="subscript"/>
          <w:lang w:val="en-US"/>
        </w:rPr>
        <w:t>j</w:t>
      </w:r>
      <w:r w:rsidRPr="00956816">
        <w:rPr>
          <w:rFonts w:ascii="Arial" w:hAnsi="Arial" w:cs="Arial"/>
          <w:szCs w:val="24"/>
          <w:vertAlign w:val="subscript"/>
          <w:lang w:val="en-US"/>
        </w:rPr>
        <w:t>+1</w:t>
      </w:r>
      <w:r w:rsidRPr="00956816">
        <w:rPr>
          <w:rFonts w:ascii="Arial" w:hAnsi="Arial" w:cs="Arial"/>
          <w:szCs w:val="24"/>
          <w:lang w:val="en-US"/>
        </w:rPr>
        <w:t> </w:t>
      </w:r>
      <w:r w:rsidRPr="00956816">
        <w:rPr>
          <w:rFonts w:ascii="Arial" w:hAnsi="Arial" w:cs="Arial"/>
          <w:szCs w:val="24"/>
          <w:lang w:val="en-US"/>
        </w:rPr>
        <w:noBreakHyphen/>
        <w:t> </w:t>
      </w:r>
      <w:r w:rsidRPr="00956816">
        <w:rPr>
          <w:rFonts w:ascii="Arial" w:hAnsi="Arial" w:cs="Arial"/>
          <w:i/>
          <w:szCs w:val="24"/>
          <w:lang w:val="en-US"/>
        </w:rPr>
        <w:t>t</w:t>
      </w:r>
      <w:r w:rsidRPr="00956816">
        <w:rPr>
          <w:rFonts w:ascii="Arial" w:hAnsi="Arial" w:cs="Arial"/>
          <w:i/>
          <w:szCs w:val="24"/>
          <w:vertAlign w:val="subscript"/>
          <w:lang w:val="en-US"/>
        </w:rPr>
        <w:t>j</w:t>
      </w:r>
      <w:r w:rsidRPr="00956816">
        <w:rPr>
          <w:rFonts w:ascii="Arial" w:hAnsi="Arial" w:cs="Arial"/>
          <w:szCs w:val="24"/>
          <w:lang w:val="en-US"/>
        </w:rPr>
        <w:t xml:space="preserve"> (s) is the observation time interval, </w:t>
      </w:r>
      <w:r w:rsidRPr="00956816">
        <w:rPr>
          <w:rFonts w:ascii="Arial" w:hAnsi="Arial" w:cs="Arial"/>
          <w:i/>
          <w:szCs w:val="24"/>
          <w:lang w:val="en-US"/>
        </w:rPr>
        <w:t>V</w:t>
      </w:r>
      <w:r w:rsidRPr="00956816">
        <w:rPr>
          <w:rFonts w:ascii="Arial" w:hAnsi="Arial" w:cs="Arial"/>
          <w:i/>
          <w:szCs w:val="24"/>
          <w:vertAlign w:val="subscript"/>
          <w:lang w:val="en-US"/>
        </w:rPr>
        <w:t>E</w:t>
      </w:r>
      <w:r w:rsidRPr="00956816">
        <w:rPr>
          <w:rFonts w:ascii="Arial" w:hAnsi="Arial" w:cs="Arial"/>
          <w:szCs w:val="24"/>
          <w:lang w:val="en-US"/>
        </w:rPr>
        <w:t xml:space="preserve"> (m</w:t>
      </w:r>
      <w:r w:rsidRPr="00956816">
        <w:rPr>
          <w:rFonts w:ascii="Arial" w:hAnsi="Arial" w:cs="Arial"/>
          <w:szCs w:val="24"/>
          <w:vertAlign w:val="superscript"/>
          <w:lang w:val="en-US"/>
        </w:rPr>
        <w:t>3</w:t>
      </w:r>
      <w:r w:rsidRPr="00956816">
        <w:rPr>
          <w:rFonts w:ascii="Arial" w:hAnsi="Arial" w:cs="Arial"/>
          <w:szCs w:val="24"/>
          <w:lang w:val="en-US"/>
        </w:rPr>
        <w:t xml:space="preserve">) is the evaporated </w:t>
      </w:r>
      <w:r w:rsidR="00C4293E">
        <w:rPr>
          <w:rFonts w:ascii="Arial" w:hAnsi="Arial" w:cs="Arial"/>
          <w:szCs w:val="24"/>
          <w:lang w:val="en-US"/>
        </w:rPr>
        <w:t xml:space="preserve">water </w:t>
      </w:r>
      <w:r w:rsidRPr="00956816">
        <w:rPr>
          <w:rFonts w:ascii="Arial" w:hAnsi="Arial" w:cs="Arial"/>
          <w:szCs w:val="24"/>
          <w:lang w:val="en-US"/>
        </w:rPr>
        <w:t xml:space="preserve">volume during </w:t>
      </w:r>
      <w:r w:rsidRPr="00956816">
        <w:rPr>
          <w:rFonts w:ascii="Arial" w:hAnsi="Arial" w:cs="Arial"/>
          <w:i/>
          <w:szCs w:val="24"/>
          <w:lang w:val="en-US"/>
        </w:rPr>
        <w:t>∆t</w:t>
      </w:r>
      <w:r w:rsidRPr="00956816">
        <w:rPr>
          <w:rFonts w:ascii="Arial" w:hAnsi="Arial" w:cs="Arial"/>
          <w:szCs w:val="24"/>
          <w:lang w:val="en-US"/>
        </w:rPr>
        <w:t xml:space="preserve">, and </w:t>
      </w:r>
      <w:r w:rsidR="00EE4D69" w:rsidRPr="00743826">
        <w:rPr>
          <w:rFonts w:ascii="Arial" w:hAnsi="Arial" w:cs="Arial"/>
          <w:position w:val="-6"/>
          <w:lang w:val="en-US"/>
        </w:rPr>
        <w:object w:dxaOrig="240" w:dyaOrig="279">
          <v:shape id="_x0000_i1072" type="#_x0000_t75" style="width:14.25pt;height:14.25pt" o:ole="">
            <v:imagedata r:id="rId110" o:title=""/>
          </v:shape>
          <o:OLEObject Type="Embed" ProgID="Equation.3" ShapeID="_x0000_i1072" DrawAspect="Content" ObjectID="_1370242783" r:id="rId111"/>
        </w:object>
      </w:r>
      <w:r w:rsidRPr="00956816">
        <w:rPr>
          <w:rFonts w:ascii="Arial" w:hAnsi="Arial" w:cs="Arial"/>
          <w:szCs w:val="24"/>
          <w:lang w:val="en-US"/>
        </w:rPr>
        <w:t xml:space="preserve">is the mean hydraulic gradient at </w:t>
      </w:r>
      <w:r w:rsidRPr="00956816">
        <w:rPr>
          <w:rFonts w:ascii="Arial" w:hAnsi="Arial" w:cs="Arial"/>
          <w:i/>
          <w:szCs w:val="24"/>
          <w:lang w:val="en-US"/>
        </w:rPr>
        <w:t>∆t</w:t>
      </w:r>
      <w:r w:rsidRPr="00956816">
        <w:rPr>
          <w:rFonts w:ascii="Arial" w:hAnsi="Arial" w:cs="Arial"/>
          <w:szCs w:val="24"/>
          <w:lang w:val="en-US"/>
        </w:rPr>
        <w:t xml:space="preserve"> given by </w:t>
      </w:r>
    </w:p>
    <w:p w:rsidR="00EE4D6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747CE4" w:rsidRPr="00743826">
        <w:rPr>
          <w:rFonts w:ascii="Arial" w:hAnsi="Arial" w:cs="Arial"/>
          <w:position w:val="-24"/>
          <w:lang w:val="en-US"/>
        </w:rPr>
        <w:object w:dxaOrig="3800" w:dyaOrig="660">
          <v:shape id="_x0000_i1073" type="#_x0000_t75" style="width:187.5pt;height:33pt" o:ole="" fillcolor="window">
            <v:imagedata r:id="rId112" o:title=""/>
          </v:shape>
          <o:OLEObject Type="Embed" ProgID="Equation.3" ShapeID="_x0000_i1073" DrawAspect="Content" ObjectID="_1370242784" r:id="rId113"/>
        </w:object>
      </w:r>
      <w:r w:rsidRPr="00956816">
        <w:rPr>
          <w:rFonts w:ascii="Arial" w:hAnsi="Arial" w:cs="Arial"/>
          <w:lang w:val="en-US"/>
        </w:rPr>
        <w:tab/>
      </w:r>
      <w:bookmarkStart w:id="378" w:name="e2"/>
      <w:r w:rsidRPr="00956816">
        <w:rPr>
          <w:rFonts w:ascii="Arial" w:hAnsi="Arial" w:cs="Arial"/>
          <w:lang w:val="en-US"/>
        </w:rPr>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34</w:t>
      </w:r>
      <w:r w:rsidR="00EB4AC9" w:rsidRPr="00956816">
        <w:rPr>
          <w:rFonts w:ascii="Arial" w:hAnsi="Arial" w:cs="Arial"/>
          <w:lang w:val="en-US"/>
        </w:rPr>
        <w:fldChar w:fldCharType="end"/>
      </w:r>
      <w:bookmarkEnd w:id="378"/>
      <w:r w:rsidRPr="00956816">
        <w:rPr>
          <w:rFonts w:ascii="Arial" w:hAnsi="Arial" w:cs="Arial"/>
          <w:lang w:val="en-US"/>
        </w:rPr>
        <w:t>]</w:t>
      </w:r>
    </w:p>
    <w:p w:rsidR="00EE4D69" w:rsidRPr="00743826" w:rsidRDefault="00956816" w:rsidP="00F44E52">
      <w:pPr>
        <w:ind w:firstLine="0"/>
        <w:rPr>
          <w:rFonts w:ascii="Arial" w:hAnsi="Arial" w:cs="Arial"/>
          <w:szCs w:val="24"/>
          <w:lang w:val="en-US"/>
        </w:rPr>
      </w:pPr>
      <w:proofErr w:type="gramStart"/>
      <w:r w:rsidRPr="00956816">
        <w:rPr>
          <w:rFonts w:ascii="Arial" w:hAnsi="Arial" w:cs="Arial"/>
          <w:szCs w:val="24"/>
          <w:lang w:val="en-US"/>
        </w:rPr>
        <w:t>with</w:t>
      </w:r>
      <w:proofErr w:type="gramEnd"/>
      <w:r w:rsidRPr="00956816">
        <w:rPr>
          <w:rFonts w:ascii="Arial" w:hAnsi="Arial" w:cs="Arial"/>
          <w:szCs w:val="24"/>
          <w:lang w:val="en-US"/>
        </w:rPr>
        <w:t xml:space="preserve"> </w:t>
      </w:r>
      <w:r w:rsidRPr="00956816">
        <w:rPr>
          <w:rFonts w:ascii="Arial" w:hAnsi="Arial" w:cs="Arial"/>
          <w:i/>
          <w:szCs w:val="24"/>
          <w:lang w:val="en-US"/>
        </w:rPr>
        <w:t>∆z = z</w:t>
      </w:r>
      <w:r w:rsidRPr="00956816">
        <w:rPr>
          <w:rFonts w:ascii="Arial" w:hAnsi="Arial" w:cs="Arial"/>
          <w:i/>
          <w:szCs w:val="24"/>
          <w:vertAlign w:val="subscript"/>
          <w:lang w:val="en-US"/>
        </w:rPr>
        <w:t>i+1</w:t>
      </w:r>
      <w:r w:rsidRPr="00956816">
        <w:rPr>
          <w:rFonts w:ascii="Arial" w:hAnsi="Arial" w:cs="Arial"/>
          <w:szCs w:val="24"/>
          <w:lang w:val="en-US"/>
        </w:rPr>
        <w:t> - </w:t>
      </w:r>
      <w:r w:rsidRPr="00956816">
        <w:rPr>
          <w:rFonts w:ascii="Arial" w:hAnsi="Arial" w:cs="Arial"/>
          <w:i/>
          <w:szCs w:val="24"/>
          <w:lang w:val="en-US"/>
        </w:rPr>
        <w:t>z</w:t>
      </w:r>
      <w:r w:rsidRPr="00956816">
        <w:rPr>
          <w:rFonts w:ascii="Arial" w:hAnsi="Arial" w:cs="Arial"/>
          <w:i/>
          <w:szCs w:val="24"/>
          <w:vertAlign w:val="subscript"/>
          <w:lang w:val="en-US"/>
        </w:rPr>
        <w:t>i</w:t>
      </w:r>
      <w:r w:rsidRPr="00956816">
        <w:rPr>
          <w:rFonts w:ascii="Arial" w:hAnsi="Arial" w:cs="Arial"/>
          <w:szCs w:val="24"/>
          <w:lang w:val="en-US"/>
        </w:rPr>
        <w:t xml:space="preserve"> (m). </w:t>
      </w:r>
    </w:p>
    <w:p w:rsidR="0046748C" w:rsidRPr="00743826" w:rsidRDefault="00C4293E" w:rsidP="0046748C">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At</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k</w:t>
      </w:r>
      <w:r w:rsidR="00956816" w:rsidRPr="00956816">
        <w:rPr>
          <w:rFonts w:ascii="Arial" w:eastAsia="Times New Roman" w:hAnsi="Arial" w:cs="Arial"/>
          <w:color w:val="000000"/>
          <w:szCs w:val="24"/>
          <w:lang w:val="en-US" w:eastAsia="pt-BR"/>
        </w:rPr>
        <w:t xml:space="preserve"> instants </w:t>
      </w:r>
      <w:r w:rsidR="00956816" w:rsidRPr="00956816">
        <w:rPr>
          <w:rFonts w:ascii="Arial" w:hAnsi="Arial" w:cs="Arial"/>
          <w:szCs w:val="24"/>
          <w:lang w:val="en-US"/>
        </w:rPr>
        <w:t>(</w:t>
      </w:r>
      <w:r w:rsidR="00956816" w:rsidRPr="00956816">
        <w:rPr>
          <w:rFonts w:ascii="Arial" w:hAnsi="Arial" w:cs="Arial"/>
          <w:i/>
          <w:szCs w:val="24"/>
          <w:lang w:val="en-US"/>
        </w:rPr>
        <w:t>t</w:t>
      </w:r>
      <w:r w:rsidR="00956816" w:rsidRPr="00956816">
        <w:rPr>
          <w:rFonts w:ascii="Arial" w:hAnsi="Arial" w:cs="Arial"/>
          <w:i/>
          <w:szCs w:val="24"/>
          <w:vertAlign w:val="subscript"/>
          <w:lang w:val="en-US"/>
        </w:rPr>
        <w:t>1</w:t>
      </w:r>
      <w:r w:rsidR="00956816" w:rsidRPr="00956816">
        <w:rPr>
          <w:rFonts w:ascii="Arial" w:hAnsi="Arial" w:cs="Arial"/>
          <w:szCs w:val="24"/>
          <w:lang w:val="en-US"/>
        </w:rPr>
        <w:t xml:space="preserve">, </w:t>
      </w:r>
      <w:r w:rsidR="00956816" w:rsidRPr="00956816">
        <w:rPr>
          <w:rFonts w:ascii="Arial" w:hAnsi="Arial" w:cs="Arial"/>
          <w:i/>
          <w:szCs w:val="24"/>
          <w:lang w:val="en-US"/>
        </w:rPr>
        <w:t>t</w:t>
      </w:r>
      <w:r w:rsidR="00956816" w:rsidRPr="00956816">
        <w:rPr>
          <w:rFonts w:ascii="Arial" w:hAnsi="Arial" w:cs="Arial"/>
          <w:i/>
          <w:szCs w:val="24"/>
          <w:vertAlign w:val="subscript"/>
          <w:lang w:val="en-US"/>
        </w:rPr>
        <w:t>2</w:t>
      </w:r>
      <w:proofErr w:type="gramStart"/>
      <w:r w:rsidR="00956816" w:rsidRPr="00956816">
        <w:rPr>
          <w:rFonts w:ascii="Arial" w:hAnsi="Arial" w:cs="Arial"/>
          <w:szCs w:val="24"/>
          <w:lang w:val="en-US"/>
        </w:rPr>
        <w:t>, ...,</w:t>
      </w:r>
      <w:proofErr w:type="gramEnd"/>
      <w:r w:rsidR="00956816" w:rsidRPr="00956816">
        <w:rPr>
          <w:rFonts w:ascii="Arial" w:hAnsi="Arial" w:cs="Arial"/>
          <w:szCs w:val="24"/>
          <w:lang w:val="en-US"/>
        </w:rPr>
        <w:t xml:space="preserve"> </w:t>
      </w:r>
      <w:r w:rsidR="00956816" w:rsidRPr="00956816">
        <w:rPr>
          <w:rFonts w:ascii="Arial" w:hAnsi="Arial" w:cs="Arial"/>
          <w:i/>
          <w:szCs w:val="24"/>
          <w:lang w:val="en-US"/>
        </w:rPr>
        <w:t>t</w:t>
      </w:r>
      <w:r w:rsidR="00956816" w:rsidRPr="00956816">
        <w:rPr>
          <w:rFonts w:ascii="Arial" w:hAnsi="Arial" w:cs="Arial"/>
          <w:i/>
          <w:szCs w:val="24"/>
          <w:vertAlign w:val="subscript"/>
          <w:lang w:val="en-US"/>
        </w:rPr>
        <w:t>k</w:t>
      </w:r>
      <w:r w:rsidR="00956816" w:rsidRPr="00956816">
        <w:rPr>
          <w:rFonts w:ascii="Arial" w:hAnsi="Arial" w:cs="Arial"/>
          <w:szCs w:val="24"/>
          <w:lang w:val="en-US"/>
        </w:rPr>
        <w:t>)</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at </w:t>
      </w:r>
      <w:r w:rsidR="00956816" w:rsidRPr="00956816">
        <w:rPr>
          <w:rFonts w:ascii="Arial" w:eastAsia="Times New Roman" w:hAnsi="Arial" w:cs="Arial"/>
          <w:color w:val="000000"/>
          <w:szCs w:val="24"/>
          <w:lang w:val="en-US" w:eastAsia="pt-BR"/>
        </w:rPr>
        <w:t xml:space="preserve">which pressure head is measured, </w:t>
      </w:r>
      <w:r>
        <w:rPr>
          <w:rFonts w:ascii="Arial" w:eastAsia="Times New Roman" w:hAnsi="Arial" w:cs="Arial"/>
          <w:color w:val="000000"/>
          <w:szCs w:val="24"/>
          <w:lang w:val="en-US" w:eastAsia="pt-BR"/>
        </w:rPr>
        <w:t>the total</w:t>
      </w:r>
      <w:r w:rsidR="00956816" w:rsidRPr="00956816">
        <w:rPr>
          <w:rFonts w:ascii="Arial" w:eastAsia="Times New Roman" w:hAnsi="Arial" w:cs="Arial"/>
          <w:color w:val="000000"/>
          <w:szCs w:val="24"/>
          <w:lang w:val="en-US" w:eastAsia="pt-BR"/>
        </w:rPr>
        <w:t xml:space="preserve"> mass of the </w:t>
      </w:r>
      <w:r>
        <w:rPr>
          <w:rFonts w:ascii="Arial" w:eastAsia="Times New Roman" w:hAnsi="Arial" w:cs="Arial"/>
          <w:color w:val="000000"/>
          <w:szCs w:val="24"/>
          <w:lang w:val="en-US" w:eastAsia="pt-BR"/>
        </w:rPr>
        <w:t xml:space="preserve">experimental </w:t>
      </w:r>
      <w:r w:rsidR="00956816" w:rsidRPr="00956816">
        <w:rPr>
          <w:rFonts w:ascii="Arial" w:eastAsia="Times New Roman" w:hAnsi="Arial" w:cs="Arial"/>
          <w:color w:val="000000"/>
          <w:szCs w:val="24"/>
          <w:lang w:val="en-US" w:eastAsia="pt-BR"/>
        </w:rPr>
        <w:t>setup is made</w:t>
      </w:r>
      <w:r w:rsidR="00956816" w:rsidRPr="00956816">
        <w:rPr>
          <w:rFonts w:ascii="Cambria Math" w:eastAsia="Times New Roman" w:hAnsi="Cambria Math" w:cs="Cambria Math"/>
          <w:color w:val="000000"/>
          <w:szCs w:val="24"/>
          <w:lang w:val="en-US" w:eastAsia="pt-BR"/>
        </w:rPr>
        <w:t>​​</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enabling the calculation of</w:t>
      </w:r>
      <w:r w:rsidR="00956816" w:rsidRPr="00956816">
        <w:rPr>
          <w:rFonts w:ascii="Arial" w:eastAsia="Times New Roman" w:hAnsi="Arial" w:cs="Arial"/>
          <w:color w:val="000000"/>
          <w:szCs w:val="24"/>
          <w:lang w:val="en-US" w:eastAsia="pt-BR"/>
        </w:rPr>
        <w:t xml:space="preserve"> mass variation between observation times. At the end of the experiment, the mass of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water remaining in the soil column is determined by the gravimetric method</w:t>
      </w:r>
      <w:r>
        <w:rPr>
          <w:rFonts w:ascii="Arial" w:eastAsia="Times New Roman" w:hAnsi="Arial" w:cs="Arial"/>
          <w:color w:val="000000"/>
          <w:szCs w:val="24"/>
          <w:lang w:val="en-US" w:eastAsia="pt-BR"/>
        </w:rPr>
        <w:t xml:space="preserve">, </w:t>
      </w:r>
      <w:r w:rsidR="00956816" w:rsidRPr="00956816">
        <w:rPr>
          <w:rFonts w:ascii="Arial" w:eastAsia="Times New Roman" w:hAnsi="Arial" w:cs="Arial"/>
          <w:color w:val="000000"/>
          <w:szCs w:val="24"/>
          <w:lang w:val="en-US" w:eastAsia="pt-BR"/>
        </w:rPr>
        <w:t xml:space="preserve">drying the soil at 105°C. This </w:t>
      </w:r>
      <w:r w:rsidR="001B5B5F">
        <w:rPr>
          <w:rFonts w:ascii="Arial" w:eastAsia="Times New Roman" w:hAnsi="Arial" w:cs="Arial"/>
          <w:color w:val="000000"/>
          <w:szCs w:val="24"/>
          <w:lang w:val="en-US" w:eastAsia="pt-BR"/>
        </w:rPr>
        <w:t>mass of remaining water</w:t>
      </w:r>
      <w:r w:rsidR="00956816" w:rsidRPr="00956816">
        <w:rPr>
          <w:rFonts w:ascii="Arial" w:eastAsia="Times New Roman" w:hAnsi="Arial" w:cs="Arial"/>
          <w:color w:val="000000"/>
          <w:szCs w:val="24"/>
          <w:lang w:val="en-US" w:eastAsia="pt-BR"/>
        </w:rPr>
        <w:t xml:space="preserve">, </w:t>
      </w:r>
      <w:r w:rsidR="001B5B5F">
        <w:rPr>
          <w:rFonts w:ascii="Arial" w:eastAsia="Times New Roman" w:hAnsi="Arial" w:cs="Arial"/>
          <w:color w:val="000000"/>
          <w:szCs w:val="24"/>
          <w:lang w:val="en-US" w:eastAsia="pt-BR"/>
        </w:rPr>
        <w:t>together</w:t>
      </w:r>
      <w:r w:rsidR="00956816" w:rsidRPr="00956816">
        <w:rPr>
          <w:rFonts w:ascii="Arial" w:eastAsia="Times New Roman" w:hAnsi="Arial" w:cs="Arial"/>
          <w:color w:val="000000"/>
          <w:szCs w:val="24"/>
          <w:lang w:val="en-US" w:eastAsia="pt-BR"/>
        </w:rPr>
        <w:t xml:space="preserve"> with mass variations between observations, allows to calculate the </w:t>
      </w:r>
      <w:r w:rsidR="00956816" w:rsidRPr="00956816">
        <w:rPr>
          <w:rFonts w:ascii="Arial" w:eastAsia="Times New Roman" w:hAnsi="Arial" w:cs="Arial"/>
          <w:i/>
          <w:color w:val="000000"/>
          <w:szCs w:val="24"/>
          <w:lang w:val="en-US" w:eastAsia="pt-BR"/>
        </w:rPr>
        <w:t>k</w:t>
      </w:r>
      <w:r w:rsidR="00956816" w:rsidRPr="00956816">
        <w:rPr>
          <w:rFonts w:ascii="Arial" w:eastAsia="Times New Roman" w:hAnsi="Arial" w:cs="Arial"/>
          <w:color w:val="000000"/>
          <w:szCs w:val="24"/>
          <w:lang w:val="en-US" w:eastAsia="pt-BR"/>
        </w:rPr>
        <w:t xml:space="preserve"> water masses </w:t>
      </w:r>
      <w:r w:rsidR="00956816" w:rsidRPr="00956816">
        <w:rPr>
          <w:rFonts w:ascii="Arial" w:hAnsi="Arial" w:cs="Arial"/>
          <w:szCs w:val="24"/>
          <w:lang w:val="en-US"/>
        </w:rPr>
        <w:t>(</w:t>
      </w:r>
      <w:r w:rsidR="00956816" w:rsidRPr="00956816">
        <w:rPr>
          <w:rFonts w:ascii="Arial" w:hAnsi="Arial" w:cs="Arial"/>
          <w:i/>
          <w:szCs w:val="24"/>
          <w:lang w:val="en-US"/>
        </w:rPr>
        <w:t>m</w:t>
      </w:r>
      <w:r w:rsidR="00956816" w:rsidRPr="00956816">
        <w:rPr>
          <w:rFonts w:ascii="Arial" w:hAnsi="Arial" w:cs="Arial"/>
          <w:i/>
          <w:szCs w:val="24"/>
          <w:vertAlign w:val="subscript"/>
          <w:lang w:val="en-US"/>
        </w:rPr>
        <w:t>1</w:t>
      </w:r>
      <w:r w:rsidR="00956816" w:rsidRPr="00956816">
        <w:rPr>
          <w:rFonts w:ascii="Arial" w:hAnsi="Arial" w:cs="Arial"/>
          <w:szCs w:val="24"/>
          <w:lang w:val="en-US"/>
        </w:rPr>
        <w:t xml:space="preserve">, </w:t>
      </w:r>
      <w:r w:rsidR="00956816" w:rsidRPr="00956816">
        <w:rPr>
          <w:rFonts w:ascii="Arial" w:hAnsi="Arial" w:cs="Arial"/>
          <w:i/>
          <w:szCs w:val="24"/>
          <w:lang w:val="en-US"/>
        </w:rPr>
        <w:t>m</w:t>
      </w:r>
      <w:r w:rsidR="00956816" w:rsidRPr="00956816">
        <w:rPr>
          <w:rFonts w:ascii="Arial" w:hAnsi="Arial" w:cs="Arial"/>
          <w:i/>
          <w:szCs w:val="24"/>
          <w:vertAlign w:val="subscript"/>
          <w:lang w:val="en-US"/>
        </w:rPr>
        <w:t>2</w:t>
      </w:r>
      <w:proofErr w:type="gramStart"/>
      <w:r w:rsidR="00956816" w:rsidRPr="00956816">
        <w:rPr>
          <w:rFonts w:ascii="Arial" w:hAnsi="Arial" w:cs="Arial"/>
          <w:szCs w:val="24"/>
          <w:lang w:val="en-US"/>
        </w:rPr>
        <w:t>, ...,</w:t>
      </w:r>
      <w:proofErr w:type="gramEnd"/>
      <w:r w:rsidR="00956816" w:rsidRPr="00956816">
        <w:rPr>
          <w:rFonts w:ascii="Arial" w:hAnsi="Arial" w:cs="Arial"/>
          <w:szCs w:val="24"/>
          <w:lang w:val="en-US"/>
        </w:rPr>
        <w:t xml:space="preserve"> </w:t>
      </w:r>
      <w:r w:rsidR="00956816" w:rsidRPr="00956816">
        <w:rPr>
          <w:rFonts w:ascii="Arial" w:hAnsi="Arial" w:cs="Arial"/>
          <w:i/>
          <w:szCs w:val="24"/>
          <w:lang w:val="en-US"/>
        </w:rPr>
        <w:t>m</w:t>
      </w:r>
      <w:r w:rsidR="00956816" w:rsidRPr="00956816">
        <w:rPr>
          <w:rFonts w:ascii="Arial" w:hAnsi="Arial" w:cs="Arial"/>
          <w:i/>
          <w:szCs w:val="24"/>
          <w:vertAlign w:val="subscript"/>
          <w:lang w:val="en-US"/>
        </w:rPr>
        <w:t>k</w:t>
      </w:r>
      <w:r w:rsidR="00956816" w:rsidRPr="00956816">
        <w:rPr>
          <w:rFonts w:ascii="Arial" w:hAnsi="Arial" w:cs="Arial"/>
          <w:szCs w:val="24"/>
          <w:lang w:val="en-US"/>
        </w:rPr>
        <w:t>) (kg)</w:t>
      </w:r>
      <w:r w:rsidR="00956816" w:rsidRPr="00956816">
        <w:rPr>
          <w:rFonts w:ascii="Arial" w:eastAsia="Times New Roman" w:hAnsi="Arial" w:cs="Arial"/>
          <w:color w:val="000000"/>
          <w:szCs w:val="24"/>
          <w:lang w:val="en-US" w:eastAsia="pt-BR"/>
        </w:rPr>
        <w:t xml:space="preserve"> for each observation time.</w:t>
      </w:r>
    </w:p>
    <w:p w:rsidR="0046748C" w:rsidRPr="00743826" w:rsidRDefault="00956816" w:rsidP="00F44E52">
      <w:pPr>
        <w:rPr>
          <w:rFonts w:ascii="Arial" w:hAnsi="Arial" w:cs="Arial"/>
          <w:szCs w:val="24"/>
          <w:lang w:val="en-US"/>
        </w:rPr>
      </w:pPr>
      <w:r w:rsidRPr="00956816">
        <w:rPr>
          <w:rFonts w:ascii="Arial" w:hAnsi="Arial" w:cs="Arial"/>
          <w:szCs w:val="24"/>
          <w:lang w:val="en-US"/>
        </w:rPr>
        <w:lastRenderedPageBreak/>
        <w:t xml:space="preserve">To mathematically describe the soil water retention curve, </w:t>
      </w:r>
      <w:r w:rsidR="001B5B5F">
        <w:rPr>
          <w:rFonts w:ascii="Arial" w:hAnsi="Arial" w:cs="Arial"/>
          <w:szCs w:val="24"/>
          <w:lang w:val="en-US"/>
        </w:rPr>
        <w:t>a</w:t>
      </w:r>
      <w:r w:rsidRPr="00956816">
        <w:rPr>
          <w:rFonts w:ascii="Arial" w:hAnsi="Arial" w:cs="Arial"/>
          <w:szCs w:val="24"/>
          <w:lang w:val="en-US"/>
        </w:rPr>
        <w:t xml:space="preserve"> functional relation </w:t>
      </w:r>
      <w:r w:rsidRPr="00956816">
        <w:rPr>
          <w:rFonts w:ascii="Arial" w:hAnsi="Arial" w:cs="Arial"/>
          <w:i/>
          <w:szCs w:val="24"/>
          <w:lang w:val="en-US"/>
        </w:rPr>
        <w:t>θ</w:t>
      </w:r>
      <w:r w:rsidRPr="00956816">
        <w:rPr>
          <w:rFonts w:ascii="Arial" w:hAnsi="Arial" w:cs="Arial"/>
          <w:szCs w:val="24"/>
          <w:lang w:val="en-US"/>
        </w:rPr>
        <w:t> = </w:t>
      </w:r>
      <w:proofErr w:type="gramStart"/>
      <w:r w:rsidRPr="00956816">
        <w:rPr>
          <w:rFonts w:ascii="Arial" w:hAnsi="Arial" w:cs="Arial"/>
          <w:i/>
          <w:szCs w:val="24"/>
          <w:lang w:val="en-US"/>
        </w:rPr>
        <w:t>θ(</w:t>
      </w:r>
      <w:proofErr w:type="gramEnd"/>
      <w:r w:rsidRPr="00956816">
        <w:rPr>
          <w:rFonts w:ascii="Arial" w:hAnsi="Arial" w:cs="Arial"/>
          <w:i/>
          <w:szCs w:val="24"/>
          <w:lang w:val="en-US"/>
        </w:rPr>
        <w:t>h)</w:t>
      </w:r>
      <w:r w:rsidRPr="00956816">
        <w:rPr>
          <w:rFonts w:ascii="Arial" w:hAnsi="Arial" w:cs="Arial"/>
          <w:szCs w:val="24"/>
          <w:lang w:val="en-US"/>
        </w:rPr>
        <w:t xml:space="preserve"> and </w:t>
      </w:r>
      <w:r w:rsidRPr="00956816">
        <w:rPr>
          <w:rFonts w:ascii="Arial" w:hAnsi="Arial" w:cs="Arial"/>
          <w:i/>
          <w:szCs w:val="24"/>
          <w:lang w:val="en-US"/>
        </w:rPr>
        <w:t>K</w:t>
      </w:r>
      <w:r w:rsidRPr="00956816">
        <w:rPr>
          <w:rFonts w:ascii="Arial" w:hAnsi="Arial" w:cs="Arial"/>
          <w:szCs w:val="24"/>
          <w:lang w:val="en-US"/>
        </w:rPr>
        <w:t> = </w:t>
      </w:r>
      <w:r w:rsidRPr="00956816">
        <w:rPr>
          <w:rFonts w:ascii="Arial" w:hAnsi="Arial" w:cs="Arial"/>
          <w:i/>
          <w:szCs w:val="24"/>
          <w:lang w:val="en-US"/>
        </w:rPr>
        <w:t>K(h)</w:t>
      </w:r>
      <w:r w:rsidR="001B5B5F">
        <w:rPr>
          <w:rFonts w:ascii="Arial" w:hAnsi="Arial" w:cs="Arial"/>
          <w:szCs w:val="24"/>
          <w:lang w:val="en-US"/>
        </w:rPr>
        <w:t xml:space="preserve"> must be chosen.</w:t>
      </w:r>
      <w:r w:rsidRPr="00956816">
        <w:rPr>
          <w:rFonts w:ascii="Arial" w:hAnsi="Arial" w:cs="Arial"/>
          <w:szCs w:val="24"/>
          <w:lang w:val="en-US"/>
        </w:rPr>
        <w:t xml:space="preserve"> </w:t>
      </w:r>
      <w:r w:rsidR="001B5B5F">
        <w:rPr>
          <w:rFonts w:ascii="Arial" w:hAnsi="Arial" w:cs="Arial"/>
          <w:szCs w:val="24"/>
          <w:lang w:val="en-US"/>
        </w:rPr>
        <w:t xml:space="preserve">We used </w:t>
      </w:r>
      <w:r w:rsidRPr="00956816">
        <w:rPr>
          <w:rFonts w:ascii="Arial" w:hAnsi="Arial" w:cs="Arial"/>
          <w:szCs w:val="24"/>
          <w:lang w:val="en-US"/>
        </w:rPr>
        <w:t>the Van Genuchten (1980) equation system</w:t>
      </w:r>
      <w:r w:rsidR="001B5B5F">
        <w:rPr>
          <w:rFonts w:ascii="Arial" w:hAnsi="Arial" w:cs="Arial"/>
          <w:szCs w:val="24"/>
          <w:lang w:val="en-US"/>
        </w:rPr>
        <w:t xml:space="preserve"> given by</w:t>
      </w:r>
    </w:p>
    <w:p w:rsidR="00275CC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747CE4" w:rsidRPr="00743826">
        <w:rPr>
          <w:rFonts w:ascii="Arial" w:hAnsi="Arial" w:cs="Arial"/>
          <w:position w:val="-16"/>
          <w:lang w:val="en-US"/>
        </w:rPr>
        <w:object w:dxaOrig="2340" w:dyaOrig="540">
          <v:shape id="_x0000_i1074" type="#_x0000_t75" style="width:114.75pt;height:27.75pt" o:ole="" filled="t">
            <v:fill color2="black"/>
            <v:imagedata r:id="rId114" o:title=""/>
          </v:shape>
          <o:OLEObject Type="Embed" ProgID="Equation.3" ShapeID="_x0000_i1074" DrawAspect="Content" ObjectID="_1370242785" r:id="rId115"/>
        </w:object>
      </w:r>
      <w:r w:rsidR="00275CC9" w:rsidRPr="00743826">
        <w:rPr>
          <w:rFonts w:ascii="Arial" w:hAnsi="Arial" w:cs="Arial"/>
          <w:lang w:val="en-US"/>
        </w:rPr>
        <w:object w:dxaOrig="180" w:dyaOrig="340">
          <v:shape id="_x0000_i1075" type="#_x0000_t75" style="width:9pt;height:16.5pt" o:ole="" filled="t">
            <v:fill color2="black"/>
            <v:imagedata r:id="rId116" o:title=""/>
          </v:shape>
          <o:OLEObject Type="Embed" ProgID="Equation.3" ShapeID="_x0000_i1075" DrawAspect="Content" ObjectID="_1370242786" r:id="rId117"/>
        </w:object>
      </w:r>
      <w:r w:rsidRPr="00956816">
        <w:rPr>
          <w:rFonts w:ascii="Arial" w:hAnsi="Arial" w:cs="Arial"/>
          <w:lang w:val="en-US"/>
        </w:rPr>
        <w:tab/>
        <w:t>[</w:t>
      </w:r>
      <w:bookmarkStart w:id="379" w:name="e36"/>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35</w:t>
      </w:r>
      <w:r w:rsidR="00EB4AC9" w:rsidRPr="00956816">
        <w:rPr>
          <w:rFonts w:ascii="Arial" w:hAnsi="Arial" w:cs="Arial"/>
          <w:lang w:val="en-US"/>
        </w:rPr>
        <w:fldChar w:fldCharType="end"/>
      </w:r>
      <w:bookmarkEnd w:id="379"/>
      <w:r w:rsidRPr="00956816">
        <w:rPr>
          <w:rFonts w:ascii="Arial" w:hAnsi="Arial" w:cs="Arial"/>
          <w:lang w:val="en-US"/>
        </w:rPr>
        <w:t>]</w:t>
      </w:r>
    </w:p>
    <w:p w:rsidR="00275CC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530FF0" w:rsidRPr="00743826">
        <w:rPr>
          <w:rFonts w:ascii="Arial" w:hAnsi="Arial" w:cs="Arial"/>
          <w:position w:val="-14"/>
          <w:lang w:val="en-US"/>
        </w:rPr>
        <w:object w:dxaOrig="4540" w:dyaOrig="460">
          <v:shape id="_x0000_i1076" type="#_x0000_t75" style="width:225.75pt;height:22.5pt" o:ole="" filled="t">
            <v:fill color2="black"/>
            <v:imagedata r:id="rId118" o:title=""/>
          </v:shape>
          <o:OLEObject Type="Embed" ProgID="Equation.3" ShapeID="_x0000_i1076" DrawAspect="Content" ObjectID="_1370242787" r:id="rId119"/>
        </w:object>
      </w:r>
      <w:r w:rsidR="00275CC9" w:rsidRPr="00743826">
        <w:rPr>
          <w:rFonts w:ascii="Arial" w:hAnsi="Arial" w:cs="Arial"/>
          <w:lang w:val="en-US"/>
        </w:rPr>
        <w:object w:dxaOrig="180" w:dyaOrig="340">
          <v:shape id="_x0000_i1077" type="#_x0000_t75" style="width:9pt;height:16.5pt" o:ole="" filled="t">
            <v:fill color2="black"/>
            <v:imagedata r:id="rId116" o:title=""/>
          </v:shape>
          <o:OLEObject Type="Embed" ProgID="Equation.3" ShapeID="_x0000_i1077" DrawAspect="Content" ObjectID="_1370242788" r:id="rId120"/>
        </w:object>
      </w:r>
      <w:r w:rsidRPr="00956816">
        <w:rPr>
          <w:rFonts w:ascii="Arial" w:hAnsi="Arial" w:cs="Arial"/>
          <w:lang w:val="en-US"/>
        </w:rPr>
        <w:tab/>
        <w:t>[</w:t>
      </w:r>
      <w:bookmarkStart w:id="380" w:name="e11"/>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36</w:t>
      </w:r>
      <w:r w:rsidR="00EB4AC9" w:rsidRPr="00956816">
        <w:rPr>
          <w:rFonts w:ascii="Arial" w:hAnsi="Arial" w:cs="Arial"/>
          <w:lang w:val="en-US"/>
        </w:rPr>
        <w:fldChar w:fldCharType="end"/>
      </w:r>
      <w:bookmarkEnd w:id="380"/>
      <w:r w:rsidRPr="00956816">
        <w:rPr>
          <w:rFonts w:ascii="Arial" w:hAnsi="Arial" w:cs="Arial"/>
          <w:lang w:val="en-US"/>
        </w:rPr>
        <w:t>]</w:t>
      </w:r>
    </w:p>
    <w:p w:rsidR="00EE4D69" w:rsidRPr="00743826" w:rsidRDefault="00956816" w:rsidP="00F44E52">
      <w:pPr>
        <w:ind w:firstLine="0"/>
        <w:rPr>
          <w:rFonts w:ascii="Arial" w:hAnsi="Arial" w:cs="Arial"/>
          <w:szCs w:val="24"/>
          <w:lang w:val="en-US"/>
        </w:rPr>
      </w:pPr>
      <w:r w:rsidRPr="00956816">
        <w:rPr>
          <w:rFonts w:ascii="Arial" w:hAnsi="Arial" w:cs="Arial"/>
          <w:szCs w:val="24"/>
          <w:lang w:val="en-US"/>
        </w:rPr>
        <w:t xml:space="preserve">where </w:t>
      </w:r>
      <w:r w:rsidRPr="00956816">
        <w:rPr>
          <w:rFonts w:ascii="Arial" w:hAnsi="Arial" w:cs="Arial"/>
          <w:i/>
          <w:szCs w:val="24"/>
          <w:lang w:val="en-US"/>
        </w:rPr>
        <w:t>Θ</w:t>
      </w:r>
      <w:r w:rsidRPr="00956816">
        <w:rPr>
          <w:rFonts w:ascii="Arial" w:hAnsi="Arial" w:cs="Arial"/>
          <w:i/>
          <w:szCs w:val="24"/>
          <w:vertAlign w:val="subscript"/>
          <w:lang w:val="en-US"/>
        </w:rPr>
        <w:t>i,j</w:t>
      </w:r>
      <w:r w:rsidRPr="00956816">
        <w:rPr>
          <w:rFonts w:ascii="Arial" w:hAnsi="Arial" w:cs="Arial"/>
          <w:szCs w:val="24"/>
          <w:lang w:val="en-US"/>
        </w:rPr>
        <w:t xml:space="preserve"> = (</w:t>
      </w:r>
      <w:r w:rsidRPr="00956816">
        <w:rPr>
          <w:rFonts w:ascii="Arial" w:hAnsi="Arial" w:cs="Arial"/>
          <w:i/>
          <w:szCs w:val="24"/>
          <w:lang w:val="en-US"/>
        </w:rPr>
        <w:t>θ</w:t>
      </w:r>
      <w:r w:rsidRPr="00956816">
        <w:rPr>
          <w:rFonts w:ascii="Arial" w:hAnsi="Arial" w:cs="Arial"/>
          <w:i/>
          <w:szCs w:val="24"/>
          <w:vertAlign w:val="subscript"/>
          <w:lang w:val="en-US"/>
        </w:rPr>
        <w:t>i,j</w:t>
      </w:r>
      <w:r w:rsidRPr="00956816">
        <w:rPr>
          <w:rFonts w:ascii="Arial" w:hAnsi="Arial" w:cs="Arial"/>
          <w:szCs w:val="24"/>
          <w:lang w:val="en-US"/>
        </w:rPr>
        <w:t xml:space="preserve"> – </w:t>
      </w:r>
      <w:r w:rsidRPr="00956816">
        <w:rPr>
          <w:rFonts w:ascii="Arial" w:hAnsi="Arial" w:cs="Arial"/>
          <w:i/>
          <w:szCs w:val="24"/>
          <w:lang w:val="en-US"/>
        </w:rPr>
        <w:t>θ</w:t>
      </w:r>
      <w:r w:rsidRPr="00956816">
        <w:rPr>
          <w:rFonts w:ascii="Arial" w:hAnsi="Arial" w:cs="Arial"/>
          <w:i/>
          <w:szCs w:val="24"/>
          <w:vertAlign w:val="subscript"/>
          <w:lang w:val="en-US"/>
        </w:rPr>
        <w:t>r</w:t>
      </w:r>
      <w:r w:rsidRPr="00956816">
        <w:rPr>
          <w:rFonts w:ascii="Arial" w:hAnsi="Arial" w:cs="Arial"/>
          <w:szCs w:val="24"/>
          <w:lang w:val="en-US"/>
        </w:rPr>
        <w:t>)/(</w:t>
      </w:r>
      <w:r w:rsidRPr="00956816">
        <w:rPr>
          <w:rFonts w:ascii="Arial" w:hAnsi="Arial" w:cs="Arial"/>
          <w:i/>
          <w:szCs w:val="24"/>
          <w:lang w:val="en-US"/>
        </w:rPr>
        <w:t>θ</w:t>
      </w:r>
      <w:r w:rsidRPr="00956816">
        <w:rPr>
          <w:rFonts w:ascii="Arial" w:hAnsi="Arial" w:cs="Arial"/>
          <w:i/>
          <w:szCs w:val="24"/>
          <w:vertAlign w:val="subscript"/>
          <w:lang w:val="en-US"/>
        </w:rPr>
        <w:t>s</w:t>
      </w:r>
      <w:r w:rsidRPr="00956816">
        <w:rPr>
          <w:rFonts w:ascii="Arial" w:hAnsi="Arial" w:cs="Arial"/>
          <w:szCs w:val="24"/>
          <w:lang w:val="en-US"/>
        </w:rPr>
        <w:t xml:space="preserve"> - </w:t>
      </w:r>
      <w:r w:rsidRPr="00956816">
        <w:rPr>
          <w:rFonts w:ascii="Arial" w:hAnsi="Arial" w:cs="Arial"/>
          <w:i/>
          <w:szCs w:val="24"/>
          <w:lang w:val="en-US"/>
        </w:rPr>
        <w:t>θ</w:t>
      </w:r>
      <w:r w:rsidRPr="00956816">
        <w:rPr>
          <w:rFonts w:ascii="Arial" w:hAnsi="Arial" w:cs="Arial"/>
          <w:i/>
          <w:szCs w:val="24"/>
          <w:vertAlign w:val="subscript"/>
          <w:lang w:val="en-US"/>
        </w:rPr>
        <w:t>r</w:t>
      </w:r>
      <w:r w:rsidRPr="00956816">
        <w:rPr>
          <w:rFonts w:ascii="Arial" w:hAnsi="Arial" w:cs="Arial"/>
          <w:szCs w:val="24"/>
          <w:lang w:val="en-US"/>
        </w:rPr>
        <w:t xml:space="preserve">), </w:t>
      </w:r>
      <w:r w:rsidRPr="00956816">
        <w:rPr>
          <w:rFonts w:ascii="Arial" w:hAnsi="Arial" w:cs="Arial"/>
          <w:i/>
          <w:szCs w:val="24"/>
          <w:lang w:val="en-US"/>
        </w:rPr>
        <w:t>θ</w:t>
      </w:r>
      <w:r w:rsidRPr="00956816">
        <w:rPr>
          <w:rFonts w:ascii="Arial" w:hAnsi="Arial" w:cs="Arial"/>
          <w:i/>
          <w:szCs w:val="24"/>
          <w:vertAlign w:val="subscript"/>
          <w:lang w:val="en-US"/>
        </w:rPr>
        <w:t>i,j</w:t>
      </w:r>
      <w:r w:rsidRPr="00956816">
        <w:rPr>
          <w:rFonts w:ascii="Arial" w:hAnsi="Arial" w:cs="Arial"/>
          <w:szCs w:val="24"/>
          <w:lang w:val="en-US"/>
        </w:rPr>
        <w:t xml:space="preserve"> is the soil water content at depth </w:t>
      </w:r>
      <w:r w:rsidRPr="00956816">
        <w:rPr>
          <w:rFonts w:ascii="Arial" w:hAnsi="Arial" w:cs="Arial"/>
          <w:i/>
          <w:szCs w:val="24"/>
          <w:lang w:val="en-US"/>
        </w:rPr>
        <w:t>z</w:t>
      </w:r>
      <w:r w:rsidRPr="00956816">
        <w:rPr>
          <w:rFonts w:ascii="Arial" w:hAnsi="Arial" w:cs="Arial"/>
          <w:i/>
          <w:szCs w:val="24"/>
          <w:vertAlign w:val="subscript"/>
          <w:lang w:val="en-US"/>
        </w:rPr>
        <w:t>i</w:t>
      </w:r>
      <w:r w:rsidRPr="00956816">
        <w:rPr>
          <w:rFonts w:ascii="Arial" w:hAnsi="Arial" w:cs="Arial"/>
          <w:szCs w:val="24"/>
          <w:lang w:val="en-US"/>
        </w:rPr>
        <w:t xml:space="preserve"> and time </w:t>
      </w:r>
      <w:r w:rsidRPr="00956816">
        <w:rPr>
          <w:rFonts w:ascii="Arial" w:hAnsi="Arial" w:cs="Arial"/>
          <w:i/>
          <w:szCs w:val="24"/>
          <w:lang w:val="en-US"/>
        </w:rPr>
        <w:t>t</w:t>
      </w:r>
      <w:r w:rsidRPr="00956816">
        <w:rPr>
          <w:rFonts w:ascii="Arial" w:hAnsi="Arial" w:cs="Arial"/>
          <w:i/>
          <w:szCs w:val="24"/>
          <w:vertAlign w:val="subscript"/>
          <w:lang w:val="en-US"/>
        </w:rPr>
        <w:t>j</w:t>
      </w:r>
      <w:r w:rsidRPr="00956816">
        <w:rPr>
          <w:rFonts w:ascii="Arial" w:hAnsi="Arial" w:cs="Arial"/>
          <w:szCs w:val="24"/>
          <w:lang w:val="en-US"/>
        </w:rPr>
        <w:t>,</w:t>
      </w:r>
      <w:del w:id="381" w:author="Quirijn" w:date="2011-06-22T10:09:00Z">
        <w:r w:rsidRPr="00956816" w:rsidDel="004B5A67">
          <w:rPr>
            <w:rFonts w:ascii="Arial" w:hAnsi="Arial" w:cs="Arial"/>
            <w:szCs w:val="24"/>
            <w:lang w:val="en-US"/>
          </w:rPr>
          <w:delText xml:space="preserve">  </w:delText>
        </w:r>
      </w:del>
      <w:ins w:id="382" w:author="Quirijn" w:date="2011-06-22T10:09:00Z">
        <w:r w:rsidR="004B5A67">
          <w:rPr>
            <w:rFonts w:ascii="Arial" w:hAnsi="Arial" w:cs="Arial"/>
            <w:szCs w:val="24"/>
            <w:lang w:val="en-US"/>
          </w:rPr>
          <w:t xml:space="preserve"> </w:t>
        </w:r>
      </w:ins>
      <w:r w:rsidRPr="00956816">
        <w:rPr>
          <w:rFonts w:ascii="Arial" w:hAnsi="Arial" w:cs="Arial"/>
          <w:i/>
          <w:szCs w:val="24"/>
          <w:lang w:val="en-US"/>
        </w:rPr>
        <w:t>θ</w:t>
      </w:r>
      <w:r w:rsidRPr="00956816">
        <w:rPr>
          <w:rFonts w:ascii="Arial" w:hAnsi="Arial" w:cs="Arial"/>
          <w:i/>
          <w:szCs w:val="24"/>
          <w:vertAlign w:val="subscript"/>
          <w:lang w:val="en-US"/>
        </w:rPr>
        <w:t>s</w:t>
      </w:r>
      <w:r w:rsidRPr="00956816">
        <w:rPr>
          <w:rFonts w:ascii="Arial" w:hAnsi="Arial" w:cs="Arial"/>
          <w:szCs w:val="24"/>
          <w:lang w:val="en-US"/>
        </w:rPr>
        <w:t xml:space="preserve"> and </w:t>
      </w:r>
      <w:r w:rsidRPr="00956816">
        <w:rPr>
          <w:rFonts w:ascii="Arial" w:hAnsi="Arial" w:cs="Arial"/>
          <w:i/>
          <w:szCs w:val="24"/>
          <w:lang w:val="en-US"/>
        </w:rPr>
        <w:t>θ</w:t>
      </w:r>
      <w:r w:rsidRPr="00956816">
        <w:rPr>
          <w:rFonts w:ascii="Arial" w:hAnsi="Arial" w:cs="Arial"/>
          <w:i/>
          <w:szCs w:val="24"/>
          <w:vertAlign w:val="subscript"/>
          <w:lang w:val="en-US"/>
        </w:rPr>
        <w:t>r</w:t>
      </w:r>
      <w:r w:rsidRPr="00956816">
        <w:rPr>
          <w:rFonts w:ascii="Arial" w:hAnsi="Arial" w:cs="Arial"/>
          <w:szCs w:val="24"/>
          <w:lang w:val="en-US"/>
        </w:rPr>
        <w:t xml:space="preserve"> are the saturated and residual soil water contents, respectively, </w:t>
      </w:r>
      <w:r w:rsidRPr="00956816">
        <w:rPr>
          <w:rFonts w:ascii="Arial" w:hAnsi="Arial" w:cs="Arial"/>
          <w:i/>
          <w:szCs w:val="24"/>
          <w:lang w:val="en-US"/>
        </w:rPr>
        <w:t>K</w:t>
      </w:r>
      <w:r w:rsidRPr="00956816">
        <w:rPr>
          <w:rFonts w:ascii="Arial" w:hAnsi="Arial" w:cs="Arial"/>
          <w:i/>
          <w:szCs w:val="24"/>
          <w:vertAlign w:val="subscript"/>
          <w:lang w:val="en-US"/>
        </w:rPr>
        <w:t>s</w:t>
      </w:r>
      <w:r w:rsidRPr="00956816">
        <w:rPr>
          <w:rFonts w:ascii="Arial" w:hAnsi="Arial" w:cs="Arial"/>
          <w:szCs w:val="24"/>
          <w:lang w:val="en-US"/>
        </w:rPr>
        <w:t xml:space="preserve"> (m d</w:t>
      </w:r>
      <w:r w:rsidR="00422C77">
        <w:rPr>
          <w:rFonts w:ascii="Arial" w:hAnsi="Arial" w:cs="Arial"/>
          <w:szCs w:val="24"/>
          <w:vertAlign w:val="superscript"/>
          <w:lang w:val="en-US"/>
        </w:rPr>
        <w:noBreakHyphen/>
        <w:t>1</w:t>
      </w:r>
      <w:r w:rsidRPr="00956816">
        <w:rPr>
          <w:rFonts w:ascii="Arial" w:hAnsi="Arial" w:cs="Arial"/>
          <w:szCs w:val="24"/>
          <w:lang w:val="en-US"/>
        </w:rPr>
        <w:t xml:space="preserve">) is the saturated soil hydraulic conductivity, and </w:t>
      </w:r>
      <w:r w:rsidRPr="00956816">
        <w:rPr>
          <w:rFonts w:ascii="Arial" w:hAnsi="Arial" w:cs="Arial"/>
          <w:i/>
          <w:szCs w:val="24"/>
          <w:lang w:val="en-US"/>
        </w:rPr>
        <w:t>α</w:t>
      </w:r>
      <w:r w:rsidRPr="00956816">
        <w:rPr>
          <w:rFonts w:ascii="Arial" w:hAnsi="Arial" w:cs="Arial"/>
          <w:szCs w:val="24"/>
          <w:lang w:val="en-US"/>
        </w:rPr>
        <w:t> (m</w:t>
      </w:r>
      <w:r w:rsidR="00422C77">
        <w:rPr>
          <w:rFonts w:ascii="Arial" w:hAnsi="Arial" w:cs="Arial"/>
          <w:szCs w:val="24"/>
          <w:vertAlign w:val="superscript"/>
          <w:lang w:val="en-US"/>
        </w:rPr>
        <w:noBreakHyphen/>
        <w:t>1</w:t>
      </w:r>
      <w:r w:rsidRPr="00956816">
        <w:rPr>
          <w:rFonts w:ascii="Arial" w:hAnsi="Arial" w:cs="Arial"/>
          <w:szCs w:val="24"/>
          <w:lang w:val="en-US"/>
        </w:rPr>
        <w:t xml:space="preserve">), </w:t>
      </w:r>
      <w:r w:rsidRPr="00956816">
        <w:rPr>
          <w:rFonts w:ascii="Arial" w:hAnsi="Arial" w:cs="Arial"/>
          <w:i/>
          <w:szCs w:val="24"/>
          <w:lang w:val="en-US"/>
        </w:rPr>
        <w:t>n</w:t>
      </w:r>
      <w:r w:rsidRPr="00956816">
        <w:rPr>
          <w:rFonts w:ascii="Arial" w:hAnsi="Arial" w:cs="Arial"/>
          <w:szCs w:val="24"/>
          <w:lang w:val="en-US"/>
        </w:rPr>
        <w:t xml:space="preserve">, </w:t>
      </w:r>
      <w:r w:rsidRPr="00956816">
        <w:rPr>
          <w:rFonts w:ascii="Arial" w:hAnsi="Arial" w:cs="Arial"/>
          <w:i/>
          <w:szCs w:val="24"/>
          <w:lang w:val="en-US"/>
        </w:rPr>
        <w:t>m</w:t>
      </w:r>
      <w:r w:rsidRPr="00956816">
        <w:rPr>
          <w:rFonts w:ascii="Arial" w:hAnsi="Arial" w:cs="Arial"/>
          <w:szCs w:val="24"/>
          <w:lang w:val="en-US"/>
        </w:rPr>
        <w:t xml:space="preserve"> and </w:t>
      </w:r>
      <w:r w:rsidRPr="00956816">
        <w:rPr>
          <w:rFonts w:ascii="Arial" w:hAnsi="Arial" w:cs="Arial"/>
          <w:i/>
          <w:szCs w:val="24"/>
          <w:lang w:val="en-US"/>
        </w:rPr>
        <w:t>λ</w:t>
      </w:r>
      <w:r w:rsidRPr="00956816">
        <w:rPr>
          <w:rFonts w:ascii="Arial" w:hAnsi="Arial" w:cs="Arial"/>
          <w:szCs w:val="24"/>
          <w:lang w:val="en-US"/>
        </w:rPr>
        <w:t xml:space="preserve"> are empirical parameters of</w:t>
      </w:r>
      <w:r w:rsidR="004E2163">
        <w:rPr>
          <w:rFonts w:ascii="Arial" w:hAnsi="Arial" w:cs="Arial"/>
          <w:szCs w:val="24"/>
          <w:lang w:val="en-US"/>
        </w:rPr>
        <w:t xml:space="preserve"> the</w:t>
      </w:r>
      <w:r w:rsidRPr="00956816">
        <w:rPr>
          <w:rFonts w:ascii="Arial" w:hAnsi="Arial" w:cs="Arial"/>
          <w:szCs w:val="24"/>
          <w:lang w:val="en-US"/>
        </w:rPr>
        <w:t xml:space="preserve"> equations. </w:t>
      </w:r>
    </w:p>
    <w:p w:rsidR="00EE4D69" w:rsidRPr="00743826" w:rsidRDefault="004E2163" w:rsidP="009F42DB">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 xml:space="preserve">Using </w:t>
      </w:r>
      <w:r w:rsidR="00956816" w:rsidRPr="00956816">
        <w:rPr>
          <w:rFonts w:ascii="Arial" w:eastAsia="Times New Roman" w:hAnsi="Arial" w:cs="Arial"/>
          <w:color w:val="000000"/>
          <w:szCs w:val="24"/>
          <w:lang w:val="en-US" w:eastAsia="pt-BR"/>
        </w:rPr>
        <w:t xml:space="preserve">an iterative procedure, </w:t>
      </w:r>
      <w:r>
        <w:rPr>
          <w:rFonts w:ascii="Arial" w:eastAsia="Times New Roman" w:hAnsi="Arial" w:cs="Arial"/>
          <w:color w:val="000000"/>
          <w:szCs w:val="24"/>
          <w:lang w:val="en-US" w:eastAsia="pt-BR"/>
        </w:rPr>
        <w:t xml:space="preserve">parameter </w:t>
      </w:r>
      <w:r w:rsidR="00956816" w:rsidRPr="00956816">
        <w:rPr>
          <w:rFonts w:ascii="Arial" w:eastAsia="Times New Roman" w:hAnsi="Arial" w:cs="Arial"/>
          <w:color w:val="000000"/>
          <w:szCs w:val="24"/>
          <w:lang w:val="en-US" w:eastAsia="pt-BR"/>
        </w:rPr>
        <w:t>values that best match</w:t>
      </w:r>
      <w:r>
        <w:rPr>
          <w:rFonts w:ascii="Arial" w:eastAsia="Times New Roman" w:hAnsi="Arial" w:cs="Arial"/>
          <w:color w:val="000000"/>
          <w:szCs w:val="24"/>
          <w:lang w:val="en-US" w:eastAsia="pt-BR"/>
        </w:rPr>
        <w:t>ed</w:t>
      </w:r>
      <w:r w:rsidR="00956816" w:rsidRPr="00956816">
        <w:rPr>
          <w:rFonts w:ascii="Arial" w:eastAsia="Times New Roman" w:hAnsi="Arial" w:cs="Arial"/>
          <w:color w:val="000000"/>
          <w:szCs w:val="24"/>
          <w:lang w:val="en-US" w:eastAsia="pt-BR"/>
        </w:rPr>
        <w:t xml:space="preserve"> the experimental observations </w:t>
      </w:r>
      <w:r>
        <w:rPr>
          <w:rFonts w:ascii="Arial" w:eastAsia="Times New Roman" w:hAnsi="Arial" w:cs="Arial"/>
          <w:color w:val="000000"/>
          <w:szCs w:val="24"/>
          <w:lang w:val="en-US" w:eastAsia="pt-BR"/>
        </w:rPr>
        <w:t>were</w:t>
      </w:r>
      <w:r w:rsidR="00956816" w:rsidRPr="00956816">
        <w:rPr>
          <w:rFonts w:ascii="Arial" w:eastAsia="Times New Roman" w:hAnsi="Arial" w:cs="Arial"/>
          <w:color w:val="000000"/>
          <w:szCs w:val="24"/>
          <w:lang w:val="en-US" w:eastAsia="pt-BR"/>
        </w:rPr>
        <w:t xml:space="preserve"> adjusted. Initially, arbitrary values are assigned </w:t>
      </w:r>
      <w:r w:rsidR="00956816" w:rsidRPr="00956816">
        <w:rPr>
          <w:rFonts w:ascii="Cambria Math" w:eastAsia="Times New Roman" w:hAnsi="Cambria Math" w:cs="Cambria Math"/>
          <w:color w:val="000000"/>
          <w:szCs w:val="24"/>
          <w:lang w:val="en-US" w:eastAsia="pt-BR"/>
        </w:rPr>
        <w:t>​​</w:t>
      </w:r>
      <w:r w:rsidR="00956816" w:rsidRPr="00956816">
        <w:rPr>
          <w:rFonts w:ascii="Arial" w:eastAsia="Times New Roman" w:hAnsi="Arial" w:cs="Arial"/>
          <w:color w:val="000000"/>
          <w:szCs w:val="24"/>
          <w:lang w:val="en-US" w:eastAsia="pt-BR"/>
        </w:rPr>
        <w:t xml:space="preserve">to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 xml:space="preserve">parameters, </w:t>
      </w:r>
      <w:r>
        <w:rPr>
          <w:rFonts w:ascii="Arial" w:eastAsia="Times New Roman" w:hAnsi="Arial" w:cs="Arial"/>
          <w:color w:val="000000"/>
          <w:szCs w:val="24"/>
          <w:lang w:val="en-US" w:eastAsia="pt-BR"/>
        </w:rPr>
        <w:t>i.e.</w:t>
      </w:r>
      <w:r w:rsidR="00956816" w:rsidRPr="00956816">
        <w:rPr>
          <w:rFonts w:ascii="Arial" w:eastAsia="Times New Roman" w:hAnsi="Arial" w:cs="Arial"/>
          <w:color w:val="000000"/>
          <w:szCs w:val="24"/>
          <w:lang w:val="en-US" w:eastAsia="pt-BR"/>
        </w:rPr>
        <w:t xml:space="preserve">, </w:t>
      </w:r>
      <w:r w:rsidR="00956816" w:rsidRPr="00956816">
        <w:rPr>
          <w:rFonts w:ascii="Arial" w:hAnsi="Arial" w:cs="Arial"/>
          <w:i/>
          <w:szCs w:val="24"/>
          <w:lang w:val="en-US"/>
        </w:rPr>
        <w:t>θ</w:t>
      </w:r>
      <w:r w:rsidR="00956816" w:rsidRPr="00956816">
        <w:rPr>
          <w:rFonts w:ascii="Arial" w:hAnsi="Arial" w:cs="Arial"/>
          <w:i/>
          <w:szCs w:val="24"/>
          <w:vertAlign w:val="subscript"/>
          <w:lang w:val="en-US"/>
        </w:rPr>
        <w:t>s</w:t>
      </w:r>
      <w:r w:rsidR="00956816" w:rsidRPr="00956816">
        <w:rPr>
          <w:rFonts w:ascii="Arial" w:hAnsi="Arial" w:cs="Arial"/>
          <w:szCs w:val="24"/>
          <w:lang w:val="en-US"/>
        </w:rPr>
        <w:t> = 0.5 m</w:t>
      </w:r>
      <w:r w:rsidR="00956816" w:rsidRPr="00956816">
        <w:rPr>
          <w:rFonts w:ascii="Arial" w:hAnsi="Arial" w:cs="Arial"/>
          <w:szCs w:val="24"/>
          <w:vertAlign w:val="superscript"/>
          <w:lang w:val="en-US"/>
        </w:rPr>
        <w:t>3</w:t>
      </w:r>
      <w:r w:rsidR="00956816" w:rsidRPr="00956816">
        <w:rPr>
          <w:rFonts w:ascii="Arial" w:hAnsi="Arial" w:cs="Arial"/>
          <w:szCs w:val="24"/>
          <w:lang w:val="en-US"/>
        </w:rPr>
        <w:t> m</w:t>
      </w:r>
      <w:r w:rsidR="00422C77">
        <w:rPr>
          <w:rFonts w:ascii="Arial" w:hAnsi="Arial" w:cs="Arial"/>
          <w:szCs w:val="24"/>
          <w:vertAlign w:val="superscript"/>
          <w:lang w:val="en-US"/>
        </w:rPr>
        <w:noBreakHyphen/>
        <w:t>3</w:t>
      </w:r>
      <w:r w:rsidR="00956816" w:rsidRPr="00956816">
        <w:rPr>
          <w:rFonts w:ascii="Arial" w:hAnsi="Arial" w:cs="Arial"/>
          <w:szCs w:val="24"/>
          <w:lang w:val="en-US"/>
        </w:rPr>
        <w:t xml:space="preserve">, </w:t>
      </w:r>
      <w:r w:rsidR="00956816" w:rsidRPr="00956816">
        <w:rPr>
          <w:rFonts w:ascii="Arial" w:hAnsi="Arial" w:cs="Arial"/>
          <w:i/>
          <w:szCs w:val="24"/>
          <w:lang w:val="en-US"/>
        </w:rPr>
        <w:t>θ</w:t>
      </w:r>
      <w:r w:rsidR="00956816" w:rsidRPr="00956816">
        <w:rPr>
          <w:rFonts w:ascii="Arial" w:hAnsi="Arial" w:cs="Arial"/>
          <w:i/>
          <w:szCs w:val="24"/>
          <w:vertAlign w:val="subscript"/>
          <w:lang w:val="en-US"/>
        </w:rPr>
        <w:t>r</w:t>
      </w:r>
      <w:r w:rsidR="00956816" w:rsidRPr="00956816">
        <w:rPr>
          <w:rFonts w:ascii="Arial" w:hAnsi="Arial" w:cs="Arial"/>
          <w:szCs w:val="24"/>
          <w:lang w:val="en-US"/>
        </w:rPr>
        <w:t> = 0.1 m</w:t>
      </w:r>
      <w:r w:rsidR="00956816" w:rsidRPr="00956816">
        <w:rPr>
          <w:rFonts w:ascii="Arial" w:hAnsi="Arial" w:cs="Arial"/>
          <w:szCs w:val="24"/>
          <w:vertAlign w:val="superscript"/>
          <w:lang w:val="en-US"/>
        </w:rPr>
        <w:t>3</w:t>
      </w:r>
      <w:r w:rsidR="00956816" w:rsidRPr="00956816">
        <w:rPr>
          <w:rFonts w:ascii="Arial" w:hAnsi="Arial" w:cs="Arial"/>
          <w:szCs w:val="24"/>
          <w:lang w:val="en-US"/>
        </w:rPr>
        <w:t> m</w:t>
      </w:r>
      <w:r w:rsidR="00422C77">
        <w:rPr>
          <w:rFonts w:ascii="Arial" w:hAnsi="Arial" w:cs="Arial"/>
          <w:szCs w:val="24"/>
          <w:vertAlign w:val="superscript"/>
          <w:lang w:val="en-US"/>
        </w:rPr>
        <w:noBreakHyphen/>
        <w:t>3</w:t>
      </w:r>
      <w:r w:rsidR="00956816" w:rsidRPr="00956816">
        <w:rPr>
          <w:rFonts w:ascii="Arial" w:hAnsi="Arial" w:cs="Arial"/>
          <w:szCs w:val="24"/>
          <w:lang w:val="en-US"/>
        </w:rPr>
        <w:t xml:space="preserve">, </w:t>
      </w:r>
      <w:r w:rsidR="00956816" w:rsidRPr="00956816">
        <w:rPr>
          <w:rFonts w:ascii="Arial" w:hAnsi="Arial" w:cs="Arial"/>
          <w:i/>
          <w:szCs w:val="24"/>
          <w:lang w:val="en-US"/>
        </w:rPr>
        <w:t>α</w:t>
      </w:r>
      <w:r w:rsidR="00956816" w:rsidRPr="00956816">
        <w:rPr>
          <w:rFonts w:ascii="Arial" w:hAnsi="Arial" w:cs="Arial"/>
          <w:szCs w:val="24"/>
          <w:lang w:val="en-US"/>
        </w:rPr>
        <w:t> = 1.5 m</w:t>
      </w:r>
      <w:r w:rsidR="00422C77">
        <w:rPr>
          <w:rFonts w:ascii="Arial" w:hAnsi="Arial" w:cs="Arial"/>
          <w:szCs w:val="24"/>
          <w:vertAlign w:val="superscript"/>
          <w:lang w:val="en-US"/>
        </w:rPr>
        <w:noBreakHyphen/>
        <w:t>1</w:t>
      </w:r>
      <w:r w:rsidR="00956816" w:rsidRPr="00956816">
        <w:rPr>
          <w:rFonts w:ascii="Arial" w:hAnsi="Arial" w:cs="Arial"/>
          <w:szCs w:val="24"/>
          <w:lang w:val="en-US"/>
        </w:rPr>
        <w:t xml:space="preserve"> and </w:t>
      </w:r>
      <w:r w:rsidR="00956816" w:rsidRPr="00956816">
        <w:rPr>
          <w:rFonts w:ascii="Arial" w:hAnsi="Arial" w:cs="Arial"/>
          <w:i/>
          <w:szCs w:val="24"/>
          <w:lang w:val="en-US"/>
        </w:rPr>
        <w:t>n</w:t>
      </w:r>
      <w:r w:rsidR="00956816" w:rsidRPr="00956816">
        <w:rPr>
          <w:rFonts w:ascii="Arial" w:hAnsi="Arial" w:cs="Arial"/>
          <w:szCs w:val="24"/>
          <w:lang w:val="en-US"/>
        </w:rPr>
        <w:t> = 2.0</w:t>
      </w:r>
      <w:r w:rsidR="00956816" w:rsidRPr="00956816">
        <w:rPr>
          <w:rFonts w:ascii="Arial" w:eastAsia="Times New Roman" w:hAnsi="Arial" w:cs="Arial"/>
          <w:color w:val="000000"/>
          <w:szCs w:val="24"/>
          <w:lang w:val="en-US" w:eastAsia="pt-BR"/>
        </w:rPr>
        <w:t xml:space="preserve">. </w:t>
      </w:r>
      <w:r w:rsidR="00956816" w:rsidRPr="00956816">
        <w:rPr>
          <w:rFonts w:ascii="Arial" w:hAnsi="Arial" w:cs="Arial"/>
          <w:szCs w:val="24"/>
          <w:lang w:val="en-US"/>
        </w:rPr>
        <w:t>By eq. </w:t>
      </w:r>
      <w:r w:rsidR="00EB4AC9" w:rsidRPr="00956816">
        <w:rPr>
          <w:rFonts w:ascii="Arial" w:hAnsi="Arial" w:cs="Arial"/>
          <w:szCs w:val="24"/>
          <w:lang w:val="en-US"/>
        </w:rPr>
        <w:fldChar w:fldCharType="begin"/>
      </w:r>
      <w:r w:rsidR="00956816" w:rsidRPr="00956816">
        <w:rPr>
          <w:rFonts w:ascii="Arial" w:hAnsi="Arial" w:cs="Arial"/>
          <w:szCs w:val="24"/>
          <w:lang w:val="en-US"/>
        </w:rPr>
        <w:instrText xml:space="preserve"> seq equa e36 </w:instrText>
      </w:r>
      <w:r w:rsidR="00EB4AC9" w:rsidRPr="00956816">
        <w:rPr>
          <w:rFonts w:ascii="Arial" w:hAnsi="Arial" w:cs="Arial"/>
          <w:szCs w:val="24"/>
          <w:lang w:val="en-US"/>
        </w:rPr>
        <w:fldChar w:fldCharType="separate"/>
      </w:r>
      <w:r w:rsidR="00864ADF">
        <w:rPr>
          <w:rFonts w:ascii="Arial" w:hAnsi="Arial" w:cs="Arial"/>
          <w:noProof/>
          <w:szCs w:val="24"/>
          <w:lang w:val="en-US"/>
        </w:rPr>
        <w:t>35</w:t>
      </w:r>
      <w:r w:rsidR="00EB4AC9" w:rsidRPr="00956816">
        <w:rPr>
          <w:rFonts w:ascii="Arial" w:hAnsi="Arial" w:cs="Arial"/>
          <w:szCs w:val="24"/>
          <w:lang w:val="en-US"/>
        </w:rPr>
        <w:fldChar w:fldCharType="end"/>
      </w:r>
      <w:r w:rsidR="00956816" w:rsidRPr="00956816">
        <w:rPr>
          <w:rFonts w:ascii="Arial" w:hAnsi="Arial" w:cs="Arial"/>
          <w:szCs w:val="24"/>
          <w:lang w:val="en-US"/>
        </w:rPr>
        <w:t xml:space="preserve">, </w:t>
      </w:r>
      <w:r w:rsidR="00956816" w:rsidRPr="00956816">
        <w:rPr>
          <w:rFonts w:ascii="Arial" w:eastAsia="Times New Roman" w:hAnsi="Arial" w:cs="Arial"/>
          <w:color w:val="000000"/>
          <w:szCs w:val="24"/>
          <w:lang w:val="en-US" w:eastAsia="pt-BR"/>
        </w:rPr>
        <w:t xml:space="preserve">each observation of pressure head </w:t>
      </w:r>
      <w:r>
        <w:rPr>
          <w:rFonts w:ascii="Arial" w:eastAsia="Times New Roman" w:hAnsi="Arial" w:cs="Arial"/>
          <w:color w:val="000000"/>
          <w:szCs w:val="24"/>
          <w:lang w:val="en-US" w:eastAsia="pt-BR"/>
        </w:rPr>
        <w:t>was</w:t>
      </w:r>
      <w:r w:rsidR="00956816" w:rsidRPr="00956816">
        <w:rPr>
          <w:rFonts w:ascii="Arial" w:eastAsia="Times New Roman" w:hAnsi="Arial" w:cs="Arial"/>
          <w:color w:val="000000"/>
          <w:szCs w:val="24"/>
          <w:lang w:val="en-US" w:eastAsia="pt-BR"/>
        </w:rPr>
        <w:t xml:space="preserve"> converted into water content and </w:t>
      </w:r>
      <w:r>
        <w:rPr>
          <w:rFonts w:ascii="Arial" w:eastAsia="Times New Roman" w:hAnsi="Arial" w:cs="Arial"/>
          <w:color w:val="000000"/>
          <w:szCs w:val="24"/>
          <w:lang w:val="en-US" w:eastAsia="pt-BR"/>
        </w:rPr>
        <w:t xml:space="preserve">the </w:t>
      </w:r>
      <w:r w:rsidR="00956816" w:rsidRPr="00956816">
        <w:rPr>
          <w:rFonts w:ascii="Arial" w:eastAsia="Times New Roman" w:hAnsi="Arial" w:cs="Arial"/>
          <w:color w:val="000000"/>
          <w:szCs w:val="24"/>
          <w:lang w:val="en-US" w:eastAsia="pt-BR"/>
        </w:rPr>
        <w:t>water content</w:t>
      </w:r>
      <w:r>
        <w:rPr>
          <w:rFonts w:ascii="Arial" w:eastAsia="Times New Roman" w:hAnsi="Arial" w:cs="Arial"/>
          <w:color w:val="000000"/>
          <w:szCs w:val="24"/>
          <w:lang w:val="en-US" w:eastAsia="pt-BR"/>
        </w:rPr>
        <w:t>s</w:t>
      </w:r>
      <w:r w:rsidR="00956816" w:rsidRPr="00956816">
        <w:rPr>
          <w:rFonts w:ascii="Arial" w:eastAsia="Times New Roman" w:hAnsi="Arial" w:cs="Arial"/>
          <w:color w:val="000000"/>
          <w:szCs w:val="24"/>
          <w:lang w:val="en-US" w:eastAsia="pt-BR"/>
        </w:rPr>
        <w:t xml:space="preserve"> estimated </w:t>
      </w:r>
      <w:r>
        <w:rPr>
          <w:rFonts w:ascii="Arial" w:eastAsia="Times New Roman" w:hAnsi="Arial" w:cs="Arial"/>
          <w:color w:val="000000"/>
          <w:szCs w:val="24"/>
          <w:lang w:val="en-US" w:eastAsia="pt-BR"/>
        </w:rPr>
        <w:t xml:space="preserve">this way </w:t>
      </w:r>
      <w:r w:rsidR="00956816" w:rsidRPr="00956816">
        <w:rPr>
          <w:rFonts w:ascii="Arial" w:eastAsia="Times New Roman" w:hAnsi="Arial" w:cs="Arial"/>
          <w:color w:val="000000"/>
          <w:szCs w:val="24"/>
          <w:lang w:val="en-US" w:eastAsia="pt-BR"/>
        </w:rPr>
        <w:t xml:space="preserve">for the </w:t>
      </w:r>
      <w:r w:rsidR="00956816" w:rsidRPr="00956816">
        <w:rPr>
          <w:rFonts w:ascii="Arial" w:eastAsia="Times New Roman" w:hAnsi="Arial" w:cs="Arial"/>
          <w:i/>
          <w:color w:val="000000"/>
          <w:szCs w:val="24"/>
          <w:lang w:val="en-US" w:eastAsia="pt-BR"/>
        </w:rPr>
        <w:t>n</w:t>
      </w:r>
      <w:r w:rsidR="00956816" w:rsidRPr="00956816">
        <w:rPr>
          <w:rFonts w:ascii="Arial" w:eastAsia="Times New Roman" w:hAnsi="Arial" w:cs="Arial"/>
          <w:color w:val="000000"/>
          <w:szCs w:val="24"/>
          <w:lang w:val="en-US" w:eastAsia="pt-BR"/>
        </w:rPr>
        <w:t xml:space="preserve"> tensiometers positions</w:t>
      </w:r>
      <w:r>
        <w:rPr>
          <w:rFonts w:ascii="Arial" w:eastAsia="Times New Roman" w:hAnsi="Arial" w:cs="Arial"/>
          <w:color w:val="000000"/>
          <w:szCs w:val="24"/>
          <w:lang w:val="en-US" w:eastAsia="pt-BR"/>
        </w:rPr>
        <w:t xml:space="preserve"> allowed an estimate of total</w:t>
      </w:r>
      <w:r w:rsidR="00956816" w:rsidRPr="00956816">
        <w:rPr>
          <w:rFonts w:ascii="Arial" w:eastAsia="Times New Roman" w:hAnsi="Arial" w:cs="Arial"/>
          <w:color w:val="000000"/>
          <w:szCs w:val="24"/>
          <w:lang w:val="en-US" w:eastAsia="pt-BR"/>
        </w:rPr>
        <w:t xml:space="preserve"> water mass </w:t>
      </w:r>
      <w:r w:rsidR="009F42DB" w:rsidRPr="00743826">
        <w:rPr>
          <w:rFonts w:ascii="Arial" w:eastAsia="Times New Roman" w:hAnsi="Arial" w:cs="Arial"/>
          <w:color w:val="000000"/>
          <w:szCs w:val="24"/>
          <w:lang w:val="en-US" w:eastAsia="pt-BR"/>
        </w:rPr>
        <w:object w:dxaOrig="360" w:dyaOrig="380">
          <v:shape id="_x0000_i1078" type="#_x0000_t75" style="width:18pt;height:18.75pt" o:ole="">
            <v:imagedata r:id="rId121" o:title=""/>
          </v:shape>
          <o:OLEObject Type="Embed" ProgID="Equation.3" ShapeID="_x0000_i1078" DrawAspect="Content" ObjectID="_1370242789" r:id="rId122"/>
        </w:object>
      </w:r>
      <w:r w:rsidR="00956816" w:rsidRPr="00956816">
        <w:rPr>
          <w:rFonts w:ascii="Arial" w:hAnsi="Arial" w:cs="Arial"/>
          <w:szCs w:val="24"/>
          <w:lang w:val="en-US"/>
        </w:rPr>
        <w:t xml:space="preserve">(kg) </w:t>
      </w:r>
      <w:r w:rsidR="00956816" w:rsidRPr="00956816">
        <w:rPr>
          <w:rFonts w:ascii="Arial" w:eastAsia="Times New Roman" w:hAnsi="Arial" w:cs="Arial"/>
          <w:color w:val="000000"/>
          <w:szCs w:val="24"/>
          <w:lang w:val="en-US" w:eastAsia="pt-BR"/>
        </w:rPr>
        <w:t xml:space="preserve">in the soil at time </w:t>
      </w:r>
      <w:r w:rsidR="00956816" w:rsidRPr="00956816">
        <w:rPr>
          <w:rFonts w:ascii="Arial" w:eastAsia="Times New Roman" w:hAnsi="Arial" w:cs="Arial"/>
          <w:i/>
          <w:color w:val="000000"/>
          <w:szCs w:val="24"/>
          <w:lang w:val="en-US" w:eastAsia="pt-BR"/>
        </w:rPr>
        <w:t>j</w:t>
      </w:r>
      <w:r w:rsidR="00956816" w:rsidRPr="00956816">
        <w:rPr>
          <w:rFonts w:ascii="Arial" w:eastAsia="Times New Roman" w:hAnsi="Arial" w:cs="Arial"/>
          <w:color w:val="000000"/>
          <w:szCs w:val="24"/>
          <w:lang w:val="en-US" w:eastAsia="pt-BR"/>
        </w:rPr>
        <w:t xml:space="preserve"> by</w:t>
      </w:r>
    </w:p>
    <w:p w:rsidR="00EE4D6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9F42DB" w:rsidRPr="00743826">
        <w:rPr>
          <w:rFonts w:ascii="Arial" w:hAnsi="Arial" w:cs="Arial"/>
          <w:position w:val="-30"/>
          <w:lang w:val="en-US"/>
        </w:rPr>
        <w:object w:dxaOrig="6780" w:dyaOrig="720">
          <v:shape id="_x0000_i1079" type="#_x0000_t75" style="width:334.5pt;height:36.75pt" o:ole="" fillcolor="window">
            <v:imagedata r:id="rId123" o:title=""/>
          </v:shape>
          <o:OLEObject Type="Embed" ProgID="Equation.3" ShapeID="_x0000_i1079" DrawAspect="Content" ObjectID="_1370242790" r:id="rId124"/>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37</w:t>
      </w:r>
      <w:r w:rsidR="00EB4AC9" w:rsidRPr="00956816">
        <w:rPr>
          <w:rFonts w:ascii="Arial" w:hAnsi="Arial" w:cs="Arial"/>
          <w:lang w:val="en-US"/>
        </w:rPr>
        <w:fldChar w:fldCharType="end"/>
      </w:r>
      <w:r w:rsidRPr="00956816">
        <w:rPr>
          <w:rFonts w:ascii="Arial" w:hAnsi="Arial" w:cs="Arial"/>
          <w:lang w:val="en-US"/>
        </w:rPr>
        <w:t>]</w:t>
      </w:r>
    </w:p>
    <w:p w:rsidR="00EE4D69" w:rsidRPr="00743826" w:rsidRDefault="00956816" w:rsidP="00F44E52">
      <w:pPr>
        <w:ind w:firstLine="0"/>
        <w:rPr>
          <w:rFonts w:ascii="Arial" w:hAnsi="Arial" w:cs="Arial"/>
          <w:szCs w:val="24"/>
          <w:lang w:val="en-US"/>
        </w:rPr>
      </w:pPr>
      <w:proofErr w:type="gramStart"/>
      <w:r w:rsidRPr="00956816">
        <w:rPr>
          <w:rFonts w:ascii="Arial" w:hAnsi="Arial" w:cs="Arial"/>
          <w:szCs w:val="24"/>
          <w:lang w:val="en-US"/>
        </w:rPr>
        <w:t>where</w:t>
      </w:r>
      <w:proofErr w:type="gramEnd"/>
      <w:r w:rsidRPr="00956816">
        <w:rPr>
          <w:rFonts w:ascii="Arial" w:hAnsi="Arial" w:cs="Arial"/>
          <w:szCs w:val="24"/>
          <w:lang w:val="en-US"/>
        </w:rPr>
        <w:t xml:space="preserve"> </w:t>
      </w:r>
      <w:r w:rsidRPr="00956816">
        <w:rPr>
          <w:rFonts w:ascii="Arial" w:hAnsi="Arial" w:cs="Arial"/>
          <w:i/>
          <w:szCs w:val="24"/>
          <w:lang w:val="en-US"/>
        </w:rPr>
        <w:t>ρ</w:t>
      </w:r>
      <w:r w:rsidRPr="00956816">
        <w:rPr>
          <w:rFonts w:ascii="Arial" w:hAnsi="Arial" w:cs="Arial"/>
          <w:i/>
          <w:szCs w:val="24"/>
          <w:vertAlign w:val="subscript"/>
          <w:lang w:val="en-US"/>
        </w:rPr>
        <w:t>w</w:t>
      </w:r>
      <w:r w:rsidRPr="00956816">
        <w:rPr>
          <w:rFonts w:ascii="Arial" w:hAnsi="Arial" w:cs="Arial"/>
          <w:szCs w:val="24"/>
          <w:lang w:val="en-US"/>
        </w:rPr>
        <w:t xml:space="preserve"> (kg m</w:t>
      </w:r>
      <w:r w:rsidR="00422C77">
        <w:rPr>
          <w:rFonts w:ascii="Arial" w:hAnsi="Arial" w:cs="Arial"/>
          <w:szCs w:val="24"/>
          <w:vertAlign w:val="superscript"/>
          <w:lang w:val="en-US"/>
        </w:rPr>
        <w:noBreakHyphen/>
        <w:t>3</w:t>
      </w:r>
      <w:r w:rsidRPr="00956816">
        <w:rPr>
          <w:rFonts w:ascii="Arial" w:hAnsi="Arial" w:cs="Arial"/>
          <w:szCs w:val="24"/>
          <w:lang w:val="en-US"/>
        </w:rPr>
        <w:t>) is the density</w:t>
      </w:r>
      <w:r w:rsidR="004E2163">
        <w:rPr>
          <w:rFonts w:ascii="Arial" w:hAnsi="Arial" w:cs="Arial"/>
          <w:szCs w:val="24"/>
          <w:lang w:val="en-US"/>
        </w:rPr>
        <w:t xml:space="preserve"> of water</w:t>
      </w:r>
      <w:r w:rsidRPr="00956816">
        <w:rPr>
          <w:rFonts w:ascii="Arial" w:hAnsi="Arial" w:cs="Arial"/>
          <w:szCs w:val="24"/>
          <w:lang w:val="en-US"/>
        </w:rPr>
        <w:t>.</w:t>
      </w:r>
    </w:p>
    <w:p w:rsidR="00EE4D69" w:rsidRPr="00743826" w:rsidRDefault="00956816" w:rsidP="00F44E52">
      <w:pPr>
        <w:rPr>
          <w:rFonts w:ascii="Arial" w:hAnsi="Arial" w:cs="Arial"/>
          <w:szCs w:val="24"/>
          <w:lang w:val="en-US"/>
        </w:rPr>
      </w:pPr>
      <w:r w:rsidRPr="00956816">
        <w:rPr>
          <w:rFonts w:ascii="Arial" w:hAnsi="Arial" w:cs="Arial"/>
          <w:szCs w:val="24"/>
          <w:lang w:val="en-US"/>
        </w:rPr>
        <w:t xml:space="preserve">The </w:t>
      </w:r>
      <w:r w:rsidRPr="00956816">
        <w:rPr>
          <w:rFonts w:ascii="Arial" w:hAnsi="Arial" w:cs="Arial"/>
          <w:i/>
          <w:szCs w:val="24"/>
          <w:lang w:val="en-US"/>
        </w:rPr>
        <w:t>n</w:t>
      </w:r>
      <w:r w:rsidRPr="00956816">
        <w:rPr>
          <w:rFonts w:ascii="Arial" w:hAnsi="Arial" w:cs="Arial"/>
          <w:szCs w:val="24"/>
          <w:lang w:val="en-US"/>
        </w:rPr>
        <w:t xml:space="preserve"> values of </w:t>
      </w:r>
      <w:r w:rsidRPr="00956816">
        <w:rPr>
          <w:rFonts w:ascii="Arial" w:hAnsi="Arial" w:cs="Arial"/>
          <w:i/>
          <w:szCs w:val="24"/>
          <w:lang w:val="en-US"/>
        </w:rPr>
        <w:t>θ</w:t>
      </w:r>
      <w:r w:rsidRPr="00956816">
        <w:rPr>
          <w:rFonts w:ascii="Arial" w:hAnsi="Arial" w:cs="Arial"/>
          <w:i/>
          <w:szCs w:val="24"/>
          <w:vertAlign w:val="subscript"/>
          <w:lang w:val="en-US"/>
        </w:rPr>
        <w:t>i</w:t>
      </w:r>
      <w:proofErr w:type="gramStart"/>
      <w:r w:rsidRPr="00956816">
        <w:rPr>
          <w:rFonts w:ascii="Arial" w:hAnsi="Arial" w:cs="Arial"/>
          <w:i/>
          <w:szCs w:val="24"/>
          <w:vertAlign w:val="subscript"/>
          <w:lang w:val="en-US"/>
        </w:rPr>
        <w:t>,j</w:t>
      </w:r>
      <w:proofErr w:type="gramEnd"/>
      <w:r w:rsidRPr="00956816">
        <w:rPr>
          <w:rFonts w:ascii="Arial" w:hAnsi="Arial" w:cs="Arial"/>
          <w:szCs w:val="24"/>
          <w:lang w:val="en-US"/>
        </w:rPr>
        <w:t xml:space="preserve"> at </w:t>
      </w:r>
      <w:r w:rsidRPr="00956816">
        <w:rPr>
          <w:rFonts w:ascii="Arial" w:hAnsi="Arial" w:cs="Arial"/>
          <w:i/>
          <w:szCs w:val="24"/>
          <w:lang w:val="en-US"/>
        </w:rPr>
        <w:t>t</w:t>
      </w:r>
      <w:r w:rsidRPr="00956816">
        <w:rPr>
          <w:rFonts w:ascii="Arial" w:hAnsi="Arial" w:cs="Arial"/>
          <w:i/>
          <w:szCs w:val="24"/>
          <w:vertAlign w:val="subscript"/>
          <w:lang w:val="en-US"/>
        </w:rPr>
        <w:t>j</w:t>
      </w:r>
      <w:r w:rsidRPr="00956816">
        <w:rPr>
          <w:rFonts w:ascii="Arial" w:hAnsi="Arial" w:cs="Arial"/>
          <w:szCs w:val="24"/>
          <w:lang w:val="en-US"/>
        </w:rPr>
        <w:t xml:space="preserve"> </w:t>
      </w:r>
      <w:r w:rsidR="004E2163">
        <w:rPr>
          <w:rFonts w:ascii="Arial" w:hAnsi="Arial" w:cs="Arial"/>
          <w:szCs w:val="24"/>
          <w:lang w:val="en-US"/>
        </w:rPr>
        <w:t>were then</w:t>
      </w:r>
      <w:r w:rsidRPr="00956816">
        <w:rPr>
          <w:rFonts w:ascii="Arial" w:hAnsi="Arial" w:cs="Arial"/>
          <w:szCs w:val="24"/>
          <w:lang w:val="en-US"/>
        </w:rPr>
        <w:t xml:space="preserve"> recalculated by</w:t>
      </w:r>
    </w:p>
    <w:p w:rsidR="00EE4D69" w:rsidRPr="00743826" w:rsidRDefault="00956816" w:rsidP="00F44E52">
      <w:pPr>
        <w:tabs>
          <w:tab w:val="center" w:pos="4706"/>
          <w:tab w:val="right" w:pos="9412"/>
        </w:tabs>
        <w:ind w:firstLine="0"/>
        <w:rPr>
          <w:rFonts w:ascii="Arial" w:hAnsi="Arial" w:cs="Arial"/>
          <w:lang w:val="en-US"/>
        </w:rPr>
      </w:pPr>
      <w:r w:rsidRPr="00956816">
        <w:rPr>
          <w:rFonts w:ascii="Arial" w:hAnsi="Arial" w:cs="Arial"/>
          <w:lang w:val="en-US"/>
        </w:rPr>
        <w:tab/>
      </w:r>
      <w:r w:rsidR="00747CE4" w:rsidRPr="00743826">
        <w:rPr>
          <w:rFonts w:ascii="Arial" w:hAnsi="Arial" w:cs="Arial"/>
          <w:position w:val="-32"/>
          <w:lang w:val="en-US"/>
        </w:rPr>
        <w:object w:dxaOrig="1680" w:dyaOrig="740">
          <v:shape id="_x0000_i1080" type="#_x0000_t75" style="width:80.25pt;height:37.5pt" o:ole="" fillcolor="window">
            <v:imagedata r:id="rId125" o:title=""/>
          </v:shape>
          <o:OLEObject Type="Embed" ProgID="Equation.3" ShapeID="_x0000_i1080" DrawAspect="Content" ObjectID="_1370242791" r:id="rId126"/>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38</w:t>
      </w:r>
      <w:r w:rsidR="00EB4AC9" w:rsidRPr="00956816">
        <w:rPr>
          <w:rFonts w:ascii="Arial" w:hAnsi="Arial" w:cs="Arial"/>
          <w:lang w:val="en-US"/>
        </w:rPr>
        <w:fldChar w:fldCharType="end"/>
      </w:r>
      <w:r w:rsidRPr="00956816">
        <w:rPr>
          <w:rFonts w:ascii="Arial" w:hAnsi="Arial" w:cs="Arial"/>
          <w:lang w:val="en-US"/>
        </w:rPr>
        <w:t>]</w:t>
      </w:r>
    </w:p>
    <w:p w:rsidR="00EE4D69" w:rsidRPr="00743826" w:rsidRDefault="00956816" w:rsidP="00F44E52">
      <w:pPr>
        <w:ind w:firstLine="0"/>
        <w:rPr>
          <w:rFonts w:ascii="Arial" w:hAnsi="Arial" w:cs="Arial"/>
          <w:szCs w:val="24"/>
          <w:lang w:val="en-US"/>
        </w:rPr>
      </w:pPr>
      <w:proofErr w:type="gramStart"/>
      <w:r w:rsidRPr="00956816">
        <w:rPr>
          <w:rFonts w:ascii="Arial" w:hAnsi="Arial" w:cs="Arial"/>
          <w:szCs w:val="24"/>
          <w:lang w:val="en-US"/>
        </w:rPr>
        <w:t>where</w:t>
      </w:r>
      <w:proofErr w:type="gramEnd"/>
      <w:r w:rsidRPr="00956816">
        <w:rPr>
          <w:rFonts w:ascii="Arial" w:hAnsi="Arial" w:cs="Arial"/>
          <w:szCs w:val="24"/>
          <w:lang w:val="en-US"/>
        </w:rPr>
        <w:t xml:space="preserve"> </w:t>
      </w:r>
      <w:r w:rsidRPr="00956816">
        <w:rPr>
          <w:rFonts w:ascii="Arial" w:hAnsi="Arial" w:cs="Arial"/>
          <w:i/>
          <w:szCs w:val="24"/>
          <w:lang w:val="en-US"/>
        </w:rPr>
        <w:t>l</w:t>
      </w:r>
      <w:r w:rsidR="00B67FE8">
        <w:rPr>
          <w:rFonts w:ascii="Arial" w:hAnsi="Arial" w:cs="Arial"/>
          <w:szCs w:val="24"/>
          <w:lang w:val="en-US"/>
        </w:rPr>
        <w:t xml:space="preserve"> represent</w:t>
      </w:r>
      <w:r w:rsidRPr="00956816">
        <w:rPr>
          <w:rFonts w:ascii="Arial" w:hAnsi="Arial" w:cs="Arial"/>
          <w:szCs w:val="24"/>
          <w:lang w:val="en-US"/>
        </w:rPr>
        <w:t>s the iteration number. With the new data set (</w:t>
      </w:r>
      <w:r w:rsidRPr="00956816">
        <w:rPr>
          <w:rFonts w:ascii="Arial" w:hAnsi="Arial" w:cs="Arial"/>
          <w:i/>
          <w:szCs w:val="24"/>
          <w:lang w:val="en-US"/>
        </w:rPr>
        <w:t>h</w:t>
      </w:r>
      <w:r w:rsidRPr="00956816">
        <w:rPr>
          <w:rFonts w:ascii="Arial" w:hAnsi="Arial" w:cs="Arial"/>
          <w:i/>
          <w:szCs w:val="24"/>
          <w:vertAlign w:val="subscript"/>
          <w:lang w:val="en-US"/>
        </w:rPr>
        <w:t>i</w:t>
      </w:r>
      <w:proofErr w:type="gramStart"/>
      <w:r w:rsidRPr="00956816">
        <w:rPr>
          <w:rFonts w:ascii="Arial" w:hAnsi="Arial" w:cs="Arial"/>
          <w:i/>
          <w:szCs w:val="24"/>
          <w:vertAlign w:val="subscript"/>
          <w:lang w:val="en-US"/>
        </w:rPr>
        <w:t>,j</w:t>
      </w:r>
      <w:proofErr w:type="gramEnd"/>
      <w:r w:rsidRPr="00956816">
        <w:rPr>
          <w:rFonts w:ascii="Arial" w:hAnsi="Arial" w:cs="Arial"/>
          <w:szCs w:val="24"/>
          <w:lang w:val="en-US"/>
        </w:rPr>
        <w:t xml:space="preserve">, </w:t>
      </w:r>
      <w:r w:rsidRPr="00956816">
        <w:rPr>
          <w:rFonts w:ascii="Arial" w:hAnsi="Arial" w:cs="Arial"/>
          <w:i/>
          <w:szCs w:val="24"/>
          <w:lang w:val="en-US"/>
        </w:rPr>
        <w:t>θ</w:t>
      </w:r>
      <w:r w:rsidRPr="00956816">
        <w:rPr>
          <w:rFonts w:ascii="Arial" w:hAnsi="Arial" w:cs="Arial"/>
          <w:i/>
          <w:szCs w:val="24"/>
          <w:vertAlign w:val="subscript"/>
          <w:lang w:val="en-US"/>
        </w:rPr>
        <w:t>i,j</w:t>
      </w:r>
      <w:r w:rsidRPr="00956816">
        <w:rPr>
          <w:rFonts w:ascii="Arial" w:hAnsi="Arial" w:cs="Arial"/>
          <w:szCs w:val="24"/>
          <w:lang w:val="en-US"/>
        </w:rPr>
        <w:t xml:space="preserve">), parameters of eq.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equa e36 </w:instrText>
      </w:r>
      <w:r w:rsidR="00EB4AC9" w:rsidRPr="00956816">
        <w:rPr>
          <w:rFonts w:ascii="Arial" w:hAnsi="Arial" w:cs="Arial"/>
          <w:szCs w:val="24"/>
          <w:lang w:val="en-US"/>
        </w:rPr>
        <w:fldChar w:fldCharType="separate"/>
      </w:r>
      <w:r w:rsidR="00864ADF">
        <w:rPr>
          <w:rFonts w:ascii="Arial" w:hAnsi="Arial" w:cs="Arial"/>
          <w:noProof/>
          <w:szCs w:val="24"/>
          <w:lang w:val="en-US"/>
        </w:rPr>
        <w:t>35</w:t>
      </w:r>
      <w:r w:rsidR="00EB4AC9" w:rsidRPr="00956816">
        <w:rPr>
          <w:rFonts w:ascii="Arial" w:hAnsi="Arial" w:cs="Arial"/>
          <w:szCs w:val="24"/>
          <w:lang w:val="en-US"/>
        </w:rPr>
        <w:fldChar w:fldCharType="end"/>
      </w:r>
      <w:r w:rsidRPr="00956816">
        <w:rPr>
          <w:rFonts w:ascii="Arial" w:hAnsi="Arial" w:cs="Arial"/>
          <w:szCs w:val="24"/>
          <w:lang w:val="en-US"/>
        </w:rPr>
        <w:t xml:space="preserve"> </w:t>
      </w:r>
      <w:r w:rsidR="004E2163">
        <w:rPr>
          <w:rFonts w:ascii="Arial" w:hAnsi="Arial" w:cs="Arial"/>
          <w:szCs w:val="24"/>
          <w:lang w:val="en-US"/>
        </w:rPr>
        <w:t>were</w:t>
      </w:r>
      <w:r w:rsidRPr="00956816">
        <w:rPr>
          <w:rFonts w:ascii="Arial" w:hAnsi="Arial" w:cs="Arial"/>
          <w:szCs w:val="24"/>
          <w:lang w:val="en-US"/>
        </w:rPr>
        <w:t xml:space="preserve"> estimated again. This procedure </w:t>
      </w:r>
      <w:r w:rsidR="004E2163">
        <w:rPr>
          <w:rFonts w:ascii="Arial" w:hAnsi="Arial" w:cs="Arial"/>
          <w:szCs w:val="24"/>
          <w:lang w:val="en-US"/>
        </w:rPr>
        <w:t>was</w:t>
      </w:r>
      <w:r w:rsidRPr="00956816">
        <w:rPr>
          <w:rFonts w:ascii="Arial" w:hAnsi="Arial" w:cs="Arial"/>
          <w:szCs w:val="24"/>
          <w:lang w:val="en-US"/>
        </w:rPr>
        <w:t xml:space="preserve"> repeated until convergence</w:t>
      </w:r>
      <w:r w:rsidR="004E2163">
        <w:rPr>
          <w:rFonts w:ascii="Arial" w:hAnsi="Arial" w:cs="Arial"/>
          <w:szCs w:val="24"/>
          <w:lang w:val="en-US"/>
        </w:rPr>
        <w:t>,</w:t>
      </w:r>
      <w:r w:rsidRPr="00956816">
        <w:rPr>
          <w:rFonts w:ascii="Arial" w:hAnsi="Arial" w:cs="Arial"/>
          <w:szCs w:val="24"/>
          <w:lang w:val="en-US"/>
        </w:rPr>
        <w:t xml:space="preserve"> when parameters of eq.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equa e36 </w:instrText>
      </w:r>
      <w:r w:rsidR="00EB4AC9" w:rsidRPr="00956816">
        <w:rPr>
          <w:rFonts w:ascii="Arial" w:hAnsi="Arial" w:cs="Arial"/>
          <w:szCs w:val="24"/>
          <w:lang w:val="en-US"/>
        </w:rPr>
        <w:fldChar w:fldCharType="separate"/>
      </w:r>
      <w:r w:rsidR="00864ADF">
        <w:rPr>
          <w:rFonts w:ascii="Arial" w:hAnsi="Arial" w:cs="Arial"/>
          <w:noProof/>
          <w:szCs w:val="24"/>
          <w:lang w:val="en-US"/>
        </w:rPr>
        <w:t>35</w:t>
      </w:r>
      <w:r w:rsidR="00EB4AC9" w:rsidRPr="00956816">
        <w:rPr>
          <w:rFonts w:ascii="Arial" w:hAnsi="Arial" w:cs="Arial"/>
          <w:szCs w:val="24"/>
          <w:lang w:val="en-US"/>
        </w:rPr>
        <w:fldChar w:fldCharType="end"/>
      </w:r>
      <w:r w:rsidRPr="00956816">
        <w:rPr>
          <w:rFonts w:ascii="Arial" w:hAnsi="Arial" w:cs="Arial"/>
          <w:szCs w:val="24"/>
          <w:lang w:val="en-US"/>
        </w:rPr>
        <w:t xml:space="preserve"> d</w:t>
      </w:r>
      <w:r w:rsidR="004E2163">
        <w:rPr>
          <w:rFonts w:ascii="Arial" w:hAnsi="Arial" w:cs="Arial"/>
          <w:szCs w:val="24"/>
          <w:lang w:val="en-US"/>
        </w:rPr>
        <w:t>id</w:t>
      </w:r>
      <w:r w:rsidRPr="00956816">
        <w:rPr>
          <w:rFonts w:ascii="Arial" w:hAnsi="Arial" w:cs="Arial"/>
          <w:szCs w:val="24"/>
          <w:lang w:val="en-US"/>
        </w:rPr>
        <w:t xml:space="preserve"> not change between two iterations.</w:t>
      </w:r>
    </w:p>
    <w:p w:rsidR="007A6505" w:rsidRPr="00743826" w:rsidRDefault="00956816" w:rsidP="004137F2">
      <w:pPr>
        <w:textAlignment w:val="top"/>
        <w:rPr>
          <w:rFonts w:ascii="Arial" w:hAnsi="Arial" w:cs="Arial"/>
          <w:szCs w:val="24"/>
          <w:lang w:val="en-US"/>
        </w:rPr>
      </w:pPr>
      <w:r w:rsidRPr="00956816">
        <w:rPr>
          <w:rFonts w:ascii="Arial" w:hAnsi="Arial" w:cs="Arial"/>
          <w:szCs w:val="24"/>
          <w:lang w:val="en-US"/>
        </w:rPr>
        <w:t xml:space="preserve">Soil material from </w:t>
      </w:r>
      <w:r w:rsidR="004E2163">
        <w:rPr>
          <w:rFonts w:ascii="Arial" w:hAnsi="Arial" w:cs="Arial"/>
          <w:szCs w:val="24"/>
          <w:lang w:val="en-US"/>
        </w:rPr>
        <w:t xml:space="preserve">the </w:t>
      </w:r>
      <w:r w:rsidRPr="00956816">
        <w:rPr>
          <w:rFonts w:ascii="Arial" w:hAnsi="Arial" w:cs="Arial"/>
          <w:szCs w:val="24"/>
          <w:lang w:val="en-US"/>
        </w:rPr>
        <w:t xml:space="preserve">surface layer (0-0.25 m) and </w:t>
      </w:r>
      <w:r w:rsidR="004E2163">
        <w:rPr>
          <w:rFonts w:ascii="Arial" w:hAnsi="Arial" w:cs="Arial"/>
          <w:szCs w:val="24"/>
          <w:lang w:val="en-US"/>
        </w:rPr>
        <w:t>from the</w:t>
      </w:r>
      <w:r w:rsidRPr="00956816">
        <w:rPr>
          <w:rFonts w:ascii="Arial" w:hAnsi="Arial" w:cs="Arial"/>
          <w:szCs w:val="24"/>
          <w:lang w:val="en-US"/>
        </w:rPr>
        <w:t xml:space="preserve"> layer between 0.25</w:t>
      </w:r>
      <w:r w:rsidR="000670D4">
        <w:rPr>
          <w:rFonts w:ascii="Arial" w:hAnsi="Arial" w:cs="Arial"/>
          <w:szCs w:val="24"/>
          <w:lang w:val="en-US"/>
        </w:rPr>
        <w:noBreakHyphen/>
      </w:r>
      <w:r w:rsidRPr="00956816">
        <w:rPr>
          <w:rFonts w:ascii="Arial" w:hAnsi="Arial" w:cs="Arial"/>
          <w:szCs w:val="24"/>
          <w:lang w:val="en-US"/>
        </w:rPr>
        <w:t xml:space="preserve">0.50 m from </w:t>
      </w:r>
      <w:r w:rsidR="004E2163">
        <w:rPr>
          <w:rFonts w:ascii="Arial" w:hAnsi="Arial" w:cs="Arial"/>
          <w:szCs w:val="24"/>
          <w:lang w:val="en-US"/>
        </w:rPr>
        <w:t xml:space="preserve">the </w:t>
      </w:r>
      <w:r w:rsidRPr="00956816">
        <w:rPr>
          <w:rFonts w:ascii="Arial" w:hAnsi="Arial" w:cs="Arial"/>
          <w:szCs w:val="24"/>
          <w:lang w:val="en-US"/>
        </w:rPr>
        <w:t>experimental area (</w:t>
      </w:r>
      <w:r w:rsidR="004E2163">
        <w:rPr>
          <w:rFonts w:ascii="Arial" w:hAnsi="Arial" w:cs="Arial"/>
          <w:szCs w:val="24"/>
          <w:lang w:val="en-US"/>
        </w:rPr>
        <w:t>a Rhodic Kanhapludalf</w:t>
      </w:r>
      <w:r w:rsidRPr="00956816">
        <w:rPr>
          <w:rFonts w:ascii="Arial" w:hAnsi="Arial" w:cs="Arial"/>
          <w:szCs w:val="24"/>
          <w:lang w:val="en-US"/>
        </w:rPr>
        <w:t xml:space="preserve"> with </w:t>
      </w:r>
      <w:r w:rsidR="004E2163">
        <w:rPr>
          <w:rFonts w:ascii="Arial" w:hAnsi="Arial" w:cs="Arial"/>
          <w:szCs w:val="24"/>
          <w:lang w:val="en-US"/>
        </w:rPr>
        <w:t xml:space="preserve">a </w:t>
      </w:r>
      <w:r w:rsidRPr="00956816">
        <w:rPr>
          <w:rFonts w:ascii="Arial" w:hAnsi="Arial" w:cs="Arial"/>
          <w:szCs w:val="24"/>
          <w:lang w:val="en-US"/>
        </w:rPr>
        <w:t xml:space="preserve">bulk density </w:t>
      </w:r>
      <w:r w:rsidR="004E2163">
        <w:rPr>
          <w:rFonts w:ascii="Arial" w:hAnsi="Arial" w:cs="Arial"/>
          <w:szCs w:val="24"/>
          <w:lang w:val="en-US"/>
        </w:rPr>
        <w:t>of approximately</w:t>
      </w:r>
      <w:r w:rsidRPr="00956816">
        <w:rPr>
          <w:rFonts w:ascii="Arial" w:hAnsi="Arial" w:cs="Arial"/>
          <w:szCs w:val="24"/>
          <w:lang w:val="en-US"/>
        </w:rPr>
        <w:t xml:space="preserve"> 1200 kg m</w:t>
      </w:r>
      <w:r w:rsidR="00422C77">
        <w:rPr>
          <w:rFonts w:ascii="Arial" w:hAnsi="Arial" w:cs="Arial"/>
          <w:szCs w:val="24"/>
          <w:vertAlign w:val="superscript"/>
          <w:lang w:val="en-US"/>
        </w:rPr>
        <w:noBreakHyphen/>
        <w:t>3</w:t>
      </w:r>
      <w:r w:rsidRPr="00956816">
        <w:rPr>
          <w:rFonts w:ascii="Arial" w:hAnsi="Arial" w:cs="Arial"/>
          <w:szCs w:val="24"/>
          <w:lang w:val="en-US"/>
        </w:rPr>
        <w:t xml:space="preserve">) </w:t>
      </w:r>
      <w:r w:rsidRPr="00956816">
        <w:rPr>
          <w:rStyle w:val="hps"/>
          <w:rFonts w:ascii="Arial" w:hAnsi="Arial" w:cs="Arial"/>
          <w:color w:val="000000"/>
          <w:lang w:val="en-US"/>
        </w:rPr>
        <w:t>was collected</w:t>
      </w:r>
      <w:r w:rsidRPr="00956816">
        <w:rPr>
          <w:rStyle w:val="shorttext"/>
          <w:rFonts w:ascii="Arial" w:hAnsi="Arial" w:cs="Arial"/>
          <w:color w:val="000000"/>
          <w:lang w:val="en-US"/>
        </w:rPr>
        <w:t xml:space="preserve">, </w:t>
      </w:r>
      <w:r w:rsidRPr="00956816">
        <w:rPr>
          <w:rStyle w:val="hps"/>
          <w:rFonts w:ascii="Arial" w:hAnsi="Arial" w:cs="Arial"/>
          <w:color w:val="000000"/>
          <w:lang w:val="en-US"/>
        </w:rPr>
        <w:t>dried and</w:t>
      </w:r>
      <w:r w:rsidRPr="00956816">
        <w:rPr>
          <w:rStyle w:val="shorttext"/>
          <w:rFonts w:ascii="Arial" w:hAnsi="Arial" w:cs="Arial"/>
          <w:color w:val="000000"/>
          <w:lang w:val="en-US"/>
        </w:rPr>
        <w:t xml:space="preserve"> </w:t>
      </w:r>
      <w:r w:rsidRPr="00956816">
        <w:rPr>
          <w:rStyle w:val="hps"/>
          <w:rFonts w:ascii="Arial" w:hAnsi="Arial" w:cs="Arial"/>
          <w:color w:val="000000"/>
          <w:lang w:val="en-US"/>
        </w:rPr>
        <w:t>sieved</w:t>
      </w:r>
      <w:r w:rsidRPr="00956816">
        <w:rPr>
          <w:rFonts w:ascii="Arial" w:hAnsi="Arial" w:cs="Arial"/>
          <w:szCs w:val="24"/>
          <w:lang w:val="en-US"/>
        </w:rPr>
        <w:t>. A PVC ring (</w:t>
      </w:r>
      <w:r w:rsidRPr="00956816">
        <w:rPr>
          <w:rFonts w:ascii="Arial" w:hAnsi="Arial" w:cs="Arial"/>
          <w:i/>
          <w:szCs w:val="24"/>
          <w:lang w:val="en-US"/>
        </w:rPr>
        <w:t>L</w:t>
      </w:r>
      <w:r w:rsidRPr="00956816">
        <w:rPr>
          <w:rFonts w:ascii="Arial" w:hAnsi="Arial" w:cs="Arial"/>
          <w:szCs w:val="24"/>
          <w:lang w:val="en-US"/>
        </w:rPr>
        <w:t xml:space="preserve"> = 0.1 m; 0.145 m of internal diameter; </w:t>
      </w:r>
      <w:r w:rsidRPr="00956816">
        <w:rPr>
          <w:rFonts w:ascii="Arial" w:hAnsi="Arial" w:cs="Arial"/>
          <w:i/>
          <w:szCs w:val="24"/>
          <w:lang w:val="en-US"/>
        </w:rPr>
        <w:t>A</w:t>
      </w:r>
      <w:r w:rsidRPr="00956816">
        <w:rPr>
          <w:rFonts w:ascii="Arial" w:hAnsi="Arial" w:cs="Arial"/>
          <w:i/>
          <w:szCs w:val="24"/>
          <w:vertAlign w:val="subscript"/>
          <w:lang w:val="en-US"/>
        </w:rPr>
        <w:t>r</w:t>
      </w:r>
      <w:r w:rsidRPr="00956816">
        <w:rPr>
          <w:rFonts w:ascii="Arial" w:hAnsi="Arial" w:cs="Arial"/>
          <w:szCs w:val="24"/>
          <w:lang w:val="en-US"/>
        </w:rPr>
        <w:t> = 1.64</w:t>
      </w:r>
      <w:r w:rsidR="001B5E17">
        <w:rPr>
          <w:rFonts w:cs="Times New Roman"/>
          <w:lang w:val="en-US"/>
        </w:rPr>
        <w:t>∙</w:t>
      </w:r>
      <w:r w:rsidRPr="00956816">
        <w:rPr>
          <w:rFonts w:ascii="Arial" w:hAnsi="Arial" w:cs="Arial"/>
          <w:szCs w:val="24"/>
          <w:lang w:val="en-US"/>
        </w:rPr>
        <w:t>10</w:t>
      </w:r>
      <w:r w:rsidR="00422C77">
        <w:rPr>
          <w:rFonts w:ascii="Arial" w:hAnsi="Arial" w:cs="Arial"/>
          <w:szCs w:val="24"/>
          <w:vertAlign w:val="superscript"/>
          <w:lang w:val="en-US"/>
        </w:rPr>
        <w:noBreakHyphen/>
        <w:t>2</w:t>
      </w:r>
      <w:r w:rsidRPr="00956816">
        <w:rPr>
          <w:rFonts w:ascii="Arial" w:hAnsi="Arial" w:cs="Arial"/>
          <w:szCs w:val="24"/>
          <w:lang w:val="en-US"/>
        </w:rPr>
        <w:t> m</w:t>
      </w:r>
      <w:r w:rsidRPr="00956816">
        <w:rPr>
          <w:rFonts w:ascii="Arial" w:hAnsi="Arial" w:cs="Arial"/>
          <w:szCs w:val="24"/>
          <w:vertAlign w:val="superscript"/>
          <w:lang w:val="en-US"/>
        </w:rPr>
        <w:t>2</w:t>
      </w:r>
      <w:r w:rsidRPr="00956816">
        <w:rPr>
          <w:rFonts w:ascii="Arial" w:hAnsi="Arial" w:cs="Arial"/>
          <w:szCs w:val="24"/>
          <w:lang w:val="en-US"/>
        </w:rPr>
        <w:t xml:space="preserve">) was filled with </w:t>
      </w:r>
      <w:r w:rsidR="004E2163">
        <w:rPr>
          <w:rFonts w:ascii="Arial" w:hAnsi="Arial" w:cs="Arial"/>
          <w:szCs w:val="24"/>
          <w:lang w:val="en-US"/>
        </w:rPr>
        <w:t xml:space="preserve">this </w:t>
      </w:r>
      <w:r w:rsidRPr="00956816">
        <w:rPr>
          <w:rFonts w:ascii="Arial" w:hAnsi="Arial" w:cs="Arial"/>
          <w:szCs w:val="24"/>
          <w:lang w:val="en-US"/>
        </w:rPr>
        <w:t>soil material and slowly satur</w:t>
      </w:r>
      <w:r w:rsidR="004E2163">
        <w:rPr>
          <w:rFonts w:ascii="Arial" w:hAnsi="Arial" w:cs="Arial"/>
          <w:szCs w:val="24"/>
          <w:lang w:val="en-US"/>
        </w:rPr>
        <w:t>at</w:t>
      </w:r>
      <w:r w:rsidRPr="00956816">
        <w:rPr>
          <w:rFonts w:ascii="Arial" w:hAnsi="Arial" w:cs="Arial"/>
          <w:szCs w:val="24"/>
          <w:lang w:val="en-US"/>
        </w:rPr>
        <w:t>ed with water from the botto</w:t>
      </w:r>
      <w:r w:rsidR="004E2163">
        <w:rPr>
          <w:rFonts w:ascii="Arial" w:hAnsi="Arial" w:cs="Arial"/>
          <w:szCs w:val="24"/>
          <w:lang w:val="en-US"/>
        </w:rPr>
        <w:t>m</w:t>
      </w:r>
      <w:r w:rsidRPr="00956816">
        <w:rPr>
          <w:rFonts w:ascii="Arial" w:hAnsi="Arial" w:cs="Arial"/>
          <w:szCs w:val="24"/>
          <w:lang w:val="en-US"/>
        </w:rPr>
        <w:t xml:space="preserve"> to </w:t>
      </w:r>
      <w:r w:rsidR="004E2163">
        <w:rPr>
          <w:rFonts w:ascii="Arial" w:hAnsi="Arial" w:cs="Arial"/>
          <w:szCs w:val="24"/>
          <w:lang w:val="en-US"/>
        </w:rPr>
        <w:t xml:space="preserve">the </w:t>
      </w:r>
      <w:r w:rsidRPr="00956816">
        <w:rPr>
          <w:rFonts w:ascii="Arial" w:hAnsi="Arial" w:cs="Arial"/>
          <w:szCs w:val="24"/>
          <w:lang w:val="en-US"/>
        </w:rPr>
        <w:t>surface.</w:t>
      </w:r>
    </w:p>
    <w:p w:rsidR="004137F2" w:rsidRPr="00743826" w:rsidRDefault="00956816" w:rsidP="00F44E52">
      <w:pPr>
        <w:rPr>
          <w:rFonts w:ascii="Arial" w:hAnsi="Arial" w:cs="Arial"/>
          <w:szCs w:val="24"/>
          <w:lang w:val="en-US"/>
        </w:rPr>
      </w:pPr>
      <w:r w:rsidRPr="00956816">
        <w:rPr>
          <w:rFonts w:ascii="Arial" w:hAnsi="Arial" w:cs="Arial"/>
          <w:szCs w:val="24"/>
          <w:lang w:val="en-US"/>
        </w:rPr>
        <w:lastRenderedPageBreak/>
        <w:t>A</w:t>
      </w:r>
      <w:r w:rsidR="004E2163">
        <w:rPr>
          <w:rFonts w:ascii="Arial" w:hAnsi="Arial" w:cs="Arial"/>
          <w:szCs w:val="24"/>
          <w:lang w:val="en-US"/>
        </w:rPr>
        <w:t>f</w:t>
      </w:r>
      <w:r w:rsidRPr="00956816">
        <w:rPr>
          <w:rFonts w:ascii="Arial" w:hAnsi="Arial" w:cs="Arial"/>
          <w:szCs w:val="24"/>
          <w:lang w:val="en-US"/>
        </w:rPr>
        <w:t xml:space="preserve">ter saturation, three polymer tensiometers were horizontally inserted at </w:t>
      </w:r>
      <w:r w:rsidR="0037783A">
        <w:rPr>
          <w:rFonts w:ascii="Arial" w:hAnsi="Arial" w:cs="Arial"/>
          <w:szCs w:val="24"/>
          <w:lang w:val="en-US"/>
        </w:rPr>
        <w:t>depths</w:t>
      </w:r>
      <w:r w:rsidRPr="00956816">
        <w:rPr>
          <w:rFonts w:ascii="Arial" w:hAnsi="Arial" w:cs="Arial"/>
          <w:szCs w:val="24"/>
          <w:lang w:val="en-US"/>
        </w:rPr>
        <w:t xml:space="preserve"> of 0.023 (</w:t>
      </w:r>
      <w:r w:rsidRPr="00956816">
        <w:rPr>
          <w:rFonts w:ascii="Arial" w:hAnsi="Arial" w:cs="Arial"/>
          <w:i/>
          <w:szCs w:val="24"/>
          <w:lang w:val="en-US"/>
        </w:rPr>
        <w:t>z</w:t>
      </w:r>
      <w:r w:rsidRPr="00956816">
        <w:rPr>
          <w:rFonts w:ascii="Arial" w:hAnsi="Arial" w:cs="Arial"/>
          <w:i/>
          <w:szCs w:val="24"/>
          <w:vertAlign w:val="subscript"/>
          <w:lang w:val="en-US"/>
        </w:rPr>
        <w:t>1</w:t>
      </w:r>
      <w:r w:rsidRPr="00956816">
        <w:rPr>
          <w:rFonts w:ascii="Arial" w:hAnsi="Arial" w:cs="Arial"/>
          <w:szCs w:val="24"/>
          <w:lang w:val="en-US"/>
        </w:rPr>
        <w:t>), 0.049 (</w:t>
      </w:r>
      <w:r w:rsidRPr="00956816">
        <w:rPr>
          <w:rFonts w:ascii="Arial" w:hAnsi="Arial" w:cs="Arial"/>
          <w:i/>
          <w:szCs w:val="24"/>
          <w:lang w:val="en-US"/>
        </w:rPr>
        <w:t>z</w:t>
      </w:r>
      <w:r w:rsidRPr="00956816">
        <w:rPr>
          <w:rFonts w:ascii="Arial" w:hAnsi="Arial" w:cs="Arial"/>
          <w:i/>
          <w:szCs w:val="24"/>
          <w:vertAlign w:val="subscript"/>
          <w:lang w:val="en-US"/>
        </w:rPr>
        <w:t>2</w:t>
      </w:r>
      <w:r w:rsidRPr="00956816">
        <w:rPr>
          <w:rFonts w:ascii="Arial" w:hAnsi="Arial" w:cs="Arial"/>
          <w:szCs w:val="24"/>
          <w:lang w:val="en-US"/>
        </w:rPr>
        <w:t>) and 0.076 m (</w:t>
      </w:r>
      <w:r w:rsidRPr="00956816">
        <w:rPr>
          <w:rFonts w:ascii="Arial" w:hAnsi="Arial" w:cs="Arial"/>
          <w:i/>
          <w:szCs w:val="24"/>
          <w:lang w:val="en-US"/>
        </w:rPr>
        <w:t>z</w:t>
      </w:r>
      <w:r w:rsidRPr="00956816">
        <w:rPr>
          <w:rFonts w:ascii="Arial" w:hAnsi="Arial" w:cs="Arial"/>
          <w:i/>
          <w:szCs w:val="24"/>
          <w:vertAlign w:val="subscript"/>
          <w:lang w:val="en-US"/>
        </w:rPr>
        <w:t>3</w:t>
      </w:r>
      <w:r w:rsidRPr="00956816">
        <w:rPr>
          <w:rFonts w:ascii="Arial" w:hAnsi="Arial" w:cs="Arial"/>
          <w:szCs w:val="24"/>
          <w:lang w:val="en-US"/>
        </w:rPr>
        <w:t xml:space="preserve">) through previously made </w:t>
      </w:r>
      <w:r w:rsidR="004E2163" w:rsidRPr="00743826">
        <w:rPr>
          <w:rFonts w:ascii="Arial" w:hAnsi="Arial" w:cs="Arial"/>
          <w:szCs w:val="24"/>
          <w:lang w:val="en-US"/>
        </w:rPr>
        <w:t>circular apertures</w:t>
      </w:r>
      <w:r w:rsidRPr="00956816">
        <w:rPr>
          <w:rFonts w:ascii="Arial" w:hAnsi="Arial" w:cs="Arial"/>
          <w:szCs w:val="24"/>
          <w:lang w:val="en-US"/>
        </w:rPr>
        <w:t xml:space="preserve">. </w:t>
      </w:r>
    </w:p>
    <w:p w:rsidR="009F271C" w:rsidRPr="00743826" w:rsidRDefault="00956816" w:rsidP="009F271C">
      <w:pPr>
        <w:textAlignment w:val="top"/>
        <w:rPr>
          <w:rFonts w:ascii="Arial" w:eastAsia="Times New Roman" w:hAnsi="Arial" w:cs="Arial"/>
          <w:color w:val="888888"/>
          <w:sz w:val="20"/>
          <w:szCs w:val="20"/>
          <w:lang w:val="en-US" w:eastAsia="pt-BR"/>
        </w:rPr>
      </w:pPr>
      <w:r w:rsidRPr="00956816">
        <w:rPr>
          <w:rFonts w:ascii="Arial" w:hAnsi="Arial" w:cs="Arial"/>
          <w:lang w:val="en-US"/>
        </w:rPr>
        <w:t xml:space="preserve">The ring filled with soil material and </w:t>
      </w:r>
      <w:r w:rsidR="004E2163">
        <w:rPr>
          <w:rFonts w:ascii="Arial" w:hAnsi="Arial" w:cs="Arial"/>
          <w:lang w:val="en-US"/>
        </w:rPr>
        <w:t xml:space="preserve">mounted with </w:t>
      </w:r>
      <w:r w:rsidRPr="00956816">
        <w:rPr>
          <w:rFonts w:ascii="Arial" w:hAnsi="Arial" w:cs="Arial"/>
          <w:lang w:val="en-US"/>
        </w:rPr>
        <w:t>polymer tensiometers was placed on a precision balance (Tecnal Mark K16</w:t>
      </w:r>
      <w:r w:rsidRPr="00956816">
        <w:rPr>
          <w:rFonts w:ascii="Arial" w:hAnsi="Arial" w:cs="Arial"/>
          <w:vertAlign w:val="superscript"/>
          <w:lang w:val="en-US"/>
        </w:rPr>
        <w:t>®</w:t>
      </w:r>
      <w:r w:rsidRPr="00956816">
        <w:rPr>
          <w:rFonts w:ascii="Arial" w:hAnsi="Arial" w:cs="Arial"/>
          <w:lang w:val="en-US"/>
        </w:rPr>
        <w:t>, capacity 16 kg, resolution 10</w:t>
      </w:r>
      <w:r w:rsidRPr="00956816">
        <w:rPr>
          <w:rFonts w:ascii="Arial" w:hAnsi="Arial" w:cs="Arial"/>
          <w:vertAlign w:val="superscript"/>
          <w:lang w:val="en-US"/>
        </w:rPr>
        <w:noBreakHyphen/>
        <w:t>4</w:t>
      </w:r>
      <w:r w:rsidRPr="00956816">
        <w:rPr>
          <w:rFonts w:ascii="Arial" w:hAnsi="Arial" w:cs="Arial"/>
          <w:lang w:val="en-US"/>
        </w:rPr>
        <w:t xml:space="preserve"> kg) and the </w:t>
      </w:r>
      <w:r w:rsidR="004E2163">
        <w:rPr>
          <w:rFonts w:ascii="Arial" w:hAnsi="Arial" w:cs="Arial"/>
          <w:lang w:val="en-US"/>
        </w:rPr>
        <w:t>bottom</w:t>
      </w:r>
      <w:r w:rsidRPr="00956816">
        <w:rPr>
          <w:rFonts w:ascii="Arial" w:hAnsi="Arial" w:cs="Arial"/>
          <w:lang w:val="en-US"/>
        </w:rPr>
        <w:t xml:space="preserve"> sealed </w:t>
      </w:r>
      <w:r w:rsidR="004E2163">
        <w:rPr>
          <w:rFonts w:ascii="Arial" w:hAnsi="Arial" w:cs="Arial"/>
          <w:lang w:val="en-US"/>
        </w:rPr>
        <w:t>with tape to avoid</w:t>
      </w:r>
      <w:r w:rsidRPr="00956816">
        <w:rPr>
          <w:rFonts w:ascii="Arial" w:eastAsia="Times New Roman" w:hAnsi="Arial" w:cs="Arial"/>
          <w:color w:val="000000"/>
          <w:szCs w:val="24"/>
          <w:lang w:val="en-US" w:eastAsia="pt-BR"/>
        </w:rPr>
        <w:t xml:space="preserve"> water leakage and </w:t>
      </w:r>
      <w:r w:rsidR="004E2163">
        <w:rPr>
          <w:rFonts w:ascii="Arial" w:eastAsia="Times New Roman" w:hAnsi="Arial" w:cs="Arial"/>
          <w:color w:val="000000"/>
          <w:szCs w:val="24"/>
          <w:lang w:val="en-US" w:eastAsia="pt-BR"/>
        </w:rPr>
        <w:t xml:space="preserve">to guarantee </w:t>
      </w:r>
      <w:r w:rsidRPr="00956816">
        <w:rPr>
          <w:rFonts w:ascii="Arial" w:eastAsia="Times New Roman" w:hAnsi="Arial" w:cs="Arial"/>
          <w:color w:val="000000"/>
          <w:szCs w:val="24"/>
          <w:lang w:val="en-US" w:eastAsia="pt-BR"/>
        </w:rPr>
        <w:t xml:space="preserve">evaporation would occur only by the upper </w:t>
      </w:r>
      <w:r w:rsidR="000953EE">
        <w:rPr>
          <w:rFonts w:ascii="Arial" w:eastAsia="Times New Roman" w:hAnsi="Arial" w:cs="Arial"/>
          <w:color w:val="000000"/>
          <w:szCs w:val="24"/>
          <w:lang w:val="en-US" w:eastAsia="pt-BR"/>
        </w:rPr>
        <w:t xml:space="preserve">sample </w:t>
      </w:r>
      <w:r w:rsidRPr="00956816">
        <w:rPr>
          <w:rFonts w:ascii="Arial" w:eastAsia="Times New Roman" w:hAnsi="Arial" w:cs="Arial"/>
          <w:color w:val="000000"/>
          <w:szCs w:val="24"/>
          <w:lang w:val="en-US" w:eastAsia="pt-BR"/>
        </w:rPr>
        <w:t xml:space="preserve">surface. Pressure head at three depths </w:t>
      </w:r>
      <w:r w:rsidRPr="00956816">
        <w:rPr>
          <w:rFonts w:ascii="Arial" w:hAnsi="Arial" w:cs="Arial"/>
          <w:lang w:val="en-US"/>
        </w:rPr>
        <w:t>(</w:t>
      </w:r>
      <w:r w:rsidRPr="00956816">
        <w:rPr>
          <w:rFonts w:ascii="Arial" w:hAnsi="Arial" w:cs="Arial"/>
          <w:i/>
          <w:lang w:val="en-US"/>
        </w:rPr>
        <w:t>h</w:t>
      </w:r>
      <w:r w:rsidRPr="00956816">
        <w:rPr>
          <w:rFonts w:ascii="Arial" w:hAnsi="Arial" w:cs="Arial"/>
          <w:i/>
          <w:vertAlign w:val="subscript"/>
          <w:lang w:val="en-US"/>
        </w:rPr>
        <w:t>i</w:t>
      </w:r>
      <w:proofErr w:type="gramStart"/>
      <w:r w:rsidRPr="00956816">
        <w:rPr>
          <w:rFonts w:ascii="Arial" w:hAnsi="Arial" w:cs="Arial"/>
          <w:i/>
          <w:vertAlign w:val="subscript"/>
          <w:lang w:val="en-US"/>
        </w:rPr>
        <w:t>,j</w:t>
      </w:r>
      <w:proofErr w:type="gramEnd"/>
      <w:r w:rsidRPr="00956816">
        <w:rPr>
          <w:rFonts w:ascii="Arial" w:hAnsi="Arial" w:cs="Arial"/>
          <w:lang w:val="en-US"/>
        </w:rPr>
        <w:t xml:space="preserve">) </w:t>
      </w:r>
      <w:r w:rsidRPr="00956816">
        <w:rPr>
          <w:rFonts w:ascii="Arial" w:eastAsia="Times New Roman" w:hAnsi="Arial" w:cs="Arial"/>
          <w:color w:val="000000"/>
          <w:szCs w:val="24"/>
          <w:lang w:val="en-US" w:eastAsia="pt-BR"/>
        </w:rPr>
        <w:t xml:space="preserve">and the </w:t>
      </w:r>
      <w:r w:rsidR="000953EE">
        <w:rPr>
          <w:rFonts w:ascii="Arial" w:eastAsia="Times New Roman" w:hAnsi="Arial" w:cs="Arial"/>
          <w:color w:val="000000"/>
          <w:szCs w:val="24"/>
          <w:lang w:val="en-US" w:eastAsia="pt-BR"/>
        </w:rPr>
        <w:t>total</w:t>
      </w:r>
      <w:r w:rsidRPr="00956816">
        <w:rPr>
          <w:rFonts w:ascii="Arial" w:eastAsia="Times New Roman" w:hAnsi="Arial" w:cs="Arial"/>
          <w:color w:val="000000"/>
          <w:szCs w:val="24"/>
          <w:lang w:val="en-US" w:eastAsia="pt-BR"/>
        </w:rPr>
        <w:t xml:space="preserve"> mass </w:t>
      </w:r>
      <w:r w:rsidRPr="00956816">
        <w:rPr>
          <w:rFonts w:ascii="Arial" w:hAnsi="Arial" w:cs="Arial"/>
          <w:i/>
          <w:lang w:val="en-US"/>
        </w:rPr>
        <w:t>m</w:t>
      </w:r>
      <w:r w:rsidRPr="00956816">
        <w:rPr>
          <w:rFonts w:ascii="Arial" w:hAnsi="Arial" w:cs="Arial"/>
          <w:i/>
          <w:vertAlign w:val="subscript"/>
          <w:lang w:val="en-US"/>
        </w:rPr>
        <w:t>j</w:t>
      </w:r>
      <w:r w:rsidRPr="00956816">
        <w:rPr>
          <w:rFonts w:ascii="Arial" w:eastAsia="Times New Roman" w:hAnsi="Arial" w:cs="Arial"/>
          <w:color w:val="000000"/>
          <w:szCs w:val="24"/>
          <w:lang w:val="en-US" w:eastAsia="pt-BR"/>
        </w:rPr>
        <w:t xml:space="preserve"> were automatically </w:t>
      </w:r>
      <w:r w:rsidR="000953EE">
        <w:rPr>
          <w:rFonts w:ascii="Arial" w:eastAsia="Times New Roman" w:hAnsi="Arial" w:cs="Arial"/>
          <w:color w:val="000000"/>
          <w:szCs w:val="24"/>
          <w:lang w:val="en-US" w:eastAsia="pt-BR"/>
        </w:rPr>
        <w:t>register</w:t>
      </w:r>
      <w:r w:rsidRPr="00956816">
        <w:rPr>
          <w:rFonts w:ascii="Arial" w:eastAsia="Times New Roman" w:hAnsi="Arial" w:cs="Arial"/>
          <w:color w:val="000000"/>
          <w:szCs w:val="24"/>
          <w:lang w:val="en-US" w:eastAsia="pt-BR"/>
        </w:rPr>
        <w:t xml:space="preserve">ed every 30 minutes. Measurements were finished when the upper tensiometer reached a pressure head of approximately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50 m.</w:t>
      </w:r>
    </w:p>
    <w:p w:rsidR="00606672" w:rsidRPr="00743826" w:rsidRDefault="00956816" w:rsidP="00F44E52">
      <w:pPr>
        <w:rPr>
          <w:rFonts w:ascii="Arial" w:hAnsi="Arial" w:cs="Arial"/>
          <w:szCs w:val="24"/>
          <w:lang w:val="en-US"/>
        </w:rPr>
      </w:pPr>
      <w:r w:rsidRPr="00956816">
        <w:rPr>
          <w:rFonts w:ascii="Arial" w:hAnsi="Arial" w:cs="Arial"/>
          <w:szCs w:val="24"/>
          <w:lang w:val="en-US"/>
        </w:rPr>
        <w:t xml:space="preserve">At each observation interval, </w:t>
      </w:r>
      <w:r w:rsidRPr="00956816">
        <w:rPr>
          <w:rFonts w:ascii="Arial" w:hAnsi="Arial" w:cs="Arial"/>
          <w:i/>
          <w:szCs w:val="24"/>
          <w:lang w:val="en-US"/>
        </w:rPr>
        <w:t>V</w:t>
      </w:r>
      <w:r w:rsidRPr="00956816">
        <w:rPr>
          <w:rFonts w:ascii="Arial" w:hAnsi="Arial" w:cs="Arial"/>
          <w:i/>
          <w:szCs w:val="24"/>
          <w:vertAlign w:val="subscript"/>
          <w:lang w:val="en-US"/>
        </w:rPr>
        <w:t>E</w:t>
      </w:r>
      <w:r w:rsidRPr="00956816">
        <w:rPr>
          <w:rFonts w:ascii="Arial" w:hAnsi="Arial" w:cs="Arial"/>
          <w:szCs w:val="24"/>
          <w:lang w:val="en-US"/>
        </w:rPr>
        <w:t xml:space="preserve"> (eq.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equa e28 </w:instrText>
      </w:r>
      <w:r w:rsidR="00EB4AC9" w:rsidRPr="00956816">
        <w:rPr>
          <w:rFonts w:ascii="Arial" w:hAnsi="Arial" w:cs="Arial"/>
          <w:szCs w:val="24"/>
          <w:lang w:val="en-US"/>
        </w:rPr>
        <w:fldChar w:fldCharType="separate"/>
      </w:r>
      <w:r w:rsidR="00864ADF">
        <w:rPr>
          <w:rFonts w:ascii="Arial" w:hAnsi="Arial" w:cs="Arial"/>
          <w:noProof/>
          <w:szCs w:val="24"/>
          <w:lang w:val="en-US"/>
        </w:rPr>
        <w:t>33</w:t>
      </w:r>
      <w:r w:rsidR="00EB4AC9" w:rsidRPr="00956816">
        <w:rPr>
          <w:rFonts w:ascii="Arial" w:hAnsi="Arial" w:cs="Arial"/>
          <w:szCs w:val="24"/>
          <w:lang w:val="en-US"/>
        </w:rPr>
        <w:fldChar w:fldCharType="end"/>
      </w:r>
      <w:r w:rsidRPr="00956816">
        <w:rPr>
          <w:rFonts w:ascii="Arial" w:hAnsi="Arial" w:cs="Arial"/>
          <w:szCs w:val="24"/>
          <w:lang w:val="en-US"/>
        </w:rPr>
        <w:t xml:space="preserve">) was calculated </w:t>
      </w:r>
      <w:r w:rsidR="000953EE">
        <w:rPr>
          <w:rFonts w:ascii="Arial" w:hAnsi="Arial" w:cs="Arial"/>
          <w:szCs w:val="24"/>
          <w:lang w:val="en-US"/>
        </w:rPr>
        <w:t>by</w:t>
      </w:r>
      <w:r w:rsidRPr="00956816">
        <w:rPr>
          <w:rFonts w:ascii="Arial" w:hAnsi="Arial" w:cs="Arial"/>
          <w:szCs w:val="24"/>
          <w:lang w:val="en-US"/>
        </w:rPr>
        <w:t xml:space="preserve"> </w:t>
      </w:r>
      <w:r w:rsidR="000953EE">
        <w:rPr>
          <w:rFonts w:ascii="Arial" w:hAnsi="Arial" w:cs="Arial"/>
          <w:szCs w:val="24"/>
          <w:lang w:val="en-US"/>
        </w:rPr>
        <w:t xml:space="preserve">the total </w:t>
      </w:r>
      <w:r w:rsidRPr="00956816">
        <w:rPr>
          <w:rFonts w:ascii="Arial" w:hAnsi="Arial" w:cs="Arial"/>
          <w:szCs w:val="24"/>
          <w:lang w:val="en-US"/>
        </w:rPr>
        <w:t xml:space="preserve">mass variation </w:t>
      </w:r>
      <w:r w:rsidRPr="00956816">
        <w:rPr>
          <w:rFonts w:ascii="Arial" w:hAnsi="Arial" w:cs="Arial"/>
          <w:i/>
          <w:szCs w:val="24"/>
          <w:lang w:val="en-US"/>
        </w:rPr>
        <w:t>∆m</w:t>
      </w:r>
      <w:r w:rsidRPr="00956816">
        <w:rPr>
          <w:rFonts w:ascii="Arial" w:hAnsi="Arial" w:cs="Arial"/>
          <w:szCs w:val="24"/>
          <w:lang w:val="en-US"/>
        </w:rPr>
        <w:t> = </w:t>
      </w:r>
      <w:r w:rsidRPr="00956816">
        <w:rPr>
          <w:rFonts w:ascii="Arial" w:hAnsi="Arial" w:cs="Arial"/>
          <w:i/>
          <w:szCs w:val="24"/>
          <w:lang w:val="en-US"/>
        </w:rPr>
        <w:t>m</w:t>
      </w:r>
      <w:r w:rsidRPr="00956816">
        <w:rPr>
          <w:rFonts w:ascii="Arial" w:hAnsi="Arial" w:cs="Arial"/>
          <w:i/>
          <w:szCs w:val="24"/>
          <w:vertAlign w:val="subscript"/>
          <w:lang w:val="en-US"/>
        </w:rPr>
        <w:t>j</w:t>
      </w:r>
      <w:r w:rsidRPr="00956816">
        <w:rPr>
          <w:rFonts w:ascii="Arial" w:hAnsi="Arial" w:cs="Arial"/>
          <w:szCs w:val="24"/>
          <w:lang w:val="en-US"/>
        </w:rPr>
        <w:t> – </w:t>
      </w:r>
      <w:r w:rsidRPr="00956816">
        <w:rPr>
          <w:rFonts w:ascii="Arial" w:hAnsi="Arial" w:cs="Arial"/>
          <w:i/>
          <w:szCs w:val="24"/>
          <w:lang w:val="en-US"/>
        </w:rPr>
        <w:t>m</w:t>
      </w:r>
      <w:r w:rsidRPr="00956816">
        <w:rPr>
          <w:rFonts w:ascii="Arial" w:hAnsi="Arial" w:cs="Arial"/>
          <w:i/>
          <w:szCs w:val="24"/>
          <w:vertAlign w:val="subscript"/>
          <w:lang w:val="en-US"/>
        </w:rPr>
        <w:t>j</w:t>
      </w:r>
      <w:r w:rsidR="00422C77">
        <w:rPr>
          <w:rFonts w:ascii="Arial" w:hAnsi="Arial" w:cs="Arial"/>
          <w:szCs w:val="24"/>
          <w:vertAlign w:val="subscript"/>
          <w:lang w:val="en-US"/>
        </w:rPr>
        <w:noBreakHyphen/>
        <w:t>1</w:t>
      </w:r>
      <w:r w:rsidRPr="00956816">
        <w:rPr>
          <w:rFonts w:ascii="Arial" w:hAnsi="Arial" w:cs="Arial"/>
          <w:szCs w:val="24"/>
          <w:lang w:val="en-US"/>
        </w:rPr>
        <w:t xml:space="preserve"> (kg) and water density </w:t>
      </w:r>
      <w:r w:rsidRPr="00956816">
        <w:rPr>
          <w:rFonts w:ascii="Arial" w:hAnsi="Arial" w:cs="Arial"/>
          <w:i/>
          <w:szCs w:val="24"/>
          <w:lang w:val="en-US"/>
        </w:rPr>
        <w:t>ρ</w:t>
      </w:r>
      <w:r w:rsidRPr="00956816">
        <w:rPr>
          <w:rFonts w:ascii="Arial" w:hAnsi="Arial" w:cs="Arial"/>
          <w:i/>
          <w:szCs w:val="24"/>
          <w:vertAlign w:val="subscript"/>
          <w:lang w:val="en-US"/>
        </w:rPr>
        <w:t>w</w:t>
      </w:r>
      <w:r w:rsidRPr="00956816">
        <w:rPr>
          <w:rFonts w:ascii="Arial" w:hAnsi="Arial" w:cs="Arial"/>
          <w:szCs w:val="24"/>
          <w:lang w:val="en-US"/>
        </w:rPr>
        <w:t>:</w:t>
      </w:r>
    </w:p>
    <w:p w:rsidR="001A02AE" w:rsidRPr="00743826" w:rsidRDefault="00956816" w:rsidP="001A02AE">
      <w:pPr>
        <w:tabs>
          <w:tab w:val="center" w:pos="4706"/>
          <w:tab w:val="right" w:pos="9412"/>
        </w:tabs>
        <w:ind w:firstLine="0"/>
        <w:rPr>
          <w:rFonts w:ascii="Arial" w:hAnsi="Arial" w:cs="Arial"/>
          <w:lang w:val="en-US"/>
        </w:rPr>
      </w:pPr>
      <w:r w:rsidRPr="00956816">
        <w:rPr>
          <w:rFonts w:ascii="Arial" w:hAnsi="Arial" w:cs="Arial"/>
          <w:lang w:val="en-US"/>
        </w:rPr>
        <w:tab/>
      </w:r>
      <w:r w:rsidR="001A02AE" w:rsidRPr="00743826">
        <w:rPr>
          <w:rFonts w:ascii="Arial" w:hAnsi="Arial" w:cs="Arial"/>
          <w:position w:val="-30"/>
          <w:lang w:val="en-US"/>
        </w:rPr>
        <w:object w:dxaOrig="1160" w:dyaOrig="680">
          <v:shape id="_x0000_i1081" type="#_x0000_t75" style="width:57pt;height:34.5pt" o:ole="" fillcolor="window">
            <v:imagedata r:id="rId127" o:title=""/>
          </v:shape>
          <o:OLEObject Type="Embed" ProgID="Equation.3" ShapeID="_x0000_i1081" DrawAspect="Content" ObjectID="_1370242792" r:id="rId128"/>
        </w:object>
      </w:r>
      <w:r w:rsidRPr="00956816">
        <w:rPr>
          <w:rFonts w:ascii="Arial" w:hAnsi="Arial" w:cs="Arial"/>
          <w:lang w:val="en-US"/>
        </w:rPr>
        <w:t xml:space="preserve">. </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39</w:t>
      </w:r>
      <w:r w:rsidR="00EB4AC9" w:rsidRPr="00956816">
        <w:rPr>
          <w:rFonts w:ascii="Arial" w:hAnsi="Arial" w:cs="Arial"/>
          <w:lang w:val="en-US"/>
        </w:rPr>
        <w:fldChar w:fldCharType="end"/>
      </w:r>
      <w:r w:rsidRPr="00956816">
        <w:rPr>
          <w:rFonts w:ascii="Arial" w:hAnsi="Arial" w:cs="Arial"/>
          <w:lang w:val="en-US"/>
        </w:rPr>
        <w:t>]</w:t>
      </w:r>
    </w:p>
    <w:p w:rsidR="00606672" w:rsidRPr="00743826" w:rsidRDefault="00956816" w:rsidP="00F44E52">
      <w:pPr>
        <w:rPr>
          <w:rFonts w:ascii="Arial" w:hAnsi="Arial" w:cs="Arial"/>
          <w:lang w:val="en-US"/>
        </w:rPr>
      </w:pPr>
      <w:r w:rsidRPr="00956816">
        <w:rPr>
          <w:rFonts w:ascii="Arial" w:hAnsi="Arial" w:cs="Arial"/>
          <w:lang w:val="en-US"/>
        </w:rPr>
        <w:t xml:space="preserve">The hydraulic conductivity was calculated by eq. </w:t>
      </w:r>
      <w:r w:rsidR="00EB4AC9" w:rsidRPr="00956816">
        <w:rPr>
          <w:rFonts w:ascii="Arial" w:hAnsi="Arial" w:cs="Arial"/>
          <w:lang w:val="en-US"/>
        </w:rPr>
        <w:fldChar w:fldCharType="begin"/>
      </w:r>
      <w:r w:rsidRPr="00956816">
        <w:rPr>
          <w:rFonts w:ascii="Arial" w:hAnsi="Arial" w:cs="Arial"/>
          <w:lang w:val="en-US"/>
        </w:rPr>
        <w:instrText xml:space="preserve"> seq equa e28 </w:instrText>
      </w:r>
      <w:r w:rsidR="00EB4AC9" w:rsidRPr="00956816">
        <w:rPr>
          <w:rFonts w:ascii="Arial" w:hAnsi="Arial" w:cs="Arial"/>
          <w:lang w:val="en-US"/>
        </w:rPr>
        <w:fldChar w:fldCharType="separate"/>
      </w:r>
      <w:r w:rsidR="00864ADF">
        <w:rPr>
          <w:rFonts w:ascii="Arial" w:hAnsi="Arial" w:cs="Arial"/>
          <w:noProof/>
          <w:lang w:val="en-US"/>
        </w:rPr>
        <w:t>33</w:t>
      </w:r>
      <w:r w:rsidR="00EB4AC9" w:rsidRPr="00956816">
        <w:rPr>
          <w:rFonts w:ascii="Arial" w:hAnsi="Arial" w:cs="Arial"/>
          <w:lang w:val="en-US"/>
        </w:rPr>
        <w:fldChar w:fldCharType="end"/>
      </w:r>
      <w:r w:rsidRPr="00956816">
        <w:rPr>
          <w:rFonts w:ascii="Arial" w:hAnsi="Arial" w:cs="Arial"/>
          <w:lang w:val="en-US"/>
        </w:rPr>
        <w:t xml:space="preserve"> </w:t>
      </w:r>
      <w:r w:rsidR="000953EE">
        <w:rPr>
          <w:rFonts w:ascii="Arial" w:hAnsi="Arial" w:cs="Arial"/>
          <w:lang w:val="en-US"/>
        </w:rPr>
        <w:t>for</w:t>
      </w:r>
      <w:r w:rsidRPr="00956816">
        <w:rPr>
          <w:rFonts w:ascii="Arial" w:hAnsi="Arial" w:cs="Arial"/>
          <w:lang w:val="en-US"/>
        </w:rPr>
        <w:t xml:space="preserve"> each observation interval. Parameters of soil water retention curve (eq. </w:t>
      </w:r>
      <w:r w:rsidR="00EB4AC9" w:rsidRPr="00956816">
        <w:rPr>
          <w:rFonts w:ascii="Arial" w:hAnsi="Arial" w:cs="Arial"/>
          <w:lang w:val="en-US"/>
        </w:rPr>
        <w:fldChar w:fldCharType="begin"/>
      </w:r>
      <w:r w:rsidRPr="00956816">
        <w:rPr>
          <w:rFonts w:ascii="Arial" w:hAnsi="Arial" w:cs="Arial"/>
          <w:lang w:val="en-US"/>
        </w:rPr>
        <w:instrText xml:space="preserve"> seq equa e36 </w:instrText>
      </w:r>
      <w:r w:rsidR="00EB4AC9" w:rsidRPr="00956816">
        <w:rPr>
          <w:rFonts w:ascii="Arial" w:hAnsi="Arial" w:cs="Arial"/>
          <w:lang w:val="en-US"/>
        </w:rPr>
        <w:fldChar w:fldCharType="separate"/>
      </w:r>
      <w:r w:rsidR="00864ADF">
        <w:rPr>
          <w:rFonts w:ascii="Arial" w:hAnsi="Arial" w:cs="Arial"/>
          <w:noProof/>
          <w:lang w:val="en-US"/>
        </w:rPr>
        <w:t>35</w:t>
      </w:r>
      <w:r w:rsidR="00EB4AC9" w:rsidRPr="00956816">
        <w:rPr>
          <w:rFonts w:ascii="Arial" w:hAnsi="Arial" w:cs="Arial"/>
          <w:lang w:val="en-US"/>
        </w:rPr>
        <w:fldChar w:fldCharType="end"/>
      </w:r>
      <w:r w:rsidRPr="00956816">
        <w:rPr>
          <w:rFonts w:ascii="Arial" w:hAnsi="Arial" w:cs="Arial"/>
          <w:lang w:val="en-US"/>
        </w:rPr>
        <w:t xml:space="preserve">) were obtained as described above. </w:t>
      </w:r>
    </w:p>
    <w:p w:rsidR="00606672" w:rsidRPr="00743826" w:rsidRDefault="000953EE" w:rsidP="00F44E52">
      <w:pPr>
        <w:rPr>
          <w:rFonts w:ascii="Arial" w:hAnsi="Arial" w:cs="Arial"/>
          <w:szCs w:val="24"/>
          <w:lang w:val="en-US"/>
        </w:rPr>
      </w:pPr>
      <w:r>
        <w:rPr>
          <w:rFonts w:ascii="Arial" w:hAnsi="Arial" w:cs="Arial"/>
          <w:lang w:val="en-US"/>
        </w:rPr>
        <w:t>The entire</w:t>
      </w:r>
      <w:r w:rsidR="00956816" w:rsidRPr="00956816">
        <w:rPr>
          <w:rFonts w:ascii="Arial" w:hAnsi="Arial" w:cs="Arial"/>
          <w:lang w:val="en-US"/>
        </w:rPr>
        <w:t xml:space="preserve"> procedure was repeated three times </w:t>
      </w:r>
      <w:r>
        <w:rPr>
          <w:rFonts w:ascii="Arial" w:hAnsi="Arial" w:cs="Arial"/>
          <w:lang w:val="en-US"/>
        </w:rPr>
        <w:t>for</w:t>
      </w:r>
      <w:r w:rsidR="00956816" w:rsidRPr="00956816">
        <w:rPr>
          <w:rFonts w:ascii="Arial" w:hAnsi="Arial" w:cs="Arial"/>
          <w:lang w:val="en-US"/>
        </w:rPr>
        <w:t xml:space="preserve"> each soil layer.</w:t>
      </w:r>
    </w:p>
    <w:p w:rsidR="004144B9" w:rsidRPr="00743826" w:rsidRDefault="004144B9" w:rsidP="00F44E52">
      <w:pPr>
        <w:ind w:firstLine="0"/>
        <w:rPr>
          <w:rFonts w:ascii="Arial" w:hAnsi="Arial" w:cs="Arial"/>
          <w:lang w:val="en-US"/>
        </w:rPr>
      </w:pPr>
    </w:p>
    <w:p w:rsidR="00284A39" w:rsidRPr="00743826" w:rsidRDefault="00956816" w:rsidP="00A862AB">
      <w:pPr>
        <w:pStyle w:val="Ttulo3"/>
        <w:keepNext/>
        <w:rPr>
          <w:rFonts w:ascii="Arial" w:hAnsi="Arial"/>
          <w:lang w:val="en-US"/>
        </w:rPr>
      </w:pPr>
      <w:bookmarkStart w:id="383" w:name="_Toc296436820"/>
      <w:r w:rsidRPr="00956816">
        <w:rPr>
          <w:rFonts w:ascii="Arial" w:hAnsi="Arial"/>
          <w:lang w:val="en-US"/>
        </w:rPr>
        <w:t>Mechanistic models</w:t>
      </w:r>
      <w:bookmarkEnd w:id="383"/>
    </w:p>
    <w:p w:rsidR="0021458E" w:rsidRPr="00743826" w:rsidRDefault="00457D69" w:rsidP="0021458E">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R</w:t>
      </w:r>
      <w:r w:rsidRPr="00743826">
        <w:rPr>
          <w:rFonts w:ascii="Arial" w:eastAsia="Times New Roman" w:hAnsi="Arial" w:cs="Arial"/>
          <w:color w:val="000000"/>
          <w:szCs w:val="24"/>
          <w:lang w:val="en-US" w:eastAsia="pt-BR"/>
        </w:rPr>
        <w:t>oot water uptake rate</w:t>
      </w:r>
      <w:r w:rsidR="0037783A">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as a function of </w:t>
      </w:r>
      <w:r w:rsidR="00956816" w:rsidRPr="00956816">
        <w:rPr>
          <w:rFonts w:ascii="Arial" w:eastAsia="Times New Roman" w:hAnsi="Arial" w:cs="Arial"/>
          <w:color w:val="000000"/>
          <w:szCs w:val="24"/>
          <w:lang w:val="en-US" w:eastAsia="pt-BR"/>
        </w:rPr>
        <w:t>pressure head</w:t>
      </w:r>
      <w:r>
        <w:rPr>
          <w:rFonts w:ascii="Arial" w:eastAsia="Times New Roman" w:hAnsi="Arial" w:cs="Arial"/>
          <w:color w:val="000000"/>
          <w:szCs w:val="24"/>
          <w:lang w:val="en-US" w:eastAsia="pt-BR"/>
        </w:rPr>
        <w:t xml:space="preserve"> (</w:t>
      </w:r>
      <w:r w:rsidR="00956816" w:rsidRPr="00956816">
        <w:rPr>
          <w:rFonts w:ascii="Arial" w:eastAsia="Times New Roman" w:hAnsi="Arial" w:cs="Arial"/>
          <w:color w:val="000000"/>
          <w:szCs w:val="24"/>
          <w:lang w:val="en-US" w:eastAsia="pt-BR"/>
        </w:rPr>
        <w:t xml:space="preserve">measured by </w:t>
      </w:r>
      <w:r>
        <w:rPr>
          <w:rFonts w:ascii="Arial" w:eastAsia="Times New Roman" w:hAnsi="Arial" w:cs="Arial"/>
          <w:color w:val="000000"/>
          <w:szCs w:val="24"/>
          <w:lang w:val="en-US" w:eastAsia="pt-BR"/>
        </w:rPr>
        <w:t>PoTs)</w:t>
      </w:r>
      <w:r w:rsidR="00956816" w:rsidRPr="00956816">
        <w:rPr>
          <w:rFonts w:ascii="Arial" w:eastAsia="Times New Roman" w:hAnsi="Arial" w:cs="Arial"/>
          <w:color w:val="000000"/>
          <w:szCs w:val="24"/>
          <w:lang w:val="en-US" w:eastAsia="pt-BR"/>
        </w:rPr>
        <w:t>, root system data and soil hydraulic properties w</w:t>
      </w:r>
      <w:r>
        <w:rPr>
          <w:rFonts w:ascii="Arial" w:eastAsia="Times New Roman" w:hAnsi="Arial" w:cs="Arial"/>
          <w:color w:val="000000"/>
          <w:szCs w:val="24"/>
          <w:lang w:val="en-US" w:eastAsia="pt-BR"/>
        </w:rPr>
        <w:t>as</w:t>
      </w:r>
      <w:r w:rsidR="00956816" w:rsidRPr="00956816">
        <w:rPr>
          <w:rFonts w:ascii="Arial" w:eastAsia="Times New Roman" w:hAnsi="Arial" w:cs="Arial"/>
          <w:color w:val="000000"/>
          <w:szCs w:val="24"/>
          <w:lang w:val="en-US" w:eastAsia="pt-BR"/>
        </w:rPr>
        <w:t xml:space="preserve"> simulated by the model of Jong Van Lier et al. (2008). The </w:t>
      </w:r>
      <w:r w:rsidR="00956816" w:rsidRPr="00956816">
        <w:rPr>
          <w:rFonts w:ascii="Arial" w:eastAsia="Times New Roman" w:hAnsi="Arial" w:cs="Arial"/>
          <w:i/>
          <w:color w:val="000000"/>
          <w:szCs w:val="24"/>
          <w:lang w:val="en-US" w:eastAsia="pt-BR"/>
        </w:rPr>
        <w:t>Ag</w:t>
      </w:r>
      <w:r w:rsidR="00956816" w:rsidRPr="00956816">
        <w:rPr>
          <w:rFonts w:ascii="Arial" w:eastAsia="Times New Roman" w:hAnsi="Arial" w:cs="Arial"/>
          <w:i/>
          <w:color w:val="000000"/>
          <w:szCs w:val="24"/>
          <w:vertAlign w:val="subscript"/>
          <w:lang w:val="en-US" w:eastAsia="pt-BR"/>
        </w:rPr>
        <w:t>s</w:t>
      </w:r>
      <w:r w:rsidR="00956816" w:rsidRPr="00956816">
        <w:rPr>
          <w:rFonts w:ascii="Arial" w:eastAsia="Times New Roman" w:hAnsi="Arial" w:cs="Arial"/>
          <w:color w:val="000000"/>
          <w:szCs w:val="24"/>
          <w:lang w:val="en-US" w:eastAsia="pt-BR"/>
        </w:rPr>
        <w:t xml:space="preserve"> model proposed by Jacobs (1994) </w:t>
      </w:r>
      <w:r>
        <w:rPr>
          <w:rFonts w:ascii="Arial" w:eastAsia="Times New Roman" w:hAnsi="Arial" w:cs="Arial"/>
          <w:color w:val="000000"/>
          <w:szCs w:val="24"/>
          <w:lang w:val="en-US" w:eastAsia="pt-BR"/>
        </w:rPr>
        <w:t xml:space="preserve">was used to </w:t>
      </w:r>
      <w:r w:rsidR="00956816" w:rsidRPr="00956816">
        <w:rPr>
          <w:rFonts w:ascii="Arial" w:eastAsia="Times New Roman" w:hAnsi="Arial" w:cs="Arial"/>
          <w:color w:val="000000"/>
          <w:szCs w:val="24"/>
          <w:lang w:val="en-US" w:eastAsia="pt-BR"/>
        </w:rPr>
        <w:t>estimate the CO</w:t>
      </w:r>
      <w:r w:rsidR="00956816" w:rsidRPr="00956816">
        <w:rPr>
          <w:rFonts w:ascii="Arial" w:eastAsia="Times New Roman" w:hAnsi="Arial" w:cs="Arial"/>
          <w:color w:val="000000"/>
          <w:szCs w:val="24"/>
          <w:vertAlign w:val="subscript"/>
          <w:lang w:val="en-US" w:eastAsia="pt-BR"/>
        </w:rPr>
        <w:t>2</w:t>
      </w:r>
      <w:r w:rsidR="00956816" w:rsidRPr="00956816">
        <w:rPr>
          <w:rFonts w:ascii="Arial" w:eastAsia="Times New Roman" w:hAnsi="Arial" w:cs="Arial"/>
          <w:color w:val="000000"/>
          <w:szCs w:val="24"/>
          <w:lang w:val="en-US" w:eastAsia="pt-BR"/>
        </w:rPr>
        <w:t xml:space="preserve"> assimilation rate, the stomatal conductance and the transpiration rate using data of the atmospheric conditions, canopy temperature and leaf area index.</w:t>
      </w:r>
    </w:p>
    <w:p w:rsidR="00747057" w:rsidRPr="00743826" w:rsidRDefault="00747057" w:rsidP="0021458E">
      <w:pPr>
        <w:rPr>
          <w:rFonts w:ascii="Arial" w:hAnsi="Arial" w:cs="Arial"/>
          <w:lang w:val="en-US"/>
        </w:rPr>
      </w:pPr>
    </w:p>
    <w:p w:rsidR="005F2959" w:rsidRPr="00743826" w:rsidRDefault="00956816" w:rsidP="00734607">
      <w:pPr>
        <w:pStyle w:val="Ttulo4"/>
        <w:keepNext/>
        <w:ind w:left="1151" w:hanging="794"/>
        <w:rPr>
          <w:rFonts w:ascii="Arial" w:hAnsi="Arial"/>
          <w:lang w:val="en-US"/>
        </w:rPr>
      </w:pPr>
      <w:bookmarkStart w:id="384" w:name="_Toc296436821"/>
      <w:r w:rsidRPr="00956816">
        <w:rPr>
          <w:rFonts w:ascii="Arial" w:hAnsi="Arial"/>
          <w:lang w:val="en-US"/>
        </w:rPr>
        <w:t xml:space="preserve">Root water uptake model of Jong van Lier et al. </w:t>
      </w:r>
      <w:r w:rsidR="007A7509" w:rsidRPr="00743826">
        <w:rPr>
          <w:rFonts w:ascii="Arial" w:hAnsi="Arial"/>
          <w:lang w:val="en-US"/>
        </w:rPr>
        <w:t>(2008)</w:t>
      </w:r>
      <w:bookmarkEnd w:id="384"/>
    </w:p>
    <w:p w:rsidR="003A6764" w:rsidRPr="00743826" w:rsidRDefault="00956816" w:rsidP="003A6764">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root uptake model proposed by Jong Van Lier et al. (2008) require</w:t>
      </w:r>
      <w:r w:rsidR="00457D69">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data of soil hydraulic properties, root length density </w:t>
      </w:r>
      <w:r w:rsidRPr="00956816">
        <w:rPr>
          <w:rFonts w:ascii="Arial" w:eastAsia="Times New Roman" w:hAnsi="Arial" w:cs="Arial"/>
          <w:i/>
          <w:color w:val="000000"/>
          <w:szCs w:val="24"/>
          <w:lang w:val="en-US" w:eastAsia="pt-BR"/>
        </w:rPr>
        <w:t>R</w:t>
      </w:r>
      <w:r w:rsidRPr="00956816">
        <w:rPr>
          <w:rFonts w:ascii="Arial" w:eastAsia="Times New Roman" w:hAnsi="Arial" w:cs="Arial"/>
          <w:color w:val="000000"/>
          <w:szCs w:val="24"/>
          <w:lang w:val="en-US" w:eastAsia="pt-BR"/>
        </w:rPr>
        <w:t xml:space="preserve"> and pressure head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w:t>
      </w:r>
      <w:r w:rsidR="00457D69">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oil hydraulic properties </w:t>
      </w:r>
      <w:r w:rsidR="00457D69">
        <w:rPr>
          <w:rFonts w:ascii="Arial" w:eastAsia="Times New Roman" w:hAnsi="Arial" w:cs="Arial"/>
          <w:color w:val="000000"/>
          <w:szCs w:val="24"/>
          <w:lang w:val="en-US" w:eastAsia="pt-BR"/>
        </w:rPr>
        <w:t>can be described by</w:t>
      </w:r>
      <w:r w:rsidRPr="00956816">
        <w:rPr>
          <w:rFonts w:ascii="Arial" w:eastAsia="Times New Roman" w:hAnsi="Arial" w:cs="Arial"/>
          <w:color w:val="000000"/>
          <w:szCs w:val="24"/>
          <w:lang w:val="en-US" w:eastAsia="pt-BR"/>
        </w:rPr>
        <w:t xml:space="preserve"> the set of equations proposed by Van Genuchten (1980), </w:t>
      </w:r>
      <w:r w:rsidR="00457D69">
        <w:rPr>
          <w:rFonts w:ascii="Arial" w:eastAsia="Times New Roman" w:hAnsi="Arial" w:cs="Arial"/>
          <w:color w:val="000000"/>
          <w:szCs w:val="24"/>
          <w:lang w:val="en-US" w:eastAsia="pt-BR"/>
        </w:rPr>
        <w:t>with p</w:t>
      </w:r>
      <w:r w:rsidRPr="00956816">
        <w:rPr>
          <w:rFonts w:ascii="Arial" w:eastAsia="Times New Roman" w:hAnsi="Arial" w:cs="Arial"/>
          <w:color w:val="000000"/>
          <w:szCs w:val="24"/>
          <w:lang w:val="en-US" w:eastAsia="pt-BR"/>
        </w:rPr>
        <w:t xml:space="preserve">arameters residual soil water content </w:t>
      </w:r>
      <w:r w:rsidRPr="00956816">
        <w:rPr>
          <w:rFonts w:ascii="Arial" w:hAnsi="Arial" w:cs="Arial"/>
          <w:i/>
          <w:szCs w:val="24"/>
          <w:lang w:val="en-US"/>
        </w:rPr>
        <w:t>θ</w:t>
      </w:r>
      <w:r w:rsidRPr="00956816">
        <w:rPr>
          <w:rFonts w:ascii="Arial" w:hAnsi="Arial" w:cs="Arial"/>
          <w:i/>
          <w:szCs w:val="24"/>
          <w:vertAlign w:val="subscript"/>
          <w:lang w:val="en-US"/>
        </w:rPr>
        <w:t>r</w:t>
      </w:r>
      <w:r w:rsidRPr="00956816">
        <w:rPr>
          <w:rFonts w:ascii="Arial" w:hAnsi="Arial" w:cs="Arial"/>
          <w:szCs w:val="24"/>
          <w:lang w:val="en-US"/>
        </w:rPr>
        <w:t xml:space="preserve"> and saturated soil water content </w:t>
      </w:r>
      <w:r w:rsidRPr="00956816">
        <w:rPr>
          <w:rFonts w:ascii="Arial" w:hAnsi="Arial" w:cs="Arial"/>
          <w:i/>
          <w:szCs w:val="24"/>
          <w:lang w:val="en-US"/>
        </w:rPr>
        <w:t>θ</w:t>
      </w:r>
      <w:r w:rsidRPr="00956816">
        <w:rPr>
          <w:rFonts w:ascii="Arial" w:hAnsi="Arial" w:cs="Arial"/>
          <w:i/>
          <w:szCs w:val="24"/>
          <w:vertAlign w:val="subscript"/>
          <w:lang w:val="en-US"/>
        </w:rPr>
        <w:t>s</w:t>
      </w:r>
      <w:r w:rsidRPr="00956816">
        <w:rPr>
          <w:rFonts w:ascii="Arial" w:eastAsia="Times New Roman" w:hAnsi="Arial" w:cs="Arial"/>
          <w:color w:val="000000"/>
          <w:szCs w:val="24"/>
          <w:lang w:val="en-US" w:eastAsia="pt-BR"/>
        </w:rPr>
        <w:t xml:space="preserve">, saturated hydraulic conductivity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empirical </w:t>
      </w:r>
      <w:r w:rsidR="0037783A">
        <w:rPr>
          <w:rFonts w:ascii="Arial" w:eastAsia="Times New Roman" w:hAnsi="Arial" w:cs="Arial"/>
          <w:color w:val="000000"/>
          <w:szCs w:val="24"/>
          <w:lang w:val="en-US" w:eastAsia="pt-BR"/>
        </w:rPr>
        <w:t>parameters</w:t>
      </w:r>
      <w:r w:rsidRPr="00956816">
        <w:rPr>
          <w:rFonts w:ascii="Arial" w:eastAsia="Times New Roman" w:hAnsi="Arial" w:cs="Arial"/>
          <w:color w:val="000000"/>
          <w:szCs w:val="24"/>
          <w:lang w:val="en-US" w:eastAsia="pt-BR"/>
        </w:rPr>
        <w:t xml:space="preserve"> </w:t>
      </w:r>
      <w:r w:rsidRPr="00956816">
        <w:rPr>
          <w:rFonts w:ascii="Arial" w:hAnsi="Arial" w:cs="Arial"/>
          <w:i/>
          <w:szCs w:val="24"/>
          <w:lang w:val="en-US"/>
        </w:rPr>
        <w:t>α</w:t>
      </w:r>
      <w:r w:rsidRPr="00956816">
        <w:rPr>
          <w:rFonts w:ascii="Arial" w:hAnsi="Arial" w:cs="Arial"/>
          <w:szCs w:val="24"/>
          <w:lang w:val="en-US"/>
        </w:rPr>
        <w:t xml:space="preserve">, </w:t>
      </w:r>
      <w:r w:rsidRPr="00956816">
        <w:rPr>
          <w:rFonts w:ascii="Arial" w:hAnsi="Arial" w:cs="Arial"/>
          <w:i/>
          <w:szCs w:val="24"/>
          <w:lang w:val="en-US"/>
        </w:rPr>
        <w:t>n</w:t>
      </w:r>
      <w:r w:rsidRPr="00956816">
        <w:rPr>
          <w:rFonts w:ascii="Arial" w:hAnsi="Arial" w:cs="Arial"/>
          <w:szCs w:val="24"/>
          <w:lang w:val="en-US"/>
        </w:rPr>
        <w:t xml:space="preserve"> and </w:t>
      </w:r>
      <w:r w:rsidRPr="00956816">
        <w:rPr>
          <w:rFonts w:ascii="Arial" w:hAnsi="Arial" w:cs="Arial"/>
          <w:i/>
          <w:szCs w:val="24"/>
          <w:lang w:val="en-US"/>
        </w:rPr>
        <w:t>λ</w:t>
      </w:r>
      <w:r w:rsidRPr="00956816">
        <w:rPr>
          <w:rFonts w:ascii="Arial" w:hAnsi="Arial" w:cs="Arial"/>
          <w:szCs w:val="24"/>
          <w:lang w:val="en-US"/>
        </w:rPr>
        <w:t xml:space="preserve">. </w:t>
      </w:r>
      <w:r w:rsidRPr="00956816">
        <w:rPr>
          <w:rFonts w:ascii="Arial" w:eastAsia="Times New Roman" w:hAnsi="Arial" w:cs="Arial"/>
          <w:color w:val="000000"/>
          <w:szCs w:val="24"/>
          <w:lang w:val="en-US" w:eastAsia="pt-BR"/>
        </w:rPr>
        <w:t>For Van Genuchten soil</w:t>
      </w:r>
      <w:r w:rsidR="00457D69">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Jong Van Lier, Dourado Neto and Metselaar (2009) derived an analytical expression for the matric flux potential which was used in this study to </w:t>
      </w:r>
      <w:r w:rsidRPr="00956816">
        <w:rPr>
          <w:rFonts w:ascii="Arial" w:eastAsia="Times New Roman" w:hAnsi="Arial" w:cs="Arial"/>
          <w:color w:val="000000"/>
          <w:szCs w:val="24"/>
          <w:lang w:val="en-US" w:eastAsia="pt-BR"/>
        </w:rPr>
        <w:lastRenderedPageBreak/>
        <w:t xml:space="preserve">determine </w:t>
      </w:r>
      <w:r w:rsidRPr="00956816">
        <w:rPr>
          <w:rFonts w:ascii="Arial" w:eastAsia="Times New Roman" w:hAnsi="Arial" w:cs="Arial"/>
          <w:i/>
          <w:color w:val="000000"/>
          <w:szCs w:val="24"/>
          <w:lang w:val="en-US" w:eastAsia="pt-BR"/>
        </w:rPr>
        <w:t>M</w:t>
      </w:r>
      <w:r w:rsidRPr="00956816">
        <w:rPr>
          <w:rFonts w:ascii="Arial" w:eastAsia="Times New Roman" w:hAnsi="Arial" w:cs="Arial"/>
          <w:color w:val="000000"/>
          <w:szCs w:val="24"/>
          <w:lang w:val="en-US" w:eastAsia="pt-BR"/>
        </w:rPr>
        <w:t xml:space="preserve"> from </w:t>
      </w:r>
      <w:r w:rsidR="0037783A">
        <w:rPr>
          <w:rFonts w:ascii="Arial" w:eastAsia="Times New Roman" w:hAnsi="Arial" w:cs="Arial"/>
          <w:i/>
          <w:color w:val="000000"/>
          <w:szCs w:val="24"/>
          <w:lang w:val="en-US" w:eastAsia="pt-BR"/>
        </w:rPr>
        <w:t>h</w:t>
      </w:r>
      <w:r w:rsidR="00457D69">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data measured in the field.</w:t>
      </w:r>
      <w:r w:rsidR="00457D69">
        <w:rPr>
          <w:rFonts w:ascii="Arial" w:eastAsia="Times New Roman" w:hAnsi="Arial" w:cs="Arial"/>
          <w:color w:val="000000"/>
          <w:szCs w:val="24"/>
          <w:lang w:val="en-US" w:eastAsia="pt-BR"/>
        </w:rPr>
        <w:t xml:space="preserve"> As lower bound of </w:t>
      </w:r>
      <w:r w:rsidRPr="00956816">
        <w:rPr>
          <w:rFonts w:ascii="Arial" w:eastAsia="Times New Roman" w:hAnsi="Arial" w:cs="Arial"/>
          <w:i/>
          <w:color w:val="000000"/>
          <w:szCs w:val="24"/>
          <w:lang w:val="en-US" w:eastAsia="pt-BR"/>
        </w:rPr>
        <w:t>h</w:t>
      </w:r>
      <w:r w:rsidR="00457D69">
        <w:rPr>
          <w:rFonts w:ascii="Arial" w:eastAsia="Times New Roman" w:hAnsi="Arial" w:cs="Arial"/>
          <w:color w:val="000000"/>
          <w:szCs w:val="24"/>
          <w:lang w:val="en-US" w:eastAsia="pt-BR"/>
        </w:rPr>
        <w:t xml:space="preserve"> in the integral expression to calculate </w:t>
      </w:r>
      <w:r w:rsidRPr="00956816">
        <w:rPr>
          <w:rFonts w:ascii="Arial" w:eastAsia="Times New Roman" w:hAnsi="Arial" w:cs="Arial"/>
          <w:i/>
          <w:color w:val="000000"/>
          <w:szCs w:val="24"/>
          <w:lang w:val="en-US" w:eastAsia="pt-BR"/>
        </w:rPr>
        <w:t>M</w:t>
      </w:r>
      <w:r w:rsidR="00457D69">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the minimum </w:t>
      </w:r>
      <w:r w:rsidR="00457D69">
        <w:rPr>
          <w:rFonts w:ascii="Arial" w:eastAsia="Times New Roman" w:hAnsi="Arial" w:cs="Arial"/>
          <w:color w:val="000000"/>
          <w:szCs w:val="24"/>
          <w:lang w:val="en-US" w:eastAsia="pt-BR"/>
        </w:rPr>
        <w:t>pressure head</w:t>
      </w:r>
      <w:r w:rsidRPr="00956816">
        <w:rPr>
          <w:rFonts w:ascii="Arial" w:eastAsia="Times New Roman" w:hAnsi="Arial" w:cs="Arial"/>
          <w:color w:val="000000"/>
          <w:szCs w:val="24"/>
          <w:lang w:val="en-US" w:eastAsia="pt-BR"/>
        </w:rPr>
        <w:t xml:space="preserve"> at </w:t>
      </w:r>
      <w:r w:rsidR="00457D6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root surface </w:t>
      </w:r>
      <w:r w:rsidRPr="00956816">
        <w:rPr>
          <w:rFonts w:ascii="Arial" w:eastAsia="Times New Roman" w:hAnsi="Arial" w:cs="Arial"/>
          <w:i/>
          <w:color w:val="000000"/>
          <w:szCs w:val="24"/>
          <w:lang w:val="en-US" w:eastAsia="pt-BR"/>
        </w:rPr>
        <w:t>h</w:t>
      </w:r>
      <w:r w:rsidRPr="00956816">
        <w:rPr>
          <w:rFonts w:ascii="Arial" w:eastAsia="Times New Roman" w:hAnsi="Arial" w:cs="Arial"/>
          <w:i/>
          <w:color w:val="000000"/>
          <w:szCs w:val="24"/>
          <w:vertAlign w:val="subscript"/>
          <w:lang w:val="en-US" w:eastAsia="pt-BR"/>
        </w:rPr>
        <w:t>0</w:t>
      </w:r>
      <w:r w:rsidRPr="00956816">
        <w:rPr>
          <w:rFonts w:ascii="Arial" w:eastAsia="Times New Roman" w:hAnsi="Arial" w:cs="Arial"/>
          <w:color w:val="000000"/>
          <w:szCs w:val="24"/>
          <w:lang w:val="en-US" w:eastAsia="pt-BR"/>
        </w:rPr>
        <w:t xml:space="preserve">, assumed equal to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50 m </w:t>
      </w:r>
      <w:r w:rsidR="00457D69">
        <w:rPr>
          <w:rFonts w:ascii="Arial" w:eastAsia="Times New Roman" w:hAnsi="Arial" w:cs="Arial"/>
          <w:color w:val="000000"/>
          <w:szCs w:val="24"/>
          <w:lang w:val="en-US" w:eastAsia="pt-BR"/>
        </w:rPr>
        <w:t>was used</w:t>
      </w:r>
      <w:r w:rsidRPr="00956816">
        <w:rPr>
          <w:rFonts w:ascii="Arial" w:eastAsia="Times New Roman" w:hAnsi="Arial" w:cs="Arial"/>
          <w:color w:val="000000"/>
          <w:szCs w:val="24"/>
          <w:lang w:val="en-US" w:eastAsia="pt-BR"/>
        </w:rPr>
        <w:t xml:space="preserve">. Following Jong Van Lier et al. (2008), </w:t>
      </w:r>
      <w:r w:rsidR="00457D69">
        <w:rPr>
          <w:rFonts w:ascii="Arial" w:eastAsia="Times New Roman" w:hAnsi="Arial" w:cs="Arial"/>
          <w:color w:val="000000"/>
          <w:szCs w:val="24"/>
          <w:lang w:val="en-US" w:eastAsia="pt-BR"/>
        </w:rPr>
        <w:t>we</w:t>
      </w:r>
      <w:r w:rsidRPr="00956816">
        <w:rPr>
          <w:rFonts w:ascii="Arial" w:eastAsia="Times New Roman" w:hAnsi="Arial" w:cs="Arial"/>
          <w:color w:val="000000"/>
          <w:szCs w:val="24"/>
          <w:lang w:val="en-US" w:eastAsia="pt-BR"/>
        </w:rPr>
        <w:t xml:space="preserve"> used </w:t>
      </w:r>
      <w:r w:rsidR="00457D69">
        <w:rPr>
          <w:rFonts w:ascii="Arial" w:eastAsia="Times New Roman" w:hAnsi="Arial" w:cs="Arial"/>
          <w:color w:val="000000"/>
          <w:szCs w:val="24"/>
          <w:lang w:val="en-US" w:eastAsia="pt-BR"/>
        </w:rPr>
        <w:t xml:space="preserve">root radius </w:t>
      </w:r>
      <w:r w:rsidRPr="00956816">
        <w:rPr>
          <w:rFonts w:ascii="Arial" w:eastAsia="Times New Roman" w:hAnsi="Arial" w:cs="Arial"/>
          <w:i/>
          <w:color w:val="000000"/>
          <w:szCs w:val="24"/>
          <w:lang w:val="en-US" w:eastAsia="pt-BR"/>
        </w:rPr>
        <w:t>r</w:t>
      </w:r>
      <w:r w:rsidRPr="00956816">
        <w:rPr>
          <w:rFonts w:ascii="Arial" w:eastAsia="Times New Roman" w:hAnsi="Arial" w:cs="Arial"/>
          <w:i/>
          <w:color w:val="000000"/>
          <w:szCs w:val="24"/>
          <w:vertAlign w:val="subscript"/>
          <w:lang w:val="en-US" w:eastAsia="pt-BR"/>
        </w:rPr>
        <w:t>0</w:t>
      </w:r>
      <w:r w:rsidRPr="00956816">
        <w:rPr>
          <w:rFonts w:ascii="Arial" w:eastAsia="Times New Roman" w:hAnsi="Arial" w:cs="Arial"/>
          <w:color w:val="000000"/>
          <w:szCs w:val="24"/>
          <w:lang w:val="en-US" w:eastAsia="pt-BR"/>
        </w:rPr>
        <w:t xml:space="preserve"> equal to 0.05 mm. </w:t>
      </w:r>
      <w:r w:rsidR="009F3F74">
        <w:rPr>
          <w:rFonts w:ascii="Arial" w:eastAsia="Times New Roman" w:hAnsi="Arial" w:cs="Arial"/>
          <w:color w:val="000000"/>
          <w:szCs w:val="24"/>
          <w:lang w:val="en-US" w:eastAsia="pt-BR"/>
        </w:rPr>
        <w:t xml:space="preserve">For </w:t>
      </w:r>
      <w:r w:rsidRPr="00956816">
        <w:rPr>
          <w:rFonts w:ascii="Arial" w:eastAsia="Times New Roman" w:hAnsi="Arial" w:cs="Arial"/>
          <w:color w:val="000000"/>
          <w:szCs w:val="24"/>
          <w:lang w:val="en-US" w:eastAsia="pt-BR"/>
        </w:rPr>
        <w:t xml:space="preserve">root length density </w:t>
      </w:r>
      <w:r w:rsidRPr="00956816">
        <w:rPr>
          <w:rFonts w:ascii="Arial" w:eastAsia="Times New Roman" w:hAnsi="Arial" w:cs="Arial"/>
          <w:i/>
          <w:color w:val="000000"/>
          <w:szCs w:val="24"/>
          <w:lang w:val="en-US" w:eastAsia="pt-BR"/>
        </w:rPr>
        <w:t>R</w:t>
      </w:r>
      <w:r w:rsidRPr="00956816">
        <w:rPr>
          <w:rFonts w:ascii="Arial" w:eastAsia="Times New Roman" w:hAnsi="Arial" w:cs="Arial"/>
          <w:color w:val="000000"/>
          <w:szCs w:val="24"/>
          <w:lang w:val="en-US" w:eastAsia="pt-BR"/>
        </w:rPr>
        <w:t xml:space="preserve"> </w:t>
      </w:r>
      <w:r w:rsidR="009F3F74">
        <w:rPr>
          <w:rFonts w:ascii="Arial" w:eastAsia="Times New Roman" w:hAnsi="Arial" w:cs="Arial"/>
          <w:color w:val="000000"/>
          <w:szCs w:val="24"/>
          <w:lang w:val="en-US" w:eastAsia="pt-BR"/>
        </w:rPr>
        <w:t>we used</w:t>
      </w:r>
      <w:r w:rsidRPr="00956816">
        <w:rPr>
          <w:rFonts w:ascii="Arial" w:eastAsia="Times New Roman" w:hAnsi="Arial" w:cs="Arial"/>
          <w:color w:val="000000"/>
          <w:szCs w:val="24"/>
          <w:lang w:val="en-US" w:eastAsia="pt-BR"/>
        </w:rPr>
        <w:t xml:space="preserve"> values obtained </w:t>
      </w:r>
      <w:r w:rsidRPr="00956816">
        <w:rPr>
          <w:rFonts w:ascii="Cambria Math" w:eastAsia="Times New Roman" w:hAnsi="Cambria Math" w:cs="Arial"/>
          <w:color w:val="000000"/>
          <w:szCs w:val="24"/>
          <w:lang w:val="en-US" w:eastAsia="pt-BR"/>
        </w:rPr>
        <w:t>​​</w:t>
      </w:r>
      <w:r w:rsidRPr="00956816">
        <w:rPr>
          <w:rFonts w:ascii="Arial" w:eastAsia="Times New Roman" w:hAnsi="Arial" w:cs="Arial"/>
          <w:color w:val="000000"/>
          <w:szCs w:val="24"/>
          <w:lang w:val="en-US" w:eastAsia="pt-BR"/>
        </w:rPr>
        <w:t xml:space="preserve">by Raid, Hashim and Gallagher (1984) for </w:t>
      </w:r>
      <w:r w:rsidR="009F3F74">
        <w:rPr>
          <w:rFonts w:ascii="Arial" w:eastAsia="Times New Roman" w:hAnsi="Arial" w:cs="Arial"/>
          <w:color w:val="000000"/>
          <w:szCs w:val="24"/>
          <w:lang w:val="en-US" w:eastAsia="pt-BR"/>
        </w:rPr>
        <w:t>Common B</w:t>
      </w:r>
      <w:r w:rsidRPr="00956816">
        <w:rPr>
          <w:rFonts w:ascii="Arial" w:eastAsia="Times New Roman" w:hAnsi="Arial" w:cs="Arial"/>
          <w:color w:val="000000"/>
          <w:szCs w:val="24"/>
          <w:lang w:val="en-US" w:eastAsia="pt-BR"/>
        </w:rPr>
        <w:t xml:space="preserve">ean. These authors reported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of 2200 m m</w:t>
      </w:r>
      <w:r w:rsidR="00422C77">
        <w:rPr>
          <w:rFonts w:ascii="Arial" w:eastAsia="Times New Roman" w:hAnsi="Arial" w:cs="Arial"/>
          <w:color w:val="000000"/>
          <w:szCs w:val="24"/>
          <w:vertAlign w:val="superscript"/>
          <w:lang w:val="en-US" w:eastAsia="pt-BR"/>
        </w:rPr>
        <w:noBreakHyphen/>
        <w:t>3</w:t>
      </w:r>
      <w:r w:rsidRPr="00956816">
        <w:rPr>
          <w:rFonts w:ascii="Arial" w:eastAsia="Times New Roman" w:hAnsi="Arial" w:cs="Arial"/>
          <w:color w:val="000000"/>
          <w:szCs w:val="24"/>
          <w:lang w:val="en-US" w:eastAsia="pt-BR"/>
        </w:rPr>
        <w:t xml:space="preserve"> between 0 and 0.1 m, 1550 m m</w:t>
      </w:r>
      <w:r w:rsidR="00422C77">
        <w:rPr>
          <w:rFonts w:ascii="Arial" w:eastAsia="Times New Roman" w:hAnsi="Arial" w:cs="Arial"/>
          <w:color w:val="000000"/>
          <w:szCs w:val="24"/>
          <w:vertAlign w:val="superscript"/>
          <w:lang w:val="en-US" w:eastAsia="pt-BR"/>
        </w:rPr>
        <w:noBreakHyphen/>
        <w:t>3</w:t>
      </w:r>
      <w:r w:rsidRPr="00956816">
        <w:rPr>
          <w:rFonts w:ascii="Arial" w:eastAsia="Times New Roman" w:hAnsi="Arial" w:cs="Arial"/>
          <w:color w:val="000000"/>
          <w:szCs w:val="24"/>
          <w:lang w:val="en-US" w:eastAsia="pt-BR"/>
        </w:rPr>
        <w:t xml:space="preserve"> between 0.1 and 0.2 m, and 1400 m m</w:t>
      </w:r>
      <w:r w:rsidR="00422C77">
        <w:rPr>
          <w:rFonts w:ascii="Arial" w:eastAsia="Times New Roman" w:hAnsi="Arial" w:cs="Arial"/>
          <w:color w:val="000000"/>
          <w:szCs w:val="24"/>
          <w:vertAlign w:val="superscript"/>
          <w:lang w:val="en-US" w:eastAsia="pt-BR"/>
        </w:rPr>
        <w:noBreakHyphen/>
        <w:t>3</w:t>
      </w:r>
      <w:r w:rsidRPr="00956816">
        <w:rPr>
          <w:rFonts w:ascii="Arial" w:eastAsia="Times New Roman" w:hAnsi="Arial" w:cs="Arial"/>
          <w:color w:val="000000"/>
          <w:szCs w:val="24"/>
          <w:lang w:val="en-US" w:eastAsia="pt-BR"/>
        </w:rPr>
        <w:t xml:space="preserve"> between 0.2 and 0.4 m.</w:t>
      </w:r>
    </w:p>
    <w:p w:rsidR="00B92A85" w:rsidRPr="00743826" w:rsidRDefault="009F3F74" w:rsidP="00E6498D">
      <w:pPr>
        <w:textAlignment w:val="top"/>
        <w:rPr>
          <w:rFonts w:ascii="Arial" w:hAnsi="Arial" w:cs="Arial"/>
          <w:lang w:val="en-US"/>
        </w:rPr>
      </w:pPr>
      <w:r>
        <w:rPr>
          <w:rFonts w:ascii="Arial" w:eastAsia="Times New Roman" w:hAnsi="Arial" w:cs="Arial"/>
          <w:color w:val="000000"/>
          <w:szCs w:val="24"/>
          <w:lang w:val="en-US" w:eastAsia="pt-BR"/>
        </w:rPr>
        <w:t>To test the model, observed root</w:t>
      </w:r>
      <w:r w:rsidR="00956816" w:rsidRPr="00956816">
        <w:rPr>
          <w:rFonts w:ascii="Arial" w:eastAsia="Times New Roman" w:hAnsi="Arial" w:cs="Arial"/>
          <w:color w:val="000000"/>
          <w:szCs w:val="24"/>
          <w:lang w:val="en-US" w:eastAsia="pt-BR"/>
        </w:rPr>
        <w:t xml:space="preserve"> water uptake </w:t>
      </w:r>
      <w:r w:rsidRPr="00743826">
        <w:rPr>
          <w:rFonts w:ascii="Arial" w:eastAsia="Times New Roman" w:hAnsi="Arial" w:cs="Arial"/>
          <w:i/>
          <w:color w:val="000000"/>
          <w:szCs w:val="24"/>
          <w:lang w:val="en-US" w:eastAsia="pt-BR"/>
        </w:rPr>
        <w:t>S</w:t>
      </w:r>
      <w:r w:rsidRPr="00743826">
        <w:rPr>
          <w:rFonts w:ascii="Arial" w:eastAsia="Times New Roman" w:hAnsi="Arial" w:cs="Arial"/>
          <w:i/>
          <w:color w:val="000000"/>
          <w:szCs w:val="24"/>
          <w:vertAlign w:val="subscript"/>
          <w:lang w:val="en-US" w:eastAsia="pt-BR"/>
        </w:rPr>
        <w:t>exp</w:t>
      </w:r>
      <w:r w:rsidRPr="00743826">
        <w:rPr>
          <w:rFonts w:ascii="Arial" w:eastAsia="Times New Roman" w:hAnsi="Arial" w:cs="Arial"/>
          <w:color w:val="000000"/>
          <w:szCs w:val="24"/>
          <w:lang w:val="en-US" w:eastAsia="pt-BR"/>
        </w:rPr>
        <w:t xml:space="preserve"> (m</w:t>
      </w:r>
      <w:r w:rsidRPr="00743826">
        <w:rPr>
          <w:rFonts w:ascii="Arial" w:eastAsia="Times New Roman" w:hAnsi="Arial" w:cs="Arial"/>
          <w:color w:val="000000"/>
          <w:szCs w:val="24"/>
          <w:vertAlign w:val="superscript"/>
          <w:lang w:val="en-US" w:eastAsia="pt-BR"/>
        </w:rPr>
        <w:t>3</w:t>
      </w:r>
      <w:r w:rsidRPr="00743826">
        <w:rPr>
          <w:rFonts w:ascii="Arial" w:eastAsia="Times New Roman" w:hAnsi="Arial" w:cs="Arial"/>
          <w:color w:val="000000"/>
          <w:szCs w:val="24"/>
          <w:lang w:val="en-US" w:eastAsia="pt-BR"/>
        </w:rPr>
        <w:t xml:space="preserve"> m</w:t>
      </w:r>
      <w:r w:rsidR="00422C77">
        <w:rPr>
          <w:rFonts w:ascii="Arial" w:eastAsia="Times New Roman" w:hAnsi="Arial" w:cs="Arial"/>
          <w:color w:val="000000"/>
          <w:szCs w:val="24"/>
          <w:vertAlign w:val="superscript"/>
          <w:lang w:val="en-US" w:eastAsia="pt-BR"/>
        </w:rPr>
        <w:noBreakHyphen/>
        <w:t>3</w:t>
      </w:r>
      <w:r w:rsidRPr="00743826">
        <w:rPr>
          <w:rFonts w:ascii="Arial" w:eastAsia="Times New Roman" w:hAnsi="Arial" w:cs="Arial"/>
          <w:color w:val="000000"/>
          <w:szCs w:val="24"/>
          <w:lang w:val="en-US" w:eastAsia="pt-BR"/>
        </w:rPr>
        <w:t xml:space="preserve"> d</w:t>
      </w:r>
      <w:r w:rsidR="00422C77">
        <w:rPr>
          <w:rFonts w:ascii="Arial" w:eastAsia="Times New Roman" w:hAnsi="Arial" w:cs="Arial"/>
          <w:color w:val="000000"/>
          <w:szCs w:val="24"/>
          <w:vertAlign w:val="superscript"/>
          <w:lang w:val="en-US" w:eastAsia="pt-BR"/>
        </w:rPr>
        <w:noBreakHyphen/>
        <w:t>1</w:t>
      </w:r>
      <w:r w:rsidRPr="00743826">
        <w:rPr>
          <w:rFonts w:ascii="Arial" w:eastAsia="Times New Roman" w:hAnsi="Arial" w:cs="Arial"/>
          <w:color w:val="000000"/>
          <w:szCs w:val="24"/>
          <w:lang w:val="en-US" w:eastAsia="pt-BR"/>
        </w:rPr>
        <w:t>)</w:t>
      </w:r>
      <w:r>
        <w:rPr>
          <w:rFonts w:ascii="Arial" w:eastAsia="Times New Roman" w:hAnsi="Arial" w:cs="Arial"/>
          <w:color w:val="000000"/>
          <w:szCs w:val="24"/>
          <w:lang w:val="en-US" w:eastAsia="pt-BR"/>
        </w:rPr>
        <w:t xml:space="preserve"> </w:t>
      </w:r>
      <w:r w:rsidR="00956816" w:rsidRPr="00956816">
        <w:rPr>
          <w:rFonts w:ascii="Arial" w:eastAsia="Times New Roman" w:hAnsi="Arial" w:cs="Arial"/>
          <w:color w:val="000000"/>
          <w:szCs w:val="24"/>
          <w:lang w:val="en-US" w:eastAsia="pt-BR"/>
        </w:rPr>
        <w:t>was calculated from the experimental data</w:t>
      </w:r>
      <w:r>
        <w:rPr>
          <w:rFonts w:ascii="Arial" w:eastAsia="Times New Roman" w:hAnsi="Arial" w:cs="Arial"/>
          <w:color w:val="000000"/>
          <w:szCs w:val="24"/>
          <w:lang w:val="en-US" w:eastAsia="pt-BR"/>
        </w:rPr>
        <w:t xml:space="preserve"> </w:t>
      </w:r>
      <w:r w:rsidR="00956816" w:rsidRPr="00956816">
        <w:rPr>
          <w:rFonts w:ascii="Arial" w:eastAsia="Times New Roman" w:hAnsi="Arial" w:cs="Arial"/>
          <w:color w:val="000000"/>
          <w:szCs w:val="24"/>
          <w:lang w:val="en-US" w:eastAsia="pt-BR"/>
        </w:rPr>
        <w:t>for the first two layers (</w:t>
      </w:r>
      <w:r w:rsidR="00956816" w:rsidRPr="00956816">
        <w:rPr>
          <w:rFonts w:ascii="Arial" w:hAnsi="Arial" w:cs="Arial"/>
          <w:i/>
          <w:lang w:val="en-US"/>
        </w:rPr>
        <w:t>z</w:t>
      </w:r>
      <w:r w:rsidR="00956816" w:rsidRPr="00956816">
        <w:rPr>
          <w:rFonts w:ascii="Arial" w:hAnsi="Arial" w:cs="Arial"/>
          <w:lang w:val="en-US"/>
        </w:rPr>
        <w:t xml:space="preserve">=1 and </w:t>
      </w:r>
      <w:r w:rsidR="00956816" w:rsidRPr="00956816">
        <w:rPr>
          <w:rFonts w:ascii="Arial" w:hAnsi="Arial" w:cs="Arial"/>
          <w:i/>
          <w:lang w:val="en-US"/>
        </w:rPr>
        <w:t>z</w:t>
      </w:r>
      <w:r w:rsidR="00956816" w:rsidRPr="00956816">
        <w:rPr>
          <w:rFonts w:ascii="Arial" w:hAnsi="Arial" w:cs="Arial"/>
          <w:lang w:val="en-US"/>
        </w:rPr>
        <w:t>=2</w:t>
      </w:r>
      <w:r w:rsidR="00956816" w:rsidRPr="00956816">
        <w:rPr>
          <w:rFonts w:ascii="Arial" w:eastAsia="Times New Roman" w:hAnsi="Arial" w:cs="Arial"/>
          <w:color w:val="000000"/>
          <w:szCs w:val="24"/>
          <w:lang w:val="en-US" w:eastAsia="pt-BR"/>
        </w:rPr>
        <w:t>), as illustrated in Figure</w:t>
      </w:r>
      <w:r>
        <w:rPr>
          <w:rFonts w:ascii="Arial" w:eastAsia="Times New Roman" w:hAnsi="Arial" w:cs="Arial"/>
          <w:color w:val="000000"/>
          <w:szCs w:val="24"/>
          <w:lang w:val="en-US" w:eastAsia="pt-BR"/>
        </w:rPr>
        <w:t>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fig11</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8</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xml:space="preserve"> and compared </w:t>
      </w:r>
      <w:r>
        <w:rPr>
          <w:rFonts w:ascii="Arial" w:eastAsia="Times New Roman" w:hAnsi="Arial" w:cs="Arial"/>
          <w:color w:val="000000"/>
          <w:szCs w:val="24"/>
          <w:lang w:val="en-US" w:eastAsia="pt-BR"/>
        </w:rPr>
        <w:t>to</w:t>
      </w:r>
      <w:r w:rsidR="00956816" w:rsidRPr="00956816">
        <w:rPr>
          <w:rFonts w:ascii="Arial" w:eastAsia="Times New Roman" w:hAnsi="Arial" w:cs="Arial"/>
          <w:color w:val="000000"/>
          <w:szCs w:val="24"/>
          <w:lang w:val="en-US" w:eastAsia="pt-BR"/>
        </w:rPr>
        <w:t xml:space="preserve"> the extraction </w:t>
      </w:r>
      <w:r w:rsidR="00956816" w:rsidRPr="00956816">
        <w:rPr>
          <w:rFonts w:ascii="Arial" w:eastAsia="Times New Roman" w:hAnsi="Arial" w:cs="Arial"/>
          <w:i/>
          <w:color w:val="000000"/>
          <w:szCs w:val="24"/>
          <w:lang w:val="en-US" w:eastAsia="pt-BR"/>
        </w:rPr>
        <w:t>S</w:t>
      </w:r>
      <w:r w:rsidR="00956816" w:rsidRPr="00956816">
        <w:rPr>
          <w:rFonts w:ascii="Arial" w:eastAsia="Times New Roman" w:hAnsi="Arial" w:cs="Arial"/>
          <w:i/>
          <w:color w:val="000000"/>
          <w:szCs w:val="24"/>
          <w:vertAlign w:val="subscript"/>
          <w:lang w:val="en-US" w:eastAsia="pt-BR"/>
        </w:rPr>
        <w:t>mod</w:t>
      </w:r>
      <w:r w:rsidR="00956816" w:rsidRPr="00956816">
        <w:rPr>
          <w:rFonts w:ascii="Arial" w:eastAsia="Times New Roman" w:hAnsi="Arial" w:cs="Arial"/>
          <w:color w:val="000000"/>
          <w:szCs w:val="24"/>
          <w:lang w:val="en-US" w:eastAsia="pt-BR"/>
        </w:rPr>
        <w:t xml:space="preserve"> (m</w:t>
      </w:r>
      <w:r w:rsidR="00956816" w:rsidRPr="00956816">
        <w:rPr>
          <w:rFonts w:ascii="Arial" w:eastAsia="Times New Roman" w:hAnsi="Arial" w:cs="Arial"/>
          <w:color w:val="000000"/>
          <w:szCs w:val="24"/>
          <w:vertAlign w:val="superscript"/>
          <w:lang w:val="en-US" w:eastAsia="pt-BR"/>
        </w:rPr>
        <w:t>3</w:t>
      </w:r>
      <w:r w:rsidR="00956816" w:rsidRPr="00956816">
        <w:rPr>
          <w:rFonts w:ascii="Arial" w:eastAsia="Times New Roman" w:hAnsi="Arial" w:cs="Arial"/>
          <w:color w:val="000000"/>
          <w:szCs w:val="24"/>
          <w:lang w:val="en-US" w:eastAsia="pt-BR"/>
        </w:rPr>
        <w:t xml:space="preserve"> m</w:t>
      </w:r>
      <w:r w:rsidR="00422C77">
        <w:rPr>
          <w:rFonts w:ascii="Arial" w:eastAsia="Times New Roman" w:hAnsi="Arial" w:cs="Arial"/>
          <w:color w:val="000000"/>
          <w:szCs w:val="24"/>
          <w:vertAlign w:val="superscript"/>
          <w:lang w:val="en-US" w:eastAsia="pt-BR"/>
        </w:rPr>
        <w:noBreakHyphen/>
        <w:t>3</w:t>
      </w:r>
      <w:r w:rsidR="00956816" w:rsidRPr="00956816">
        <w:rPr>
          <w:rFonts w:ascii="Arial" w:eastAsia="Times New Roman" w:hAnsi="Arial" w:cs="Arial"/>
          <w:color w:val="000000"/>
          <w:szCs w:val="24"/>
          <w:lang w:val="en-US" w:eastAsia="pt-BR"/>
        </w:rPr>
        <w:t xml:space="preserve"> d</w:t>
      </w:r>
      <w:r w:rsidR="00422C77">
        <w:rPr>
          <w:rFonts w:ascii="Arial" w:eastAsia="Times New Roman" w:hAnsi="Arial" w:cs="Arial"/>
          <w:color w:val="000000"/>
          <w:szCs w:val="24"/>
          <w:vertAlign w:val="superscript"/>
          <w:lang w:val="en-US" w:eastAsia="pt-BR"/>
        </w:rPr>
        <w:noBreakHyphen/>
        <w:t>1</w:t>
      </w:r>
      <w:r w:rsidR="00956816" w:rsidRPr="00956816">
        <w:rPr>
          <w:rFonts w:ascii="Arial" w:eastAsia="Times New Roman" w:hAnsi="Arial" w:cs="Arial"/>
          <w:color w:val="000000"/>
          <w:szCs w:val="24"/>
          <w:lang w:val="en-US" w:eastAsia="pt-BR"/>
        </w:rPr>
        <w:t xml:space="preserve">) obtained by the model of Jong Van Lier et al. (2008). </w:t>
      </w:r>
      <w:r w:rsidR="00956816" w:rsidRPr="00956816">
        <w:rPr>
          <w:rFonts w:ascii="Arial" w:eastAsia="Times New Roman" w:hAnsi="Arial" w:cs="Arial"/>
          <w:i/>
          <w:color w:val="000000"/>
          <w:szCs w:val="24"/>
          <w:lang w:val="en-US" w:eastAsia="pt-BR"/>
        </w:rPr>
        <w:t>S</w:t>
      </w:r>
      <w:r w:rsidR="00956816" w:rsidRPr="00956816">
        <w:rPr>
          <w:rFonts w:ascii="Arial" w:eastAsia="Times New Roman" w:hAnsi="Arial" w:cs="Arial"/>
          <w:i/>
          <w:color w:val="000000"/>
          <w:szCs w:val="24"/>
          <w:vertAlign w:val="subscript"/>
          <w:lang w:val="en-US" w:eastAsia="pt-BR"/>
        </w:rPr>
        <w:t>exp</w:t>
      </w:r>
      <w:proofErr w:type="gramStart"/>
      <w:r w:rsidR="00956816" w:rsidRPr="00956816">
        <w:rPr>
          <w:rFonts w:ascii="Arial" w:eastAsia="Times New Roman" w:hAnsi="Arial" w:cs="Arial"/>
          <w:color w:val="000000"/>
          <w:szCs w:val="24"/>
          <w:lang w:val="en-US" w:eastAsia="pt-BR"/>
        </w:rPr>
        <w:t>,</w:t>
      </w:r>
      <w:r w:rsidR="00956816" w:rsidRPr="00956816">
        <w:rPr>
          <w:rFonts w:ascii="Arial" w:eastAsia="Times New Roman" w:hAnsi="Arial" w:cs="Arial"/>
          <w:i/>
          <w:color w:val="000000"/>
          <w:szCs w:val="24"/>
          <w:vertAlign w:val="subscript"/>
          <w:lang w:val="en-US" w:eastAsia="pt-BR"/>
        </w:rPr>
        <w:t>z</w:t>
      </w:r>
      <w:proofErr w:type="gramEnd"/>
      <w:r w:rsidR="00956816" w:rsidRPr="00956816">
        <w:rPr>
          <w:rFonts w:ascii="Arial" w:eastAsia="Times New Roman" w:hAnsi="Arial" w:cs="Arial"/>
          <w:color w:val="000000"/>
          <w:szCs w:val="24"/>
          <w:vertAlign w:val="subscript"/>
          <w:lang w:val="en-US" w:eastAsia="pt-BR"/>
        </w:rPr>
        <w:t>=1</w:t>
      </w:r>
      <w:r w:rsidR="00956816" w:rsidRPr="00956816">
        <w:rPr>
          <w:rFonts w:ascii="Arial" w:eastAsia="Times New Roman" w:hAnsi="Arial" w:cs="Arial"/>
          <w:color w:val="000000"/>
          <w:szCs w:val="24"/>
          <w:lang w:val="en-US" w:eastAsia="pt-BR"/>
        </w:rPr>
        <w:t xml:space="preserve"> was calculated from the water balance </w:t>
      </w:r>
      <w:r>
        <w:rPr>
          <w:rFonts w:ascii="Arial" w:eastAsia="Times New Roman" w:hAnsi="Arial" w:cs="Arial"/>
          <w:color w:val="000000"/>
          <w:szCs w:val="24"/>
          <w:lang w:val="en-US" w:eastAsia="pt-BR"/>
        </w:rPr>
        <w:t>of</w:t>
      </w:r>
      <w:r w:rsidR="00956816" w:rsidRPr="00956816">
        <w:rPr>
          <w:rFonts w:ascii="Arial" w:eastAsia="Times New Roman" w:hAnsi="Arial" w:cs="Arial"/>
          <w:color w:val="000000"/>
          <w:szCs w:val="24"/>
          <w:lang w:val="en-US" w:eastAsia="pt-BR"/>
        </w:rPr>
        <w:t xml:space="preserve"> the </w:t>
      </w:r>
      <w:r>
        <w:rPr>
          <w:rFonts w:ascii="Arial" w:eastAsia="Times New Roman" w:hAnsi="Arial" w:cs="Arial"/>
          <w:color w:val="000000"/>
          <w:szCs w:val="24"/>
          <w:lang w:val="en-US" w:eastAsia="pt-BR"/>
        </w:rPr>
        <w:t>surface</w:t>
      </w:r>
      <w:r w:rsidR="00956816" w:rsidRPr="00956816">
        <w:rPr>
          <w:rFonts w:ascii="Arial" w:eastAsia="Times New Roman" w:hAnsi="Arial" w:cs="Arial"/>
          <w:color w:val="000000"/>
          <w:szCs w:val="24"/>
          <w:lang w:val="en-US" w:eastAsia="pt-BR"/>
        </w:rPr>
        <w:t xml:space="preserve"> layer between day </w:t>
      </w:r>
      <w:r w:rsidR="00956816" w:rsidRPr="00956816">
        <w:rPr>
          <w:rFonts w:ascii="Arial" w:eastAsia="Times New Roman" w:hAnsi="Arial" w:cs="Arial"/>
          <w:i/>
          <w:color w:val="000000"/>
          <w:szCs w:val="24"/>
          <w:lang w:val="en-US" w:eastAsia="pt-BR"/>
        </w:rPr>
        <w:t>n</w:t>
      </w:r>
      <w:r w:rsidR="00956816" w:rsidRPr="00956816">
        <w:rPr>
          <w:rFonts w:ascii="Arial" w:eastAsia="Times New Roman" w:hAnsi="Arial" w:cs="Arial"/>
          <w:color w:val="000000"/>
          <w:szCs w:val="24"/>
          <w:lang w:val="en-US" w:eastAsia="pt-BR"/>
        </w:rPr>
        <w:t xml:space="preserve"> and </w:t>
      </w:r>
      <w:r w:rsidR="00956816" w:rsidRPr="00956816">
        <w:rPr>
          <w:rFonts w:ascii="Arial" w:hAnsi="Arial" w:cs="Arial"/>
          <w:i/>
          <w:lang w:val="en-US"/>
        </w:rPr>
        <w:t>n+1</w:t>
      </w:r>
      <w:r w:rsidR="00956816" w:rsidRPr="00956816">
        <w:rPr>
          <w:rFonts w:ascii="Arial" w:eastAsia="Times New Roman" w:hAnsi="Arial" w:cs="Arial"/>
          <w:color w:val="000000"/>
          <w:szCs w:val="24"/>
          <w:lang w:val="en-US" w:eastAsia="pt-BR"/>
        </w:rPr>
        <w:t xml:space="preserve"> by:</w:t>
      </w:r>
    </w:p>
    <w:p w:rsidR="00B92A85" w:rsidRPr="00743826" w:rsidRDefault="00956816" w:rsidP="00B92A85">
      <w:pPr>
        <w:tabs>
          <w:tab w:val="center" w:pos="4706"/>
          <w:tab w:val="right" w:pos="9412"/>
        </w:tabs>
        <w:ind w:firstLine="0"/>
        <w:rPr>
          <w:rFonts w:ascii="Arial" w:hAnsi="Arial" w:cs="Arial"/>
          <w:lang w:val="en-US"/>
        </w:rPr>
      </w:pPr>
      <w:r w:rsidRPr="00956816">
        <w:rPr>
          <w:rFonts w:ascii="Arial" w:hAnsi="Arial" w:cs="Arial"/>
          <w:lang w:val="en-US"/>
        </w:rPr>
        <w:tab/>
      </w:r>
      <w:r w:rsidR="00A3338D" w:rsidRPr="00743826">
        <w:rPr>
          <w:rFonts w:ascii="Arial" w:hAnsi="Arial" w:cs="Arial"/>
          <w:position w:val="-20"/>
          <w:lang w:val="en-US"/>
        </w:rPr>
        <w:object w:dxaOrig="4220" w:dyaOrig="440">
          <v:shape id="_x0000_i1082" type="#_x0000_t75" style="width:210.75pt;height:22.5pt" o:ole="">
            <v:imagedata r:id="rId129" o:title=""/>
          </v:shape>
          <o:OLEObject Type="Embed" ProgID="Equation.3" ShapeID="_x0000_i1082" DrawAspect="Content" ObjectID="_1370242793" r:id="rId130"/>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40</w:t>
      </w:r>
      <w:r w:rsidR="00EB4AC9" w:rsidRPr="00743826">
        <w:rPr>
          <w:rFonts w:ascii="Arial" w:hAnsi="Arial" w:cs="Arial"/>
          <w:lang w:val="en-US"/>
        </w:rPr>
        <w:fldChar w:fldCharType="end"/>
      </w:r>
      <w:r w:rsidRPr="00956816">
        <w:rPr>
          <w:rFonts w:ascii="Arial" w:hAnsi="Arial" w:cs="Arial"/>
          <w:lang w:val="en-US"/>
        </w:rPr>
        <w:t>]</w:t>
      </w:r>
    </w:p>
    <w:p w:rsidR="00B92A85" w:rsidRPr="00743826" w:rsidRDefault="00956816" w:rsidP="00B92A85">
      <w:pPr>
        <w:tabs>
          <w:tab w:val="center" w:pos="4706"/>
          <w:tab w:val="right" w:pos="9412"/>
        </w:tabs>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cs="Times New Roman"/>
          <w:i/>
          <w:lang w:val="en-US"/>
        </w:rPr>
        <w:t>Δ</w:t>
      </w:r>
      <w:r w:rsidR="009F3F74">
        <w:rPr>
          <w:rFonts w:ascii="Arial" w:hAnsi="Arial" w:cs="Arial"/>
          <w:i/>
          <w:lang w:val="en-US"/>
        </w:rPr>
        <w:t>stor</w:t>
      </w:r>
      <w:r w:rsidRPr="00956816">
        <w:rPr>
          <w:rFonts w:ascii="Arial" w:hAnsi="Arial" w:cs="Arial"/>
          <w:lang w:val="en-US"/>
        </w:rPr>
        <w:t xml:space="preserve"> is the variation in water storage in layer </w:t>
      </w:r>
      <w:r w:rsidRPr="00956816">
        <w:rPr>
          <w:rFonts w:ascii="Arial" w:hAnsi="Arial" w:cs="Arial"/>
          <w:i/>
          <w:lang w:val="en-US"/>
        </w:rPr>
        <w:t>z</w:t>
      </w:r>
      <w:r w:rsidRPr="00956816">
        <w:rPr>
          <w:rFonts w:ascii="Arial" w:hAnsi="Arial" w:cs="Arial"/>
          <w:lang w:val="en-US"/>
        </w:rPr>
        <w:t xml:space="preserve">, </w:t>
      </w:r>
      <w:r w:rsidRPr="00956816">
        <w:rPr>
          <w:rFonts w:ascii="Arial" w:hAnsi="Arial" w:cs="Arial"/>
          <w:i/>
          <w:lang w:val="en-US"/>
        </w:rPr>
        <w:t>q</w:t>
      </w:r>
      <w:r w:rsidRPr="00956816">
        <w:rPr>
          <w:rFonts w:ascii="Arial" w:hAnsi="Arial" w:cs="Arial"/>
          <w:i/>
          <w:vertAlign w:val="subscript"/>
          <w:lang w:val="en-US"/>
        </w:rPr>
        <w:t>1</w:t>
      </w:r>
      <w:r w:rsidRPr="00956816">
        <w:rPr>
          <w:rFonts w:ascii="Arial" w:hAnsi="Arial" w:cs="Arial"/>
          <w:lang w:val="en-US"/>
        </w:rPr>
        <w:t xml:space="preserve"> is the vertical water flux density between layers </w:t>
      </w:r>
      <w:r w:rsidRPr="00956816">
        <w:rPr>
          <w:rFonts w:ascii="Arial" w:hAnsi="Arial" w:cs="Arial"/>
          <w:i/>
          <w:lang w:val="en-US"/>
        </w:rPr>
        <w:t>z</w:t>
      </w:r>
      <w:r w:rsidRPr="00956816">
        <w:rPr>
          <w:rFonts w:ascii="Arial" w:hAnsi="Arial" w:cs="Arial"/>
          <w:lang w:val="en-US"/>
        </w:rPr>
        <w:t xml:space="preserve">=1 and </w:t>
      </w:r>
      <w:r w:rsidRPr="00956816">
        <w:rPr>
          <w:rFonts w:ascii="Arial" w:hAnsi="Arial" w:cs="Arial"/>
          <w:i/>
          <w:lang w:val="en-US"/>
        </w:rPr>
        <w:t>z</w:t>
      </w:r>
      <w:r w:rsidRPr="00956816">
        <w:rPr>
          <w:rFonts w:ascii="Arial" w:hAnsi="Arial" w:cs="Arial"/>
          <w:lang w:val="en-US"/>
        </w:rPr>
        <w:t>=2 (</w:t>
      </w:r>
      <w:r w:rsidR="009F3F74">
        <w:rPr>
          <w:rFonts w:ascii="Arial" w:hAnsi="Arial" w:cs="Arial"/>
          <w:lang w:val="en-US"/>
        </w:rPr>
        <w:t xml:space="preserve">negative </w:t>
      </w:r>
      <w:r w:rsidRPr="00956816">
        <w:rPr>
          <w:rFonts w:ascii="Arial" w:hAnsi="Arial" w:cs="Arial"/>
          <w:lang w:val="en-US"/>
        </w:rPr>
        <w:t>upward</w:t>
      </w:r>
      <w:r w:rsidR="009F3F74">
        <w:rPr>
          <w:rFonts w:ascii="Arial" w:hAnsi="Arial" w:cs="Arial"/>
          <w:lang w:val="en-US"/>
        </w:rPr>
        <w:t>s</w:t>
      </w:r>
      <w:r w:rsidRPr="00956816">
        <w:rPr>
          <w:rFonts w:ascii="Arial" w:hAnsi="Arial" w:cs="Arial"/>
          <w:lang w:val="en-US"/>
        </w:rPr>
        <w:t xml:space="preserve"> or </w:t>
      </w:r>
      <w:r w:rsidR="009F3F74">
        <w:rPr>
          <w:rFonts w:ascii="Arial" w:hAnsi="Arial" w:cs="Arial"/>
          <w:lang w:val="en-US"/>
        </w:rPr>
        <w:t xml:space="preserve">positive </w:t>
      </w:r>
      <w:r w:rsidRPr="00956816">
        <w:rPr>
          <w:rFonts w:ascii="Arial" w:hAnsi="Arial" w:cs="Arial"/>
          <w:lang w:val="en-US"/>
        </w:rPr>
        <w:t>downward</w:t>
      </w:r>
      <w:r w:rsidR="009F3F74">
        <w:rPr>
          <w:rFonts w:ascii="Arial" w:hAnsi="Arial" w:cs="Arial"/>
          <w:lang w:val="en-US"/>
        </w:rPr>
        <w:t>s</w:t>
      </w:r>
      <w:r w:rsidRPr="00956816">
        <w:rPr>
          <w:rFonts w:ascii="Arial" w:hAnsi="Arial" w:cs="Arial"/>
          <w:lang w:val="en-US"/>
        </w:rPr>
        <w:t xml:space="preserve">), and </w:t>
      </w:r>
      <w:r w:rsidRPr="00956816">
        <w:rPr>
          <w:rFonts w:ascii="Arial" w:hAnsi="Arial" w:cs="Arial"/>
          <w:i/>
          <w:lang w:val="en-US"/>
        </w:rPr>
        <w:t>E</w:t>
      </w:r>
      <w:r w:rsidRPr="00956816">
        <w:rPr>
          <w:rFonts w:ascii="Arial" w:hAnsi="Arial" w:cs="Arial"/>
          <w:i/>
          <w:vertAlign w:val="subscript"/>
          <w:lang w:val="en-US"/>
        </w:rPr>
        <w:t>s</w:t>
      </w:r>
      <w:r w:rsidRPr="00956816">
        <w:rPr>
          <w:rFonts w:ascii="Arial" w:hAnsi="Arial" w:cs="Arial"/>
          <w:lang w:val="en-US"/>
        </w:rPr>
        <w:t xml:space="preserve"> is the water evaporation from soil surface, all in units of mm d</w:t>
      </w:r>
      <w:r w:rsidR="00422C77">
        <w:rPr>
          <w:rFonts w:ascii="Arial" w:hAnsi="Arial" w:cs="Arial"/>
          <w:vertAlign w:val="superscript"/>
          <w:lang w:val="en-US"/>
        </w:rPr>
        <w:noBreakHyphen/>
        <w:t>1</w:t>
      </w:r>
      <w:r w:rsidRPr="00956816">
        <w:rPr>
          <w:rFonts w:ascii="Arial" w:hAnsi="Arial" w:cs="Arial"/>
          <w:lang w:val="en-US"/>
        </w:rPr>
        <w:t xml:space="preserve">. For the </w:t>
      </w:r>
      <w:r w:rsidR="009F3F74">
        <w:rPr>
          <w:rFonts w:ascii="Arial" w:hAnsi="Arial" w:cs="Arial"/>
          <w:lang w:val="en-US"/>
        </w:rPr>
        <w:t>subsurface</w:t>
      </w:r>
      <w:r w:rsidRPr="00956816">
        <w:rPr>
          <w:rFonts w:ascii="Arial" w:hAnsi="Arial" w:cs="Arial"/>
          <w:lang w:val="en-US"/>
        </w:rPr>
        <w:t xml:space="preserve"> layer, </w:t>
      </w:r>
      <w:r w:rsidRPr="00956816">
        <w:rPr>
          <w:rFonts w:ascii="Arial" w:hAnsi="Arial" w:cs="Arial"/>
          <w:i/>
          <w:lang w:val="en-US"/>
        </w:rPr>
        <w:t>S</w:t>
      </w:r>
      <w:r w:rsidRPr="00956816">
        <w:rPr>
          <w:rFonts w:ascii="Arial" w:hAnsi="Arial" w:cs="Arial"/>
          <w:i/>
          <w:vertAlign w:val="subscript"/>
          <w:lang w:val="en-US"/>
        </w:rPr>
        <w:t>exp</w:t>
      </w:r>
      <w:proofErr w:type="gramStart"/>
      <w:r w:rsidRPr="00956816">
        <w:rPr>
          <w:rFonts w:ascii="Arial" w:hAnsi="Arial" w:cs="Arial"/>
          <w:i/>
          <w:vertAlign w:val="subscript"/>
          <w:lang w:val="en-US"/>
        </w:rPr>
        <w:t>,z</w:t>
      </w:r>
      <w:proofErr w:type="gramEnd"/>
      <w:r w:rsidRPr="00956816">
        <w:rPr>
          <w:rFonts w:ascii="Arial" w:hAnsi="Arial" w:cs="Arial"/>
          <w:i/>
          <w:vertAlign w:val="subscript"/>
          <w:lang w:val="en-US"/>
        </w:rPr>
        <w:t>=2</w:t>
      </w:r>
      <w:r w:rsidRPr="00956816">
        <w:rPr>
          <w:rFonts w:ascii="Arial" w:hAnsi="Arial" w:cs="Arial"/>
          <w:lang w:val="en-US"/>
        </w:rPr>
        <w:t xml:space="preserve"> was calculated by:</w:t>
      </w:r>
    </w:p>
    <w:p w:rsidR="00B92A85" w:rsidRPr="00743826" w:rsidRDefault="00956816" w:rsidP="00B92A85">
      <w:pPr>
        <w:tabs>
          <w:tab w:val="center" w:pos="4706"/>
          <w:tab w:val="right" w:pos="9412"/>
        </w:tabs>
        <w:ind w:firstLine="0"/>
        <w:rPr>
          <w:rFonts w:ascii="Arial" w:hAnsi="Arial" w:cs="Arial"/>
          <w:lang w:val="en-US"/>
        </w:rPr>
      </w:pPr>
      <w:r w:rsidRPr="00956816">
        <w:rPr>
          <w:rFonts w:ascii="Arial" w:hAnsi="Arial" w:cs="Arial"/>
          <w:lang w:val="en-US"/>
        </w:rPr>
        <w:tab/>
      </w:r>
      <w:r w:rsidR="00A3338D" w:rsidRPr="00743826">
        <w:rPr>
          <w:rFonts w:ascii="Arial" w:hAnsi="Arial" w:cs="Arial"/>
          <w:position w:val="-20"/>
          <w:lang w:val="en-US"/>
        </w:rPr>
        <w:object w:dxaOrig="4239" w:dyaOrig="440">
          <v:shape id="_x0000_i1083" type="#_x0000_t75" style="width:212.25pt;height:22.5pt" o:ole="">
            <v:imagedata r:id="rId131" o:title=""/>
          </v:shape>
          <o:OLEObject Type="Embed" ProgID="Equation.3" ShapeID="_x0000_i1083" DrawAspect="Content" ObjectID="_1370242794" r:id="rId132"/>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41</w:t>
      </w:r>
      <w:r w:rsidR="00EB4AC9" w:rsidRPr="00743826">
        <w:rPr>
          <w:rFonts w:ascii="Arial" w:hAnsi="Arial" w:cs="Arial"/>
          <w:lang w:val="en-US"/>
        </w:rPr>
        <w:fldChar w:fldCharType="end"/>
      </w:r>
      <w:r w:rsidRPr="00956816">
        <w:rPr>
          <w:rFonts w:ascii="Arial" w:hAnsi="Arial" w:cs="Arial"/>
          <w:lang w:val="en-US"/>
        </w:rPr>
        <w:t>]</w:t>
      </w:r>
    </w:p>
    <w:p w:rsidR="00B92A85" w:rsidRPr="00743826" w:rsidRDefault="00956816" w:rsidP="00B92A85">
      <w:pPr>
        <w:tabs>
          <w:tab w:val="center" w:pos="4706"/>
          <w:tab w:val="right" w:pos="9412"/>
        </w:tabs>
        <w:ind w:firstLine="0"/>
        <w:rPr>
          <w:rFonts w:ascii="Arial" w:hAnsi="Arial" w:cs="Arial"/>
          <w:lang w:val="en-US"/>
        </w:rPr>
      </w:pPr>
      <w:proofErr w:type="gramStart"/>
      <w:r w:rsidRPr="00956816">
        <w:rPr>
          <w:rFonts w:ascii="Arial" w:hAnsi="Arial" w:cs="Arial"/>
          <w:lang w:val="en-US"/>
        </w:rPr>
        <w:t>in</w:t>
      </w:r>
      <w:proofErr w:type="gramEnd"/>
      <w:r w:rsidRPr="00956816">
        <w:rPr>
          <w:rFonts w:ascii="Arial" w:hAnsi="Arial" w:cs="Arial"/>
          <w:lang w:val="en-US"/>
        </w:rPr>
        <w:t xml:space="preserve"> which </w:t>
      </w:r>
      <w:r w:rsidRPr="00956816">
        <w:rPr>
          <w:rFonts w:ascii="Arial" w:hAnsi="Arial" w:cs="Arial"/>
          <w:i/>
          <w:lang w:val="en-US"/>
        </w:rPr>
        <w:t>q</w:t>
      </w:r>
      <w:r w:rsidRPr="00956816">
        <w:rPr>
          <w:rFonts w:ascii="Arial" w:hAnsi="Arial" w:cs="Arial"/>
          <w:i/>
          <w:vertAlign w:val="subscript"/>
          <w:lang w:val="en-US"/>
        </w:rPr>
        <w:t>2</w:t>
      </w:r>
      <w:r w:rsidRPr="00956816">
        <w:rPr>
          <w:rFonts w:ascii="Arial" w:hAnsi="Arial" w:cs="Arial"/>
          <w:lang w:val="en-US"/>
        </w:rPr>
        <w:t xml:space="preserve"> (mm d</w:t>
      </w:r>
      <w:r w:rsidR="00422C77">
        <w:rPr>
          <w:rFonts w:ascii="Arial" w:hAnsi="Arial" w:cs="Arial"/>
          <w:vertAlign w:val="superscript"/>
          <w:lang w:val="en-US"/>
        </w:rPr>
        <w:noBreakHyphen/>
        <w:t>1</w:t>
      </w:r>
      <w:r w:rsidRPr="00956816">
        <w:rPr>
          <w:rFonts w:ascii="Arial" w:hAnsi="Arial" w:cs="Arial"/>
          <w:lang w:val="en-US"/>
        </w:rPr>
        <w:t xml:space="preserve">) is the vertical water flux density between layers </w:t>
      </w:r>
      <w:r w:rsidRPr="00956816">
        <w:rPr>
          <w:rFonts w:ascii="Arial" w:hAnsi="Arial" w:cs="Arial"/>
          <w:i/>
          <w:lang w:val="en-US"/>
        </w:rPr>
        <w:t>z</w:t>
      </w:r>
      <w:r w:rsidRPr="00956816">
        <w:rPr>
          <w:rFonts w:ascii="Arial" w:hAnsi="Arial" w:cs="Arial"/>
          <w:lang w:val="en-US"/>
        </w:rPr>
        <w:t xml:space="preserve">=2 and </w:t>
      </w:r>
      <w:r w:rsidRPr="00956816">
        <w:rPr>
          <w:rFonts w:ascii="Arial" w:hAnsi="Arial" w:cs="Arial"/>
          <w:i/>
          <w:lang w:val="en-US"/>
        </w:rPr>
        <w:t>z</w:t>
      </w:r>
      <w:r w:rsidRPr="00956816">
        <w:rPr>
          <w:rFonts w:ascii="Arial" w:hAnsi="Arial" w:cs="Arial"/>
          <w:lang w:val="en-US"/>
        </w:rPr>
        <w:t>=3 (</w:t>
      </w:r>
      <w:r w:rsidR="009F3F74">
        <w:rPr>
          <w:rFonts w:ascii="Arial" w:hAnsi="Arial" w:cs="Arial"/>
          <w:lang w:val="en-US"/>
        </w:rPr>
        <w:t xml:space="preserve">negative </w:t>
      </w:r>
      <w:r w:rsidRPr="00956816">
        <w:rPr>
          <w:rFonts w:ascii="Arial" w:hAnsi="Arial" w:cs="Arial"/>
          <w:lang w:val="en-US"/>
        </w:rPr>
        <w:t>upward</w:t>
      </w:r>
      <w:r w:rsidR="009F3F74">
        <w:rPr>
          <w:rFonts w:ascii="Arial" w:hAnsi="Arial" w:cs="Arial"/>
          <w:lang w:val="en-US"/>
        </w:rPr>
        <w:t>s</w:t>
      </w:r>
      <w:r w:rsidRPr="00956816">
        <w:rPr>
          <w:rFonts w:ascii="Arial" w:hAnsi="Arial" w:cs="Arial"/>
          <w:lang w:val="en-US"/>
        </w:rPr>
        <w:t xml:space="preserve"> or </w:t>
      </w:r>
      <w:r w:rsidR="009F3F74">
        <w:rPr>
          <w:rFonts w:ascii="Arial" w:hAnsi="Arial" w:cs="Arial"/>
          <w:lang w:val="en-US"/>
        </w:rPr>
        <w:t xml:space="preserve">positive </w:t>
      </w:r>
      <w:r w:rsidRPr="00956816">
        <w:rPr>
          <w:rFonts w:ascii="Arial" w:hAnsi="Arial" w:cs="Arial"/>
          <w:lang w:val="en-US"/>
        </w:rPr>
        <w:t>downward</w:t>
      </w:r>
      <w:r w:rsidR="009F3F74">
        <w:rPr>
          <w:rFonts w:ascii="Arial" w:hAnsi="Arial" w:cs="Arial"/>
          <w:lang w:val="en-US"/>
        </w:rPr>
        <w:t>s</w:t>
      </w:r>
      <w:r w:rsidRPr="00956816">
        <w:rPr>
          <w:rFonts w:ascii="Arial" w:hAnsi="Arial" w:cs="Arial"/>
          <w:lang w:val="en-US"/>
        </w:rPr>
        <w:t xml:space="preserve">). </w:t>
      </w:r>
      <w:r w:rsidR="009F3F74">
        <w:rPr>
          <w:rFonts w:ascii="Arial" w:hAnsi="Arial" w:cs="Arial"/>
          <w:lang w:val="en-US"/>
        </w:rPr>
        <w:t xml:space="preserve">The variation in water storage between day </w:t>
      </w:r>
      <w:r w:rsidRPr="00956816">
        <w:rPr>
          <w:rFonts w:ascii="Arial" w:hAnsi="Arial" w:cs="Arial"/>
          <w:i/>
          <w:lang w:val="en-US"/>
        </w:rPr>
        <w:t>n</w:t>
      </w:r>
      <w:r w:rsidRPr="00956816">
        <w:rPr>
          <w:rFonts w:ascii="Arial" w:hAnsi="Arial" w:cs="Arial"/>
          <w:lang w:val="en-US"/>
        </w:rPr>
        <w:t xml:space="preserve"> </w:t>
      </w:r>
      <w:r w:rsidR="009F3F74">
        <w:rPr>
          <w:rFonts w:ascii="Arial" w:hAnsi="Arial" w:cs="Arial"/>
          <w:lang w:val="en-US"/>
        </w:rPr>
        <w:t>and day</w:t>
      </w:r>
      <w:r w:rsidRPr="00956816">
        <w:rPr>
          <w:rFonts w:ascii="Arial" w:hAnsi="Arial" w:cs="Arial"/>
          <w:lang w:val="en-US"/>
        </w:rPr>
        <w:t xml:space="preserve"> </w:t>
      </w:r>
      <w:r w:rsidRPr="00956816">
        <w:rPr>
          <w:rFonts w:ascii="Arial" w:hAnsi="Arial" w:cs="Arial"/>
          <w:i/>
          <w:lang w:val="en-US"/>
        </w:rPr>
        <w:t>n+1</w:t>
      </w:r>
      <w:r w:rsidRPr="00956816">
        <w:rPr>
          <w:rFonts w:ascii="Arial" w:hAnsi="Arial" w:cs="Arial"/>
          <w:lang w:val="en-US"/>
        </w:rPr>
        <w:t xml:space="preserve"> </w:t>
      </w:r>
      <w:r w:rsidR="009F3F74">
        <w:rPr>
          <w:rFonts w:ascii="Arial" w:hAnsi="Arial" w:cs="Arial"/>
          <w:lang w:val="en-US"/>
        </w:rPr>
        <w:t>for a layer is calculated by</w:t>
      </w:r>
      <w:r w:rsidRPr="00956816">
        <w:rPr>
          <w:rFonts w:ascii="Arial" w:hAnsi="Arial" w:cs="Arial"/>
          <w:lang w:val="en-US"/>
        </w:rPr>
        <w:t>:</w:t>
      </w:r>
    </w:p>
    <w:p w:rsidR="00B92A85" w:rsidRPr="00743826" w:rsidRDefault="00956816" w:rsidP="00B92A85">
      <w:pPr>
        <w:tabs>
          <w:tab w:val="center" w:pos="4706"/>
          <w:tab w:val="right" w:pos="9412"/>
        </w:tabs>
        <w:ind w:firstLine="0"/>
        <w:rPr>
          <w:rFonts w:ascii="Arial" w:hAnsi="Arial" w:cs="Arial"/>
          <w:lang w:val="en-US"/>
        </w:rPr>
      </w:pPr>
      <w:r w:rsidRPr="00956816">
        <w:rPr>
          <w:rFonts w:ascii="Arial" w:hAnsi="Arial" w:cs="Arial"/>
          <w:lang w:val="en-US"/>
        </w:rPr>
        <w:tab/>
      </w:r>
      <w:r w:rsidR="00A3338D" w:rsidRPr="00743826">
        <w:rPr>
          <w:rFonts w:ascii="Arial" w:hAnsi="Arial" w:cs="Arial"/>
          <w:position w:val="-14"/>
          <w:lang w:val="en-US"/>
        </w:rPr>
        <w:object w:dxaOrig="2460" w:dyaOrig="380">
          <v:shape id="_x0000_i1084" type="#_x0000_t75" style="width:123pt;height:19.5pt" o:ole="">
            <v:imagedata r:id="rId133" o:title=""/>
          </v:shape>
          <o:OLEObject Type="Embed" ProgID="Equation.3" ShapeID="_x0000_i1084" DrawAspect="Content" ObjectID="_1370242795" r:id="rId134"/>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42</w:t>
      </w:r>
      <w:r w:rsidR="00EB4AC9" w:rsidRPr="00743826">
        <w:rPr>
          <w:rFonts w:ascii="Arial" w:hAnsi="Arial" w:cs="Arial"/>
          <w:lang w:val="en-US"/>
        </w:rPr>
        <w:fldChar w:fldCharType="end"/>
      </w:r>
      <w:r w:rsidRPr="00956816">
        <w:rPr>
          <w:rFonts w:ascii="Arial" w:hAnsi="Arial" w:cs="Arial"/>
          <w:lang w:val="en-US"/>
        </w:rPr>
        <w:t>]</w:t>
      </w:r>
    </w:p>
    <w:p w:rsidR="00B92A85" w:rsidRPr="00743826" w:rsidRDefault="00956816" w:rsidP="00B92A85">
      <w:pPr>
        <w:tabs>
          <w:tab w:val="center" w:pos="4706"/>
          <w:tab w:val="right" w:pos="9412"/>
        </w:tabs>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Z</w:t>
      </w:r>
      <w:r w:rsidRPr="00956816">
        <w:rPr>
          <w:rFonts w:ascii="Arial" w:hAnsi="Arial" w:cs="Arial"/>
          <w:lang w:val="en-US"/>
        </w:rPr>
        <w:t xml:space="preserve"> (m) is the layer thickness. The vertical water flux between layers is given by:</w:t>
      </w:r>
    </w:p>
    <w:p w:rsidR="00B92A85" w:rsidRPr="00743826" w:rsidRDefault="00956816" w:rsidP="00B92A85">
      <w:pPr>
        <w:tabs>
          <w:tab w:val="center" w:pos="4706"/>
          <w:tab w:val="right" w:pos="9412"/>
        </w:tabs>
        <w:ind w:firstLine="0"/>
        <w:rPr>
          <w:rFonts w:ascii="Arial" w:hAnsi="Arial" w:cs="Arial"/>
          <w:lang w:val="en-US"/>
        </w:rPr>
      </w:pPr>
      <w:bookmarkStart w:id="385" w:name="OLE_LINK66"/>
      <w:bookmarkStart w:id="386" w:name="OLE_LINK67"/>
      <w:r w:rsidRPr="00956816">
        <w:rPr>
          <w:rFonts w:ascii="Arial" w:hAnsi="Arial" w:cs="Arial"/>
          <w:lang w:val="en-US"/>
        </w:rPr>
        <w:tab/>
      </w:r>
      <w:r w:rsidR="00A3338D" w:rsidRPr="00743826">
        <w:rPr>
          <w:rFonts w:ascii="Arial" w:hAnsi="Arial" w:cs="Arial"/>
          <w:position w:val="-24"/>
          <w:lang w:val="en-US"/>
        </w:rPr>
        <w:object w:dxaOrig="2420" w:dyaOrig="660">
          <v:shape id="_x0000_i1085" type="#_x0000_t75" style="width:121.5pt;height:34.5pt" o:ole="">
            <v:imagedata r:id="rId135" o:title=""/>
          </v:shape>
          <o:OLEObject Type="Embed" ProgID="Equation.3" ShapeID="_x0000_i1085" DrawAspect="Content" ObjectID="_1370242796" r:id="rId136"/>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43</w:t>
      </w:r>
      <w:r w:rsidR="00EB4AC9" w:rsidRPr="00743826">
        <w:rPr>
          <w:rFonts w:ascii="Arial" w:hAnsi="Arial" w:cs="Arial"/>
          <w:lang w:val="en-US"/>
        </w:rPr>
        <w:fldChar w:fldCharType="end"/>
      </w:r>
      <w:r w:rsidRPr="00956816">
        <w:rPr>
          <w:rFonts w:ascii="Arial" w:hAnsi="Arial" w:cs="Arial"/>
          <w:lang w:val="en-US"/>
        </w:rPr>
        <w:t>]</w:t>
      </w:r>
    </w:p>
    <w:bookmarkEnd w:id="385"/>
    <w:bookmarkEnd w:id="386"/>
    <w:p w:rsidR="00B92A85" w:rsidRPr="00743826" w:rsidRDefault="00956816" w:rsidP="00B92A85">
      <w:pPr>
        <w:tabs>
          <w:tab w:val="center" w:pos="4706"/>
          <w:tab w:val="right" w:pos="9412"/>
        </w:tabs>
        <w:ind w:firstLine="0"/>
        <w:rPr>
          <w:rFonts w:ascii="Arial" w:hAnsi="Arial" w:cs="Arial"/>
          <w:lang w:val="en-US"/>
        </w:rPr>
      </w:pPr>
      <w:r w:rsidRPr="00956816">
        <w:rPr>
          <w:rFonts w:ascii="Arial" w:hAnsi="Arial" w:cs="Arial"/>
          <w:lang w:val="en-US"/>
        </w:rPr>
        <w:t xml:space="preserve">where </w:t>
      </w:r>
      <w:r w:rsidR="00B92A85" w:rsidRPr="00743826">
        <w:rPr>
          <w:rFonts w:ascii="Arial" w:hAnsi="Arial" w:cs="Arial"/>
          <w:position w:val="-10"/>
          <w:lang w:val="en-US"/>
        </w:rPr>
        <w:object w:dxaOrig="560" w:dyaOrig="360">
          <v:shape id="_x0000_i1086" type="#_x0000_t75" style="width:27.75pt;height:18.75pt" o:ole="">
            <v:imagedata r:id="rId137" o:title=""/>
          </v:shape>
          <o:OLEObject Type="Embed" ProgID="Equation.3" ShapeID="_x0000_i1086" DrawAspect="Content" ObjectID="_1370242797" r:id="rId138"/>
        </w:object>
      </w:r>
      <w:r w:rsidRPr="00956816">
        <w:rPr>
          <w:rFonts w:ascii="Arial" w:hAnsi="Arial" w:cs="Arial"/>
          <w:position w:val="-10"/>
          <w:lang w:val="en-US"/>
        </w:rPr>
        <w:t xml:space="preserve"> </w:t>
      </w:r>
      <w:r w:rsidRPr="00956816">
        <w:rPr>
          <w:rFonts w:ascii="Arial" w:hAnsi="Arial" w:cs="Arial"/>
          <w:lang w:val="en-US"/>
        </w:rPr>
        <w:t>is the mean soil hydraulic conductivity between layers (mm d</w:t>
      </w:r>
      <w:r w:rsidR="00422C77">
        <w:rPr>
          <w:rFonts w:ascii="Arial" w:hAnsi="Arial" w:cs="Arial"/>
          <w:vertAlign w:val="superscript"/>
          <w:lang w:val="en-US"/>
        </w:rPr>
        <w:noBreakHyphen/>
        <w:t>1</w:t>
      </w:r>
      <w:r w:rsidRPr="00956816">
        <w:rPr>
          <w:rFonts w:ascii="Arial" w:hAnsi="Arial" w:cs="Arial"/>
          <w:lang w:val="en-US"/>
        </w:rPr>
        <w:t xml:space="preserve">), </w:t>
      </w:r>
      <w:r w:rsidRPr="00956816">
        <w:rPr>
          <w:rFonts w:cs="Times New Roman"/>
          <w:i/>
          <w:lang w:val="en-US"/>
        </w:rPr>
        <w:t>Δ</w:t>
      </w:r>
      <w:r w:rsidRPr="00956816">
        <w:rPr>
          <w:rFonts w:ascii="Arial" w:hAnsi="Arial" w:cs="Arial"/>
          <w:i/>
          <w:lang w:val="en-US"/>
        </w:rPr>
        <w:t>h</w:t>
      </w:r>
      <w:r w:rsidRPr="00956816">
        <w:rPr>
          <w:rFonts w:ascii="Arial" w:hAnsi="Arial" w:cs="Arial"/>
          <w:lang w:val="en-US"/>
        </w:rPr>
        <w:t xml:space="preserve"> is the pressure head difference for layer </w:t>
      </w:r>
      <w:r w:rsidRPr="00956816">
        <w:rPr>
          <w:rFonts w:ascii="Arial" w:hAnsi="Arial" w:cs="Arial"/>
          <w:i/>
          <w:lang w:val="en-US"/>
        </w:rPr>
        <w:t>z</w:t>
      </w:r>
      <w:r w:rsidRPr="00956816">
        <w:rPr>
          <w:rFonts w:ascii="Arial" w:hAnsi="Arial" w:cs="Arial"/>
          <w:lang w:val="en-US"/>
        </w:rPr>
        <w:t xml:space="preserve"> between days </w:t>
      </w:r>
      <w:r w:rsidRPr="00956816">
        <w:rPr>
          <w:rFonts w:ascii="Arial" w:hAnsi="Arial" w:cs="Arial"/>
          <w:i/>
          <w:lang w:val="en-US"/>
        </w:rPr>
        <w:t>n</w:t>
      </w:r>
      <w:r w:rsidRPr="00956816">
        <w:rPr>
          <w:rFonts w:ascii="Arial" w:hAnsi="Arial" w:cs="Arial"/>
          <w:lang w:val="en-US"/>
        </w:rPr>
        <w:t xml:space="preserve"> and </w:t>
      </w:r>
      <w:r w:rsidRPr="00956816">
        <w:rPr>
          <w:rFonts w:ascii="Arial" w:hAnsi="Arial" w:cs="Arial"/>
          <w:i/>
          <w:lang w:val="en-US"/>
        </w:rPr>
        <w:t>n+1</w:t>
      </w:r>
      <w:r w:rsidRPr="00956816">
        <w:rPr>
          <w:rFonts w:ascii="Arial" w:hAnsi="Arial" w:cs="Arial"/>
          <w:lang w:val="en-US"/>
        </w:rPr>
        <w:t xml:space="preserve">, and </w:t>
      </w:r>
      <w:r w:rsidRPr="00956816">
        <w:rPr>
          <w:rFonts w:ascii="Arial" w:hAnsi="Arial" w:cs="Arial"/>
          <w:i/>
          <w:lang w:val="en-US"/>
        </w:rPr>
        <w:t>d</w:t>
      </w:r>
      <w:r w:rsidRPr="00956816">
        <w:rPr>
          <w:rFonts w:ascii="Arial" w:hAnsi="Arial" w:cs="Arial"/>
          <w:lang w:val="en-US"/>
        </w:rPr>
        <w:t xml:space="preserve"> is the vertical distance between tensiometers</w:t>
      </w:r>
    </w:p>
    <w:p w:rsidR="00273BDF" w:rsidRPr="00743826" w:rsidRDefault="00956816" w:rsidP="00273BDF">
      <w:pPr>
        <w:tabs>
          <w:tab w:val="center" w:pos="4706"/>
          <w:tab w:val="right" w:pos="9412"/>
        </w:tabs>
        <w:rPr>
          <w:rFonts w:ascii="Arial" w:hAnsi="Arial" w:cs="Arial"/>
          <w:lang w:val="en-US"/>
        </w:rPr>
      </w:pPr>
      <w:r w:rsidRPr="00956816">
        <w:rPr>
          <w:rFonts w:ascii="Arial" w:hAnsi="Arial" w:cs="Arial"/>
          <w:lang w:val="en-US"/>
        </w:rPr>
        <w:t xml:space="preserve">The evaporation rate from </w:t>
      </w:r>
      <w:r w:rsidR="009F3F74">
        <w:rPr>
          <w:rFonts w:ascii="Arial" w:hAnsi="Arial" w:cs="Arial"/>
          <w:lang w:val="en-US"/>
        </w:rPr>
        <w:t xml:space="preserve">the </w:t>
      </w:r>
      <w:r w:rsidRPr="00956816">
        <w:rPr>
          <w:rFonts w:ascii="Arial" w:hAnsi="Arial" w:cs="Arial"/>
          <w:lang w:val="en-US"/>
        </w:rPr>
        <w:t xml:space="preserve">soil surface </w:t>
      </w:r>
      <w:r w:rsidRPr="00956816">
        <w:rPr>
          <w:rFonts w:ascii="Arial" w:hAnsi="Arial" w:cs="Arial"/>
          <w:i/>
          <w:lang w:val="en-US"/>
        </w:rPr>
        <w:t>E</w:t>
      </w:r>
      <w:r w:rsidRPr="00956816">
        <w:rPr>
          <w:rFonts w:ascii="Arial" w:hAnsi="Arial" w:cs="Arial"/>
          <w:i/>
          <w:vertAlign w:val="subscript"/>
          <w:lang w:val="en-US"/>
        </w:rPr>
        <w:t>s</w:t>
      </w:r>
      <w:r w:rsidRPr="00956816">
        <w:rPr>
          <w:rFonts w:ascii="Arial" w:hAnsi="Arial" w:cs="Arial"/>
          <w:lang w:val="en-US"/>
        </w:rPr>
        <w:t xml:space="preserve"> </w:t>
      </w:r>
      <w:r w:rsidR="009F3F74" w:rsidRPr="00743826">
        <w:rPr>
          <w:rFonts w:ascii="Arial" w:hAnsi="Arial" w:cs="Arial"/>
          <w:lang w:val="en-US"/>
        </w:rPr>
        <w:t>(mm d</w:t>
      </w:r>
      <w:r w:rsidR="00422C77">
        <w:rPr>
          <w:rFonts w:ascii="Arial" w:hAnsi="Arial" w:cs="Arial"/>
          <w:vertAlign w:val="superscript"/>
          <w:lang w:val="en-US"/>
        </w:rPr>
        <w:noBreakHyphen/>
        <w:t>1</w:t>
      </w:r>
      <w:r w:rsidR="009F3F74" w:rsidRPr="00743826">
        <w:rPr>
          <w:rFonts w:ascii="Arial" w:hAnsi="Arial" w:cs="Arial"/>
          <w:lang w:val="en-US"/>
        </w:rPr>
        <w:t xml:space="preserve">) </w:t>
      </w:r>
      <w:r w:rsidRPr="00956816">
        <w:rPr>
          <w:rFonts w:ascii="Arial" w:hAnsi="Arial" w:cs="Arial"/>
          <w:lang w:val="en-US"/>
        </w:rPr>
        <w:t>was estimated by empirical relations described by Driessen and Konijn</w:t>
      </w:r>
      <w:r w:rsidRPr="00956816">
        <w:rPr>
          <w:rFonts w:ascii="Arial" w:hAnsi="Arial" w:cs="Arial"/>
          <w:b/>
          <w:lang w:val="en-US"/>
        </w:rPr>
        <w:t> </w:t>
      </w:r>
      <w:r w:rsidRPr="00956816">
        <w:rPr>
          <w:rFonts w:ascii="Arial" w:hAnsi="Arial" w:cs="Arial"/>
          <w:lang w:val="en-US"/>
        </w:rPr>
        <w:t>(1992):</w:t>
      </w:r>
    </w:p>
    <w:p w:rsidR="00273BDF" w:rsidRPr="00743826" w:rsidRDefault="00956816" w:rsidP="00273BDF">
      <w:pPr>
        <w:tabs>
          <w:tab w:val="center" w:pos="4706"/>
          <w:tab w:val="right" w:pos="9412"/>
        </w:tabs>
        <w:ind w:firstLine="0"/>
        <w:rPr>
          <w:rFonts w:ascii="Arial" w:hAnsi="Arial" w:cs="Arial"/>
          <w:lang w:val="en-US"/>
        </w:rPr>
      </w:pPr>
      <w:r w:rsidRPr="00956816">
        <w:rPr>
          <w:rFonts w:ascii="Arial" w:hAnsi="Arial" w:cs="Arial"/>
          <w:lang w:val="en-US"/>
        </w:rPr>
        <w:lastRenderedPageBreak/>
        <w:tab/>
      </w:r>
      <w:r w:rsidR="00AB5E7A" w:rsidRPr="00743826">
        <w:rPr>
          <w:rFonts w:ascii="Arial" w:hAnsi="Arial" w:cs="Arial"/>
          <w:position w:val="-16"/>
          <w:lang w:val="en-US"/>
        </w:rPr>
        <w:object w:dxaOrig="2360" w:dyaOrig="440">
          <v:shape id="_x0000_i1087" type="#_x0000_t75" style="width:117.75pt;height:22.5pt" o:ole="">
            <v:imagedata r:id="rId139" o:title=""/>
          </v:shape>
          <o:OLEObject Type="Embed" ProgID="Equation.3" ShapeID="_x0000_i1087" DrawAspect="Content" ObjectID="_1370242798" r:id="rId140"/>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44</w:t>
      </w:r>
      <w:r w:rsidR="00EB4AC9" w:rsidRPr="00743826">
        <w:rPr>
          <w:rFonts w:ascii="Arial" w:hAnsi="Arial" w:cs="Arial"/>
          <w:lang w:val="en-US"/>
        </w:rPr>
        <w:fldChar w:fldCharType="end"/>
      </w:r>
      <w:r w:rsidRPr="00956816">
        <w:rPr>
          <w:rFonts w:ascii="Arial" w:hAnsi="Arial" w:cs="Arial"/>
          <w:lang w:val="en-US"/>
        </w:rPr>
        <w:t>]</w:t>
      </w:r>
    </w:p>
    <w:p w:rsidR="00F8756A" w:rsidRPr="00743826" w:rsidRDefault="00956816" w:rsidP="00F8756A">
      <w:pPr>
        <w:tabs>
          <w:tab w:val="center" w:pos="4706"/>
          <w:tab w:val="right" w:pos="9412"/>
        </w:tabs>
        <w:ind w:firstLine="0"/>
        <w:rPr>
          <w:rFonts w:ascii="Arial" w:hAnsi="Arial" w:cs="Arial"/>
          <w:lang w:val="en-US"/>
        </w:rPr>
      </w:pPr>
      <w:proofErr w:type="gramStart"/>
      <w:r w:rsidRPr="00956816">
        <w:rPr>
          <w:rFonts w:ascii="Arial" w:hAnsi="Arial" w:cs="Arial"/>
          <w:lang w:val="en-US"/>
        </w:rPr>
        <w:t>in</w:t>
      </w:r>
      <w:proofErr w:type="gramEnd"/>
      <w:r w:rsidRPr="00956816">
        <w:rPr>
          <w:rFonts w:ascii="Arial" w:hAnsi="Arial" w:cs="Arial"/>
          <w:lang w:val="en-US"/>
        </w:rPr>
        <w:t xml:space="preserve"> which </w:t>
      </w:r>
      <w:r w:rsidRPr="00956816">
        <w:rPr>
          <w:rFonts w:ascii="Arial" w:hAnsi="Arial" w:cs="Arial"/>
          <w:i/>
          <w:lang w:val="en-US"/>
        </w:rPr>
        <w:t>E</w:t>
      </w:r>
      <w:r w:rsidRPr="00956816">
        <w:rPr>
          <w:rFonts w:ascii="Arial" w:hAnsi="Arial" w:cs="Arial"/>
          <w:i/>
          <w:vertAlign w:val="subscript"/>
          <w:lang w:val="en-US"/>
        </w:rPr>
        <w:t>n</w:t>
      </w:r>
      <w:r w:rsidRPr="00956816">
        <w:rPr>
          <w:rFonts w:ascii="Arial" w:hAnsi="Arial" w:cs="Arial"/>
          <w:lang w:val="en-US"/>
        </w:rPr>
        <w:t xml:space="preserve"> (mm d</w:t>
      </w:r>
      <w:r w:rsidR="00422C77">
        <w:rPr>
          <w:rFonts w:ascii="Arial" w:hAnsi="Arial" w:cs="Arial"/>
          <w:vertAlign w:val="superscript"/>
          <w:lang w:val="en-US"/>
        </w:rPr>
        <w:noBreakHyphen/>
        <w:t>1</w:t>
      </w:r>
      <w:r w:rsidRPr="00956816">
        <w:rPr>
          <w:rFonts w:ascii="Arial" w:hAnsi="Arial" w:cs="Arial"/>
          <w:lang w:val="en-US"/>
        </w:rPr>
        <w:t xml:space="preserve">) is the evaporation rate </w:t>
      </w:r>
      <w:r w:rsidR="009F3F74">
        <w:rPr>
          <w:rFonts w:ascii="Arial" w:hAnsi="Arial" w:cs="Arial"/>
          <w:lang w:val="en-US"/>
        </w:rPr>
        <w:t xml:space="preserve">from </w:t>
      </w:r>
      <w:r w:rsidRPr="00956816">
        <w:rPr>
          <w:rFonts w:ascii="Arial" w:hAnsi="Arial" w:cs="Arial"/>
          <w:lang w:val="en-US"/>
        </w:rPr>
        <w:t xml:space="preserve">bare soil and </w:t>
      </w:r>
      <w:r w:rsidRPr="00956816">
        <w:rPr>
          <w:rFonts w:ascii="Arial" w:hAnsi="Arial" w:cs="Arial"/>
          <w:i/>
          <w:lang w:val="en-US"/>
        </w:rPr>
        <w:t>k</w:t>
      </w:r>
      <w:r w:rsidRPr="00956816">
        <w:rPr>
          <w:rFonts w:ascii="Arial" w:hAnsi="Arial" w:cs="Arial"/>
          <w:i/>
          <w:vertAlign w:val="subscript"/>
          <w:lang w:val="en-US"/>
        </w:rPr>
        <w:t>e</w:t>
      </w:r>
      <w:r w:rsidRPr="00956816">
        <w:rPr>
          <w:rFonts w:ascii="Arial" w:hAnsi="Arial" w:cs="Arial"/>
          <w:lang w:val="en-US"/>
        </w:rPr>
        <w:t xml:space="preserve"> is the </w:t>
      </w:r>
      <w:r w:rsidR="009F3F74">
        <w:rPr>
          <w:rFonts w:ascii="Arial" w:hAnsi="Arial" w:cs="Arial"/>
          <w:lang w:val="en-US"/>
        </w:rPr>
        <w:t xml:space="preserve">light </w:t>
      </w:r>
      <w:r w:rsidRPr="00956816">
        <w:rPr>
          <w:rFonts w:ascii="Arial" w:hAnsi="Arial" w:cs="Arial"/>
          <w:lang w:val="en-US"/>
        </w:rPr>
        <w:t xml:space="preserve">extinction coefficient (equal to 0.39 for beans). </w:t>
      </w:r>
    </w:p>
    <w:p w:rsidR="006931B9" w:rsidRPr="00743826" w:rsidRDefault="00956816" w:rsidP="00F8756A">
      <w:pPr>
        <w:tabs>
          <w:tab w:val="center" w:pos="4706"/>
          <w:tab w:val="right" w:pos="9412"/>
        </w:tabs>
        <w:rPr>
          <w:rFonts w:ascii="Arial" w:hAnsi="Arial" w:cs="Arial"/>
          <w:lang w:val="en-US"/>
        </w:rPr>
      </w:pPr>
      <w:r w:rsidRPr="00956816">
        <w:rPr>
          <w:rFonts w:ascii="Arial" w:hAnsi="Arial" w:cs="Arial"/>
          <w:lang w:val="en-US"/>
        </w:rPr>
        <w:t>Black, Gardner and Thurtell (1969) proposed to estimate the cumulative evaporation rate of bare soil during a drying period by:</w:t>
      </w:r>
    </w:p>
    <w:p w:rsidR="006931B9" w:rsidRPr="00743826" w:rsidRDefault="00956816" w:rsidP="006931B9">
      <w:pPr>
        <w:tabs>
          <w:tab w:val="center" w:pos="4706"/>
          <w:tab w:val="right" w:pos="9412"/>
        </w:tabs>
        <w:ind w:firstLine="0"/>
        <w:rPr>
          <w:rFonts w:ascii="Arial" w:hAnsi="Arial" w:cs="Arial"/>
          <w:lang w:val="en-US"/>
        </w:rPr>
      </w:pPr>
      <w:r w:rsidRPr="00956816">
        <w:rPr>
          <w:rFonts w:ascii="Arial" w:hAnsi="Arial" w:cs="Arial"/>
          <w:lang w:val="en-US"/>
        </w:rPr>
        <w:tab/>
      </w:r>
      <w:r w:rsidR="0058526E" w:rsidRPr="00743826">
        <w:rPr>
          <w:rFonts w:ascii="Arial" w:hAnsi="Arial" w:cs="Arial"/>
          <w:position w:val="-14"/>
          <w:lang w:val="en-US"/>
        </w:rPr>
        <w:object w:dxaOrig="1460" w:dyaOrig="400">
          <v:shape id="_x0000_i1088" type="#_x0000_t75" style="width:72.75pt;height:20.25pt" o:ole="">
            <v:imagedata r:id="rId141" o:title=""/>
          </v:shape>
          <o:OLEObject Type="Embed" ProgID="Equation.3" ShapeID="_x0000_i1088" DrawAspect="Content" ObjectID="_1370242799" r:id="rId142"/>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45</w:t>
      </w:r>
      <w:r w:rsidR="00EB4AC9" w:rsidRPr="00743826">
        <w:rPr>
          <w:rFonts w:ascii="Arial" w:hAnsi="Arial" w:cs="Arial"/>
          <w:lang w:val="en-US"/>
        </w:rPr>
        <w:fldChar w:fldCharType="end"/>
      </w:r>
      <w:r w:rsidRPr="00956816">
        <w:rPr>
          <w:rFonts w:ascii="Arial" w:hAnsi="Arial" w:cs="Arial"/>
          <w:lang w:val="en-US"/>
        </w:rPr>
        <w:t>]</w:t>
      </w:r>
    </w:p>
    <w:p w:rsidR="006931B9" w:rsidRPr="00743826" w:rsidRDefault="00956816" w:rsidP="006931B9">
      <w:pPr>
        <w:tabs>
          <w:tab w:val="center" w:pos="4706"/>
          <w:tab w:val="right" w:pos="9412"/>
        </w:tabs>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cs="Times New Roman"/>
          <w:i/>
          <w:lang w:val="en-US"/>
        </w:rPr>
        <w:t>β</w:t>
      </w:r>
      <w:r w:rsidRPr="00956816">
        <w:rPr>
          <w:rFonts w:ascii="Arial" w:hAnsi="Arial" w:cs="Arial"/>
          <w:lang w:val="en-US"/>
        </w:rPr>
        <w:t xml:space="preserve"> </w:t>
      </w:r>
      <w:r w:rsidR="009F3F74" w:rsidRPr="00743826">
        <w:rPr>
          <w:rFonts w:ascii="Arial" w:hAnsi="Arial" w:cs="Arial"/>
          <w:lang w:val="en-US"/>
        </w:rPr>
        <w:t>(m d</w:t>
      </w:r>
      <w:r w:rsidR="009F3F74" w:rsidRPr="00743826">
        <w:rPr>
          <w:rFonts w:ascii="Arial" w:hAnsi="Arial" w:cs="Arial"/>
          <w:vertAlign w:val="superscript"/>
          <w:lang w:val="en-US"/>
        </w:rPr>
        <w:t>-0.5</w:t>
      </w:r>
      <w:r w:rsidR="009F3F74" w:rsidRPr="00743826">
        <w:rPr>
          <w:rFonts w:ascii="Arial" w:hAnsi="Arial" w:cs="Arial"/>
          <w:lang w:val="en-US"/>
        </w:rPr>
        <w:t>)</w:t>
      </w:r>
      <w:r w:rsidR="009F3F74">
        <w:rPr>
          <w:rFonts w:ascii="Arial" w:hAnsi="Arial" w:cs="Arial"/>
          <w:lang w:val="en-US"/>
        </w:rPr>
        <w:t xml:space="preserve"> </w:t>
      </w:r>
      <w:r w:rsidRPr="00956816">
        <w:rPr>
          <w:rFonts w:ascii="Arial" w:hAnsi="Arial" w:cs="Arial"/>
          <w:lang w:val="en-US"/>
        </w:rPr>
        <w:t xml:space="preserve">is an empirical </w:t>
      </w:r>
      <w:r w:rsidR="0037783A">
        <w:rPr>
          <w:rFonts w:ascii="Arial" w:hAnsi="Arial" w:cs="Arial"/>
          <w:lang w:val="en-US"/>
        </w:rPr>
        <w:t>parameter</w:t>
      </w:r>
      <w:r w:rsidRPr="00956816">
        <w:rPr>
          <w:rFonts w:ascii="Arial" w:hAnsi="Arial" w:cs="Arial"/>
          <w:lang w:val="en-US"/>
        </w:rPr>
        <w:t xml:space="preserve"> and </w:t>
      </w:r>
      <w:r w:rsidRPr="00956816">
        <w:rPr>
          <w:rFonts w:ascii="Arial" w:hAnsi="Arial" w:cs="Arial"/>
          <w:i/>
          <w:lang w:val="en-US"/>
        </w:rPr>
        <w:t>t</w:t>
      </w:r>
      <w:r w:rsidRPr="00956816">
        <w:rPr>
          <w:rFonts w:ascii="Arial" w:hAnsi="Arial" w:cs="Arial"/>
          <w:lang w:val="en-US"/>
        </w:rPr>
        <w:t xml:space="preserve"> is the time (d) after </w:t>
      </w:r>
      <w:r w:rsidR="001054A2">
        <w:rPr>
          <w:rFonts w:ascii="Arial" w:hAnsi="Arial" w:cs="Arial"/>
          <w:lang w:val="en-US"/>
        </w:rPr>
        <w:t>rainfall</w:t>
      </w:r>
      <w:r w:rsidRPr="00956816">
        <w:rPr>
          <w:rFonts w:ascii="Arial" w:hAnsi="Arial" w:cs="Arial"/>
          <w:lang w:val="en-US"/>
        </w:rPr>
        <w:t xml:space="preserve"> or irrigation. The parameter </w:t>
      </w:r>
      <w:r w:rsidRPr="00956816">
        <w:rPr>
          <w:rFonts w:cs="Times New Roman"/>
          <w:i/>
          <w:lang w:val="en-US"/>
        </w:rPr>
        <w:t xml:space="preserve">β </w:t>
      </w:r>
      <w:r w:rsidRPr="00956816">
        <w:rPr>
          <w:rFonts w:ascii="Arial" w:hAnsi="Arial" w:cs="Arial"/>
          <w:lang w:val="en-US"/>
        </w:rPr>
        <w:t xml:space="preserve">represents the evaporation </w:t>
      </w:r>
      <w:r w:rsidR="00054C7D">
        <w:rPr>
          <w:rFonts w:ascii="Arial" w:hAnsi="Arial" w:cs="Arial"/>
          <w:lang w:val="en-US"/>
        </w:rPr>
        <w:t>of the first day of</w:t>
      </w:r>
      <w:r w:rsidRPr="00956816">
        <w:rPr>
          <w:rFonts w:ascii="Arial" w:hAnsi="Arial" w:cs="Arial"/>
          <w:lang w:val="en-US"/>
        </w:rPr>
        <w:t xml:space="preserve"> the drying period and can be </w:t>
      </w:r>
      <w:r w:rsidR="00054C7D">
        <w:rPr>
          <w:rFonts w:ascii="Arial" w:hAnsi="Arial" w:cs="Arial"/>
          <w:lang w:val="en-US"/>
        </w:rPr>
        <w:t xml:space="preserve">estimated as </w:t>
      </w:r>
      <w:r w:rsidRPr="00956816">
        <w:rPr>
          <w:rFonts w:ascii="Arial" w:hAnsi="Arial" w:cs="Arial"/>
          <w:lang w:val="en-US"/>
        </w:rPr>
        <w:t xml:space="preserve">the water evaporation rate of bare </w:t>
      </w:r>
      <w:r w:rsidR="00054C7D">
        <w:rPr>
          <w:rFonts w:ascii="Arial" w:hAnsi="Arial" w:cs="Arial"/>
          <w:lang w:val="en-US"/>
        </w:rPr>
        <w:t xml:space="preserve">under </w:t>
      </w:r>
      <w:r w:rsidRPr="00956816">
        <w:rPr>
          <w:rFonts w:ascii="Arial" w:hAnsi="Arial" w:cs="Arial"/>
          <w:lang w:val="en-US"/>
        </w:rPr>
        <w:t xml:space="preserve">optimal </w:t>
      </w:r>
      <w:r w:rsidR="00054C7D">
        <w:rPr>
          <w:rFonts w:ascii="Arial" w:hAnsi="Arial" w:cs="Arial"/>
          <w:lang w:val="en-US"/>
        </w:rPr>
        <w:t>(wet)</w:t>
      </w:r>
      <w:r w:rsidRPr="00956816">
        <w:rPr>
          <w:rFonts w:ascii="Arial" w:hAnsi="Arial" w:cs="Arial"/>
          <w:lang w:val="en-US"/>
        </w:rPr>
        <w:t xml:space="preserve"> conditions. In this study, </w:t>
      </w:r>
      <w:r w:rsidRPr="00956816">
        <w:rPr>
          <w:rFonts w:cs="Times New Roman"/>
          <w:i/>
          <w:lang w:val="en-US"/>
        </w:rPr>
        <w:t xml:space="preserve">β </w:t>
      </w:r>
      <w:r w:rsidRPr="00956816">
        <w:rPr>
          <w:rFonts w:ascii="Arial" w:hAnsi="Arial" w:cs="Arial"/>
          <w:lang w:val="en-US"/>
        </w:rPr>
        <w:t>was determined by the relation of Driessen e Konijn</w:t>
      </w:r>
      <w:r w:rsidRPr="00956816">
        <w:rPr>
          <w:rFonts w:ascii="Arial" w:hAnsi="Arial" w:cs="Arial"/>
          <w:b/>
          <w:lang w:val="en-US"/>
        </w:rPr>
        <w:t> </w:t>
      </w:r>
      <w:r w:rsidRPr="00956816">
        <w:rPr>
          <w:rFonts w:ascii="Arial" w:hAnsi="Arial" w:cs="Arial"/>
          <w:lang w:val="en-US"/>
        </w:rPr>
        <w:t>(1992):</w:t>
      </w:r>
    </w:p>
    <w:p w:rsidR="006931B9" w:rsidRPr="00743826" w:rsidRDefault="00956816" w:rsidP="006931B9">
      <w:pPr>
        <w:tabs>
          <w:tab w:val="center" w:pos="4706"/>
          <w:tab w:val="right" w:pos="9412"/>
        </w:tabs>
        <w:ind w:firstLine="0"/>
        <w:rPr>
          <w:rFonts w:ascii="Arial" w:hAnsi="Arial" w:cs="Arial"/>
          <w:lang w:val="en-US"/>
        </w:rPr>
      </w:pPr>
      <w:r w:rsidRPr="00956816">
        <w:rPr>
          <w:rFonts w:ascii="Arial" w:hAnsi="Arial" w:cs="Arial"/>
          <w:lang w:val="en-US"/>
        </w:rPr>
        <w:tab/>
      </w:r>
      <w:r w:rsidR="007A4349" w:rsidRPr="00743826">
        <w:rPr>
          <w:rFonts w:ascii="Arial" w:hAnsi="Arial" w:cs="Arial"/>
          <w:position w:val="-30"/>
          <w:lang w:val="en-US"/>
        </w:rPr>
        <w:object w:dxaOrig="2000" w:dyaOrig="720">
          <v:shape id="_x0000_i1089" type="#_x0000_t75" style="width:98.25pt;height:36.75pt" o:ole="">
            <v:imagedata r:id="rId143" o:title=""/>
          </v:shape>
          <o:OLEObject Type="Embed" ProgID="Equation.3" ShapeID="_x0000_i1089" DrawAspect="Content" ObjectID="_1370242800" r:id="rId144"/>
        </w:object>
      </w:r>
      <w:r w:rsidRPr="00956816">
        <w:rPr>
          <w:rFonts w:ascii="Arial" w:hAnsi="Arial" w:cs="Arial"/>
          <w:lang w:val="en-US"/>
        </w:rPr>
        <w:tab/>
        <w:t>[</w:t>
      </w:r>
      <w:r w:rsidR="00EB4AC9" w:rsidRPr="00743826">
        <w:rPr>
          <w:rFonts w:ascii="Arial" w:hAnsi="Arial" w:cs="Arial"/>
          <w:lang w:val="en-US"/>
        </w:rPr>
        <w:fldChar w:fldCharType="begin"/>
      </w:r>
      <w:r w:rsidRPr="00956816">
        <w:rPr>
          <w:rFonts w:ascii="Arial" w:hAnsi="Arial" w:cs="Arial"/>
          <w:lang w:val="en-US"/>
        </w:rPr>
        <w:instrText xml:space="preserve"> seq equa </w:instrText>
      </w:r>
      <w:r w:rsidR="00EB4AC9" w:rsidRPr="00743826">
        <w:rPr>
          <w:rFonts w:ascii="Arial" w:hAnsi="Arial" w:cs="Arial"/>
          <w:lang w:val="en-US"/>
        </w:rPr>
        <w:fldChar w:fldCharType="separate"/>
      </w:r>
      <w:r w:rsidR="00864ADF">
        <w:rPr>
          <w:rFonts w:ascii="Arial" w:hAnsi="Arial" w:cs="Arial"/>
          <w:noProof/>
          <w:lang w:val="en-US"/>
        </w:rPr>
        <w:t>46</w:t>
      </w:r>
      <w:r w:rsidR="00EB4AC9" w:rsidRPr="00743826">
        <w:rPr>
          <w:rFonts w:ascii="Arial" w:hAnsi="Arial" w:cs="Arial"/>
          <w:lang w:val="en-US"/>
        </w:rPr>
        <w:fldChar w:fldCharType="end"/>
      </w:r>
      <w:r w:rsidRPr="00956816">
        <w:rPr>
          <w:rFonts w:ascii="Arial" w:hAnsi="Arial" w:cs="Arial"/>
          <w:lang w:val="en-US"/>
        </w:rPr>
        <w:t>]</w:t>
      </w:r>
    </w:p>
    <w:p w:rsidR="00312A4B" w:rsidRPr="00743826" w:rsidRDefault="00956816" w:rsidP="0099258C">
      <w:pPr>
        <w:tabs>
          <w:tab w:val="center" w:pos="4706"/>
          <w:tab w:val="right" w:pos="9412"/>
        </w:tabs>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E</w:t>
      </w:r>
      <w:r w:rsidRPr="00956816">
        <w:rPr>
          <w:rFonts w:ascii="Arial" w:hAnsi="Arial" w:cs="Arial"/>
          <w:lang w:val="en-US"/>
        </w:rPr>
        <w:t xml:space="preserve"> is the evaporation rate of a free water surface (mm d</w:t>
      </w:r>
      <w:r w:rsidR="00422C77">
        <w:rPr>
          <w:rFonts w:ascii="Arial" w:hAnsi="Arial" w:cs="Arial"/>
          <w:vertAlign w:val="superscript"/>
          <w:lang w:val="en-US"/>
        </w:rPr>
        <w:noBreakHyphen/>
        <w:t>1</w:t>
      </w:r>
      <w:r w:rsidRPr="00956816">
        <w:rPr>
          <w:rFonts w:ascii="Arial" w:hAnsi="Arial" w:cs="Arial"/>
          <w:lang w:val="en-US"/>
        </w:rPr>
        <w:t>)</w:t>
      </w:r>
      <w:r w:rsidR="00054C7D">
        <w:rPr>
          <w:rFonts w:ascii="Arial" w:hAnsi="Arial" w:cs="Arial"/>
          <w:lang w:val="en-US"/>
        </w:rPr>
        <w:t xml:space="preserve"> as in a Class A pan</w:t>
      </w:r>
      <w:r w:rsidRPr="00956816">
        <w:rPr>
          <w:rFonts w:ascii="Arial" w:hAnsi="Arial" w:cs="Arial"/>
          <w:lang w:val="en-US"/>
        </w:rPr>
        <w:t xml:space="preserve">, </w:t>
      </w:r>
      <w:r w:rsidR="00054C7D">
        <w:rPr>
          <w:rFonts w:ascii="Arial" w:hAnsi="Arial" w:cs="Arial"/>
          <w:i/>
          <w:lang w:val="en-US"/>
        </w:rPr>
        <w:t>RH</w:t>
      </w:r>
      <w:r w:rsidRPr="00956816">
        <w:rPr>
          <w:rFonts w:ascii="Arial" w:hAnsi="Arial" w:cs="Arial"/>
          <w:i/>
          <w:vertAlign w:val="subscript"/>
          <w:lang w:val="en-US"/>
        </w:rPr>
        <w:t>s</w:t>
      </w:r>
      <w:r w:rsidRPr="00956816">
        <w:rPr>
          <w:rFonts w:ascii="Arial" w:hAnsi="Arial" w:cs="Arial"/>
          <w:lang w:val="en-US"/>
        </w:rPr>
        <w:t xml:space="preserve"> is the relative soil humidity, and </w:t>
      </w:r>
      <w:r w:rsidR="00054C7D">
        <w:rPr>
          <w:rFonts w:ascii="Arial" w:hAnsi="Arial" w:cs="Arial"/>
          <w:i/>
          <w:lang w:val="en-US"/>
        </w:rPr>
        <w:t>RH</w:t>
      </w:r>
      <w:r w:rsidRPr="00956816">
        <w:rPr>
          <w:rFonts w:ascii="Arial" w:hAnsi="Arial" w:cs="Arial"/>
          <w:lang w:val="en-US"/>
        </w:rPr>
        <w:t xml:space="preserve"> is the relative air humidity. The estimated value of </w:t>
      </w:r>
      <w:r w:rsidRPr="00956816">
        <w:rPr>
          <w:rFonts w:cs="Times New Roman"/>
          <w:i/>
          <w:lang w:val="en-US"/>
        </w:rPr>
        <w:t>β</w:t>
      </w:r>
      <w:r w:rsidRPr="00956816">
        <w:rPr>
          <w:rFonts w:ascii="Arial" w:hAnsi="Arial" w:cs="Arial"/>
          <w:lang w:val="en-US"/>
        </w:rPr>
        <w:t xml:space="preserve"> following this procedure was equal to 3.8</w:t>
      </w:r>
      <w:r w:rsidR="00054C7D">
        <w:rPr>
          <w:rFonts w:ascii="Arial" w:hAnsi="Arial" w:cs="Arial"/>
          <w:lang w:val="en-US"/>
        </w:rPr>
        <w:t>∙</w:t>
      </w:r>
      <w:r w:rsidRPr="00956816">
        <w:rPr>
          <w:rFonts w:ascii="Arial" w:hAnsi="Arial" w:cs="Arial"/>
          <w:lang w:val="en-US"/>
        </w:rPr>
        <w:t>10</w:t>
      </w:r>
      <w:r w:rsidR="00422C77">
        <w:rPr>
          <w:rFonts w:ascii="Arial" w:hAnsi="Arial" w:cs="Arial"/>
          <w:vertAlign w:val="superscript"/>
          <w:lang w:val="en-US"/>
        </w:rPr>
        <w:noBreakHyphen/>
        <w:t>3</w:t>
      </w:r>
      <w:r w:rsidRPr="00956816">
        <w:rPr>
          <w:rFonts w:ascii="Arial" w:hAnsi="Arial" w:cs="Arial"/>
          <w:lang w:val="en-US"/>
        </w:rPr>
        <w:t> m d</w:t>
      </w:r>
      <w:r w:rsidRPr="00956816">
        <w:rPr>
          <w:rFonts w:ascii="Arial" w:hAnsi="Arial" w:cs="Arial"/>
          <w:vertAlign w:val="superscript"/>
          <w:lang w:val="en-US"/>
        </w:rPr>
        <w:t>-0.5</w:t>
      </w:r>
      <w:r w:rsidRPr="00956816">
        <w:rPr>
          <w:rFonts w:ascii="Arial" w:hAnsi="Arial" w:cs="Arial"/>
          <w:lang w:val="en-US"/>
        </w:rPr>
        <w:t>.</w:t>
      </w:r>
    </w:p>
    <w:p w:rsidR="005C2DF9" w:rsidRPr="00743826" w:rsidRDefault="00CC79DE" w:rsidP="005C2DF9">
      <w:pPr>
        <w:keepNext/>
        <w:ind w:firstLine="0"/>
        <w:jc w:val="center"/>
        <w:rPr>
          <w:rFonts w:ascii="Arial" w:hAnsi="Arial" w:cs="Arial"/>
          <w:szCs w:val="24"/>
          <w:lang w:val="en-US"/>
        </w:rPr>
      </w:pPr>
      <w:r>
        <w:rPr>
          <w:rFonts w:ascii="Arial" w:hAnsi="Arial" w:cs="Arial"/>
          <w:noProof/>
          <w:szCs w:val="24"/>
          <w:lang w:eastAsia="pt-BR"/>
        </w:rPr>
        <w:drawing>
          <wp:inline distT="0" distB="0" distL="0" distR="0">
            <wp:extent cx="3879818" cy="2765012"/>
            <wp:effectExtent l="19050" t="0" r="6382" b="0"/>
            <wp:docPr id="1" name="Imagem 0" descr="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JPG"/>
                    <pic:cNvPicPr/>
                  </pic:nvPicPr>
                  <pic:blipFill>
                    <a:blip r:embed="rId145" cstate="print"/>
                    <a:stretch>
                      <a:fillRect/>
                    </a:stretch>
                  </pic:blipFill>
                  <pic:spPr>
                    <a:xfrm>
                      <a:off x="0" y="0"/>
                      <a:ext cx="3879818" cy="2765012"/>
                    </a:xfrm>
                    <a:prstGeom prst="rect">
                      <a:avLst/>
                    </a:prstGeom>
                  </pic:spPr>
                </pic:pic>
              </a:graphicData>
            </a:graphic>
          </wp:inline>
        </w:drawing>
      </w:r>
    </w:p>
    <w:p w:rsidR="005C37EA" w:rsidRDefault="00932F43">
      <w:pPr>
        <w:pStyle w:val="Legenda"/>
        <w:keepLines/>
        <w:spacing w:after="0" w:line="360" w:lineRule="auto"/>
        <w:ind w:left="1080" w:hanging="1080"/>
        <w:rPr>
          <w:rFonts w:ascii="Arial" w:hAnsi="Arial" w:cs="Arial"/>
          <w:b w:val="0"/>
          <w:color w:val="auto"/>
          <w:sz w:val="20"/>
          <w:szCs w:val="20"/>
          <w:lang w:val="en-US"/>
        </w:rPr>
      </w:pPr>
      <w:bookmarkStart w:id="387" w:name="_Toc296436845"/>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388" w:name="fig11"/>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8</w:t>
      </w:r>
      <w:r w:rsidR="00EB4AC9" w:rsidRPr="00956816">
        <w:rPr>
          <w:rFonts w:ascii="Arial" w:hAnsi="Arial" w:cs="Arial"/>
          <w:b w:val="0"/>
          <w:color w:val="auto"/>
          <w:sz w:val="20"/>
          <w:szCs w:val="20"/>
          <w:lang w:val="en-US"/>
        </w:rPr>
        <w:fldChar w:fldCharType="end"/>
      </w:r>
      <w:bookmarkEnd w:id="388"/>
      <w:r w:rsidR="005C2DF9"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 xml:space="preserve">Vertical distribution of PoTs in the field (S.S.: soil surface; </w:t>
      </w:r>
      <w:r w:rsidR="0037783A" w:rsidRPr="007A4349">
        <w:rPr>
          <w:rFonts w:ascii="Arial" w:hAnsi="Arial" w:cs="Arial"/>
          <w:b w:val="0"/>
          <w:i/>
          <w:color w:val="auto"/>
          <w:sz w:val="20"/>
          <w:szCs w:val="20"/>
          <w:lang w:val="en-US"/>
        </w:rPr>
        <w:t>E</w:t>
      </w:r>
      <w:r w:rsidR="0037783A">
        <w:rPr>
          <w:rFonts w:ascii="Arial" w:hAnsi="Arial" w:cs="Arial"/>
          <w:b w:val="0"/>
          <w:color w:val="auto"/>
          <w:sz w:val="20"/>
          <w:szCs w:val="20"/>
          <w:lang w:val="en-US"/>
        </w:rPr>
        <w:t xml:space="preserve">: evaporation; </w:t>
      </w:r>
      <w:r w:rsidR="0037783A" w:rsidRPr="007A4349">
        <w:rPr>
          <w:rFonts w:ascii="Arial" w:hAnsi="Arial" w:cs="Arial"/>
          <w:b w:val="0"/>
          <w:i/>
          <w:color w:val="auto"/>
          <w:sz w:val="20"/>
          <w:szCs w:val="20"/>
          <w:lang w:val="en-US"/>
        </w:rPr>
        <w:t>d</w:t>
      </w:r>
      <w:r w:rsidR="0037783A">
        <w:rPr>
          <w:rFonts w:ascii="Arial" w:hAnsi="Arial" w:cs="Arial"/>
          <w:b w:val="0"/>
          <w:color w:val="auto"/>
          <w:sz w:val="20"/>
          <w:szCs w:val="20"/>
          <w:vertAlign w:val="subscript"/>
          <w:lang w:val="en-US"/>
        </w:rPr>
        <w:t>1</w:t>
      </w:r>
      <w:r w:rsidR="00422C77">
        <w:rPr>
          <w:rFonts w:ascii="Arial" w:hAnsi="Arial" w:cs="Arial"/>
          <w:b w:val="0"/>
          <w:color w:val="auto"/>
          <w:sz w:val="20"/>
          <w:szCs w:val="20"/>
          <w:vertAlign w:val="subscript"/>
          <w:lang w:val="en-US"/>
        </w:rPr>
        <w:noBreakHyphen/>
        <w:t>2</w:t>
      </w:r>
      <w:r w:rsidR="0037783A">
        <w:rPr>
          <w:rFonts w:ascii="Arial" w:hAnsi="Arial" w:cs="Arial"/>
          <w:b w:val="0"/>
          <w:color w:val="auto"/>
          <w:sz w:val="20"/>
          <w:szCs w:val="20"/>
          <w:lang w:val="en-US"/>
        </w:rPr>
        <w:t xml:space="preserve">: distance between tensiometers 1 and 3; </w:t>
      </w:r>
      <w:r w:rsidR="0037783A" w:rsidRPr="007A4349">
        <w:rPr>
          <w:rFonts w:ascii="Arial" w:hAnsi="Arial" w:cs="Arial"/>
          <w:b w:val="0"/>
          <w:i/>
          <w:color w:val="auto"/>
          <w:sz w:val="20"/>
          <w:szCs w:val="20"/>
          <w:lang w:val="en-US"/>
        </w:rPr>
        <w:t>d</w:t>
      </w:r>
      <w:r w:rsidR="0037783A">
        <w:rPr>
          <w:rFonts w:ascii="Arial" w:hAnsi="Arial" w:cs="Arial"/>
          <w:b w:val="0"/>
          <w:color w:val="auto"/>
          <w:sz w:val="20"/>
          <w:szCs w:val="20"/>
          <w:vertAlign w:val="subscript"/>
          <w:lang w:val="en-US"/>
        </w:rPr>
        <w:t>2</w:t>
      </w:r>
      <w:r w:rsidR="00422C77">
        <w:rPr>
          <w:rFonts w:ascii="Arial" w:hAnsi="Arial" w:cs="Arial"/>
          <w:b w:val="0"/>
          <w:color w:val="auto"/>
          <w:sz w:val="20"/>
          <w:szCs w:val="20"/>
          <w:vertAlign w:val="subscript"/>
          <w:lang w:val="en-US"/>
        </w:rPr>
        <w:noBreakHyphen/>
        <w:t>3</w:t>
      </w:r>
      <w:r w:rsidR="0037783A">
        <w:rPr>
          <w:rFonts w:ascii="Arial" w:hAnsi="Arial" w:cs="Arial"/>
          <w:b w:val="0"/>
          <w:color w:val="auto"/>
          <w:sz w:val="20"/>
          <w:szCs w:val="20"/>
          <w:lang w:val="en-US"/>
        </w:rPr>
        <w:t xml:space="preserve">: distance between tensiometers 2 and 3; </w:t>
      </w:r>
      <w:r w:rsidR="0037783A" w:rsidRPr="007A4349">
        <w:rPr>
          <w:rFonts w:ascii="Arial" w:hAnsi="Arial" w:cs="Arial"/>
          <w:b w:val="0"/>
          <w:i/>
          <w:color w:val="auto"/>
          <w:sz w:val="20"/>
          <w:szCs w:val="20"/>
          <w:lang w:val="en-US"/>
        </w:rPr>
        <w:t>Z</w:t>
      </w:r>
      <w:r w:rsidR="0037783A">
        <w:rPr>
          <w:rFonts w:ascii="Arial" w:hAnsi="Arial" w:cs="Arial"/>
          <w:b w:val="0"/>
          <w:color w:val="auto"/>
          <w:sz w:val="20"/>
          <w:szCs w:val="20"/>
          <w:vertAlign w:val="subscript"/>
          <w:lang w:val="en-US"/>
        </w:rPr>
        <w:t>1</w:t>
      </w:r>
      <w:r w:rsidR="0037783A">
        <w:rPr>
          <w:rFonts w:ascii="Arial" w:hAnsi="Arial" w:cs="Arial"/>
          <w:b w:val="0"/>
          <w:color w:val="auto"/>
          <w:sz w:val="20"/>
          <w:szCs w:val="20"/>
          <w:lang w:val="en-US"/>
        </w:rPr>
        <w:t xml:space="preserve">: thickness of layer 1; </w:t>
      </w:r>
      <w:r w:rsidR="00956816" w:rsidRPr="007A4349">
        <w:rPr>
          <w:rFonts w:ascii="Arial" w:hAnsi="Arial" w:cs="Arial"/>
          <w:b w:val="0"/>
          <w:i/>
          <w:color w:val="auto"/>
          <w:sz w:val="20"/>
          <w:szCs w:val="20"/>
          <w:lang w:val="en-US"/>
        </w:rPr>
        <w:t>Z</w:t>
      </w:r>
      <w:r w:rsidR="0058601D" w:rsidRPr="00743826">
        <w:rPr>
          <w:rFonts w:ascii="Arial" w:hAnsi="Arial" w:cs="Arial"/>
          <w:b w:val="0"/>
          <w:color w:val="auto"/>
          <w:sz w:val="20"/>
          <w:szCs w:val="20"/>
          <w:vertAlign w:val="subscript"/>
          <w:lang w:val="en-US"/>
        </w:rPr>
        <w:t>2</w:t>
      </w:r>
      <w:r w:rsidR="0037783A">
        <w:rPr>
          <w:rFonts w:ascii="Arial" w:hAnsi="Arial" w:cs="Arial"/>
          <w:b w:val="0"/>
          <w:color w:val="auto"/>
          <w:sz w:val="20"/>
          <w:szCs w:val="20"/>
          <w:lang w:val="en-US"/>
        </w:rPr>
        <w:t xml:space="preserve">: thickness of layer 2; </w:t>
      </w:r>
      <w:r w:rsidR="00956816" w:rsidRPr="007A4349">
        <w:rPr>
          <w:rFonts w:ascii="Arial" w:hAnsi="Arial" w:cs="Arial"/>
          <w:b w:val="0"/>
          <w:i/>
          <w:color w:val="auto"/>
          <w:sz w:val="20"/>
          <w:szCs w:val="20"/>
          <w:lang w:val="en-US"/>
        </w:rPr>
        <w:t>Z</w:t>
      </w:r>
      <w:r w:rsidR="0058601D" w:rsidRPr="00743826">
        <w:rPr>
          <w:rFonts w:ascii="Arial" w:hAnsi="Arial" w:cs="Arial"/>
          <w:b w:val="0"/>
          <w:color w:val="auto"/>
          <w:sz w:val="20"/>
          <w:szCs w:val="20"/>
          <w:vertAlign w:val="subscript"/>
          <w:lang w:val="en-US"/>
        </w:rPr>
        <w:t>3</w:t>
      </w:r>
      <w:r w:rsidR="0037783A">
        <w:rPr>
          <w:rFonts w:ascii="Arial" w:hAnsi="Arial" w:cs="Arial"/>
          <w:b w:val="0"/>
          <w:color w:val="auto"/>
          <w:sz w:val="20"/>
          <w:szCs w:val="20"/>
          <w:lang w:val="en-US"/>
        </w:rPr>
        <w:t xml:space="preserve">: thickness of layer 3; </w:t>
      </w:r>
      <w:r w:rsidR="0037783A" w:rsidRPr="007A4349">
        <w:rPr>
          <w:rFonts w:ascii="Arial" w:hAnsi="Arial" w:cs="Arial"/>
          <w:b w:val="0"/>
          <w:i/>
          <w:color w:val="auto"/>
          <w:sz w:val="20"/>
          <w:szCs w:val="20"/>
          <w:lang w:val="en-US"/>
        </w:rPr>
        <w:t>q</w:t>
      </w:r>
      <w:r w:rsidR="0037783A">
        <w:rPr>
          <w:rFonts w:ascii="Arial" w:hAnsi="Arial" w:cs="Arial"/>
          <w:b w:val="0"/>
          <w:color w:val="auto"/>
          <w:sz w:val="20"/>
          <w:szCs w:val="20"/>
          <w:vertAlign w:val="subscript"/>
          <w:lang w:val="en-US"/>
        </w:rPr>
        <w:t>1</w:t>
      </w:r>
      <w:r w:rsidR="0037783A">
        <w:rPr>
          <w:rFonts w:ascii="Arial" w:hAnsi="Arial" w:cs="Arial"/>
          <w:b w:val="0"/>
          <w:color w:val="auto"/>
          <w:sz w:val="20"/>
          <w:szCs w:val="20"/>
          <w:lang w:val="en-US"/>
        </w:rPr>
        <w:t xml:space="preserve">: vertical water flux between layers 1 and 2; </w:t>
      </w:r>
      <w:r w:rsidR="0037783A" w:rsidRPr="007A4349">
        <w:rPr>
          <w:rFonts w:ascii="Arial" w:hAnsi="Arial" w:cs="Arial"/>
          <w:b w:val="0"/>
          <w:i/>
          <w:color w:val="auto"/>
          <w:sz w:val="20"/>
          <w:szCs w:val="20"/>
          <w:lang w:val="en-US"/>
        </w:rPr>
        <w:t>q</w:t>
      </w:r>
      <w:r w:rsidR="0037783A">
        <w:rPr>
          <w:rFonts w:ascii="Arial" w:hAnsi="Arial" w:cs="Arial"/>
          <w:b w:val="0"/>
          <w:color w:val="auto"/>
          <w:sz w:val="20"/>
          <w:szCs w:val="20"/>
          <w:vertAlign w:val="subscript"/>
          <w:lang w:val="en-US"/>
        </w:rPr>
        <w:t>2</w:t>
      </w:r>
      <w:r w:rsidR="0037783A">
        <w:rPr>
          <w:rFonts w:ascii="Arial" w:hAnsi="Arial" w:cs="Arial"/>
          <w:b w:val="0"/>
          <w:color w:val="auto"/>
          <w:sz w:val="20"/>
          <w:szCs w:val="20"/>
          <w:lang w:val="en-US"/>
        </w:rPr>
        <w:t>: vertical water flux between layers 2 and 3; PoT</w:t>
      </w:r>
      <w:r w:rsidR="0037783A">
        <w:rPr>
          <w:rFonts w:ascii="Arial" w:hAnsi="Arial" w:cs="Arial"/>
          <w:b w:val="0"/>
          <w:color w:val="auto"/>
          <w:sz w:val="20"/>
          <w:szCs w:val="20"/>
          <w:vertAlign w:val="subscript"/>
          <w:lang w:val="en-US"/>
        </w:rPr>
        <w:t>1</w:t>
      </w:r>
      <w:r w:rsidR="0037783A">
        <w:rPr>
          <w:rFonts w:ascii="Arial" w:hAnsi="Arial" w:cs="Arial"/>
          <w:b w:val="0"/>
          <w:color w:val="auto"/>
          <w:sz w:val="20"/>
          <w:szCs w:val="20"/>
          <w:lang w:val="en-US"/>
        </w:rPr>
        <w:t xml:space="preserve">: polymer tensiometer </w:t>
      </w:r>
      <w:r w:rsidR="00054C7D">
        <w:rPr>
          <w:rFonts w:ascii="Arial" w:hAnsi="Arial" w:cs="Arial"/>
          <w:b w:val="0"/>
          <w:color w:val="auto"/>
          <w:sz w:val="20"/>
          <w:szCs w:val="20"/>
          <w:lang w:val="en-US"/>
        </w:rPr>
        <w:t>in</w:t>
      </w:r>
      <w:r w:rsidR="0037783A">
        <w:rPr>
          <w:rFonts w:ascii="Arial" w:hAnsi="Arial" w:cs="Arial"/>
          <w:b w:val="0"/>
          <w:color w:val="auto"/>
          <w:sz w:val="20"/>
          <w:szCs w:val="20"/>
          <w:lang w:val="en-US"/>
        </w:rPr>
        <w:t xml:space="preserve"> layer 1; PoT</w:t>
      </w:r>
      <w:r w:rsidR="0037783A">
        <w:rPr>
          <w:rFonts w:ascii="Arial" w:hAnsi="Arial" w:cs="Arial"/>
          <w:b w:val="0"/>
          <w:color w:val="auto"/>
          <w:sz w:val="20"/>
          <w:szCs w:val="20"/>
          <w:vertAlign w:val="subscript"/>
          <w:lang w:val="en-US"/>
        </w:rPr>
        <w:t>2</w:t>
      </w:r>
      <w:r w:rsidR="0037783A">
        <w:rPr>
          <w:rFonts w:ascii="Arial" w:hAnsi="Arial" w:cs="Arial"/>
          <w:b w:val="0"/>
          <w:color w:val="auto"/>
          <w:sz w:val="20"/>
          <w:szCs w:val="20"/>
          <w:lang w:val="en-US"/>
        </w:rPr>
        <w:t xml:space="preserve">: polymer tensiometer </w:t>
      </w:r>
      <w:r w:rsidR="00054C7D">
        <w:rPr>
          <w:rFonts w:ascii="Arial" w:hAnsi="Arial" w:cs="Arial"/>
          <w:b w:val="0"/>
          <w:color w:val="auto"/>
          <w:sz w:val="20"/>
          <w:szCs w:val="20"/>
          <w:lang w:val="en-US"/>
        </w:rPr>
        <w:t>in</w:t>
      </w:r>
      <w:r w:rsidR="0037783A">
        <w:rPr>
          <w:rFonts w:ascii="Arial" w:hAnsi="Arial" w:cs="Arial"/>
          <w:b w:val="0"/>
          <w:color w:val="auto"/>
          <w:sz w:val="20"/>
          <w:szCs w:val="20"/>
          <w:lang w:val="en-US"/>
        </w:rPr>
        <w:t xml:space="preserve"> layer 2; PoT</w:t>
      </w:r>
      <w:r w:rsidR="0037783A">
        <w:rPr>
          <w:rFonts w:ascii="Arial" w:hAnsi="Arial" w:cs="Arial"/>
          <w:b w:val="0"/>
          <w:color w:val="auto"/>
          <w:sz w:val="20"/>
          <w:szCs w:val="20"/>
          <w:vertAlign w:val="subscript"/>
          <w:lang w:val="en-US"/>
        </w:rPr>
        <w:t>3</w:t>
      </w:r>
      <w:r w:rsidR="0037783A">
        <w:rPr>
          <w:rFonts w:ascii="Arial" w:hAnsi="Arial" w:cs="Arial"/>
          <w:b w:val="0"/>
          <w:color w:val="auto"/>
          <w:sz w:val="20"/>
          <w:szCs w:val="20"/>
          <w:lang w:val="en-US"/>
        </w:rPr>
        <w:t xml:space="preserve">: polymer tensiometer </w:t>
      </w:r>
      <w:r w:rsidR="00054C7D">
        <w:rPr>
          <w:rFonts w:ascii="Arial" w:hAnsi="Arial" w:cs="Arial"/>
          <w:b w:val="0"/>
          <w:color w:val="auto"/>
          <w:sz w:val="20"/>
          <w:szCs w:val="20"/>
          <w:lang w:val="en-US"/>
        </w:rPr>
        <w:t>in</w:t>
      </w:r>
      <w:r w:rsidR="0037783A">
        <w:rPr>
          <w:rFonts w:ascii="Arial" w:hAnsi="Arial" w:cs="Arial"/>
          <w:b w:val="0"/>
          <w:color w:val="auto"/>
          <w:sz w:val="20"/>
          <w:szCs w:val="20"/>
          <w:lang w:val="en-US"/>
        </w:rPr>
        <w:t xml:space="preserve"> layer 3)</w:t>
      </w:r>
      <w:bookmarkEnd w:id="387"/>
    </w:p>
    <w:p w:rsidR="00793E58" w:rsidRDefault="00793E58" w:rsidP="006944D0">
      <w:pPr>
        <w:rPr>
          <w:rFonts w:ascii="Arial" w:hAnsi="Arial" w:cs="Arial"/>
          <w:szCs w:val="24"/>
          <w:lang w:val="en-US"/>
        </w:rPr>
      </w:pPr>
    </w:p>
    <w:p w:rsidR="006763DF" w:rsidRPr="001E492D" w:rsidRDefault="006A0EDD" w:rsidP="006944D0">
      <w:pPr>
        <w:rPr>
          <w:rFonts w:ascii="Arial" w:hAnsi="Arial" w:cs="Arial"/>
          <w:lang w:val="en-US"/>
        </w:rPr>
      </w:pPr>
      <w:r w:rsidRPr="006A0EDD">
        <w:rPr>
          <w:rFonts w:ascii="Arial" w:hAnsi="Arial" w:cs="Arial"/>
          <w:szCs w:val="24"/>
          <w:lang w:val="en-US"/>
        </w:rPr>
        <w:t xml:space="preserve">The parameter </w:t>
      </w:r>
      <w:r w:rsidRPr="006A0EDD">
        <w:rPr>
          <w:rFonts w:ascii="Arial" w:hAnsi="Arial" w:cs="Arial"/>
          <w:i/>
          <w:szCs w:val="24"/>
          <w:lang w:val="en-US"/>
        </w:rPr>
        <w:t>f</w:t>
      </w:r>
      <w:r w:rsidRPr="006A0EDD">
        <w:rPr>
          <w:rFonts w:ascii="Arial" w:hAnsi="Arial" w:cs="Arial"/>
          <w:i/>
          <w:szCs w:val="24"/>
          <w:vertAlign w:val="subscript"/>
          <w:lang w:val="en-US"/>
        </w:rPr>
        <w:t>z</w:t>
      </w:r>
      <w:r w:rsidRPr="006A0EDD">
        <w:rPr>
          <w:rFonts w:ascii="Arial" w:hAnsi="Arial" w:cs="Arial"/>
          <w:szCs w:val="24"/>
          <w:lang w:val="en-US"/>
        </w:rPr>
        <w:t xml:space="preserve"> was estimated by minimizing the squared error between </w:t>
      </w:r>
      <w:r w:rsidRPr="006A0EDD">
        <w:rPr>
          <w:rFonts w:ascii="Arial" w:hAnsi="Arial" w:cs="Arial"/>
          <w:i/>
          <w:lang w:val="en-US"/>
        </w:rPr>
        <w:t>S</w:t>
      </w:r>
      <w:r w:rsidRPr="006A0EDD">
        <w:rPr>
          <w:rFonts w:ascii="Arial" w:hAnsi="Arial" w:cs="Arial"/>
          <w:i/>
          <w:vertAlign w:val="subscript"/>
          <w:lang w:val="en-US"/>
        </w:rPr>
        <w:t>mod</w:t>
      </w:r>
      <w:r w:rsidRPr="006A0EDD">
        <w:rPr>
          <w:rFonts w:ascii="Arial" w:hAnsi="Arial" w:cs="Arial"/>
          <w:lang w:val="en-US"/>
        </w:rPr>
        <w:t xml:space="preserve"> and </w:t>
      </w:r>
      <w:r w:rsidRPr="006A0EDD">
        <w:rPr>
          <w:rFonts w:ascii="Arial" w:hAnsi="Arial" w:cs="Arial"/>
          <w:i/>
          <w:lang w:val="en-US"/>
        </w:rPr>
        <w:t>S</w:t>
      </w:r>
      <w:r w:rsidRPr="006A0EDD">
        <w:rPr>
          <w:rFonts w:ascii="Arial" w:hAnsi="Arial" w:cs="Arial"/>
          <w:i/>
          <w:vertAlign w:val="subscript"/>
          <w:lang w:val="en-US"/>
        </w:rPr>
        <w:t>exp</w:t>
      </w:r>
      <w:r w:rsidRPr="006A0EDD">
        <w:rPr>
          <w:rFonts w:ascii="Arial" w:hAnsi="Arial" w:cs="Arial"/>
          <w:lang w:val="en-US"/>
        </w:rPr>
        <w:t xml:space="preserve">, and the sensitivity of this parameter to the pressure head at root surface </w:t>
      </w:r>
      <w:r w:rsidRPr="006A0EDD">
        <w:rPr>
          <w:rFonts w:ascii="Arial" w:hAnsi="Arial" w:cs="Arial"/>
          <w:i/>
          <w:lang w:val="en-US"/>
        </w:rPr>
        <w:t>h</w:t>
      </w:r>
      <w:r w:rsidRPr="006A0EDD">
        <w:rPr>
          <w:rFonts w:ascii="Arial" w:hAnsi="Arial" w:cs="Arial"/>
          <w:i/>
          <w:vertAlign w:val="subscript"/>
          <w:lang w:val="en-US"/>
        </w:rPr>
        <w:t>0</w:t>
      </w:r>
      <w:r w:rsidRPr="006A0EDD">
        <w:rPr>
          <w:rFonts w:ascii="Arial" w:hAnsi="Arial" w:cs="Arial"/>
          <w:lang w:val="en-US"/>
        </w:rPr>
        <w:t xml:space="preserve"> was calculated by the sensitivity coefficient </w:t>
      </w:r>
      <w:r w:rsidRPr="006A0EDD">
        <w:rPr>
          <w:rFonts w:ascii="Arial" w:hAnsi="Arial" w:cs="Arial"/>
          <w:i/>
          <w:lang w:val="en-US"/>
        </w:rPr>
        <w:t>η</w:t>
      </w:r>
      <w:r w:rsidRPr="006A0EDD">
        <w:rPr>
          <w:rFonts w:ascii="Arial" w:hAnsi="Arial" w:cs="Arial"/>
          <w:lang w:val="en-US"/>
        </w:rPr>
        <w:t xml:space="preserve"> given by:</w:t>
      </w:r>
    </w:p>
    <w:p w:rsidR="006763DF" w:rsidRPr="001E492D" w:rsidRDefault="006A0EDD" w:rsidP="006763DF">
      <w:pPr>
        <w:tabs>
          <w:tab w:val="center" w:pos="4706"/>
          <w:tab w:val="right" w:pos="9412"/>
        </w:tabs>
        <w:ind w:firstLine="0"/>
        <w:rPr>
          <w:rFonts w:ascii="Arial" w:hAnsi="Arial" w:cs="Arial"/>
          <w:lang w:val="en-US"/>
        </w:rPr>
      </w:pPr>
      <w:r w:rsidRPr="006A0EDD">
        <w:rPr>
          <w:rFonts w:ascii="Arial" w:hAnsi="Arial" w:cs="Arial"/>
          <w:lang w:val="en-US"/>
        </w:rPr>
        <w:tab/>
      </w:r>
      <w:r w:rsidR="006763DF" w:rsidRPr="001E492D">
        <w:rPr>
          <w:rFonts w:ascii="Arial" w:hAnsi="Arial" w:cs="Arial"/>
          <w:position w:val="-32"/>
          <w:lang w:val="en-US"/>
        </w:rPr>
        <w:object w:dxaOrig="1939" w:dyaOrig="740">
          <v:shape id="_x0000_i1090" type="#_x0000_t75" style="width:95.25pt;height:37.5pt" o:ole="" fillcolor="window">
            <v:imagedata r:id="rId146" o:title=""/>
          </v:shape>
          <o:OLEObject Type="Embed" ProgID="Equation.3" ShapeID="_x0000_i1090" DrawAspect="Content" ObjectID="_1370242801" r:id="rId147"/>
        </w:object>
      </w:r>
      <w:r w:rsidRPr="006A0EDD">
        <w:rPr>
          <w:rFonts w:ascii="Arial" w:hAnsi="Arial" w:cs="Arial"/>
          <w:lang w:val="en-US"/>
        </w:rPr>
        <w:tab/>
        <w:t>[</w:t>
      </w:r>
      <w:r w:rsidR="00EB4AC9" w:rsidRPr="006A0EDD">
        <w:rPr>
          <w:rFonts w:ascii="Arial" w:hAnsi="Arial" w:cs="Arial"/>
          <w:lang w:val="en-US"/>
        </w:rPr>
        <w:fldChar w:fldCharType="begin"/>
      </w:r>
      <w:r w:rsidRPr="006A0EDD">
        <w:rPr>
          <w:rFonts w:ascii="Arial" w:hAnsi="Arial" w:cs="Arial"/>
          <w:lang w:val="en-US"/>
        </w:rPr>
        <w:instrText xml:space="preserve"> seq equa </w:instrText>
      </w:r>
      <w:r w:rsidR="00EB4AC9" w:rsidRPr="006A0EDD">
        <w:rPr>
          <w:rFonts w:ascii="Arial" w:hAnsi="Arial" w:cs="Arial"/>
          <w:lang w:val="en-US"/>
        </w:rPr>
        <w:fldChar w:fldCharType="separate"/>
      </w:r>
      <w:r w:rsidR="00864ADF">
        <w:rPr>
          <w:rFonts w:ascii="Arial" w:hAnsi="Arial" w:cs="Arial"/>
          <w:noProof/>
          <w:lang w:val="en-US"/>
        </w:rPr>
        <w:t>47</w:t>
      </w:r>
      <w:r w:rsidR="00EB4AC9" w:rsidRPr="006A0EDD">
        <w:rPr>
          <w:rFonts w:ascii="Arial" w:hAnsi="Arial" w:cs="Arial"/>
          <w:lang w:val="en-US"/>
        </w:rPr>
        <w:fldChar w:fldCharType="end"/>
      </w:r>
      <w:r w:rsidRPr="006A0EDD">
        <w:rPr>
          <w:rFonts w:ascii="Arial" w:hAnsi="Arial" w:cs="Arial"/>
          <w:lang w:val="en-US"/>
        </w:rPr>
        <w:t>]</w:t>
      </w:r>
    </w:p>
    <w:p w:rsidR="006763DF" w:rsidRPr="00743826" w:rsidRDefault="006A0EDD" w:rsidP="006763DF">
      <w:pPr>
        <w:ind w:firstLine="0"/>
        <w:rPr>
          <w:rFonts w:ascii="Arial" w:hAnsi="Arial" w:cs="Arial"/>
          <w:szCs w:val="24"/>
          <w:lang w:val="en-US"/>
        </w:rPr>
      </w:pPr>
      <w:proofErr w:type="gramStart"/>
      <w:r w:rsidRPr="006A0EDD">
        <w:rPr>
          <w:rFonts w:ascii="Arial" w:hAnsi="Arial" w:cs="Arial"/>
          <w:szCs w:val="24"/>
          <w:lang w:val="en-US"/>
        </w:rPr>
        <w:t>in</w:t>
      </w:r>
      <w:proofErr w:type="gramEnd"/>
      <w:r w:rsidRPr="006A0EDD">
        <w:rPr>
          <w:rFonts w:ascii="Arial" w:hAnsi="Arial" w:cs="Arial"/>
          <w:szCs w:val="24"/>
          <w:lang w:val="en-US"/>
        </w:rPr>
        <w:t xml:space="preserve"> which </w:t>
      </w:r>
      <w:r w:rsidRPr="006A0EDD">
        <w:rPr>
          <w:rFonts w:ascii="Arial" w:hAnsi="Arial" w:cs="Arial"/>
          <w:i/>
          <w:szCs w:val="24"/>
          <w:lang w:val="en-US"/>
        </w:rPr>
        <w:t>f</w:t>
      </w:r>
      <w:r w:rsidRPr="006A0EDD">
        <w:rPr>
          <w:rFonts w:ascii="Arial" w:hAnsi="Arial" w:cs="Arial"/>
          <w:i/>
          <w:szCs w:val="24"/>
          <w:vertAlign w:val="subscript"/>
          <w:lang w:val="en-US"/>
        </w:rPr>
        <w:t>z,1</w:t>
      </w:r>
      <w:r w:rsidRPr="006A0EDD">
        <w:rPr>
          <w:rFonts w:ascii="Arial" w:hAnsi="Arial" w:cs="Arial"/>
          <w:szCs w:val="24"/>
          <w:lang w:val="en-US"/>
        </w:rPr>
        <w:t xml:space="preserve"> is the parameter </w:t>
      </w:r>
      <w:r w:rsidRPr="006A0EDD">
        <w:rPr>
          <w:rFonts w:ascii="Arial" w:hAnsi="Arial" w:cs="Arial"/>
          <w:i/>
          <w:szCs w:val="24"/>
          <w:lang w:val="en-US"/>
        </w:rPr>
        <w:t>f</w:t>
      </w:r>
      <w:r w:rsidRPr="006A0EDD">
        <w:rPr>
          <w:rFonts w:ascii="Arial" w:hAnsi="Arial" w:cs="Arial"/>
          <w:i/>
          <w:szCs w:val="24"/>
          <w:lang w:val="en-US"/>
        </w:rPr>
        <w:softHyphen/>
      </w:r>
      <w:r w:rsidRPr="006A0EDD">
        <w:rPr>
          <w:rFonts w:ascii="Arial" w:hAnsi="Arial" w:cs="Arial"/>
          <w:i/>
          <w:szCs w:val="24"/>
          <w:vertAlign w:val="subscript"/>
          <w:lang w:val="en-US"/>
        </w:rPr>
        <w:t>z</w:t>
      </w:r>
      <w:r w:rsidRPr="006A0EDD">
        <w:rPr>
          <w:rFonts w:ascii="Arial" w:hAnsi="Arial" w:cs="Arial"/>
          <w:szCs w:val="24"/>
          <w:lang w:val="en-US"/>
        </w:rPr>
        <w:t xml:space="preserve"> obtained with </w:t>
      </w:r>
      <w:r w:rsidRPr="006A0EDD">
        <w:rPr>
          <w:rFonts w:ascii="Arial" w:hAnsi="Arial" w:cs="Arial"/>
          <w:i/>
          <w:szCs w:val="24"/>
          <w:lang w:val="en-US"/>
        </w:rPr>
        <w:t>h</w:t>
      </w:r>
      <w:r w:rsidRPr="006A0EDD">
        <w:rPr>
          <w:rFonts w:ascii="Arial" w:hAnsi="Arial" w:cs="Arial"/>
          <w:i/>
          <w:szCs w:val="24"/>
          <w:vertAlign w:val="subscript"/>
          <w:lang w:val="en-US"/>
        </w:rPr>
        <w:t>0</w:t>
      </w:r>
      <w:r w:rsidRPr="006A0EDD">
        <w:rPr>
          <w:rFonts w:ascii="Arial" w:hAnsi="Arial" w:cs="Arial"/>
          <w:szCs w:val="24"/>
          <w:lang w:val="en-US"/>
        </w:rPr>
        <w:t xml:space="preserve"> equal to </w:t>
      </w:r>
      <w:r w:rsidRPr="006A0EDD">
        <w:rPr>
          <w:rFonts w:ascii="Arial" w:hAnsi="Arial" w:cs="Arial"/>
          <w:szCs w:val="24"/>
          <w:lang w:val="en-US"/>
        </w:rPr>
        <w:noBreakHyphen/>
        <w:t>150 m (</w:t>
      </w:r>
      <w:r w:rsidRPr="006A0EDD">
        <w:rPr>
          <w:rFonts w:ascii="Arial" w:hAnsi="Arial" w:cs="Arial"/>
          <w:i/>
          <w:szCs w:val="24"/>
          <w:lang w:val="en-US"/>
        </w:rPr>
        <w:t>h</w:t>
      </w:r>
      <w:r w:rsidRPr="006A0EDD">
        <w:rPr>
          <w:rFonts w:ascii="Arial" w:hAnsi="Arial" w:cs="Arial"/>
          <w:i/>
          <w:szCs w:val="24"/>
          <w:vertAlign w:val="subscript"/>
          <w:lang w:val="en-US"/>
        </w:rPr>
        <w:t>0,150</w:t>
      </w:r>
      <w:r w:rsidRPr="006A0EDD">
        <w:rPr>
          <w:rFonts w:ascii="Arial" w:hAnsi="Arial" w:cs="Arial"/>
          <w:szCs w:val="24"/>
          <w:lang w:val="en-US"/>
        </w:rPr>
        <w:t xml:space="preserve">), and </w:t>
      </w:r>
      <w:r w:rsidRPr="006A0EDD">
        <w:rPr>
          <w:rFonts w:ascii="Arial" w:hAnsi="Arial" w:cs="Arial"/>
          <w:i/>
          <w:szCs w:val="24"/>
          <w:lang w:val="en-US"/>
        </w:rPr>
        <w:t>f</w:t>
      </w:r>
      <w:r w:rsidRPr="006A0EDD">
        <w:rPr>
          <w:rFonts w:ascii="Arial" w:hAnsi="Arial" w:cs="Arial"/>
          <w:i/>
          <w:szCs w:val="24"/>
          <w:vertAlign w:val="subscript"/>
          <w:lang w:val="en-US"/>
        </w:rPr>
        <w:t>z,2</w:t>
      </w:r>
      <w:r w:rsidRPr="006A0EDD">
        <w:rPr>
          <w:rFonts w:ascii="Arial" w:hAnsi="Arial" w:cs="Arial"/>
          <w:szCs w:val="24"/>
          <w:lang w:val="en-US"/>
        </w:rPr>
        <w:t xml:space="preserve"> is the parameter </w:t>
      </w:r>
      <w:r w:rsidRPr="006A0EDD">
        <w:rPr>
          <w:rFonts w:ascii="Arial" w:hAnsi="Arial" w:cs="Arial"/>
          <w:i/>
          <w:szCs w:val="24"/>
          <w:lang w:val="en-US"/>
        </w:rPr>
        <w:t>f</w:t>
      </w:r>
      <w:r w:rsidRPr="006A0EDD">
        <w:rPr>
          <w:rFonts w:ascii="Arial" w:hAnsi="Arial" w:cs="Arial"/>
          <w:i/>
          <w:szCs w:val="24"/>
          <w:lang w:val="en-US"/>
        </w:rPr>
        <w:softHyphen/>
      </w:r>
      <w:r w:rsidRPr="006A0EDD">
        <w:rPr>
          <w:rFonts w:ascii="Arial" w:hAnsi="Arial" w:cs="Arial"/>
          <w:i/>
          <w:szCs w:val="24"/>
          <w:vertAlign w:val="subscript"/>
          <w:lang w:val="en-US"/>
        </w:rPr>
        <w:t>z</w:t>
      </w:r>
      <w:r w:rsidRPr="006A0EDD">
        <w:rPr>
          <w:rFonts w:ascii="Arial" w:hAnsi="Arial" w:cs="Arial"/>
          <w:szCs w:val="24"/>
          <w:lang w:val="en-US"/>
        </w:rPr>
        <w:t xml:space="preserve"> obtained with </w:t>
      </w:r>
      <w:r w:rsidRPr="006A0EDD">
        <w:rPr>
          <w:rFonts w:ascii="Arial" w:hAnsi="Arial" w:cs="Arial"/>
          <w:i/>
          <w:szCs w:val="24"/>
          <w:lang w:val="en-US"/>
        </w:rPr>
        <w:t>h</w:t>
      </w:r>
      <w:r w:rsidRPr="006A0EDD">
        <w:rPr>
          <w:rFonts w:ascii="Arial" w:hAnsi="Arial" w:cs="Arial"/>
          <w:i/>
          <w:szCs w:val="24"/>
          <w:vertAlign w:val="subscript"/>
          <w:lang w:val="en-US"/>
        </w:rPr>
        <w:t>0</w:t>
      </w:r>
      <w:r w:rsidRPr="006A0EDD">
        <w:rPr>
          <w:rFonts w:ascii="Arial" w:hAnsi="Arial" w:cs="Arial"/>
          <w:szCs w:val="24"/>
          <w:lang w:val="en-US"/>
        </w:rPr>
        <w:t xml:space="preserve"> slightly different from </w:t>
      </w:r>
      <w:r w:rsidRPr="006A0EDD">
        <w:rPr>
          <w:rFonts w:ascii="Arial" w:hAnsi="Arial" w:cs="Arial"/>
          <w:szCs w:val="24"/>
          <w:lang w:val="en-US"/>
        </w:rPr>
        <w:noBreakHyphen/>
        <w:t>150 m (</w:t>
      </w:r>
      <w:r w:rsidRPr="006A0EDD">
        <w:rPr>
          <w:rFonts w:ascii="Arial" w:hAnsi="Arial" w:cs="Arial"/>
          <w:i/>
          <w:szCs w:val="24"/>
          <w:lang w:val="en-US"/>
        </w:rPr>
        <w:t>h</w:t>
      </w:r>
      <w:r w:rsidRPr="006A0EDD">
        <w:rPr>
          <w:rFonts w:ascii="Arial" w:hAnsi="Arial" w:cs="Arial"/>
          <w:i/>
          <w:szCs w:val="24"/>
          <w:vertAlign w:val="subscript"/>
          <w:lang w:val="en-US"/>
        </w:rPr>
        <w:t>0</w:t>
      </w:r>
      <w:r w:rsidRPr="006A0EDD">
        <w:rPr>
          <w:rFonts w:ascii="Arial" w:hAnsi="Arial" w:cs="Arial"/>
          <w:szCs w:val="24"/>
          <w:lang w:val="en-US"/>
        </w:rPr>
        <w:t>).</w:t>
      </w:r>
    </w:p>
    <w:p w:rsidR="006944D0" w:rsidRPr="00743826" w:rsidRDefault="006944D0" w:rsidP="006944D0">
      <w:pPr>
        <w:rPr>
          <w:rFonts w:ascii="Arial" w:hAnsi="Arial" w:cs="Arial"/>
          <w:lang w:val="en-US"/>
        </w:rPr>
      </w:pPr>
    </w:p>
    <w:p w:rsidR="0078046B" w:rsidRPr="00743826" w:rsidRDefault="007A7509" w:rsidP="00734607">
      <w:pPr>
        <w:pStyle w:val="Ttulo4"/>
        <w:keepNext/>
        <w:ind w:left="1151" w:hanging="794"/>
        <w:rPr>
          <w:rFonts w:ascii="Arial" w:hAnsi="Arial"/>
          <w:lang w:val="en-US"/>
        </w:rPr>
      </w:pPr>
      <w:bookmarkStart w:id="389" w:name="_Toc258333728"/>
      <w:bookmarkStart w:id="390" w:name="_Toc258333879"/>
      <w:bookmarkStart w:id="391" w:name="_Toc258333996"/>
      <w:bookmarkStart w:id="392" w:name="_Toc258334262"/>
      <w:bookmarkStart w:id="393" w:name="_Toc296436822"/>
      <w:r w:rsidRPr="00743826">
        <w:rPr>
          <w:rFonts w:ascii="Arial" w:hAnsi="Arial"/>
          <w:lang w:val="en-US"/>
        </w:rPr>
        <w:t>CO</w:t>
      </w:r>
      <w:r w:rsidR="0037783A">
        <w:rPr>
          <w:rFonts w:ascii="Arial" w:hAnsi="Arial"/>
          <w:vertAlign w:val="subscript"/>
          <w:lang w:val="en-US"/>
        </w:rPr>
        <w:t>2</w:t>
      </w:r>
      <w:r w:rsidR="0037783A">
        <w:rPr>
          <w:rFonts w:ascii="Arial" w:hAnsi="Arial"/>
          <w:lang w:val="en-US"/>
        </w:rPr>
        <w:t xml:space="preserve"> assimilation model of Jacobs (1994)</w:t>
      </w:r>
      <w:bookmarkEnd w:id="389"/>
      <w:bookmarkEnd w:id="390"/>
      <w:bookmarkEnd w:id="391"/>
      <w:bookmarkEnd w:id="392"/>
      <w:bookmarkEnd w:id="393"/>
    </w:p>
    <w:p w:rsidR="00FC2B5E" w:rsidRPr="00743826" w:rsidRDefault="00956816" w:rsidP="00FC2B5E">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A complete description of the parameterizations proposed</w:t>
      </w:r>
      <w:r w:rsidR="00054C7D">
        <w:rPr>
          <w:rFonts w:ascii="Arial" w:eastAsia="Times New Roman" w:hAnsi="Arial" w:cs="Arial"/>
          <w:color w:val="000000"/>
          <w:szCs w:val="24"/>
          <w:lang w:val="en-US" w:eastAsia="pt-BR"/>
        </w:rPr>
        <w:t xml:space="preserve"> b</w:t>
      </w:r>
      <w:r w:rsidRPr="00956816">
        <w:rPr>
          <w:rFonts w:ascii="Arial" w:eastAsia="Times New Roman" w:hAnsi="Arial" w:cs="Arial"/>
          <w:color w:val="000000"/>
          <w:szCs w:val="24"/>
          <w:lang w:val="en-US" w:eastAsia="pt-BR"/>
        </w:rPr>
        <w:t xml:space="preserve">y Jacobs (1994) is </w:t>
      </w:r>
      <w:r w:rsidR="00054C7D">
        <w:rPr>
          <w:rFonts w:ascii="Arial" w:eastAsia="Times New Roman" w:hAnsi="Arial" w:cs="Arial"/>
          <w:color w:val="000000"/>
          <w:szCs w:val="24"/>
          <w:lang w:val="en-US" w:eastAsia="pt-BR"/>
        </w:rPr>
        <w:t>given in</w:t>
      </w:r>
      <w:r w:rsidRPr="00956816">
        <w:rPr>
          <w:rFonts w:ascii="Arial" w:eastAsia="Times New Roman" w:hAnsi="Arial" w:cs="Arial"/>
          <w:color w:val="000000"/>
          <w:szCs w:val="24"/>
          <w:lang w:val="en-US" w:eastAsia="pt-BR"/>
        </w:rPr>
        <w:t xml:space="preserve"> Appendix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anex anx2 </w:instrText>
      </w:r>
      <w:r w:rsidR="00EB4AC9" w:rsidRPr="00956816">
        <w:rPr>
          <w:rFonts w:ascii="Arial" w:hAnsi="Arial" w:cs="Arial"/>
          <w:szCs w:val="24"/>
          <w:lang w:val="en-US"/>
        </w:rPr>
        <w:fldChar w:fldCharType="separate"/>
      </w:r>
      <w:r w:rsidR="00864ADF">
        <w:rPr>
          <w:rFonts w:ascii="Arial" w:hAnsi="Arial" w:cs="Arial"/>
          <w:noProof/>
          <w:szCs w:val="24"/>
          <w:lang w:val="en-US"/>
        </w:rPr>
        <w:t>1</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The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w:t>
      </w:r>
      <w:r w:rsidR="00054C7D">
        <w:rPr>
          <w:rFonts w:ascii="Arial" w:eastAsia="Times New Roman" w:hAnsi="Arial" w:cs="Arial"/>
          <w:color w:val="000000"/>
          <w:szCs w:val="24"/>
          <w:lang w:val="en-US" w:eastAsia="pt-BR"/>
        </w:rPr>
        <w:t xml:space="preserve">model </w:t>
      </w:r>
      <w:r w:rsidRPr="00956816">
        <w:rPr>
          <w:rFonts w:ascii="Arial" w:eastAsia="Times New Roman" w:hAnsi="Arial" w:cs="Arial"/>
          <w:color w:val="000000"/>
          <w:szCs w:val="24"/>
          <w:lang w:val="en-US" w:eastAsia="pt-BR"/>
        </w:rPr>
        <w:t>by Jacobs (1994) was programmed in Fortran</w:t>
      </w:r>
      <w:r w:rsidRPr="00956816">
        <w:rPr>
          <w:rFonts w:ascii="Arial" w:eastAsia="Times New Roman" w:hAnsi="Arial" w:cs="Arial"/>
          <w:color w:val="000000"/>
          <w:szCs w:val="24"/>
          <w:vertAlign w:val="superscript"/>
          <w:lang w:val="en-US" w:eastAsia="pt-BR"/>
        </w:rPr>
        <w:t>®</w:t>
      </w:r>
      <w:r w:rsidRPr="00956816">
        <w:rPr>
          <w:rFonts w:ascii="Arial" w:eastAsia="Times New Roman" w:hAnsi="Arial" w:cs="Arial"/>
          <w:color w:val="000000"/>
          <w:szCs w:val="24"/>
          <w:lang w:val="en-US" w:eastAsia="pt-BR"/>
        </w:rPr>
        <w:t xml:space="preserve"> programming </w:t>
      </w:r>
      <w:r w:rsidR="0037783A">
        <w:rPr>
          <w:rFonts w:ascii="Arial" w:eastAsia="Times New Roman" w:hAnsi="Arial" w:cs="Arial"/>
          <w:color w:val="000000"/>
          <w:szCs w:val="24"/>
          <w:lang w:val="en-US" w:eastAsia="pt-BR"/>
        </w:rPr>
        <w:t>language</w:t>
      </w:r>
      <w:r w:rsidRPr="00956816">
        <w:rPr>
          <w:rFonts w:ascii="Arial" w:eastAsia="Times New Roman" w:hAnsi="Arial" w:cs="Arial"/>
          <w:color w:val="000000"/>
          <w:szCs w:val="24"/>
          <w:lang w:val="en-US" w:eastAsia="pt-BR"/>
        </w:rPr>
        <w:t xml:space="preserve"> and the source code is available in Appendix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anex anx1 </w:instrText>
      </w:r>
      <w:r w:rsidR="00EB4AC9" w:rsidRPr="00956816">
        <w:rPr>
          <w:rFonts w:ascii="Arial" w:hAnsi="Arial" w:cs="Arial"/>
          <w:szCs w:val="24"/>
          <w:lang w:val="en-US"/>
        </w:rPr>
        <w:fldChar w:fldCharType="separate"/>
      </w:r>
      <w:r w:rsidR="00864ADF">
        <w:rPr>
          <w:rFonts w:ascii="Arial" w:hAnsi="Arial" w:cs="Arial"/>
          <w:noProof/>
          <w:szCs w:val="24"/>
          <w:lang w:val="en-US"/>
        </w:rPr>
        <w:t>2</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w:t>
      </w:r>
    </w:p>
    <w:p w:rsidR="0071315E" w:rsidRPr="00743826" w:rsidRDefault="00956816" w:rsidP="0071315E">
      <w:pPr>
        <w:textAlignment w:val="top"/>
        <w:rPr>
          <w:rFonts w:ascii="Arial" w:hAnsi="Arial" w:cs="Arial"/>
          <w:b/>
          <w:szCs w:val="24"/>
          <w:lang w:val="en-US"/>
        </w:rPr>
      </w:pPr>
      <w:r w:rsidRPr="00956816">
        <w:rPr>
          <w:rFonts w:ascii="Arial" w:eastAsia="Times New Roman" w:hAnsi="Arial" w:cs="Arial"/>
          <w:color w:val="000000"/>
          <w:szCs w:val="24"/>
          <w:lang w:val="en-US" w:eastAsia="pt-BR"/>
        </w:rPr>
        <w:t xml:space="preserve">The model calculates a vertical profile of all parameters using a routine of vertical extinction of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xml:space="preserve"> within the canopy, as </w:t>
      </w:r>
      <w:r w:rsidR="006079F1">
        <w:rPr>
          <w:rFonts w:ascii="Arial" w:eastAsia="Times New Roman" w:hAnsi="Arial" w:cs="Arial"/>
          <w:color w:val="000000"/>
          <w:szCs w:val="24"/>
          <w:lang w:val="en-US" w:eastAsia="pt-BR"/>
        </w:rPr>
        <w:t xml:space="preserve">well as </w:t>
      </w:r>
      <w:r w:rsidRPr="00956816">
        <w:rPr>
          <w:rFonts w:ascii="Arial" w:eastAsia="Times New Roman" w:hAnsi="Arial" w:cs="Arial"/>
          <w:color w:val="000000"/>
          <w:szCs w:val="24"/>
          <w:lang w:val="en-US" w:eastAsia="pt-BR"/>
        </w:rPr>
        <w:t xml:space="preserve">the </w:t>
      </w:r>
      <w:r w:rsidR="006079F1">
        <w:rPr>
          <w:rFonts w:ascii="Arial" w:eastAsia="Times New Roman" w:hAnsi="Arial" w:cs="Arial"/>
          <w:color w:val="000000"/>
          <w:szCs w:val="24"/>
          <w:lang w:val="en-US" w:eastAsia="pt-BR"/>
        </w:rPr>
        <w:t>overall</w:t>
      </w:r>
      <w:r w:rsidRPr="00956816">
        <w:rPr>
          <w:rFonts w:ascii="Arial" w:eastAsia="Times New Roman" w:hAnsi="Arial" w:cs="Arial"/>
          <w:color w:val="000000"/>
          <w:szCs w:val="24"/>
          <w:lang w:val="en-US" w:eastAsia="pt-BR"/>
        </w:rPr>
        <w:t xml:space="preserve"> </w:t>
      </w:r>
      <w:r w:rsidR="006079F1">
        <w:rPr>
          <w:rFonts w:ascii="Arial" w:eastAsia="Times New Roman" w:hAnsi="Arial" w:cs="Arial"/>
          <w:color w:val="000000"/>
          <w:szCs w:val="24"/>
          <w:lang w:val="en-US" w:eastAsia="pt-BR"/>
        </w:rPr>
        <w:t xml:space="preserve">parameter </w:t>
      </w:r>
      <w:r w:rsidRPr="00956816">
        <w:rPr>
          <w:rFonts w:ascii="Arial" w:eastAsia="Times New Roman" w:hAnsi="Arial" w:cs="Arial"/>
          <w:color w:val="000000"/>
          <w:szCs w:val="24"/>
          <w:lang w:val="en-US" w:eastAsia="pt-BR"/>
        </w:rPr>
        <w:t>value</w:t>
      </w:r>
      <w:r w:rsidR="006079F1">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w:t>
      </w:r>
      <w:r w:rsidR="006079F1">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canopy scale using the </w:t>
      </w:r>
      <w:r w:rsidRPr="00956816">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In this thesis, </w:t>
      </w:r>
      <w:r w:rsidR="006079F1">
        <w:rPr>
          <w:rFonts w:ascii="Arial" w:eastAsia="Times New Roman" w:hAnsi="Arial" w:cs="Arial"/>
          <w:color w:val="000000"/>
          <w:szCs w:val="24"/>
          <w:lang w:val="en-US" w:eastAsia="pt-BR"/>
        </w:rPr>
        <w:t>only</w:t>
      </w:r>
      <w:r w:rsidRPr="00956816">
        <w:rPr>
          <w:rFonts w:ascii="Arial" w:eastAsia="Times New Roman" w:hAnsi="Arial" w:cs="Arial"/>
          <w:color w:val="000000"/>
          <w:szCs w:val="24"/>
          <w:lang w:val="en-US" w:eastAsia="pt-BR"/>
        </w:rPr>
        <w:t xml:space="preserve"> the </w:t>
      </w:r>
      <w:r w:rsidR="006079F1">
        <w:rPr>
          <w:rFonts w:ascii="Arial" w:eastAsia="Times New Roman" w:hAnsi="Arial" w:cs="Arial"/>
          <w:color w:val="000000"/>
          <w:szCs w:val="24"/>
          <w:lang w:val="en-US" w:eastAsia="pt-BR"/>
        </w:rPr>
        <w:t>overall</w:t>
      </w:r>
      <w:r w:rsidRPr="00956816">
        <w:rPr>
          <w:rFonts w:ascii="Arial" w:eastAsia="Times New Roman" w:hAnsi="Arial" w:cs="Arial"/>
          <w:color w:val="000000"/>
          <w:szCs w:val="24"/>
          <w:lang w:val="en-US" w:eastAsia="pt-BR"/>
        </w:rPr>
        <w:t xml:space="preserve"> values are presented. The input data for the model with vertical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xml:space="preserve"> extinction for both irrigation treatments are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wind</w:t>
      </w:r>
      <w:r w:rsidR="006079F1">
        <w:rPr>
          <w:rFonts w:ascii="Arial" w:eastAsia="Times New Roman" w:hAnsi="Arial" w:cs="Arial"/>
          <w:color w:val="000000"/>
          <w:szCs w:val="24"/>
          <w:lang w:val="en-US" w:eastAsia="pt-BR"/>
        </w:rPr>
        <w:t xml:space="preserve"> speed</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u</w:t>
      </w:r>
      <w:r w:rsidRPr="00956816">
        <w:rPr>
          <w:rFonts w:ascii="Arial" w:eastAsia="Times New Roman" w:hAnsi="Arial" w:cs="Arial"/>
          <w:color w:val="000000"/>
          <w:szCs w:val="24"/>
          <w:lang w:val="en-US" w:eastAsia="pt-BR"/>
        </w:rPr>
        <w:t xml:space="preserve">, day of the year, time and local latitude. Besides these data, </w:t>
      </w:r>
      <w:r w:rsidR="006079F1">
        <w:rPr>
          <w:rFonts w:ascii="Arial" w:eastAsia="Times New Roman" w:hAnsi="Arial" w:cs="Arial"/>
          <w:color w:val="000000"/>
          <w:szCs w:val="24"/>
          <w:lang w:val="en-US" w:eastAsia="pt-BR"/>
        </w:rPr>
        <w:t xml:space="preserve">observed data from </w:t>
      </w:r>
      <w:r w:rsidR="006079F1" w:rsidRPr="00743826">
        <w:rPr>
          <w:rFonts w:ascii="Arial" w:hAnsi="Arial" w:cs="Arial"/>
          <w:lang w:val="en-US"/>
        </w:rPr>
        <w:t xml:space="preserve">each treatment </w:t>
      </w:r>
      <w:del w:id="394" w:author="Quirijn" w:date="2011-06-22T10:06:00Z">
        <w:r w:rsidR="006079F1" w:rsidRPr="00743826" w:rsidDel="004B5A67">
          <w:rPr>
            <w:rFonts w:ascii="Arial" w:hAnsi="Arial" w:cs="Arial"/>
            <w:lang w:val="en-US"/>
          </w:rPr>
          <w:delText>(irrigated</w:delText>
        </w:r>
      </w:del>
      <w:ins w:id="395" w:author="Quirijn" w:date="2011-06-22T10:06:00Z">
        <w:r w:rsidR="004B5A67">
          <w:rPr>
            <w:rFonts w:ascii="Arial" w:hAnsi="Arial" w:cs="Arial"/>
            <w:lang w:val="en-US"/>
          </w:rPr>
          <w:t xml:space="preserve"> (fully irrigated</w:t>
        </w:r>
      </w:ins>
      <w:r w:rsidR="006079F1" w:rsidRPr="00743826">
        <w:rPr>
          <w:rFonts w:ascii="Arial" w:hAnsi="Arial" w:cs="Arial"/>
          <w:lang w:val="en-US"/>
        </w:rPr>
        <w:t xml:space="preserve"> and </w:t>
      </w:r>
      <w:del w:id="396" w:author="Quirijn" w:date="2011-06-22T09:57:00Z">
        <w:r w:rsidR="004D4D36" w:rsidDel="004B5A67">
          <w:rPr>
            <w:rFonts w:ascii="Arial" w:hAnsi="Arial" w:cs="Arial"/>
            <w:lang w:val="en-US"/>
          </w:rPr>
          <w:delText>non-irrigated</w:delText>
        </w:r>
      </w:del>
      <w:ins w:id="397" w:author="Quirijn" w:date="2011-06-22T10:08:00Z">
        <w:r w:rsidR="004B5A67">
          <w:rPr>
            <w:rFonts w:ascii="Arial" w:hAnsi="Arial" w:cs="Arial"/>
            <w:lang w:val="en-US"/>
          </w:rPr>
          <w:t>deficit irrigated</w:t>
        </w:r>
      </w:ins>
      <w:r w:rsidR="006079F1" w:rsidRPr="00743826">
        <w:rPr>
          <w:rFonts w:ascii="Arial" w:hAnsi="Arial" w:cs="Arial"/>
          <w:lang w:val="en-US"/>
        </w:rPr>
        <w:t>)</w:t>
      </w:r>
      <w:r w:rsidR="006079F1">
        <w:rPr>
          <w:rFonts w:ascii="Arial" w:hAnsi="Arial" w:cs="Arial"/>
          <w:lang w:val="en-US"/>
        </w:rPr>
        <w:t xml:space="preserve"> </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air</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actual water </w:t>
      </w:r>
      <w:r w:rsidR="001054A2">
        <w:rPr>
          <w:rFonts w:ascii="Arial" w:eastAsia="Times New Roman" w:hAnsi="Arial" w:cs="Arial"/>
          <w:color w:val="000000"/>
          <w:szCs w:val="24"/>
          <w:lang w:val="en-US" w:eastAsia="pt-BR"/>
        </w:rPr>
        <w:t>vapor</w:t>
      </w:r>
      <w:r w:rsidRPr="00956816">
        <w:rPr>
          <w:rFonts w:ascii="Arial" w:eastAsia="Times New Roman" w:hAnsi="Arial" w:cs="Arial"/>
          <w:color w:val="000000"/>
          <w:szCs w:val="24"/>
          <w:lang w:val="en-US" w:eastAsia="pt-BR"/>
        </w:rPr>
        <w:t xml:space="preserve"> pressure </w:t>
      </w:r>
      <w:r w:rsidRPr="00956816">
        <w:rPr>
          <w:rFonts w:ascii="Arial" w:hAnsi="Arial" w:cs="Arial"/>
          <w:i/>
          <w:lang w:val="en-US"/>
        </w:rPr>
        <w:t>e</w:t>
      </w:r>
      <w:r w:rsidRPr="00956816">
        <w:rPr>
          <w:rFonts w:ascii="Arial" w:hAnsi="Arial" w:cs="Arial"/>
          <w:i/>
          <w:vertAlign w:val="subscript"/>
          <w:lang w:val="en-US"/>
        </w:rPr>
        <w:t>a</w:t>
      </w:r>
      <w:r w:rsidRPr="00956816">
        <w:rPr>
          <w:rFonts w:ascii="Arial" w:hAnsi="Arial" w:cs="Arial"/>
          <w:lang w:val="en-US"/>
        </w:rPr>
        <w:t xml:space="preserve">, </w:t>
      </w:r>
      <w:r w:rsidRPr="00956816">
        <w:rPr>
          <w:rFonts w:ascii="Arial" w:hAnsi="Arial" w:cs="Arial"/>
          <w:i/>
          <w:lang w:val="en-US"/>
        </w:rPr>
        <w:t>LAI</w:t>
      </w:r>
      <w:r w:rsidRPr="00956816">
        <w:rPr>
          <w:rFonts w:ascii="Arial" w:hAnsi="Arial" w:cs="Arial"/>
          <w:lang w:val="en-US"/>
        </w:rPr>
        <w:t xml:space="preserve"> and canopy height</w:t>
      </w:r>
      <w:r w:rsidR="006079F1">
        <w:rPr>
          <w:rFonts w:ascii="Arial" w:hAnsi="Arial" w:cs="Arial"/>
          <w:lang w:val="en-US"/>
        </w:rPr>
        <w:t xml:space="preserve"> were used</w:t>
      </w:r>
      <w:r w:rsidRPr="00956816">
        <w:rPr>
          <w:rFonts w:ascii="Arial" w:hAnsi="Arial" w:cs="Arial"/>
          <w:lang w:val="en-US"/>
        </w:rPr>
        <w:t xml:space="preserve">. </w:t>
      </w:r>
      <w:r w:rsidR="006079F1">
        <w:rPr>
          <w:rFonts w:ascii="Arial" w:hAnsi="Arial" w:cs="Arial"/>
          <w:lang w:val="en-US"/>
        </w:rPr>
        <w:t>Some other model p</w:t>
      </w:r>
      <w:r w:rsidRPr="00956816">
        <w:rPr>
          <w:rFonts w:ascii="Arial" w:hAnsi="Arial" w:cs="Arial"/>
          <w:lang w:val="en-US"/>
        </w:rPr>
        <w:t xml:space="preserve">arameters are </w:t>
      </w:r>
      <w:r w:rsidR="006079F1">
        <w:rPr>
          <w:rFonts w:ascii="Arial" w:hAnsi="Arial" w:cs="Arial"/>
          <w:lang w:val="en-US"/>
        </w:rPr>
        <w:t>required</w:t>
      </w:r>
      <w:r w:rsidRPr="00956816">
        <w:rPr>
          <w:rFonts w:ascii="Arial" w:hAnsi="Arial" w:cs="Arial"/>
          <w:lang w:val="en-US"/>
        </w:rPr>
        <w:t xml:space="preserve"> (Appendix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anex anx2 </w:instrText>
      </w:r>
      <w:r w:rsidR="00EB4AC9" w:rsidRPr="00956816">
        <w:rPr>
          <w:rFonts w:ascii="Arial" w:hAnsi="Arial" w:cs="Arial"/>
          <w:szCs w:val="24"/>
          <w:lang w:val="en-US"/>
        </w:rPr>
        <w:fldChar w:fldCharType="separate"/>
      </w:r>
      <w:r w:rsidR="00864ADF">
        <w:rPr>
          <w:rFonts w:ascii="Arial" w:hAnsi="Arial" w:cs="Arial"/>
          <w:noProof/>
          <w:szCs w:val="24"/>
          <w:lang w:val="en-US"/>
        </w:rPr>
        <w:t>1</w:t>
      </w:r>
      <w:r w:rsidR="00EB4AC9" w:rsidRPr="00956816">
        <w:rPr>
          <w:rFonts w:ascii="Arial" w:hAnsi="Arial" w:cs="Arial"/>
          <w:szCs w:val="24"/>
          <w:lang w:val="en-US"/>
        </w:rPr>
        <w:fldChar w:fldCharType="end"/>
      </w:r>
      <w:r w:rsidRPr="00956816">
        <w:rPr>
          <w:rFonts w:ascii="Arial" w:hAnsi="Arial" w:cs="Arial"/>
          <w:szCs w:val="24"/>
          <w:lang w:val="en-US"/>
        </w:rPr>
        <w:t xml:space="preserve">). </w:t>
      </w:r>
      <w:r w:rsidR="006079F1">
        <w:rPr>
          <w:rFonts w:ascii="Arial" w:hAnsi="Arial" w:cs="Arial"/>
          <w:szCs w:val="24"/>
          <w:lang w:val="en-US"/>
        </w:rPr>
        <w:t>For</w:t>
      </w:r>
      <w:r w:rsidRPr="00956816">
        <w:rPr>
          <w:rFonts w:ascii="Arial" w:hAnsi="Arial" w:cs="Arial"/>
          <w:szCs w:val="24"/>
          <w:lang w:val="en-US"/>
        </w:rPr>
        <w:t xml:space="preserve"> C3 </w:t>
      </w:r>
      <w:r w:rsidR="006079F1">
        <w:rPr>
          <w:rFonts w:ascii="Arial" w:hAnsi="Arial" w:cs="Arial"/>
          <w:szCs w:val="24"/>
          <w:lang w:val="en-US"/>
        </w:rPr>
        <w:t>species</w:t>
      </w:r>
      <w:r w:rsidRPr="00956816">
        <w:rPr>
          <w:rFonts w:ascii="Arial" w:hAnsi="Arial" w:cs="Arial"/>
          <w:szCs w:val="24"/>
          <w:lang w:val="en-US"/>
        </w:rPr>
        <w:t xml:space="preserve">, </w:t>
      </w:r>
      <w:r w:rsidRPr="00956816">
        <w:rPr>
          <w:rFonts w:ascii="Arial" w:hAnsi="Arial" w:cs="Arial"/>
          <w:lang w:val="en-US"/>
        </w:rPr>
        <w:t xml:space="preserve">Goudriaan et al. (1985) suggest to use </w:t>
      </w:r>
      <w:r w:rsidRPr="00956816">
        <w:rPr>
          <w:rFonts w:ascii="Arial" w:hAnsi="Arial" w:cs="Arial"/>
          <w:i/>
          <w:szCs w:val="24"/>
          <w:lang w:val="en-US"/>
        </w:rPr>
        <w:t>D</w:t>
      </w:r>
      <w:r w:rsidRPr="00956816">
        <w:rPr>
          <w:rFonts w:ascii="Arial" w:hAnsi="Arial" w:cs="Arial"/>
          <w:i/>
          <w:szCs w:val="24"/>
          <w:vertAlign w:val="subscript"/>
          <w:lang w:val="en-US"/>
        </w:rPr>
        <w:t>max</w:t>
      </w:r>
      <w:r w:rsidRPr="00956816">
        <w:rPr>
          <w:rFonts w:ascii="Arial" w:hAnsi="Arial" w:cs="Arial"/>
          <w:szCs w:val="24"/>
          <w:lang w:val="en-US"/>
        </w:rPr>
        <w:t xml:space="preserve"> </w:t>
      </w:r>
      <w:r w:rsidR="006079F1">
        <w:rPr>
          <w:rFonts w:ascii="Arial" w:hAnsi="Arial" w:cs="Arial"/>
          <w:szCs w:val="24"/>
          <w:lang w:val="en-US"/>
        </w:rPr>
        <w:t xml:space="preserve">= </w:t>
      </w:r>
      <w:r w:rsidRPr="00956816">
        <w:rPr>
          <w:rFonts w:ascii="Arial" w:hAnsi="Arial" w:cs="Arial"/>
          <w:szCs w:val="24"/>
          <w:lang w:val="en-US"/>
        </w:rPr>
        <w:t>45 g kg</w:t>
      </w:r>
      <w:r w:rsidR="00422C77">
        <w:rPr>
          <w:rFonts w:ascii="Arial" w:hAnsi="Arial" w:cs="Arial"/>
          <w:szCs w:val="24"/>
          <w:vertAlign w:val="superscript"/>
          <w:lang w:val="en-US"/>
        </w:rPr>
        <w:noBreakHyphen/>
        <w:t>1</w:t>
      </w:r>
      <w:r w:rsidRPr="00956816">
        <w:rPr>
          <w:rFonts w:ascii="Arial" w:hAnsi="Arial" w:cs="Arial"/>
          <w:szCs w:val="24"/>
          <w:lang w:val="en-US"/>
        </w:rPr>
        <w:t xml:space="preserve">, while </w:t>
      </w: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is determined by a function described in Appendix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anex anx2 </w:instrText>
      </w:r>
      <w:r w:rsidR="00EB4AC9" w:rsidRPr="00956816">
        <w:rPr>
          <w:rFonts w:ascii="Arial" w:hAnsi="Arial" w:cs="Arial"/>
          <w:szCs w:val="24"/>
          <w:lang w:val="en-US"/>
        </w:rPr>
        <w:fldChar w:fldCharType="separate"/>
      </w:r>
      <w:r w:rsidR="00864ADF">
        <w:rPr>
          <w:rFonts w:ascii="Arial" w:hAnsi="Arial" w:cs="Arial"/>
          <w:noProof/>
          <w:szCs w:val="24"/>
          <w:lang w:val="en-US"/>
        </w:rPr>
        <w:t>1</w:t>
      </w:r>
      <w:r w:rsidR="00EB4AC9" w:rsidRPr="00956816">
        <w:rPr>
          <w:rFonts w:ascii="Arial" w:hAnsi="Arial" w:cs="Arial"/>
          <w:szCs w:val="24"/>
          <w:lang w:val="en-US"/>
        </w:rPr>
        <w:fldChar w:fldCharType="end"/>
      </w:r>
      <w:r w:rsidRPr="00956816">
        <w:rPr>
          <w:rFonts w:ascii="Arial" w:hAnsi="Arial" w:cs="Arial"/>
          <w:szCs w:val="24"/>
          <w:lang w:val="en-US"/>
        </w:rPr>
        <w:t xml:space="preserve">. This equation uses the </w:t>
      </w: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value under ideal water conditions at 25°C</w:t>
      </w:r>
      <w:r w:rsidR="006079F1">
        <w:rPr>
          <w:rFonts w:ascii="Arial" w:hAnsi="Arial" w:cs="Arial"/>
          <w:szCs w:val="24"/>
          <w:lang w:val="en-US"/>
        </w:rPr>
        <w:t xml:space="preserve">, </w:t>
      </w:r>
      <w:r w:rsidRPr="00956816">
        <w:rPr>
          <w:rFonts w:ascii="Arial" w:hAnsi="Arial" w:cs="Arial"/>
          <w:szCs w:val="24"/>
          <w:lang w:val="en-US"/>
        </w:rPr>
        <w:t>equal to 7 mm s</w:t>
      </w:r>
      <w:r w:rsidR="00422C77">
        <w:rPr>
          <w:rFonts w:ascii="Arial" w:hAnsi="Arial" w:cs="Arial"/>
          <w:szCs w:val="24"/>
          <w:vertAlign w:val="superscript"/>
          <w:lang w:val="en-US"/>
        </w:rPr>
        <w:noBreakHyphen/>
        <w:t>1</w:t>
      </w:r>
      <w:r w:rsidR="006079F1">
        <w:rPr>
          <w:rFonts w:ascii="Arial" w:hAnsi="Arial" w:cs="Arial"/>
          <w:szCs w:val="24"/>
          <w:lang w:val="en-US"/>
        </w:rPr>
        <w:t xml:space="preserve"> according to</w:t>
      </w:r>
      <w:r w:rsidRPr="00956816">
        <w:rPr>
          <w:rFonts w:ascii="Arial" w:hAnsi="Arial" w:cs="Arial"/>
          <w:szCs w:val="24"/>
          <w:lang w:val="en-US"/>
        </w:rPr>
        <w:t xml:space="preserve"> Nobel (1991). Under water deficit, </w:t>
      </w: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at 25°C reduces and Flowers et al. (2007) reported a value </w:t>
      </w:r>
      <w:r w:rsidR="006079F1">
        <w:rPr>
          <w:rFonts w:ascii="Arial" w:hAnsi="Arial" w:cs="Arial"/>
          <w:szCs w:val="24"/>
          <w:lang w:val="en-US"/>
        </w:rPr>
        <w:t>of</w:t>
      </w:r>
      <w:r w:rsidRPr="00956816">
        <w:rPr>
          <w:rFonts w:ascii="Arial" w:hAnsi="Arial" w:cs="Arial"/>
          <w:szCs w:val="24"/>
          <w:lang w:val="en-US"/>
        </w:rPr>
        <w:t xml:space="preserve"> 3.9 mm s</w:t>
      </w:r>
      <w:r w:rsidR="00422C77">
        <w:rPr>
          <w:rFonts w:ascii="Arial" w:hAnsi="Arial" w:cs="Arial"/>
          <w:szCs w:val="24"/>
          <w:vertAlign w:val="superscript"/>
          <w:lang w:val="en-US"/>
        </w:rPr>
        <w:noBreakHyphen/>
        <w:t>1</w:t>
      </w:r>
      <w:r w:rsidRPr="00956816">
        <w:rPr>
          <w:rFonts w:ascii="Arial" w:hAnsi="Arial" w:cs="Arial"/>
          <w:szCs w:val="24"/>
          <w:lang w:val="en-US"/>
        </w:rPr>
        <w:t xml:space="preserve">. Both values were used in the simulations to calculate </w:t>
      </w: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Parameters </w:t>
      </w:r>
      <w:proofErr w:type="gramStart"/>
      <w:r w:rsidRPr="00956816">
        <w:rPr>
          <w:rFonts w:ascii="Arial" w:hAnsi="Arial" w:cs="Arial"/>
          <w:i/>
          <w:szCs w:val="24"/>
          <w:lang w:val="en-US"/>
        </w:rPr>
        <w:t>f</w:t>
      </w:r>
      <w:r w:rsidRPr="00956816">
        <w:rPr>
          <w:rFonts w:ascii="Arial" w:hAnsi="Arial" w:cs="Arial"/>
          <w:i/>
          <w:szCs w:val="24"/>
          <w:vertAlign w:val="subscript"/>
          <w:lang w:val="en-US"/>
        </w:rPr>
        <w:t>o</w:t>
      </w:r>
      <w:proofErr w:type="gramEnd"/>
      <w:r w:rsidRPr="00956816">
        <w:rPr>
          <w:rFonts w:ascii="Arial" w:hAnsi="Arial" w:cs="Arial"/>
          <w:szCs w:val="24"/>
          <w:lang w:val="en-US"/>
        </w:rPr>
        <w:t xml:space="preserve"> and </w:t>
      </w:r>
      <w:r w:rsidRPr="00956816">
        <w:rPr>
          <w:rFonts w:ascii="Arial" w:hAnsi="Arial" w:cs="Arial"/>
          <w:i/>
          <w:szCs w:val="24"/>
          <w:lang w:val="en-US"/>
        </w:rPr>
        <w:t>C</w:t>
      </w:r>
      <w:r w:rsidRPr="00956816">
        <w:rPr>
          <w:rFonts w:ascii="Arial" w:hAnsi="Arial" w:cs="Arial"/>
          <w:i/>
          <w:szCs w:val="24"/>
          <w:vertAlign w:val="subscript"/>
          <w:lang w:val="en-US"/>
        </w:rPr>
        <w:t>s</w:t>
      </w:r>
      <w:r w:rsidRPr="00956816">
        <w:rPr>
          <w:rFonts w:ascii="Arial" w:hAnsi="Arial" w:cs="Arial"/>
          <w:szCs w:val="24"/>
          <w:lang w:val="en-US"/>
        </w:rPr>
        <w:t xml:space="preserve"> were assumed to be constant and equal to 0.85 </w:t>
      </w:r>
      <w:r w:rsidR="006079F1">
        <w:rPr>
          <w:rFonts w:ascii="Arial" w:hAnsi="Arial" w:cs="Arial"/>
          <w:szCs w:val="24"/>
          <w:lang w:val="en-US"/>
        </w:rPr>
        <w:t>and</w:t>
      </w:r>
      <w:r w:rsidRPr="00956816">
        <w:rPr>
          <w:rFonts w:ascii="Arial" w:hAnsi="Arial" w:cs="Arial"/>
          <w:szCs w:val="24"/>
          <w:lang w:val="en-US"/>
        </w:rPr>
        <w:t xml:space="preserve"> 612.98 mg m</w:t>
      </w:r>
      <w:r w:rsidR="00422C77">
        <w:rPr>
          <w:rFonts w:ascii="Arial" w:hAnsi="Arial" w:cs="Arial"/>
          <w:szCs w:val="24"/>
          <w:vertAlign w:val="superscript"/>
          <w:lang w:val="en-US"/>
        </w:rPr>
        <w:noBreakHyphen/>
        <w:t>3</w:t>
      </w:r>
      <w:r w:rsidRPr="00956816">
        <w:rPr>
          <w:rFonts w:ascii="Arial" w:hAnsi="Arial" w:cs="Arial"/>
          <w:szCs w:val="24"/>
          <w:lang w:val="en-US"/>
        </w:rPr>
        <w:t>, respectively.</w:t>
      </w:r>
    </w:p>
    <w:p w:rsidR="006079F1" w:rsidRPr="00743826" w:rsidRDefault="006079F1">
      <w:pPr>
        <w:spacing w:after="200" w:line="276" w:lineRule="auto"/>
        <w:ind w:firstLine="0"/>
        <w:jc w:val="left"/>
        <w:rPr>
          <w:rFonts w:ascii="Arial" w:hAnsi="Arial" w:cs="Arial"/>
          <w:b/>
          <w:caps/>
          <w:szCs w:val="24"/>
          <w:lang w:val="en-US"/>
        </w:rPr>
      </w:pPr>
      <w:bookmarkStart w:id="398" w:name="_Toc258333682"/>
      <w:bookmarkStart w:id="399" w:name="_Toc258333731"/>
      <w:bookmarkStart w:id="400" w:name="_Toc258333882"/>
      <w:bookmarkStart w:id="401" w:name="_Toc258333999"/>
      <w:bookmarkStart w:id="402" w:name="_Toc258334265"/>
    </w:p>
    <w:bookmarkEnd w:id="398"/>
    <w:bookmarkEnd w:id="399"/>
    <w:bookmarkEnd w:id="400"/>
    <w:bookmarkEnd w:id="401"/>
    <w:bookmarkEnd w:id="402"/>
    <w:p w:rsidR="00A3338D" w:rsidRDefault="00A3338D">
      <w:pPr>
        <w:spacing w:after="200" w:line="276" w:lineRule="auto"/>
        <w:ind w:firstLine="0"/>
        <w:jc w:val="left"/>
        <w:rPr>
          <w:rFonts w:ascii="Arial" w:hAnsi="Arial" w:cs="Arial"/>
          <w:b/>
          <w:caps/>
          <w:szCs w:val="24"/>
          <w:lang w:val="en-US"/>
        </w:rPr>
      </w:pPr>
      <w:r>
        <w:rPr>
          <w:rFonts w:ascii="Arial" w:hAnsi="Arial"/>
          <w:caps/>
          <w:lang w:val="en-US"/>
        </w:rPr>
        <w:br w:type="page"/>
      </w:r>
    </w:p>
    <w:p w:rsidR="005C37EA" w:rsidRDefault="00956816">
      <w:pPr>
        <w:pStyle w:val="Ttulo2"/>
        <w:keepLines/>
        <w:spacing w:before="480" w:after="240"/>
        <w:rPr>
          <w:rFonts w:ascii="Arial" w:hAnsi="Arial"/>
          <w:caps/>
          <w:lang w:val="en-US"/>
        </w:rPr>
      </w:pPr>
      <w:bookmarkStart w:id="403" w:name="_Toc296436823"/>
      <w:r w:rsidRPr="00956816">
        <w:rPr>
          <w:rFonts w:ascii="Arial" w:hAnsi="Arial"/>
          <w:caps/>
          <w:lang w:val="en-US"/>
        </w:rPr>
        <w:lastRenderedPageBreak/>
        <w:t>results and discussion</w:t>
      </w:r>
      <w:bookmarkEnd w:id="403"/>
    </w:p>
    <w:p w:rsidR="005C37EA" w:rsidRDefault="006079F1">
      <w:pPr>
        <w:rPr>
          <w:rFonts w:ascii="Arial" w:hAnsi="Arial"/>
          <w:lang w:val="en-US"/>
        </w:rPr>
      </w:pPr>
      <w:r>
        <w:rPr>
          <w:rStyle w:val="hps"/>
          <w:rFonts w:ascii="Arial" w:hAnsi="Arial" w:cs="Arial"/>
          <w:color w:val="000000"/>
          <w:lang w:val="en-US"/>
        </w:rPr>
        <w:t>S</w:t>
      </w:r>
      <w:r w:rsidR="00956816" w:rsidRPr="00956816">
        <w:rPr>
          <w:rStyle w:val="hps"/>
          <w:rFonts w:ascii="Arial" w:hAnsi="Arial" w:cs="Arial"/>
          <w:color w:val="000000"/>
          <w:lang w:val="en-US"/>
        </w:rPr>
        <w:t>ection 4.1</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describes</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 xml:space="preserve">the results of </w:t>
      </w:r>
      <w:r>
        <w:rPr>
          <w:rStyle w:val="hps"/>
          <w:rFonts w:ascii="Arial" w:hAnsi="Arial" w:cs="Arial"/>
          <w:color w:val="000000"/>
          <w:lang w:val="en-US"/>
        </w:rPr>
        <w:t xml:space="preserve">the soil </w:t>
      </w:r>
      <w:r w:rsidR="00956816" w:rsidRPr="00956816">
        <w:rPr>
          <w:rStyle w:val="hps"/>
          <w:rFonts w:ascii="Arial" w:hAnsi="Arial" w:cs="Arial"/>
          <w:color w:val="000000"/>
          <w:lang w:val="en-US"/>
        </w:rPr>
        <w:t xml:space="preserve">hydraulic </w:t>
      </w:r>
      <w:r>
        <w:rPr>
          <w:rStyle w:val="hps"/>
          <w:rFonts w:ascii="Arial" w:hAnsi="Arial" w:cs="Arial"/>
          <w:color w:val="000000"/>
          <w:lang w:val="en-US"/>
        </w:rPr>
        <w:t>characterization</w:t>
      </w:r>
      <w:r w:rsidR="00956816" w:rsidRPr="00956816">
        <w:rPr>
          <w:rFonts w:ascii="Arial" w:hAnsi="Arial" w:cs="Arial"/>
          <w:color w:val="000000"/>
          <w:lang w:val="en-US"/>
        </w:rPr>
        <w:t xml:space="preserve">. </w:t>
      </w:r>
      <w:r>
        <w:rPr>
          <w:rStyle w:val="hps"/>
          <w:rFonts w:ascii="Arial" w:hAnsi="Arial" w:cs="Arial"/>
          <w:color w:val="000000"/>
          <w:lang w:val="en-US"/>
        </w:rPr>
        <w:t>S</w:t>
      </w:r>
      <w:r w:rsidR="00956816" w:rsidRPr="00956816">
        <w:rPr>
          <w:rStyle w:val="hps"/>
          <w:rFonts w:ascii="Arial" w:hAnsi="Arial" w:cs="Arial"/>
          <w:color w:val="000000"/>
          <w:lang w:val="en-US"/>
        </w:rPr>
        <w:t>ection 4.2</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presents the</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experimental field data</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as well</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as the</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identification</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of plant water stress</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 xml:space="preserve">and </w:t>
      </w:r>
      <w:r>
        <w:rPr>
          <w:rStyle w:val="hps"/>
          <w:rFonts w:ascii="Arial" w:hAnsi="Arial" w:cs="Arial"/>
          <w:color w:val="000000"/>
          <w:lang w:val="en-US"/>
        </w:rPr>
        <w:t xml:space="preserve">involved </w:t>
      </w:r>
      <w:r w:rsidR="00956816" w:rsidRPr="00956816">
        <w:rPr>
          <w:rStyle w:val="hps"/>
          <w:rFonts w:ascii="Arial" w:hAnsi="Arial" w:cs="Arial"/>
          <w:color w:val="000000"/>
          <w:lang w:val="en-US"/>
        </w:rPr>
        <w:t>environmental variables.</w:t>
      </w:r>
      <w:r w:rsidR="00956816" w:rsidRPr="00956816">
        <w:rPr>
          <w:rFonts w:ascii="Arial" w:hAnsi="Arial" w:cs="Arial"/>
          <w:color w:val="000000"/>
          <w:lang w:val="en-US"/>
        </w:rPr>
        <w:t xml:space="preserve"> In sections 4</w:t>
      </w:r>
      <w:r w:rsidR="00956816" w:rsidRPr="00956816">
        <w:rPr>
          <w:rStyle w:val="hps"/>
          <w:rFonts w:ascii="Arial" w:hAnsi="Arial" w:cs="Arial"/>
          <w:color w:val="000000"/>
          <w:lang w:val="en-US"/>
        </w:rPr>
        <w:t>.3</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and</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4.4</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the</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results</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of</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simulations</w:t>
      </w:r>
      <w:r w:rsidR="00956816" w:rsidRPr="00956816">
        <w:rPr>
          <w:rFonts w:ascii="Arial" w:hAnsi="Arial" w:cs="Arial"/>
          <w:color w:val="000000"/>
          <w:lang w:val="en-US"/>
        </w:rPr>
        <w:t xml:space="preserve"> </w:t>
      </w:r>
      <w:r w:rsidR="00956816" w:rsidRPr="00956816">
        <w:rPr>
          <w:rStyle w:val="hps"/>
          <w:rFonts w:ascii="Arial" w:hAnsi="Arial" w:cs="Arial"/>
          <w:color w:val="000000"/>
          <w:lang w:val="en-US"/>
        </w:rPr>
        <w:t>of</w:t>
      </w:r>
      <w:r w:rsidR="00956816" w:rsidRPr="00956816">
        <w:rPr>
          <w:rFonts w:ascii="Arial" w:hAnsi="Arial" w:cs="Arial"/>
          <w:color w:val="000000"/>
          <w:lang w:val="en-US"/>
        </w:rPr>
        <w:t xml:space="preserve"> root water uptake and plant </w:t>
      </w:r>
      <w:r w:rsidR="00956816" w:rsidRPr="00956816">
        <w:rPr>
          <w:rStyle w:val="hps"/>
          <w:rFonts w:ascii="Arial" w:hAnsi="Arial" w:cs="Arial"/>
          <w:color w:val="000000"/>
          <w:lang w:val="en-US"/>
        </w:rPr>
        <w:t>transpiration rate</w:t>
      </w:r>
      <w:r w:rsidR="00B63E69">
        <w:rPr>
          <w:rStyle w:val="hps"/>
          <w:rFonts w:ascii="Arial" w:hAnsi="Arial" w:cs="Arial"/>
          <w:color w:val="000000"/>
          <w:lang w:val="en-US"/>
        </w:rPr>
        <w:t xml:space="preserve"> are presented</w:t>
      </w:r>
      <w:r w:rsidR="00956816" w:rsidRPr="00956816">
        <w:rPr>
          <w:rStyle w:val="hps"/>
          <w:rFonts w:ascii="Arial" w:hAnsi="Arial" w:cs="Arial"/>
          <w:color w:val="000000"/>
          <w:lang w:val="en-US"/>
        </w:rPr>
        <w:t>.</w:t>
      </w:r>
    </w:p>
    <w:p w:rsidR="005C37EA" w:rsidRDefault="005C37EA">
      <w:pPr>
        <w:rPr>
          <w:rFonts w:ascii="Arial" w:hAnsi="Arial"/>
          <w:lang w:val="en-US"/>
        </w:rPr>
      </w:pPr>
    </w:p>
    <w:p w:rsidR="009C6093" w:rsidRPr="00743826" w:rsidRDefault="007A7509" w:rsidP="009C6093">
      <w:pPr>
        <w:pStyle w:val="Ttulo3"/>
        <w:rPr>
          <w:rFonts w:ascii="Arial" w:hAnsi="Arial"/>
          <w:lang w:val="en-US"/>
        </w:rPr>
      </w:pPr>
      <w:bookmarkStart w:id="404" w:name="_Toc258333683"/>
      <w:bookmarkStart w:id="405" w:name="_Toc258333732"/>
      <w:bookmarkStart w:id="406" w:name="_Toc258333883"/>
      <w:bookmarkStart w:id="407" w:name="_Toc258334000"/>
      <w:bookmarkStart w:id="408" w:name="_Toc258334266"/>
      <w:bookmarkStart w:id="409" w:name="_Toc296436824"/>
      <w:r w:rsidRPr="00743826">
        <w:rPr>
          <w:rFonts w:ascii="Arial" w:hAnsi="Arial"/>
          <w:lang w:val="en-US"/>
        </w:rPr>
        <w:t>Soil hydraulic properties</w:t>
      </w:r>
      <w:bookmarkEnd w:id="404"/>
      <w:bookmarkEnd w:id="405"/>
      <w:bookmarkEnd w:id="406"/>
      <w:bookmarkEnd w:id="407"/>
      <w:bookmarkEnd w:id="408"/>
      <w:bookmarkEnd w:id="409"/>
    </w:p>
    <w:p w:rsidR="00F51B62" w:rsidRPr="00743826" w:rsidRDefault="00956816" w:rsidP="00F51B62">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determination of hydraulic properties of </w:t>
      </w:r>
      <w:r w:rsidR="00C21A6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soil from </w:t>
      </w:r>
      <w:r w:rsidR="00C21A6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experimental site was done </w:t>
      </w:r>
      <w:r w:rsidR="00C21A69">
        <w:rPr>
          <w:rFonts w:ascii="Arial" w:eastAsia="Times New Roman" w:hAnsi="Arial" w:cs="Arial"/>
          <w:color w:val="000000"/>
          <w:szCs w:val="24"/>
          <w:lang w:val="en-US" w:eastAsia="pt-BR"/>
        </w:rPr>
        <w:t>following</w:t>
      </w:r>
      <w:r w:rsidRPr="00956816">
        <w:rPr>
          <w:rFonts w:ascii="Arial" w:eastAsia="Times New Roman" w:hAnsi="Arial" w:cs="Arial"/>
          <w:color w:val="000000"/>
          <w:szCs w:val="24"/>
          <w:lang w:val="en-US" w:eastAsia="pt-BR"/>
        </w:rPr>
        <w:t xml:space="preserve"> a laboratory procedure described in section 3.2. </w:t>
      </w:r>
      <w:r w:rsidR="00C21A69">
        <w:rPr>
          <w:rFonts w:ascii="Arial" w:eastAsia="Times New Roman" w:hAnsi="Arial" w:cs="Arial"/>
          <w:color w:val="000000"/>
          <w:szCs w:val="24"/>
          <w:lang w:val="en-US" w:eastAsia="pt-BR"/>
        </w:rPr>
        <w:t>A first analysis</w:t>
      </w:r>
      <w:r w:rsidRPr="00956816">
        <w:rPr>
          <w:rFonts w:ascii="Arial" w:eastAsia="Times New Roman" w:hAnsi="Arial" w:cs="Arial"/>
          <w:color w:val="000000"/>
          <w:szCs w:val="24"/>
          <w:lang w:val="en-US" w:eastAsia="pt-BR"/>
        </w:rPr>
        <w:t xml:space="preserve"> of pressure head data </w:t>
      </w:r>
      <w:r w:rsidR="00C21A69">
        <w:rPr>
          <w:rFonts w:ascii="Arial" w:eastAsia="Times New Roman" w:hAnsi="Arial" w:cs="Arial"/>
          <w:color w:val="000000"/>
          <w:szCs w:val="24"/>
          <w:lang w:val="en-US" w:eastAsia="pt-BR"/>
        </w:rPr>
        <w:t xml:space="preserve">from the laboratory evaporation experiment </w:t>
      </w:r>
      <w:r w:rsidRPr="00956816">
        <w:rPr>
          <w:rFonts w:ascii="Arial" w:eastAsia="Times New Roman" w:hAnsi="Arial" w:cs="Arial"/>
          <w:color w:val="000000"/>
          <w:szCs w:val="24"/>
          <w:lang w:val="en-US" w:eastAsia="pt-BR"/>
        </w:rPr>
        <w:t xml:space="preserve">showed that </w:t>
      </w:r>
      <w:r w:rsidR="00C21A69">
        <w:rPr>
          <w:rFonts w:ascii="Arial" w:eastAsia="Times New Roman" w:hAnsi="Arial" w:cs="Arial"/>
          <w:color w:val="000000"/>
          <w:szCs w:val="24"/>
          <w:lang w:val="en-US" w:eastAsia="pt-BR"/>
        </w:rPr>
        <w:t>during</w:t>
      </w:r>
      <w:r w:rsidRPr="00956816">
        <w:rPr>
          <w:rFonts w:ascii="Arial" w:eastAsia="Times New Roman" w:hAnsi="Arial" w:cs="Arial"/>
          <w:color w:val="000000"/>
          <w:szCs w:val="24"/>
          <w:lang w:val="en-US" w:eastAsia="pt-BR"/>
        </w:rPr>
        <w:t xml:space="preserve"> the </w:t>
      </w:r>
      <w:r w:rsidR="00C21A69">
        <w:rPr>
          <w:rFonts w:ascii="Arial" w:eastAsia="Times New Roman" w:hAnsi="Arial" w:cs="Arial"/>
          <w:color w:val="000000"/>
          <w:szCs w:val="24"/>
          <w:lang w:val="en-US" w:eastAsia="pt-BR"/>
        </w:rPr>
        <w:t>first few days</w:t>
      </w:r>
      <w:r w:rsidRPr="00956816">
        <w:rPr>
          <w:rFonts w:ascii="Arial" w:eastAsia="Times New Roman" w:hAnsi="Arial" w:cs="Arial"/>
          <w:color w:val="000000"/>
          <w:szCs w:val="24"/>
          <w:lang w:val="en-US" w:eastAsia="pt-BR"/>
        </w:rPr>
        <w:t xml:space="preserve"> of evaporation water movement in the soil samples was not unidirectional, </w:t>
      </w:r>
      <w:r w:rsidR="00C21A69">
        <w:rPr>
          <w:rFonts w:ascii="Arial" w:eastAsia="Times New Roman" w:hAnsi="Arial" w:cs="Arial"/>
          <w:color w:val="000000"/>
          <w:szCs w:val="24"/>
          <w:lang w:val="en-US" w:eastAsia="pt-BR"/>
        </w:rPr>
        <w:t>i.e.</w:t>
      </w:r>
      <w:r w:rsidRPr="00956816">
        <w:rPr>
          <w:rFonts w:ascii="Arial" w:eastAsia="Times New Roman" w:hAnsi="Arial" w:cs="Arial"/>
          <w:color w:val="000000"/>
          <w:szCs w:val="24"/>
          <w:lang w:val="en-US" w:eastAsia="pt-BR"/>
        </w:rPr>
        <w:t xml:space="preserve">, while at the top of cylinder the water movement was upward due to evaporation, at the bottom the water was </w:t>
      </w:r>
      <w:r w:rsidR="00C21A69">
        <w:rPr>
          <w:rFonts w:ascii="Arial" w:eastAsia="Times New Roman" w:hAnsi="Arial" w:cs="Arial"/>
          <w:color w:val="000000"/>
          <w:szCs w:val="24"/>
          <w:lang w:val="en-US" w:eastAsia="pt-BR"/>
        </w:rPr>
        <w:t xml:space="preserve">moving </w:t>
      </w:r>
      <w:r w:rsidRPr="00956816">
        <w:rPr>
          <w:rFonts w:ascii="Arial" w:eastAsia="Times New Roman" w:hAnsi="Arial" w:cs="Arial"/>
          <w:color w:val="000000"/>
          <w:szCs w:val="24"/>
          <w:lang w:val="en-US" w:eastAsia="pt-BR"/>
        </w:rPr>
        <w:t xml:space="preserve">downward by the gravitational action. These conditions did not allow the reliable calculation of </w:t>
      </w:r>
      <w:proofErr w:type="gramStart"/>
      <w:r w:rsidRPr="00956816">
        <w:rPr>
          <w:rFonts w:ascii="Arial" w:hAnsi="Arial" w:cs="Arial"/>
          <w:i/>
          <w:lang w:val="en-US"/>
        </w:rPr>
        <w:t>K(</w:t>
      </w:r>
      <w:proofErr w:type="gramEnd"/>
      <w:r w:rsidRPr="00956816">
        <w:rPr>
          <w:rFonts w:ascii="Arial" w:hAnsi="Arial" w:cs="Arial"/>
          <w:i/>
          <w:lang w:val="en-US"/>
        </w:rPr>
        <w:t>h)</w:t>
      </w:r>
      <w:r w:rsidRPr="00956816">
        <w:rPr>
          <w:rFonts w:ascii="Arial" w:hAnsi="Arial" w:cs="Arial"/>
          <w:lang w:val="en-US"/>
        </w:rPr>
        <w:t xml:space="preserve"> by eq. </w:t>
      </w:r>
      <w:r w:rsidR="00EB4AC9" w:rsidRPr="00956816">
        <w:rPr>
          <w:rFonts w:ascii="Arial" w:hAnsi="Arial" w:cs="Arial"/>
          <w:lang w:val="en-US"/>
        </w:rPr>
        <w:fldChar w:fldCharType="begin"/>
      </w:r>
      <w:r w:rsidRPr="00956816">
        <w:rPr>
          <w:rFonts w:ascii="Arial" w:hAnsi="Arial" w:cs="Arial"/>
          <w:lang w:val="en-US"/>
        </w:rPr>
        <w:instrText xml:space="preserve"> seq equa e28 </w:instrText>
      </w:r>
      <w:r w:rsidR="00EB4AC9" w:rsidRPr="00956816">
        <w:rPr>
          <w:rFonts w:ascii="Arial" w:hAnsi="Arial" w:cs="Arial"/>
          <w:lang w:val="en-US"/>
        </w:rPr>
        <w:fldChar w:fldCharType="separate"/>
      </w:r>
      <w:r w:rsidR="00864ADF">
        <w:rPr>
          <w:rFonts w:ascii="Arial" w:hAnsi="Arial" w:cs="Arial"/>
          <w:noProof/>
          <w:lang w:val="en-US"/>
        </w:rPr>
        <w:t>33</w:t>
      </w:r>
      <w:r w:rsidR="00EB4AC9" w:rsidRPr="00956816">
        <w:rPr>
          <w:rFonts w:ascii="Arial" w:hAnsi="Arial" w:cs="Arial"/>
          <w:lang w:val="en-US"/>
        </w:rPr>
        <w:fldChar w:fldCharType="end"/>
      </w:r>
      <w:r w:rsidRPr="00956816">
        <w:rPr>
          <w:rFonts w:ascii="Arial" w:hAnsi="Arial" w:cs="Arial"/>
          <w:lang w:val="en-US"/>
        </w:rPr>
        <w:t xml:space="preserve">. </w:t>
      </w:r>
      <w:r w:rsidRPr="00956816">
        <w:rPr>
          <w:rFonts w:ascii="Arial" w:eastAsia="Times New Roman" w:hAnsi="Arial" w:cs="Arial"/>
          <w:color w:val="000000"/>
          <w:szCs w:val="24"/>
          <w:lang w:val="en-US" w:eastAsia="pt-BR"/>
        </w:rPr>
        <w:t>For this reason, data</w:t>
      </w:r>
      <w:r w:rsidR="00C21A69">
        <w:rPr>
          <w:rFonts w:ascii="Arial" w:eastAsia="Times New Roman" w:hAnsi="Arial" w:cs="Arial"/>
          <w:color w:val="000000"/>
          <w:szCs w:val="24"/>
          <w:lang w:val="en-US" w:eastAsia="pt-BR"/>
        </w:rPr>
        <w:t xml:space="preserve"> were used</w:t>
      </w:r>
      <w:r w:rsidRPr="00956816">
        <w:rPr>
          <w:rFonts w:ascii="Arial" w:eastAsia="Times New Roman" w:hAnsi="Arial" w:cs="Arial"/>
          <w:color w:val="000000"/>
          <w:szCs w:val="24"/>
          <w:lang w:val="en-US" w:eastAsia="pt-BR"/>
        </w:rPr>
        <w:t xml:space="preserve"> only from </w:t>
      </w:r>
      <w:r w:rsidR="00C21A69">
        <w:rPr>
          <w:rFonts w:ascii="Arial" w:eastAsia="Times New Roman" w:hAnsi="Arial" w:cs="Arial"/>
          <w:color w:val="000000"/>
          <w:szCs w:val="24"/>
          <w:lang w:val="en-US" w:eastAsia="pt-BR"/>
        </w:rPr>
        <w:t xml:space="preserve">the moment water was moving upwards </w:t>
      </w:r>
      <w:r w:rsidRPr="00956816">
        <w:rPr>
          <w:rFonts w:ascii="Arial" w:eastAsia="Times New Roman" w:hAnsi="Arial" w:cs="Arial"/>
          <w:color w:val="000000"/>
          <w:szCs w:val="24"/>
          <w:lang w:val="en-US" w:eastAsia="pt-BR"/>
        </w:rPr>
        <w:t>in the entire</w:t>
      </w:r>
      <w:r w:rsidR="00C21A69">
        <w:rPr>
          <w:rFonts w:ascii="Arial" w:eastAsia="Times New Roman" w:hAnsi="Arial" w:cs="Arial"/>
          <w:color w:val="000000"/>
          <w:szCs w:val="24"/>
          <w:lang w:val="en-US" w:eastAsia="pt-BR"/>
        </w:rPr>
        <w:t>, as detected by tensiometer</w:t>
      </w:r>
      <w:r w:rsidRPr="00956816">
        <w:rPr>
          <w:rFonts w:ascii="Arial" w:eastAsia="Times New Roman" w:hAnsi="Arial" w:cs="Arial"/>
          <w:color w:val="000000"/>
          <w:szCs w:val="24"/>
          <w:lang w:val="en-US" w:eastAsia="pt-BR"/>
        </w:rPr>
        <w:t xml:space="preserve"> </w:t>
      </w:r>
      <w:r w:rsidR="00C21A69">
        <w:rPr>
          <w:rFonts w:ascii="Arial" w:eastAsia="Times New Roman" w:hAnsi="Arial" w:cs="Arial"/>
          <w:color w:val="000000"/>
          <w:szCs w:val="24"/>
          <w:lang w:val="en-US" w:eastAsia="pt-BR"/>
        </w:rPr>
        <w:t>readings</w:t>
      </w:r>
      <w:r w:rsidRPr="00956816">
        <w:rPr>
          <w:rFonts w:ascii="Arial" w:eastAsia="Times New Roman" w:hAnsi="Arial" w:cs="Arial"/>
          <w:color w:val="000000"/>
          <w:szCs w:val="24"/>
          <w:lang w:val="en-US" w:eastAsia="pt-BR"/>
        </w:rPr>
        <w:t>. Th</w:t>
      </w:r>
      <w:r w:rsidR="00C21A69">
        <w:rPr>
          <w:rFonts w:ascii="Arial" w:eastAsia="Times New Roman" w:hAnsi="Arial" w:cs="Arial"/>
          <w:color w:val="000000"/>
          <w:szCs w:val="24"/>
          <w:lang w:val="en-US" w:eastAsia="pt-BR"/>
        </w:rPr>
        <w:t>is occurred</w:t>
      </w:r>
      <w:r w:rsidRPr="00956816">
        <w:rPr>
          <w:rFonts w:ascii="Arial" w:eastAsia="Times New Roman" w:hAnsi="Arial" w:cs="Arial"/>
          <w:color w:val="000000"/>
          <w:szCs w:val="24"/>
          <w:lang w:val="en-US" w:eastAsia="pt-BR"/>
        </w:rPr>
        <w:t xml:space="preserve"> 2 to 3 days after the beginning of the evaporation experiment, when pressure heads were </w:t>
      </w:r>
      <w:r w:rsidR="00C21A69">
        <w:rPr>
          <w:rFonts w:ascii="Arial" w:eastAsia="Times New Roman" w:hAnsi="Arial" w:cs="Arial"/>
          <w:color w:val="000000"/>
          <w:szCs w:val="24"/>
          <w:lang w:val="en-US" w:eastAsia="pt-BR"/>
        </w:rPr>
        <w:t>between</w:t>
      </w:r>
      <w:r w:rsidRPr="00956816">
        <w:rPr>
          <w:rFonts w:ascii="Arial" w:eastAsia="Times New Roman" w:hAnsi="Arial" w:cs="Arial"/>
          <w:color w:val="000000"/>
          <w:szCs w:val="24"/>
          <w:lang w:val="en-US" w:eastAsia="pt-BR"/>
        </w:rPr>
        <w:t xml:space="preserve">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 to </w:t>
      </w:r>
      <w:r w:rsidR="00422C77">
        <w:rPr>
          <w:rFonts w:ascii="Arial" w:eastAsia="Times New Roman" w:hAnsi="Arial" w:cs="Arial"/>
          <w:color w:val="000000"/>
          <w:szCs w:val="24"/>
          <w:lang w:val="en-US" w:eastAsia="pt-BR"/>
        </w:rPr>
        <w:noBreakHyphen/>
        <w:t>3</w:t>
      </w:r>
      <w:r w:rsidRPr="00956816">
        <w:rPr>
          <w:rFonts w:ascii="Arial" w:eastAsia="Times New Roman" w:hAnsi="Arial" w:cs="Arial"/>
          <w:color w:val="000000"/>
          <w:szCs w:val="24"/>
          <w:lang w:val="en-US" w:eastAsia="pt-BR"/>
        </w:rPr>
        <w:t xml:space="preserve"> m. Th</w:t>
      </w:r>
      <w:r w:rsidR="00C21A69">
        <w:rPr>
          <w:rFonts w:ascii="Arial" w:eastAsia="Times New Roman" w:hAnsi="Arial" w:cs="Arial"/>
          <w:color w:val="000000"/>
          <w:szCs w:val="24"/>
          <w:lang w:val="en-US" w:eastAsia="pt-BR"/>
        </w:rPr>
        <w:t xml:space="preserve">erefore, the </w:t>
      </w:r>
      <w:r w:rsidRPr="00956816">
        <w:rPr>
          <w:rFonts w:ascii="Arial" w:eastAsia="Times New Roman" w:hAnsi="Arial" w:cs="Arial"/>
          <w:color w:val="000000"/>
          <w:szCs w:val="24"/>
          <w:lang w:val="en-US" w:eastAsia="pt-BR"/>
        </w:rPr>
        <w:t xml:space="preserve">evaporation method </w:t>
      </w:r>
      <w:r w:rsidR="00C21A69">
        <w:rPr>
          <w:rFonts w:ascii="Arial" w:eastAsia="Times New Roman" w:hAnsi="Arial" w:cs="Arial"/>
          <w:color w:val="000000"/>
          <w:szCs w:val="24"/>
          <w:lang w:val="en-US" w:eastAsia="pt-BR"/>
        </w:rPr>
        <w:t>showed inefficient</w:t>
      </w:r>
      <w:r w:rsidRPr="00956816">
        <w:rPr>
          <w:rFonts w:ascii="Arial" w:eastAsia="Times New Roman" w:hAnsi="Arial" w:cs="Arial"/>
          <w:color w:val="000000"/>
          <w:szCs w:val="24"/>
          <w:lang w:val="en-US" w:eastAsia="pt-BR"/>
        </w:rPr>
        <w:t xml:space="preserve"> for determining soil hydraulic </w:t>
      </w:r>
      <w:r w:rsidR="00C21A69">
        <w:rPr>
          <w:rFonts w:ascii="Arial" w:eastAsia="Times New Roman" w:hAnsi="Arial" w:cs="Arial"/>
          <w:color w:val="000000"/>
          <w:szCs w:val="24"/>
          <w:lang w:val="en-US" w:eastAsia="pt-BR"/>
        </w:rPr>
        <w:t>properties</w:t>
      </w:r>
      <w:r w:rsidRPr="00956816">
        <w:rPr>
          <w:rFonts w:ascii="Arial" w:eastAsia="Times New Roman" w:hAnsi="Arial" w:cs="Arial"/>
          <w:color w:val="000000"/>
          <w:szCs w:val="24"/>
          <w:lang w:val="en-US" w:eastAsia="pt-BR"/>
        </w:rPr>
        <w:t xml:space="preserve"> in the very wet range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&gt;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 m). Other experimental factors agree to this observation: the resolution of polymer tensiometer measurements, which is around 0.2 m, makes observations </w:t>
      </w:r>
      <w:r w:rsidR="00C21A69">
        <w:rPr>
          <w:rFonts w:ascii="Arial" w:eastAsia="Times New Roman" w:hAnsi="Arial" w:cs="Arial"/>
          <w:color w:val="000000"/>
          <w:szCs w:val="24"/>
          <w:lang w:val="en-US" w:eastAsia="pt-BR"/>
        </w:rPr>
        <w:t>in</w:t>
      </w:r>
      <w:r w:rsidRPr="00956816">
        <w:rPr>
          <w:rFonts w:ascii="Arial" w:eastAsia="Times New Roman" w:hAnsi="Arial" w:cs="Arial"/>
          <w:color w:val="000000"/>
          <w:szCs w:val="24"/>
          <w:lang w:val="en-US" w:eastAsia="pt-BR"/>
        </w:rPr>
        <w:t xml:space="preserve"> very wet range </w:t>
      </w:r>
      <w:r w:rsidR="00C21A69">
        <w:rPr>
          <w:rFonts w:ascii="Arial" w:eastAsia="Times New Roman" w:hAnsi="Arial" w:cs="Arial"/>
          <w:color w:val="000000"/>
          <w:szCs w:val="24"/>
          <w:lang w:val="en-US" w:eastAsia="pt-BR"/>
        </w:rPr>
        <w:t xml:space="preserve">cumbersome. Furthermore, </w:t>
      </w:r>
      <w:r w:rsidRPr="00956816">
        <w:rPr>
          <w:rFonts w:ascii="Arial" w:eastAsia="Times New Roman" w:hAnsi="Arial" w:cs="Arial"/>
          <w:color w:val="000000"/>
          <w:szCs w:val="24"/>
          <w:lang w:val="en-US" w:eastAsia="pt-BR"/>
        </w:rPr>
        <w:t xml:space="preserve">the use of sieved and disturbed soil material changes the </w:t>
      </w:r>
      <w:r w:rsidR="00C21A69">
        <w:rPr>
          <w:rFonts w:ascii="Arial" w:eastAsia="Times New Roman" w:hAnsi="Arial" w:cs="Arial"/>
          <w:color w:val="000000"/>
          <w:szCs w:val="24"/>
          <w:lang w:val="en-US" w:eastAsia="pt-BR"/>
        </w:rPr>
        <w:t>nearly saturated and saturated hydraulic properties</w:t>
      </w:r>
      <w:r w:rsidRPr="00956816">
        <w:rPr>
          <w:rFonts w:ascii="Arial" w:eastAsia="Times New Roman" w:hAnsi="Arial" w:cs="Arial"/>
          <w:color w:val="000000"/>
          <w:szCs w:val="24"/>
          <w:lang w:val="en-US" w:eastAsia="pt-BR"/>
        </w:rPr>
        <w:t>.</w:t>
      </w:r>
    </w:p>
    <w:p w:rsidR="00F51B62" w:rsidRPr="00743826" w:rsidRDefault="00956816" w:rsidP="00F51B62">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bulk densit</w:t>
      </w:r>
      <w:r w:rsidR="00C21A69">
        <w:rPr>
          <w:rFonts w:ascii="Arial" w:eastAsia="Times New Roman" w:hAnsi="Arial" w:cs="Arial"/>
          <w:color w:val="000000"/>
          <w:szCs w:val="24"/>
          <w:lang w:val="en-US" w:eastAsia="pt-BR"/>
        </w:rPr>
        <w:t>y</w:t>
      </w:r>
      <w:r w:rsidRPr="00956816">
        <w:rPr>
          <w:rFonts w:ascii="Arial" w:eastAsia="Times New Roman" w:hAnsi="Arial" w:cs="Arial"/>
          <w:color w:val="000000"/>
          <w:szCs w:val="24"/>
          <w:lang w:val="en-US" w:eastAsia="pt-BR"/>
        </w:rPr>
        <w:t xml:space="preserve"> </w:t>
      </w:r>
      <w:r w:rsidR="00C21A69">
        <w:rPr>
          <w:rFonts w:ascii="Arial" w:eastAsia="Times New Roman" w:hAnsi="Arial" w:cs="Arial"/>
          <w:color w:val="000000"/>
          <w:szCs w:val="24"/>
          <w:lang w:val="en-US" w:eastAsia="pt-BR"/>
        </w:rPr>
        <w:t xml:space="preserve">in the disturbed samples used in the evaporation experiments with </w:t>
      </w:r>
      <w:r w:rsidRPr="00956816">
        <w:rPr>
          <w:rFonts w:ascii="Arial" w:eastAsia="Times New Roman" w:hAnsi="Arial" w:cs="Arial"/>
          <w:color w:val="000000"/>
          <w:szCs w:val="24"/>
          <w:lang w:val="en-US" w:eastAsia="pt-BR"/>
        </w:rPr>
        <w:t xml:space="preserve">surface </w:t>
      </w:r>
      <w:r w:rsidR="0066467C">
        <w:rPr>
          <w:rFonts w:ascii="Arial" w:eastAsia="Times New Roman" w:hAnsi="Arial" w:cs="Arial"/>
          <w:color w:val="000000"/>
          <w:szCs w:val="24"/>
          <w:lang w:val="en-US" w:eastAsia="pt-BR"/>
        </w:rPr>
        <w:t>layer material</w:t>
      </w:r>
      <w:r w:rsidRPr="00956816">
        <w:rPr>
          <w:rFonts w:ascii="Arial" w:eastAsia="Times New Roman" w:hAnsi="Arial" w:cs="Arial"/>
          <w:color w:val="000000"/>
          <w:szCs w:val="24"/>
          <w:lang w:val="en-US" w:eastAsia="pt-BR"/>
        </w:rPr>
        <w:t xml:space="preserve"> </w:t>
      </w:r>
      <w:r w:rsidR="0066467C">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w:t>
      </w:r>
      <w:r w:rsidRPr="00956816">
        <w:rPr>
          <w:rFonts w:ascii="Arial" w:hAnsi="Arial" w:cs="Arial"/>
          <w:lang w:val="en-US"/>
        </w:rPr>
        <w:t>1163, 1193 and 1105 kg m</w:t>
      </w:r>
      <w:r w:rsidR="00422C77">
        <w:rPr>
          <w:rFonts w:ascii="Arial" w:hAnsi="Arial" w:cs="Arial"/>
          <w:vertAlign w:val="superscript"/>
          <w:lang w:val="en-US"/>
        </w:rPr>
        <w:noBreakHyphen/>
        <w:t>3</w:t>
      </w:r>
      <w:r w:rsidRPr="00956816">
        <w:rPr>
          <w:rFonts w:ascii="Arial" w:eastAsia="Times New Roman" w:hAnsi="Arial" w:cs="Arial"/>
          <w:color w:val="000000"/>
          <w:szCs w:val="24"/>
          <w:lang w:val="en-US" w:eastAsia="pt-BR"/>
        </w:rPr>
        <w:t xml:space="preserve"> </w:t>
      </w:r>
      <w:r w:rsidR="0066467C">
        <w:rPr>
          <w:rFonts w:ascii="Arial" w:eastAsia="Times New Roman" w:hAnsi="Arial" w:cs="Arial"/>
          <w:color w:val="000000"/>
          <w:szCs w:val="24"/>
          <w:lang w:val="en-US" w:eastAsia="pt-BR"/>
        </w:rPr>
        <w:t xml:space="preserve">for the </w:t>
      </w:r>
      <w:r w:rsidRPr="00956816">
        <w:rPr>
          <w:rFonts w:ascii="Arial" w:eastAsia="Times New Roman" w:hAnsi="Arial" w:cs="Arial"/>
          <w:color w:val="000000"/>
          <w:szCs w:val="24"/>
          <w:lang w:val="en-US" w:eastAsia="pt-BR"/>
        </w:rPr>
        <w:t xml:space="preserve">three </w:t>
      </w:r>
      <w:r w:rsidR="0066467C">
        <w:rPr>
          <w:rFonts w:ascii="Arial" w:eastAsia="Times New Roman" w:hAnsi="Arial" w:cs="Arial"/>
          <w:color w:val="000000"/>
          <w:szCs w:val="24"/>
          <w:lang w:val="en-US" w:eastAsia="pt-BR"/>
        </w:rPr>
        <w:t>repetitions</w:t>
      </w:r>
      <w:r w:rsidRPr="00956816">
        <w:rPr>
          <w:rFonts w:ascii="Arial" w:hAnsi="Arial" w:cs="Arial"/>
          <w:lang w:val="en-US"/>
        </w:rPr>
        <w:t>.</w:t>
      </w:r>
      <w:r w:rsidRPr="00956816">
        <w:rPr>
          <w:rFonts w:ascii="Arial" w:eastAsia="Times New Roman" w:hAnsi="Arial" w:cs="Arial"/>
          <w:color w:val="000000"/>
          <w:szCs w:val="24"/>
          <w:lang w:val="en-US" w:eastAsia="pt-BR"/>
        </w:rPr>
        <w:t xml:space="preserve"> For the layer between 0.25-0.5 m, the</w:t>
      </w:r>
      <w:r w:rsidR="0066467C">
        <w:rPr>
          <w:rFonts w:ascii="Arial" w:eastAsia="Times New Roman" w:hAnsi="Arial" w:cs="Arial"/>
          <w:color w:val="000000"/>
          <w:szCs w:val="24"/>
          <w:lang w:val="en-US" w:eastAsia="pt-BR"/>
        </w:rPr>
        <w:t>se</w:t>
      </w:r>
      <w:r w:rsidRPr="00956816">
        <w:rPr>
          <w:rFonts w:ascii="Arial" w:eastAsia="Times New Roman" w:hAnsi="Arial" w:cs="Arial"/>
          <w:color w:val="000000"/>
          <w:szCs w:val="24"/>
          <w:lang w:val="en-US" w:eastAsia="pt-BR"/>
        </w:rPr>
        <w:t xml:space="preserve"> densities were </w:t>
      </w:r>
      <w:r w:rsidRPr="00956816">
        <w:rPr>
          <w:rFonts w:ascii="Arial" w:hAnsi="Arial" w:cs="Arial"/>
          <w:lang w:val="en-US"/>
        </w:rPr>
        <w:t>1081, 1030 e 1080 kg m</w:t>
      </w:r>
      <w:r w:rsidR="00422C77">
        <w:rPr>
          <w:rFonts w:ascii="Arial" w:hAnsi="Arial" w:cs="Arial"/>
          <w:vertAlign w:val="superscript"/>
          <w:lang w:val="en-US"/>
        </w:rPr>
        <w:noBreakHyphen/>
        <w:t>3</w:t>
      </w:r>
      <w:r w:rsidRPr="00956816">
        <w:rPr>
          <w:rFonts w:ascii="Arial" w:hAnsi="Arial" w:cs="Arial"/>
          <w:lang w:val="en-US"/>
        </w:rPr>
        <w:t>.</w:t>
      </w:r>
      <w:r w:rsidRPr="00956816">
        <w:rPr>
          <w:rFonts w:ascii="Arial" w:eastAsia="Times New Roman" w:hAnsi="Arial" w:cs="Arial"/>
          <w:color w:val="000000"/>
          <w:szCs w:val="24"/>
          <w:lang w:val="en-US" w:eastAsia="pt-BR"/>
        </w:rPr>
        <w:t xml:space="preserve"> These densities are markedly lower than the </w:t>
      </w:r>
      <w:r w:rsidR="0066467C">
        <w:rPr>
          <w:rFonts w:ascii="Arial" w:eastAsia="Times New Roman" w:hAnsi="Arial" w:cs="Arial"/>
          <w:color w:val="000000"/>
          <w:szCs w:val="24"/>
          <w:lang w:val="en-US" w:eastAsia="pt-BR"/>
        </w:rPr>
        <w:t xml:space="preserve">undisturbed field </w:t>
      </w:r>
      <w:r w:rsidRPr="00956816">
        <w:rPr>
          <w:rFonts w:ascii="Arial" w:eastAsia="Times New Roman" w:hAnsi="Arial" w:cs="Arial"/>
          <w:color w:val="000000"/>
          <w:szCs w:val="24"/>
          <w:lang w:val="en-US" w:eastAsia="pt-BR"/>
        </w:rPr>
        <w:t xml:space="preserve">density of </w:t>
      </w:r>
      <w:r w:rsidR="0066467C">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soil, determined </w:t>
      </w:r>
      <w:r w:rsidR="0066467C">
        <w:rPr>
          <w:rFonts w:ascii="Arial" w:eastAsia="Times New Roman" w:hAnsi="Arial" w:cs="Arial"/>
          <w:color w:val="000000"/>
          <w:szCs w:val="24"/>
          <w:lang w:val="en-US" w:eastAsia="pt-BR"/>
        </w:rPr>
        <w:t xml:space="preserve">to be </w:t>
      </w:r>
      <w:r w:rsidRPr="00956816">
        <w:rPr>
          <w:rFonts w:ascii="Arial" w:hAnsi="Arial" w:cs="Arial"/>
          <w:lang w:val="en-US"/>
        </w:rPr>
        <w:t>1560 kg m</w:t>
      </w:r>
      <w:r w:rsidR="00422C77">
        <w:rPr>
          <w:rFonts w:ascii="Arial" w:hAnsi="Arial" w:cs="Arial"/>
          <w:vertAlign w:val="superscript"/>
          <w:lang w:val="en-US"/>
        </w:rPr>
        <w:noBreakHyphen/>
        <w:t>3</w:t>
      </w:r>
      <w:r w:rsidRPr="00956816">
        <w:rPr>
          <w:rFonts w:ascii="Arial" w:eastAsia="Times New Roman" w:hAnsi="Arial" w:cs="Arial"/>
          <w:color w:val="000000"/>
          <w:szCs w:val="24"/>
          <w:lang w:val="en-US" w:eastAsia="pt-BR"/>
        </w:rPr>
        <w:t xml:space="preserve"> between 0-0.2 m, and 1380 kg m</w:t>
      </w:r>
      <w:r w:rsidR="00422C77">
        <w:rPr>
          <w:rFonts w:ascii="Arial" w:eastAsia="Times New Roman" w:hAnsi="Arial" w:cs="Arial"/>
          <w:color w:val="000000"/>
          <w:szCs w:val="24"/>
          <w:vertAlign w:val="superscript"/>
          <w:lang w:val="en-US" w:eastAsia="pt-BR"/>
        </w:rPr>
        <w:noBreakHyphen/>
        <w:t>3</w:t>
      </w:r>
      <w:r w:rsidRPr="00956816">
        <w:rPr>
          <w:rFonts w:ascii="Arial" w:eastAsia="Times New Roman" w:hAnsi="Arial" w:cs="Arial"/>
          <w:color w:val="000000"/>
          <w:szCs w:val="24"/>
          <w:lang w:val="en-US" w:eastAsia="pt-BR"/>
        </w:rPr>
        <w:t xml:space="preserve"> between 0.2</w:t>
      </w:r>
      <w:r w:rsidRPr="00956816">
        <w:rPr>
          <w:rFonts w:ascii="Arial" w:eastAsia="Times New Roman" w:hAnsi="Arial" w:cs="Arial"/>
          <w:color w:val="000000"/>
          <w:szCs w:val="24"/>
          <w:lang w:val="en-US" w:eastAsia="pt-BR"/>
        </w:rPr>
        <w:noBreakHyphen/>
        <w:t xml:space="preserve">0.76 m by Jong Van Lier and Libardi (1999). A difference of this order affects the hydraulic properties near saturation but </w:t>
      </w:r>
      <w:r w:rsidR="0066467C">
        <w:rPr>
          <w:rFonts w:ascii="Arial" w:eastAsia="Times New Roman" w:hAnsi="Arial" w:cs="Arial"/>
          <w:color w:val="000000"/>
          <w:szCs w:val="24"/>
          <w:lang w:val="en-US" w:eastAsia="pt-BR"/>
        </w:rPr>
        <w:t xml:space="preserve">can be supposed </w:t>
      </w:r>
      <w:r w:rsidRPr="00956816">
        <w:rPr>
          <w:rFonts w:ascii="Arial" w:eastAsia="Times New Roman" w:hAnsi="Arial" w:cs="Arial"/>
          <w:color w:val="000000"/>
          <w:szCs w:val="24"/>
          <w:lang w:val="en-US" w:eastAsia="pt-BR"/>
        </w:rPr>
        <w:t xml:space="preserve">not </w:t>
      </w:r>
      <w:r w:rsidR="0066467C">
        <w:rPr>
          <w:rFonts w:ascii="Arial" w:eastAsia="Times New Roman" w:hAnsi="Arial" w:cs="Arial"/>
          <w:color w:val="000000"/>
          <w:szCs w:val="24"/>
          <w:lang w:val="en-US" w:eastAsia="pt-BR"/>
        </w:rPr>
        <w:t xml:space="preserve">to </w:t>
      </w:r>
      <w:r w:rsidRPr="00956816">
        <w:rPr>
          <w:rFonts w:ascii="Arial" w:eastAsia="Times New Roman" w:hAnsi="Arial" w:cs="Arial"/>
          <w:color w:val="000000"/>
          <w:szCs w:val="24"/>
          <w:lang w:val="en-US" w:eastAsia="pt-BR"/>
        </w:rPr>
        <w:t xml:space="preserve">affect the hydraulic properties of </w:t>
      </w:r>
      <w:r w:rsidR="0066467C">
        <w:rPr>
          <w:rFonts w:ascii="Arial" w:eastAsia="Times New Roman" w:hAnsi="Arial" w:cs="Arial"/>
          <w:color w:val="000000"/>
          <w:szCs w:val="24"/>
          <w:lang w:val="en-US" w:eastAsia="pt-BR"/>
        </w:rPr>
        <w:t>the</w:t>
      </w:r>
      <w:r w:rsidRPr="00956816">
        <w:rPr>
          <w:rFonts w:ascii="Arial" w:eastAsia="Times New Roman" w:hAnsi="Arial" w:cs="Arial"/>
          <w:color w:val="000000"/>
          <w:szCs w:val="24"/>
          <w:lang w:val="en-US" w:eastAsia="pt-BR"/>
        </w:rPr>
        <w:t xml:space="preserve"> drier soil.</w:t>
      </w:r>
    </w:p>
    <w:p w:rsidR="00494D31" w:rsidRPr="00743826" w:rsidRDefault="00956816" w:rsidP="00494D31">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soil water contents obtained at different pressure heads are show</w:t>
      </w:r>
      <w:r w:rsidR="0066467C">
        <w:rPr>
          <w:rFonts w:ascii="Arial" w:eastAsia="Times New Roman" w:hAnsi="Arial" w:cs="Arial"/>
          <w:color w:val="000000"/>
          <w:szCs w:val="24"/>
          <w:lang w:val="en-US" w:eastAsia="pt-BR"/>
        </w:rPr>
        <w:t>n</w:t>
      </w:r>
      <w:r w:rsidRPr="00956816">
        <w:rPr>
          <w:rFonts w:ascii="Arial" w:eastAsia="Times New Roman" w:hAnsi="Arial" w:cs="Arial"/>
          <w:color w:val="000000"/>
          <w:szCs w:val="24"/>
          <w:lang w:val="en-US" w:eastAsia="pt-BR"/>
        </w:rPr>
        <w:t xml:space="preserve"> in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fig5</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9</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together with the corresponding </w:t>
      </w:r>
      <w:r w:rsidR="0066467C">
        <w:rPr>
          <w:rFonts w:ascii="Arial" w:eastAsia="Times New Roman" w:hAnsi="Arial" w:cs="Arial"/>
          <w:color w:val="000000"/>
          <w:szCs w:val="24"/>
          <w:lang w:val="en-US" w:eastAsia="pt-BR"/>
        </w:rPr>
        <w:t>fit</w:t>
      </w:r>
      <w:r w:rsidRPr="00956816">
        <w:rPr>
          <w:rFonts w:ascii="Arial" w:eastAsia="Times New Roman" w:hAnsi="Arial" w:cs="Arial"/>
          <w:color w:val="000000"/>
          <w:szCs w:val="24"/>
          <w:lang w:val="en-US" w:eastAsia="pt-BR"/>
        </w:rPr>
        <w:t xml:space="preserve"> of </w:t>
      </w:r>
      <w:r w:rsidR="0066467C">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Van Genuchten (1980) </w:t>
      </w:r>
      <w:r w:rsidR="0066467C">
        <w:rPr>
          <w:rFonts w:ascii="Arial" w:eastAsia="Times New Roman" w:hAnsi="Arial" w:cs="Arial"/>
          <w:color w:val="000000"/>
          <w:szCs w:val="24"/>
          <w:lang w:val="en-US" w:eastAsia="pt-BR"/>
        </w:rPr>
        <w:t xml:space="preserve">equation </w:t>
      </w:r>
      <w:r w:rsidRPr="00956816">
        <w:rPr>
          <w:rFonts w:ascii="Arial" w:eastAsia="Times New Roman" w:hAnsi="Arial" w:cs="Arial"/>
          <w:color w:val="000000"/>
          <w:szCs w:val="24"/>
          <w:lang w:val="en-US" w:eastAsia="pt-BR"/>
        </w:rPr>
        <w:t xml:space="preserve">to </w:t>
      </w:r>
      <w:r w:rsidRPr="00956816">
        <w:rPr>
          <w:rFonts w:ascii="Arial" w:eastAsia="Times New Roman" w:hAnsi="Arial" w:cs="Arial"/>
          <w:color w:val="000000"/>
          <w:szCs w:val="24"/>
          <w:lang w:val="en-US" w:eastAsia="pt-BR"/>
        </w:rPr>
        <w:lastRenderedPageBreak/>
        <w:t>the data</w:t>
      </w:r>
      <w:r w:rsidR="0066467C">
        <w:rPr>
          <w:rFonts w:ascii="Arial" w:eastAsia="Times New Roman" w:hAnsi="Arial" w:cs="Arial"/>
          <w:color w:val="000000"/>
          <w:szCs w:val="24"/>
          <w:lang w:val="en-US" w:eastAsia="pt-BR"/>
        </w:rPr>
        <w:t xml:space="preserve">. The figure also shows the </w:t>
      </w:r>
      <w:r w:rsidRPr="00956816">
        <w:rPr>
          <w:rFonts w:ascii="Arial" w:eastAsia="Times New Roman" w:hAnsi="Arial" w:cs="Arial"/>
          <w:color w:val="000000"/>
          <w:szCs w:val="24"/>
          <w:lang w:val="en-US" w:eastAsia="pt-BR"/>
        </w:rPr>
        <w:t xml:space="preserve">95% confidence interval. 36 iterations </w:t>
      </w:r>
      <w:r w:rsidR="0066467C">
        <w:rPr>
          <w:rFonts w:ascii="Arial" w:eastAsia="Times New Roman" w:hAnsi="Arial" w:cs="Arial"/>
          <w:color w:val="000000"/>
          <w:szCs w:val="24"/>
          <w:lang w:val="en-US" w:eastAsia="pt-BR"/>
        </w:rPr>
        <w:t xml:space="preserve">were necessary to reach convergence </w:t>
      </w:r>
      <w:r w:rsidRPr="00956816">
        <w:rPr>
          <w:rFonts w:ascii="Arial" w:eastAsia="Times New Roman" w:hAnsi="Arial" w:cs="Arial"/>
          <w:color w:val="000000"/>
          <w:szCs w:val="24"/>
          <w:lang w:val="en-US" w:eastAsia="pt-BR"/>
        </w:rPr>
        <w:t xml:space="preserve">of eq. </w:t>
      </w:r>
      <w:r w:rsidR="00EB4AC9" w:rsidRPr="00956816">
        <w:rPr>
          <w:rFonts w:ascii="Arial" w:hAnsi="Arial" w:cs="Arial"/>
          <w:lang w:val="en-US"/>
        </w:rPr>
        <w:fldChar w:fldCharType="begin"/>
      </w:r>
      <w:r w:rsidRPr="00956816">
        <w:rPr>
          <w:rFonts w:ascii="Arial" w:hAnsi="Arial" w:cs="Arial"/>
          <w:lang w:val="en-US"/>
        </w:rPr>
        <w:instrText xml:space="preserve"> seq equa e36 </w:instrText>
      </w:r>
      <w:r w:rsidR="00EB4AC9" w:rsidRPr="00956816">
        <w:rPr>
          <w:rFonts w:ascii="Arial" w:hAnsi="Arial" w:cs="Arial"/>
          <w:lang w:val="en-US"/>
        </w:rPr>
        <w:fldChar w:fldCharType="separate"/>
      </w:r>
      <w:r w:rsidR="00864ADF">
        <w:rPr>
          <w:rFonts w:ascii="Arial" w:hAnsi="Arial" w:cs="Arial"/>
          <w:noProof/>
          <w:lang w:val="en-US"/>
        </w:rPr>
        <w:t>35</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for the 0-0.25 m</w:t>
      </w:r>
      <w:r w:rsidR="0066467C">
        <w:rPr>
          <w:rFonts w:ascii="Arial" w:eastAsia="Times New Roman" w:hAnsi="Arial" w:cs="Arial"/>
          <w:color w:val="000000"/>
          <w:szCs w:val="24"/>
          <w:lang w:val="en-US" w:eastAsia="pt-BR"/>
        </w:rPr>
        <w:t xml:space="preserve"> layer</w:t>
      </w:r>
      <w:r w:rsidRPr="00956816">
        <w:rPr>
          <w:rFonts w:ascii="Arial" w:eastAsia="Times New Roman" w:hAnsi="Arial" w:cs="Arial"/>
          <w:color w:val="000000"/>
          <w:szCs w:val="24"/>
          <w:lang w:val="en-US" w:eastAsia="pt-BR"/>
        </w:rPr>
        <w:t xml:space="preserve">, and 38 iterations </w:t>
      </w:r>
      <w:r w:rsidR="0066467C">
        <w:rPr>
          <w:rFonts w:ascii="Arial" w:eastAsia="Times New Roman" w:hAnsi="Arial" w:cs="Arial"/>
          <w:color w:val="000000"/>
          <w:szCs w:val="24"/>
          <w:lang w:val="en-US" w:eastAsia="pt-BR"/>
        </w:rPr>
        <w:t xml:space="preserve">were needed </w:t>
      </w:r>
      <w:r w:rsidRPr="00956816">
        <w:rPr>
          <w:rFonts w:ascii="Arial" w:eastAsia="Times New Roman" w:hAnsi="Arial" w:cs="Arial"/>
          <w:color w:val="000000"/>
          <w:szCs w:val="24"/>
          <w:lang w:val="en-US" w:eastAsia="pt-BR"/>
        </w:rPr>
        <w:t>for the 0.25-0.5 m</w:t>
      </w:r>
      <w:r w:rsidR="0066467C">
        <w:rPr>
          <w:rFonts w:ascii="Arial" w:eastAsia="Times New Roman" w:hAnsi="Arial" w:cs="Arial"/>
          <w:color w:val="000000"/>
          <w:szCs w:val="24"/>
          <w:lang w:val="en-US" w:eastAsia="pt-BR"/>
        </w:rPr>
        <w:t xml:space="preserve"> layer</w:t>
      </w:r>
      <w:r w:rsidRPr="00956816">
        <w:rPr>
          <w:rFonts w:ascii="Arial" w:eastAsia="Times New Roman" w:hAnsi="Arial" w:cs="Arial"/>
          <w:color w:val="000000"/>
          <w:szCs w:val="24"/>
          <w:lang w:val="en-US" w:eastAsia="pt-BR"/>
        </w:rPr>
        <w:t>.</w:t>
      </w:r>
    </w:p>
    <w:p w:rsidR="00547B34" w:rsidRPr="00743826" w:rsidRDefault="00956816" w:rsidP="00547B34">
      <w:pPr>
        <w:textAlignment w:val="top"/>
        <w:rPr>
          <w:rFonts w:ascii="Arial" w:eastAsia="Times New Roman" w:hAnsi="Arial" w:cs="Arial"/>
          <w:color w:val="888888"/>
          <w:sz w:val="20"/>
          <w:szCs w:val="20"/>
          <w:lang w:val="en-US" w:eastAsia="pt-BR"/>
        </w:rPr>
      </w:pPr>
      <w:bookmarkStart w:id="410" w:name="_Toc296436924"/>
      <w:r w:rsidRPr="00956816">
        <w:rPr>
          <w:rFonts w:ascii="Arial" w:eastAsia="Times New Roman" w:hAnsi="Arial" w:cs="Arial"/>
          <w:color w:val="000000"/>
          <w:szCs w:val="24"/>
          <w:lang w:val="en-US" w:eastAsia="pt-BR"/>
        </w:rPr>
        <w:t xml:space="preserve">The </w:t>
      </w:r>
      <w:r w:rsidR="0066467C">
        <w:rPr>
          <w:rFonts w:ascii="Arial" w:eastAsia="Times New Roman" w:hAnsi="Arial" w:cs="Arial"/>
          <w:color w:val="000000"/>
          <w:szCs w:val="24"/>
          <w:lang w:val="en-US" w:eastAsia="pt-BR"/>
        </w:rPr>
        <w:t xml:space="preserve">fitting results for </w:t>
      </w:r>
      <w:r w:rsidRPr="00956816">
        <w:rPr>
          <w:rFonts w:ascii="Arial" w:eastAsia="Times New Roman" w:hAnsi="Arial" w:cs="Arial"/>
          <w:color w:val="000000"/>
          <w:szCs w:val="24"/>
          <w:lang w:val="en-US" w:eastAsia="pt-BR"/>
        </w:rPr>
        <w:t xml:space="preserve">soil hydraulic conductivity </w:t>
      </w:r>
      <w:r w:rsidRPr="00956816">
        <w:rPr>
          <w:rFonts w:ascii="Arial" w:eastAsia="Times New Roman" w:hAnsi="Arial" w:cs="Arial"/>
          <w:i/>
          <w:color w:val="000000"/>
          <w:szCs w:val="24"/>
          <w:lang w:val="en-US" w:eastAsia="pt-BR"/>
        </w:rPr>
        <w:t>K</w:t>
      </w:r>
      <w:r w:rsidRPr="00956816">
        <w:rPr>
          <w:rFonts w:ascii="Arial" w:eastAsia="Times New Roman" w:hAnsi="Arial" w:cs="Arial"/>
          <w:color w:val="000000"/>
          <w:szCs w:val="24"/>
          <w:lang w:val="en-US" w:eastAsia="pt-BR"/>
        </w:rPr>
        <w:t xml:space="preserve"> </w:t>
      </w:r>
      <w:r w:rsidR="0066467C">
        <w:rPr>
          <w:rFonts w:ascii="Arial" w:eastAsia="Times New Roman" w:hAnsi="Arial" w:cs="Arial"/>
          <w:color w:val="000000"/>
          <w:szCs w:val="24"/>
          <w:lang w:val="en-US" w:eastAsia="pt-BR"/>
        </w:rPr>
        <w:t>versus</w:t>
      </w:r>
      <w:r w:rsidRPr="00956816">
        <w:rPr>
          <w:rFonts w:ascii="Arial" w:eastAsia="Times New Roman" w:hAnsi="Arial" w:cs="Arial"/>
          <w:color w:val="000000"/>
          <w:szCs w:val="24"/>
          <w:lang w:val="en-US" w:eastAsia="pt-BR"/>
        </w:rPr>
        <w:t xml:space="preserve"> pressure head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are shown in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fig6</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10</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In this figure, values of </w:t>
      </w:r>
      <w:r w:rsidRPr="00956816">
        <w:rPr>
          <w:rFonts w:ascii="Arial" w:eastAsia="Times New Roman" w:hAnsi="Arial" w:cs="Arial"/>
          <w:i/>
          <w:color w:val="000000"/>
          <w:szCs w:val="24"/>
          <w:lang w:val="en-US" w:eastAsia="pt-BR"/>
        </w:rPr>
        <w:t>K</w:t>
      </w:r>
      <w:r w:rsidRPr="00956816">
        <w:rPr>
          <w:rFonts w:ascii="Arial" w:eastAsia="Times New Roman" w:hAnsi="Arial" w:cs="Arial"/>
          <w:color w:val="000000"/>
          <w:szCs w:val="24"/>
          <w:lang w:val="en-US" w:eastAsia="pt-BR"/>
        </w:rPr>
        <w:t xml:space="preserve"> obtained by eq. </w:t>
      </w:r>
      <w:r w:rsidR="00EB4AC9" w:rsidRPr="00956816">
        <w:rPr>
          <w:rFonts w:ascii="Arial" w:hAnsi="Arial" w:cs="Arial"/>
          <w:lang w:val="en-US"/>
        </w:rPr>
        <w:fldChar w:fldCharType="begin"/>
      </w:r>
      <w:r w:rsidRPr="00956816">
        <w:rPr>
          <w:rFonts w:ascii="Arial" w:hAnsi="Arial" w:cs="Arial"/>
          <w:lang w:val="en-US"/>
        </w:rPr>
        <w:instrText xml:space="preserve"> seq equa e28 </w:instrText>
      </w:r>
      <w:r w:rsidR="00EB4AC9" w:rsidRPr="00956816">
        <w:rPr>
          <w:rFonts w:ascii="Arial" w:hAnsi="Arial" w:cs="Arial"/>
          <w:lang w:val="en-US"/>
        </w:rPr>
        <w:fldChar w:fldCharType="separate"/>
      </w:r>
      <w:r w:rsidR="00864ADF">
        <w:rPr>
          <w:rFonts w:ascii="Arial" w:hAnsi="Arial" w:cs="Arial"/>
          <w:noProof/>
          <w:lang w:val="en-US"/>
        </w:rPr>
        <w:t>33</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w:t>
      </w:r>
      <w:r w:rsidR="0066467C">
        <w:rPr>
          <w:rFonts w:ascii="Arial" w:eastAsia="Times New Roman" w:hAnsi="Arial" w:cs="Arial"/>
          <w:color w:val="000000"/>
          <w:szCs w:val="24"/>
          <w:lang w:val="en-US" w:eastAsia="pt-BR"/>
        </w:rPr>
        <w:t>w</w:t>
      </w:r>
      <w:r w:rsidRPr="00956816">
        <w:rPr>
          <w:rFonts w:ascii="Arial" w:eastAsia="Times New Roman" w:hAnsi="Arial" w:cs="Arial"/>
          <w:color w:val="000000"/>
          <w:szCs w:val="24"/>
          <w:lang w:val="en-US" w:eastAsia="pt-BR"/>
        </w:rPr>
        <w:t xml:space="preserve">ith data from </w:t>
      </w:r>
      <w:r w:rsidR="0066467C">
        <w:rPr>
          <w:rFonts w:ascii="Arial" w:eastAsia="Times New Roman" w:hAnsi="Arial" w:cs="Arial"/>
          <w:color w:val="000000"/>
          <w:szCs w:val="24"/>
          <w:lang w:val="en-US" w:eastAsia="pt-BR"/>
        </w:rPr>
        <w:t>the</w:t>
      </w:r>
      <w:r w:rsidRPr="00956816">
        <w:rPr>
          <w:rFonts w:ascii="Arial" w:eastAsia="Times New Roman" w:hAnsi="Arial" w:cs="Arial"/>
          <w:color w:val="000000"/>
          <w:szCs w:val="24"/>
          <w:lang w:val="en-US" w:eastAsia="pt-BR"/>
        </w:rPr>
        <w:t xml:space="preserve"> evaporation experiment </w:t>
      </w:r>
      <w:r w:rsidR="0066467C">
        <w:rPr>
          <w:rFonts w:ascii="Arial" w:eastAsia="Times New Roman" w:hAnsi="Arial" w:cs="Arial"/>
          <w:color w:val="000000"/>
          <w:szCs w:val="24"/>
          <w:lang w:val="en-US" w:eastAsia="pt-BR"/>
        </w:rPr>
        <w:t xml:space="preserve">fitted </w:t>
      </w:r>
      <w:r w:rsidRPr="00956816">
        <w:rPr>
          <w:rFonts w:ascii="Arial" w:eastAsia="Times New Roman" w:hAnsi="Arial" w:cs="Arial"/>
          <w:color w:val="000000"/>
          <w:szCs w:val="24"/>
          <w:lang w:val="en-US" w:eastAsia="pt-BR"/>
        </w:rPr>
        <w:t xml:space="preserve">by eq. </w:t>
      </w:r>
      <w:r w:rsidR="00EB4AC9" w:rsidRPr="00956816">
        <w:rPr>
          <w:rFonts w:ascii="Arial" w:hAnsi="Arial" w:cs="Arial"/>
          <w:lang w:val="en-US"/>
        </w:rPr>
        <w:fldChar w:fldCharType="begin"/>
      </w:r>
      <w:r w:rsidRPr="00956816">
        <w:rPr>
          <w:rFonts w:ascii="Arial" w:hAnsi="Arial" w:cs="Arial"/>
          <w:lang w:val="en-US"/>
        </w:rPr>
        <w:instrText xml:space="preserve"> seq equa e11 </w:instrText>
      </w:r>
      <w:r w:rsidR="00EB4AC9" w:rsidRPr="00956816">
        <w:rPr>
          <w:rFonts w:ascii="Arial" w:hAnsi="Arial" w:cs="Arial"/>
          <w:lang w:val="en-US"/>
        </w:rPr>
        <w:fldChar w:fldCharType="separate"/>
      </w:r>
      <w:r w:rsidR="00864ADF">
        <w:rPr>
          <w:rFonts w:ascii="Arial" w:hAnsi="Arial" w:cs="Arial"/>
          <w:noProof/>
          <w:lang w:val="en-US"/>
        </w:rPr>
        <w:t>36</w:t>
      </w:r>
      <w:r w:rsidR="00EB4AC9" w:rsidRPr="00956816">
        <w:rPr>
          <w:rFonts w:ascii="Arial" w:hAnsi="Arial" w:cs="Arial"/>
          <w:lang w:val="en-US"/>
        </w:rPr>
        <w:fldChar w:fldCharType="end"/>
      </w:r>
      <w:r w:rsidRPr="00956816">
        <w:rPr>
          <w:rFonts w:ascii="Arial" w:hAnsi="Arial" w:cs="Arial"/>
          <w:lang w:val="en-US"/>
        </w:rPr>
        <w:t xml:space="preserve"> are plotted</w:t>
      </w:r>
      <w:r w:rsidR="0066467C">
        <w:rPr>
          <w:rFonts w:ascii="Arial" w:hAnsi="Arial" w:cs="Arial"/>
          <w:lang w:val="en-US"/>
        </w:rPr>
        <w:t>, together with the</w:t>
      </w:r>
      <w:r w:rsidRPr="00956816">
        <w:rPr>
          <w:rFonts w:ascii="Arial" w:eastAsia="Times New Roman" w:hAnsi="Arial" w:cs="Arial"/>
          <w:color w:val="000000"/>
          <w:szCs w:val="24"/>
          <w:lang w:val="en-US" w:eastAsia="pt-BR"/>
        </w:rPr>
        <w:t xml:space="preserve"> 95% confidence interval</w:t>
      </w:r>
      <w:r w:rsidR="005B7511">
        <w:rPr>
          <w:rFonts w:ascii="Arial" w:eastAsia="Times New Roman" w:hAnsi="Arial" w:cs="Arial"/>
          <w:color w:val="000000"/>
          <w:szCs w:val="24"/>
          <w:lang w:val="en-US" w:eastAsia="pt-BR"/>
        </w:rPr>
        <w:t xml:space="preserve"> obtained with </w:t>
      </w:r>
      <w:r w:rsidR="005B7511" w:rsidRPr="00956816">
        <w:rPr>
          <w:rFonts w:ascii="Arial" w:eastAsia="Times New Roman" w:hAnsi="Arial" w:cs="Arial"/>
          <w:color w:val="000000"/>
          <w:szCs w:val="24"/>
          <w:lang w:val="en-US" w:eastAsia="pt-BR"/>
        </w:rPr>
        <w:t xml:space="preserve">the upper limit of </w:t>
      </w:r>
      <w:r w:rsidR="005B7511" w:rsidRPr="00956816">
        <w:rPr>
          <w:rFonts w:ascii="Arial" w:eastAsia="Times New Roman" w:hAnsi="Arial" w:cs="Arial"/>
          <w:i/>
          <w:color w:val="000000"/>
          <w:szCs w:val="24"/>
          <w:lang w:val="en-US" w:eastAsia="pt-BR"/>
        </w:rPr>
        <w:t>K</w:t>
      </w:r>
      <w:r w:rsidR="005B7511" w:rsidRPr="00956816">
        <w:rPr>
          <w:rFonts w:ascii="Arial" w:eastAsia="Times New Roman" w:hAnsi="Arial" w:cs="Arial"/>
          <w:i/>
          <w:color w:val="000000"/>
          <w:szCs w:val="24"/>
          <w:vertAlign w:val="subscript"/>
          <w:lang w:val="en-US" w:eastAsia="pt-BR"/>
        </w:rPr>
        <w:t>s</w:t>
      </w:r>
      <w:r w:rsidR="005B7511" w:rsidRPr="00956816">
        <w:rPr>
          <w:rFonts w:ascii="Arial" w:eastAsia="Times New Roman" w:hAnsi="Arial" w:cs="Arial"/>
          <w:color w:val="000000"/>
          <w:szCs w:val="24"/>
          <w:lang w:val="en-US" w:eastAsia="pt-BR"/>
        </w:rPr>
        <w:t xml:space="preserve"> </w:t>
      </w:r>
      <w:r w:rsidR="005B7511">
        <w:rPr>
          <w:rFonts w:ascii="Arial" w:eastAsia="Times New Roman" w:hAnsi="Arial" w:cs="Arial"/>
          <w:color w:val="000000"/>
          <w:szCs w:val="24"/>
          <w:lang w:val="en-US" w:eastAsia="pt-BR"/>
        </w:rPr>
        <w:t>combined to the</w:t>
      </w:r>
      <w:r w:rsidR="005B7511" w:rsidRPr="00956816">
        <w:rPr>
          <w:rFonts w:ascii="Arial" w:eastAsia="Times New Roman" w:hAnsi="Arial" w:cs="Arial"/>
          <w:color w:val="000000"/>
          <w:szCs w:val="24"/>
          <w:lang w:val="en-US" w:eastAsia="pt-BR"/>
        </w:rPr>
        <w:t xml:space="preserve"> lower limit of </w:t>
      </w:r>
      <w:r w:rsidR="005B7511" w:rsidRPr="00956816">
        <w:rPr>
          <w:rFonts w:ascii="Arial" w:eastAsia="Times New Roman" w:hAnsi="Arial" w:cs="Arial"/>
          <w:i/>
          <w:color w:val="000000"/>
          <w:szCs w:val="24"/>
          <w:lang w:val="en-US" w:eastAsia="pt-BR"/>
        </w:rPr>
        <w:t>λ</w:t>
      </w:r>
      <w:r w:rsidR="005B7511" w:rsidRPr="00956816">
        <w:rPr>
          <w:rFonts w:ascii="Arial" w:eastAsia="Times New Roman" w:hAnsi="Arial" w:cs="Arial"/>
          <w:color w:val="000000"/>
          <w:szCs w:val="24"/>
          <w:lang w:val="en-US" w:eastAsia="pt-BR"/>
        </w:rPr>
        <w:t xml:space="preserve">, and the lower limit of </w:t>
      </w:r>
      <w:r w:rsidR="005B7511" w:rsidRPr="00956816">
        <w:rPr>
          <w:rFonts w:ascii="Arial" w:eastAsia="Times New Roman" w:hAnsi="Arial" w:cs="Arial"/>
          <w:i/>
          <w:color w:val="000000"/>
          <w:szCs w:val="24"/>
          <w:lang w:val="en-US" w:eastAsia="pt-BR"/>
        </w:rPr>
        <w:t>K</w:t>
      </w:r>
      <w:r w:rsidR="005B7511" w:rsidRPr="00956816">
        <w:rPr>
          <w:rFonts w:ascii="Arial" w:eastAsia="Times New Roman" w:hAnsi="Arial" w:cs="Arial"/>
          <w:i/>
          <w:color w:val="000000"/>
          <w:szCs w:val="24"/>
          <w:vertAlign w:val="subscript"/>
          <w:lang w:val="en-US" w:eastAsia="pt-BR"/>
        </w:rPr>
        <w:t>s</w:t>
      </w:r>
      <w:r w:rsidR="005B7511" w:rsidRPr="00956816">
        <w:rPr>
          <w:rFonts w:ascii="Arial" w:eastAsia="Times New Roman" w:hAnsi="Arial" w:cs="Arial"/>
          <w:color w:val="000000"/>
          <w:szCs w:val="24"/>
          <w:lang w:val="en-US" w:eastAsia="pt-BR"/>
        </w:rPr>
        <w:t xml:space="preserve"> </w:t>
      </w:r>
      <w:r w:rsidR="005B7511">
        <w:rPr>
          <w:rFonts w:ascii="Arial" w:eastAsia="Times New Roman" w:hAnsi="Arial" w:cs="Arial"/>
          <w:color w:val="000000"/>
          <w:szCs w:val="24"/>
          <w:lang w:val="en-US" w:eastAsia="pt-BR"/>
        </w:rPr>
        <w:t>combined to the</w:t>
      </w:r>
      <w:r w:rsidR="005B7511" w:rsidRPr="00956816">
        <w:rPr>
          <w:rFonts w:ascii="Arial" w:eastAsia="Times New Roman" w:hAnsi="Arial" w:cs="Arial"/>
          <w:color w:val="000000"/>
          <w:szCs w:val="24"/>
          <w:lang w:val="en-US" w:eastAsia="pt-BR"/>
        </w:rPr>
        <w:t xml:space="preserve"> upper limit of </w:t>
      </w:r>
      <w:r w:rsidR="005B7511"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The decrease of </w:t>
      </w:r>
      <w:r w:rsidRPr="00956816">
        <w:rPr>
          <w:rFonts w:ascii="Arial" w:eastAsia="Times New Roman" w:hAnsi="Arial" w:cs="Arial"/>
          <w:i/>
          <w:color w:val="000000"/>
          <w:szCs w:val="24"/>
          <w:lang w:val="en-US" w:eastAsia="pt-BR"/>
        </w:rPr>
        <w:t>K</w:t>
      </w:r>
      <w:r w:rsidRPr="00956816">
        <w:rPr>
          <w:rFonts w:ascii="Arial" w:eastAsia="Times New Roman" w:hAnsi="Arial" w:cs="Arial"/>
          <w:color w:val="000000"/>
          <w:szCs w:val="24"/>
          <w:lang w:val="en-US" w:eastAsia="pt-BR"/>
        </w:rPr>
        <w:t xml:space="preserve"> with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is similar in the two soil layers. The 95% confidence interval is </w:t>
      </w:r>
      <w:r w:rsidR="0066467C">
        <w:rPr>
          <w:rFonts w:ascii="Arial" w:eastAsia="Times New Roman" w:hAnsi="Arial" w:cs="Arial"/>
          <w:color w:val="000000"/>
          <w:szCs w:val="24"/>
          <w:lang w:val="en-US" w:eastAsia="pt-BR"/>
        </w:rPr>
        <w:t>larger</w:t>
      </w:r>
      <w:r w:rsidRPr="00956816">
        <w:rPr>
          <w:rFonts w:ascii="Arial" w:eastAsia="Times New Roman" w:hAnsi="Arial" w:cs="Arial"/>
          <w:color w:val="000000"/>
          <w:szCs w:val="24"/>
          <w:lang w:val="en-US" w:eastAsia="pt-BR"/>
        </w:rPr>
        <w:t xml:space="preserve"> for </w:t>
      </w:r>
      <w:r w:rsidR="0066467C">
        <w:rPr>
          <w:rFonts w:ascii="Arial" w:eastAsia="Times New Roman" w:hAnsi="Arial" w:cs="Arial"/>
          <w:color w:val="000000"/>
          <w:szCs w:val="24"/>
          <w:lang w:val="en-US" w:eastAsia="pt-BR"/>
        </w:rPr>
        <w:t>the</w:t>
      </w:r>
      <w:r w:rsidRPr="00956816">
        <w:rPr>
          <w:rFonts w:ascii="Arial" w:eastAsia="Times New Roman" w:hAnsi="Arial" w:cs="Arial"/>
          <w:color w:val="000000"/>
          <w:szCs w:val="24"/>
          <w:lang w:val="en-US" w:eastAsia="pt-BR"/>
        </w:rPr>
        <w:t xml:space="preserve"> 0</w:t>
      </w:r>
      <w:r w:rsidRPr="00956816">
        <w:rPr>
          <w:rFonts w:ascii="Arial" w:eastAsia="Times New Roman" w:hAnsi="Arial" w:cs="Arial"/>
          <w:color w:val="000000"/>
          <w:szCs w:val="24"/>
          <w:lang w:val="en-US" w:eastAsia="pt-BR"/>
        </w:rPr>
        <w:noBreakHyphen/>
        <w:t xml:space="preserve">0.25 m </w:t>
      </w:r>
      <w:r w:rsidR="0066467C">
        <w:rPr>
          <w:rFonts w:ascii="Arial" w:eastAsia="Times New Roman" w:hAnsi="Arial" w:cs="Arial"/>
          <w:color w:val="000000"/>
          <w:szCs w:val="24"/>
          <w:lang w:val="en-US" w:eastAsia="pt-BR"/>
        </w:rPr>
        <w:t>layer, which showed a</w:t>
      </w:r>
      <w:r w:rsidRPr="00956816">
        <w:rPr>
          <w:rFonts w:ascii="Arial" w:eastAsia="Times New Roman" w:hAnsi="Arial" w:cs="Arial"/>
          <w:color w:val="000000"/>
          <w:szCs w:val="24"/>
          <w:lang w:val="en-US" w:eastAsia="pt-BR"/>
        </w:rPr>
        <w:t xml:space="preserve"> greater dispersion of experimental data. The </w:t>
      </w:r>
      <w:r w:rsidR="0066467C">
        <w:rPr>
          <w:rFonts w:ascii="Arial" w:eastAsia="Times New Roman" w:hAnsi="Arial" w:cs="Arial"/>
          <w:color w:val="000000"/>
          <w:szCs w:val="24"/>
          <w:lang w:val="en-US" w:eastAsia="pt-BR"/>
        </w:rPr>
        <w:t xml:space="preserve">range in </w:t>
      </w:r>
      <w:r w:rsidR="0066467C">
        <w:rPr>
          <w:rFonts w:ascii="Arial" w:eastAsia="Times New Roman" w:hAnsi="Arial" w:cs="Arial"/>
          <w:i/>
          <w:color w:val="000000"/>
          <w:szCs w:val="24"/>
          <w:lang w:val="en-US" w:eastAsia="pt-BR"/>
        </w:rPr>
        <w:t>K</w:t>
      </w:r>
      <w:r w:rsidR="0066467C">
        <w:rPr>
          <w:rFonts w:ascii="Arial" w:eastAsia="Times New Roman" w:hAnsi="Arial" w:cs="Arial"/>
          <w:color w:val="000000"/>
          <w:szCs w:val="24"/>
          <w:lang w:val="en-US" w:eastAsia="pt-BR"/>
        </w:rPr>
        <w:t xml:space="preserve"> covered by </w:t>
      </w:r>
      <w:r w:rsidRPr="00956816">
        <w:rPr>
          <w:rFonts w:ascii="Arial" w:eastAsia="Times New Roman" w:hAnsi="Arial" w:cs="Arial"/>
          <w:color w:val="000000"/>
          <w:szCs w:val="24"/>
          <w:lang w:val="en-US" w:eastAsia="pt-BR"/>
        </w:rPr>
        <w:t>the confidence interval represents a little more than a factor of 10 in the layer between 0</w:t>
      </w:r>
      <w:r w:rsidRPr="00956816">
        <w:rPr>
          <w:rFonts w:ascii="Arial" w:eastAsia="Times New Roman" w:hAnsi="Arial" w:cs="Arial"/>
          <w:color w:val="000000"/>
          <w:szCs w:val="24"/>
          <w:lang w:val="en-US" w:eastAsia="pt-BR"/>
        </w:rPr>
        <w:noBreakHyphen/>
        <w:t xml:space="preserve">0.25 m, and slightly less </w:t>
      </w:r>
      <w:r w:rsidR="0066467C">
        <w:rPr>
          <w:rFonts w:ascii="Arial" w:eastAsia="Times New Roman" w:hAnsi="Arial" w:cs="Arial"/>
          <w:color w:val="000000"/>
          <w:szCs w:val="24"/>
          <w:lang w:val="en-US" w:eastAsia="pt-BR"/>
        </w:rPr>
        <w:t>in the</w:t>
      </w:r>
      <w:r w:rsidRPr="00956816">
        <w:rPr>
          <w:rFonts w:ascii="Arial" w:eastAsia="Times New Roman" w:hAnsi="Arial" w:cs="Arial"/>
          <w:color w:val="000000"/>
          <w:szCs w:val="24"/>
          <w:lang w:val="en-US" w:eastAsia="pt-BR"/>
        </w:rPr>
        <w:t xml:space="preserve"> 0.25-0.5 m</w:t>
      </w:r>
      <w:r w:rsidR="0066467C">
        <w:rPr>
          <w:rFonts w:ascii="Arial" w:eastAsia="Times New Roman" w:hAnsi="Arial" w:cs="Arial"/>
          <w:color w:val="000000"/>
          <w:szCs w:val="24"/>
          <w:lang w:val="en-US" w:eastAsia="pt-BR"/>
        </w:rPr>
        <w:t xml:space="preserve"> layer</w:t>
      </w:r>
      <w:r w:rsidRPr="00956816">
        <w:rPr>
          <w:rFonts w:ascii="Arial" w:eastAsia="Times New Roman" w:hAnsi="Arial" w:cs="Arial"/>
          <w:color w:val="000000"/>
          <w:szCs w:val="24"/>
          <w:lang w:val="en-US" w:eastAsia="pt-BR"/>
        </w:rPr>
        <w:t>.</w:t>
      </w:r>
      <w:bookmarkStart w:id="411" w:name="_Toc295460154"/>
      <w:bookmarkStart w:id="412" w:name="_Toc295805558"/>
      <w:r w:rsidR="007712BD">
        <w:rPr>
          <w:rFonts w:ascii="Arial" w:eastAsia="Times New Roman" w:hAnsi="Arial" w:cs="Arial"/>
          <w:color w:val="000000"/>
          <w:szCs w:val="24"/>
          <w:lang w:val="en-US" w:eastAsia="pt-BR"/>
        </w:rPr>
        <w:t xml:space="preserve"> </w:t>
      </w:r>
      <w:r w:rsidR="0066467C">
        <w:rPr>
          <w:rFonts w:ascii="Arial" w:eastAsia="Times New Roman" w:hAnsi="Arial" w:cs="Arial"/>
          <w:color w:val="000000"/>
          <w:szCs w:val="24"/>
          <w:lang w:val="en-US" w:eastAsia="pt-BR"/>
        </w:rPr>
        <w:t xml:space="preserve">In </w:t>
      </w:r>
      <w:r w:rsidRPr="00956816">
        <w:rPr>
          <w:rFonts w:ascii="Arial" w:eastAsia="Times New Roman" w:hAnsi="Arial" w:cs="Arial"/>
          <w:color w:val="000000"/>
          <w:szCs w:val="24"/>
          <w:lang w:val="en-US" w:eastAsia="pt-BR"/>
        </w:rPr>
        <w:t xml:space="preserve">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tb3</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3</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the parameters of the Van Genuchten equation system </w:t>
      </w:r>
      <w:r w:rsidR="0066467C">
        <w:rPr>
          <w:rFonts w:ascii="Arial" w:eastAsia="Times New Roman" w:hAnsi="Arial" w:cs="Arial"/>
          <w:color w:val="000000"/>
          <w:szCs w:val="24"/>
          <w:lang w:val="en-US" w:eastAsia="pt-BR"/>
        </w:rPr>
        <w:t>fitted</w:t>
      </w:r>
      <w:r w:rsidRPr="00956816">
        <w:rPr>
          <w:rFonts w:ascii="Arial" w:eastAsia="Times New Roman" w:hAnsi="Arial" w:cs="Arial"/>
          <w:color w:val="000000"/>
          <w:szCs w:val="24"/>
          <w:lang w:val="en-US" w:eastAsia="pt-BR"/>
        </w:rPr>
        <w:t xml:space="preserve"> for both soil layers</w:t>
      </w:r>
      <w:r w:rsidR="0066467C">
        <w:rPr>
          <w:rFonts w:ascii="Arial" w:eastAsia="Times New Roman" w:hAnsi="Arial" w:cs="Arial"/>
          <w:color w:val="000000"/>
          <w:szCs w:val="24"/>
          <w:lang w:val="en-US" w:eastAsia="pt-BR"/>
        </w:rPr>
        <w:t xml:space="preserve"> are presented</w:t>
      </w:r>
      <w:r w:rsidRPr="00956816">
        <w:rPr>
          <w:rFonts w:ascii="Arial" w:eastAsia="Times New Roman" w:hAnsi="Arial" w:cs="Arial"/>
          <w:color w:val="000000"/>
          <w:szCs w:val="24"/>
          <w:lang w:val="en-US" w:eastAsia="pt-BR"/>
        </w:rPr>
        <w:t xml:space="preserve">. These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were used as input in the root water uptake</w:t>
      </w:r>
      <w:r w:rsidR="009B252C">
        <w:rPr>
          <w:rFonts w:ascii="Arial" w:eastAsia="Times New Roman" w:hAnsi="Arial" w:cs="Arial"/>
          <w:color w:val="000000"/>
          <w:szCs w:val="24"/>
          <w:lang w:val="en-US" w:eastAsia="pt-BR"/>
        </w:rPr>
        <w:t xml:space="preserve"> model</w:t>
      </w:r>
      <w:r w:rsidRPr="00956816">
        <w:rPr>
          <w:rFonts w:ascii="Arial" w:eastAsia="Times New Roman" w:hAnsi="Arial" w:cs="Arial"/>
          <w:color w:val="000000"/>
          <w:szCs w:val="24"/>
          <w:lang w:val="en-US" w:eastAsia="pt-BR"/>
        </w:rPr>
        <w:t>.</w:t>
      </w:r>
      <w:bookmarkEnd w:id="410"/>
      <w:r w:rsidRPr="00956816">
        <w:rPr>
          <w:rFonts w:ascii="Arial" w:eastAsia="Times New Roman" w:hAnsi="Arial" w:cs="Arial"/>
          <w:color w:val="000000"/>
          <w:szCs w:val="24"/>
          <w:lang w:val="en-US" w:eastAsia="pt-BR"/>
        </w:rPr>
        <w:t xml:space="preserve"> </w:t>
      </w:r>
    </w:p>
    <w:bookmarkEnd w:id="411"/>
    <w:bookmarkEnd w:id="412"/>
    <w:p w:rsidR="0055058F" w:rsidRPr="00743826" w:rsidRDefault="0055058F" w:rsidP="0055058F">
      <w:pPr>
        <w:rPr>
          <w:rFonts w:ascii="Arial" w:hAnsi="Arial" w:cs="Arial"/>
          <w:lang w:val="en-US"/>
        </w:rPr>
      </w:pPr>
    </w:p>
    <w:p w:rsidR="0055058F" w:rsidRPr="00743826" w:rsidRDefault="0055058F" w:rsidP="00093AF5">
      <w:pPr>
        <w:jc w:val="center"/>
        <w:rPr>
          <w:rFonts w:ascii="Arial" w:hAnsi="Arial" w:cs="Arial"/>
          <w:lang w:val="en-U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0"/>
      </w:tblGrid>
      <w:tr w:rsidR="0033004A" w:rsidRPr="00743826" w:rsidTr="0033004A">
        <w:trPr>
          <w:cantSplit/>
          <w:jc w:val="center"/>
        </w:trPr>
        <w:tc>
          <w:tcPr>
            <w:tcW w:w="8231" w:type="dxa"/>
            <w:vAlign w:val="center"/>
          </w:tcPr>
          <w:p w:rsidR="0033004A" w:rsidRPr="00743826" w:rsidRDefault="00CC79DE" w:rsidP="0033004A">
            <w:pPr>
              <w:keepNext/>
              <w:spacing w:line="240" w:lineRule="auto"/>
              <w:ind w:firstLine="0"/>
              <w:jc w:val="center"/>
              <w:rPr>
                <w:rFonts w:ascii="Arial" w:hAnsi="Arial" w:cs="Arial"/>
                <w:szCs w:val="24"/>
                <w:lang w:val="en-US"/>
              </w:rPr>
            </w:pPr>
            <w:r>
              <w:rPr>
                <w:rFonts w:ascii="Arial" w:hAnsi="Arial" w:cs="Arial"/>
                <w:noProof/>
                <w:szCs w:val="24"/>
                <w:lang w:eastAsia="pt-BR"/>
              </w:rPr>
              <w:lastRenderedPageBreak/>
              <w:drawing>
                <wp:inline distT="0" distB="0" distL="0" distR="0">
                  <wp:extent cx="5374201" cy="3354900"/>
                  <wp:effectExtent l="19050" t="0" r="0" b="0"/>
                  <wp:docPr id="5"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8" cstate="print"/>
                          <a:srcRect/>
                          <a:stretch>
                            <a:fillRect/>
                          </a:stretch>
                        </pic:blipFill>
                        <pic:spPr bwMode="auto">
                          <a:xfrm>
                            <a:off x="0" y="0"/>
                            <a:ext cx="5374201" cy="3354900"/>
                          </a:xfrm>
                          <a:prstGeom prst="rect">
                            <a:avLst/>
                          </a:prstGeom>
                          <a:noFill/>
                          <a:ln w="9525">
                            <a:noFill/>
                            <a:miter lim="800000"/>
                            <a:headEnd/>
                            <a:tailEnd/>
                          </a:ln>
                        </pic:spPr>
                      </pic:pic>
                    </a:graphicData>
                  </a:graphic>
                </wp:inline>
              </w:drawing>
            </w:r>
          </w:p>
        </w:tc>
      </w:tr>
      <w:tr w:rsidR="0033004A" w:rsidRPr="00743826" w:rsidTr="0033004A">
        <w:trPr>
          <w:cantSplit/>
          <w:jc w:val="center"/>
        </w:trPr>
        <w:tc>
          <w:tcPr>
            <w:tcW w:w="8231" w:type="dxa"/>
            <w:vAlign w:val="center"/>
          </w:tcPr>
          <w:p w:rsidR="0033004A" w:rsidRPr="00743826" w:rsidRDefault="00CC79DE" w:rsidP="0033004A">
            <w:pPr>
              <w:keepNext/>
              <w:spacing w:line="240" w:lineRule="auto"/>
              <w:ind w:firstLine="0"/>
              <w:jc w:val="center"/>
              <w:rPr>
                <w:rFonts w:ascii="Arial" w:hAnsi="Arial" w:cs="Arial"/>
                <w:szCs w:val="24"/>
                <w:lang w:val="en-US" w:eastAsia="pt-BR"/>
              </w:rPr>
            </w:pPr>
            <w:r>
              <w:rPr>
                <w:rFonts w:ascii="Arial" w:hAnsi="Arial" w:cs="Arial"/>
                <w:noProof/>
                <w:szCs w:val="24"/>
                <w:lang w:eastAsia="pt-BR"/>
              </w:rPr>
              <w:drawing>
                <wp:inline distT="0" distB="0" distL="0" distR="0">
                  <wp:extent cx="5374201" cy="3354900"/>
                  <wp:effectExtent l="19050" t="0" r="0" b="0"/>
                  <wp:docPr id="6"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cstate="print"/>
                          <a:srcRect/>
                          <a:stretch>
                            <a:fillRect/>
                          </a:stretch>
                        </pic:blipFill>
                        <pic:spPr bwMode="auto">
                          <a:xfrm>
                            <a:off x="0" y="0"/>
                            <a:ext cx="5374201" cy="3354900"/>
                          </a:xfrm>
                          <a:prstGeom prst="rect">
                            <a:avLst/>
                          </a:prstGeom>
                          <a:noFill/>
                          <a:ln w="9525">
                            <a:noFill/>
                            <a:miter lim="800000"/>
                            <a:headEnd/>
                            <a:tailEnd/>
                          </a:ln>
                        </pic:spPr>
                      </pic:pic>
                    </a:graphicData>
                  </a:graphic>
                </wp:inline>
              </w:drawing>
            </w:r>
          </w:p>
        </w:tc>
      </w:tr>
    </w:tbl>
    <w:p w:rsidR="00323AF8" w:rsidRPr="00743826" w:rsidRDefault="002F26A6" w:rsidP="00A3338D">
      <w:pPr>
        <w:pStyle w:val="Legenda"/>
        <w:spacing w:after="0" w:line="360" w:lineRule="auto"/>
        <w:ind w:left="994" w:hanging="994"/>
        <w:rPr>
          <w:rFonts w:ascii="Arial" w:hAnsi="Arial" w:cs="Arial"/>
          <w:b w:val="0"/>
          <w:iCs/>
          <w:color w:val="auto"/>
          <w:sz w:val="20"/>
          <w:szCs w:val="20"/>
          <w:lang w:val="en-US"/>
        </w:rPr>
      </w:pPr>
      <w:bookmarkStart w:id="413" w:name="_Toc274058555"/>
      <w:bookmarkStart w:id="414" w:name="_Toc274058709"/>
      <w:bookmarkStart w:id="415" w:name="_Toc274058824"/>
      <w:bookmarkStart w:id="416" w:name="_Toc274058997"/>
      <w:bookmarkStart w:id="417" w:name="_Toc274059017"/>
      <w:bookmarkStart w:id="418" w:name="_Toc286740696"/>
      <w:bookmarkStart w:id="419" w:name="_Toc286746243"/>
      <w:bookmarkStart w:id="420" w:name="_Toc296436846"/>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421" w:name="fig5"/>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9</w:t>
      </w:r>
      <w:r w:rsidR="00EB4AC9" w:rsidRPr="00956816">
        <w:rPr>
          <w:rFonts w:ascii="Arial" w:hAnsi="Arial" w:cs="Arial"/>
          <w:b w:val="0"/>
          <w:color w:val="auto"/>
          <w:sz w:val="20"/>
          <w:szCs w:val="20"/>
          <w:lang w:val="en-US"/>
        </w:rPr>
        <w:fldChar w:fldCharType="end"/>
      </w:r>
      <w:bookmarkEnd w:id="421"/>
      <w:r w:rsidR="006F6649" w:rsidRPr="00743826">
        <w:rPr>
          <w:rFonts w:ascii="Arial" w:hAnsi="Arial" w:cs="Arial"/>
          <w:b w:val="0"/>
          <w:color w:val="auto"/>
          <w:sz w:val="20"/>
          <w:szCs w:val="20"/>
          <w:lang w:val="en-US"/>
        </w:rPr>
        <w:t xml:space="preserve"> </w:t>
      </w:r>
      <w:r w:rsidR="0037783A">
        <w:rPr>
          <w:rFonts w:ascii="Arial" w:hAnsi="Arial" w:cs="Arial"/>
          <w:b w:val="0"/>
          <w:color w:val="auto"/>
          <w:sz w:val="20"/>
          <w:szCs w:val="20"/>
          <w:lang w:val="en-US"/>
        </w:rPr>
        <w:t xml:space="preserve">– </w:t>
      </w:r>
      <w:r w:rsidR="00CC79DE">
        <w:rPr>
          <w:rFonts w:ascii="Arial" w:hAnsi="Arial" w:cs="Arial"/>
          <w:b w:val="0"/>
          <w:color w:val="auto"/>
          <w:sz w:val="20"/>
          <w:szCs w:val="20"/>
          <w:lang w:val="en-US"/>
        </w:rPr>
        <w:t>Water content</w:t>
      </w:r>
      <w:r w:rsidR="0037783A">
        <w:rPr>
          <w:rFonts w:ascii="Arial" w:hAnsi="Arial" w:cs="Arial"/>
          <w:b w:val="0"/>
          <w:color w:val="auto"/>
          <w:sz w:val="20"/>
          <w:szCs w:val="20"/>
          <w:lang w:val="en-US"/>
        </w:rPr>
        <w:t xml:space="preserve"> as a function of pressure head </w:t>
      </w:r>
      <w:r w:rsidR="00CC79DE">
        <w:rPr>
          <w:rFonts w:ascii="Arial" w:hAnsi="Arial" w:cs="Arial"/>
          <w:b w:val="0"/>
          <w:color w:val="auto"/>
          <w:sz w:val="20"/>
          <w:szCs w:val="20"/>
          <w:lang w:val="en-US"/>
        </w:rPr>
        <w:t xml:space="preserve">(soil water retention curves) </w:t>
      </w:r>
      <w:r w:rsidR="0037783A">
        <w:rPr>
          <w:rFonts w:ascii="Arial" w:hAnsi="Arial" w:cs="Arial"/>
          <w:b w:val="0"/>
          <w:color w:val="auto"/>
          <w:sz w:val="20"/>
          <w:szCs w:val="20"/>
          <w:lang w:val="en-US"/>
        </w:rPr>
        <w:t>in the layer between 0 and 0.25 m (above) and in the layer between 0.25 and 0.50 m (below)</w:t>
      </w:r>
      <w:r w:rsidR="0037783A">
        <w:rPr>
          <w:rFonts w:ascii="Arial" w:hAnsi="Arial" w:cs="Arial"/>
          <w:b w:val="0"/>
          <w:iCs/>
          <w:color w:val="auto"/>
          <w:sz w:val="20"/>
          <w:szCs w:val="20"/>
          <w:lang w:val="en-US"/>
        </w:rPr>
        <w:t xml:space="preserve">. Grey dots </w:t>
      </w:r>
      <w:r w:rsidR="00CC79DE">
        <w:rPr>
          <w:rFonts w:ascii="Arial" w:hAnsi="Arial" w:cs="Arial"/>
          <w:b w:val="0"/>
          <w:iCs/>
          <w:color w:val="auto"/>
          <w:sz w:val="20"/>
          <w:szCs w:val="20"/>
          <w:lang w:val="en-US"/>
        </w:rPr>
        <w:t>represent</w:t>
      </w:r>
      <w:r w:rsidR="0037783A">
        <w:rPr>
          <w:rFonts w:ascii="Arial" w:hAnsi="Arial" w:cs="Arial"/>
          <w:b w:val="0"/>
          <w:iCs/>
          <w:color w:val="auto"/>
          <w:sz w:val="20"/>
          <w:szCs w:val="20"/>
          <w:lang w:val="en-US"/>
        </w:rPr>
        <w:t xml:space="preserve"> experimentally </w:t>
      </w:r>
      <w:r w:rsidR="00CC79DE">
        <w:rPr>
          <w:rFonts w:ascii="Arial" w:hAnsi="Arial" w:cs="Arial"/>
          <w:b w:val="0"/>
          <w:iCs/>
          <w:color w:val="auto"/>
          <w:sz w:val="20"/>
          <w:szCs w:val="20"/>
          <w:lang w:val="en-US"/>
        </w:rPr>
        <w:t xml:space="preserve">obtained data </w:t>
      </w:r>
      <w:r w:rsidR="0037783A">
        <w:rPr>
          <w:rFonts w:ascii="Arial" w:hAnsi="Arial" w:cs="Arial"/>
          <w:b w:val="0"/>
          <w:iCs/>
          <w:color w:val="auto"/>
          <w:sz w:val="20"/>
          <w:szCs w:val="20"/>
          <w:lang w:val="en-US"/>
        </w:rPr>
        <w:t xml:space="preserve">and black dots </w:t>
      </w:r>
      <w:r w:rsidR="00CC79DE">
        <w:rPr>
          <w:rFonts w:ascii="Arial" w:hAnsi="Arial" w:cs="Arial"/>
          <w:b w:val="0"/>
          <w:iCs/>
          <w:color w:val="auto"/>
          <w:sz w:val="20"/>
          <w:szCs w:val="20"/>
          <w:lang w:val="en-US"/>
        </w:rPr>
        <w:t>represent fitted</w:t>
      </w:r>
      <w:r w:rsidR="0037783A">
        <w:rPr>
          <w:rFonts w:ascii="Arial" w:hAnsi="Arial" w:cs="Arial"/>
          <w:b w:val="0"/>
          <w:iCs/>
          <w:color w:val="auto"/>
          <w:sz w:val="20"/>
          <w:szCs w:val="20"/>
          <w:lang w:val="en-US"/>
        </w:rPr>
        <w:t xml:space="preserve"> </w:t>
      </w:r>
      <w:r w:rsidR="0037783A">
        <w:rPr>
          <w:rFonts w:ascii="Arial" w:hAnsi="Arial" w:cs="Arial"/>
          <w:b w:val="0"/>
          <w:color w:val="auto"/>
          <w:sz w:val="20"/>
          <w:szCs w:val="20"/>
          <w:lang w:val="en-US"/>
        </w:rPr>
        <w:t>eq. </w:t>
      </w:r>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equa e36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35</w:t>
      </w:r>
      <w:r w:rsidR="00EB4AC9" w:rsidRPr="00956816">
        <w:rPr>
          <w:rFonts w:ascii="Arial" w:hAnsi="Arial" w:cs="Arial"/>
          <w:b w:val="0"/>
          <w:color w:val="auto"/>
          <w:sz w:val="20"/>
          <w:szCs w:val="20"/>
          <w:lang w:val="en-US"/>
        </w:rPr>
        <w:fldChar w:fldCharType="end"/>
      </w:r>
      <w:bookmarkEnd w:id="413"/>
      <w:bookmarkEnd w:id="414"/>
      <w:bookmarkEnd w:id="415"/>
      <w:bookmarkEnd w:id="416"/>
      <w:bookmarkEnd w:id="417"/>
      <w:bookmarkEnd w:id="418"/>
      <w:bookmarkEnd w:id="419"/>
      <w:r w:rsidR="00956816" w:rsidRPr="00956816">
        <w:rPr>
          <w:rFonts w:ascii="Arial" w:hAnsi="Arial" w:cs="Arial"/>
          <w:b w:val="0"/>
          <w:color w:val="auto"/>
          <w:sz w:val="20"/>
          <w:szCs w:val="20"/>
          <w:lang w:val="en-US"/>
        </w:rPr>
        <w:t>. Thin lines delimit the 95% confidence interval</w:t>
      </w:r>
      <w:bookmarkEnd w:id="420"/>
    </w:p>
    <w:p w:rsidR="008D4509" w:rsidRPr="00743826" w:rsidRDefault="00F72BCB" w:rsidP="00A3338D">
      <w:pPr>
        <w:pStyle w:val="Legenda"/>
        <w:keepNext/>
        <w:spacing w:after="0" w:line="360" w:lineRule="auto"/>
        <w:ind w:left="1050" w:hanging="1050"/>
        <w:rPr>
          <w:rFonts w:ascii="Arial" w:hAnsi="Arial" w:cs="Arial"/>
          <w:b w:val="0"/>
          <w:color w:val="auto"/>
          <w:sz w:val="20"/>
          <w:szCs w:val="20"/>
          <w:lang w:val="en-US"/>
        </w:rPr>
      </w:pPr>
      <w:bookmarkStart w:id="422" w:name="_Toc274058557"/>
      <w:bookmarkStart w:id="423" w:name="_Toc274058770"/>
      <w:bookmarkStart w:id="424" w:name="_Toc274058826"/>
      <w:bookmarkStart w:id="425" w:name="_Toc274058956"/>
      <w:bookmarkStart w:id="426" w:name="_Toc274058999"/>
      <w:bookmarkStart w:id="427" w:name="_Toc274059020"/>
      <w:bookmarkStart w:id="428" w:name="_Toc274059087"/>
      <w:bookmarkStart w:id="429" w:name="_Toc286740698"/>
      <w:bookmarkStart w:id="430" w:name="_Toc286740830"/>
      <w:bookmarkStart w:id="431" w:name="_Toc286746245"/>
      <w:bookmarkStart w:id="432" w:name="_Toc294682549"/>
      <w:bookmarkStart w:id="433" w:name="_Toc294682618"/>
      <w:bookmarkStart w:id="434" w:name="_Toc296436847"/>
      <w:bookmarkStart w:id="435" w:name="_Toc296436925"/>
      <w:r w:rsidRPr="00743826">
        <w:rPr>
          <w:rFonts w:ascii="Arial" w:hAnsi="Arial" w:cs="Arial"/>
          <w:b w:val="0"/>
          <w:color w:val="auto"/>
          <w:sz w:val="20"/>
          <w:szCs w:val="20"/>
          <w:lang w:val="en-US"/>
        </w:rPr>
        <w:lastRenderedPageBreak/>
        <w:t>Table</w:t>
      </w:r>
      <w:r w:rsidR="0037783A">
        <w:rPr>
          <w:rFonts w:ascii="Arial" w:hAnsi="Arial" w:cs="Arial"/>
          <w:b w:val="0"/>
          <w:color w:val="auto"/>
          <w:sz w:val="20"/>
          <w:szCs w:val="20"/>
          <w:lang w:val="en-US"/>
        </w:rPr>
        <w:t xml:space="preserve"> </w:t>
      </w:r>
      <w:bookmarkStart w:id="436" w:name="tb3"/>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w:t>
      </w:r>
      <w:r w:rsidR="00EB4AC9" w:rsidRPr="00956816">
        <w:rPr>
          <w:rFonts w:ascii="Arial" w:hAnsi="Arial" w:cs="Arial"/>
          <w:b w:val="0"/>
          <w:color w:val="auto"/>
          <w:sz w:val="20"/>
          <w:szCs w:val="20"/>
          <w:lang w:val="en-US"/>
        </w:rPr>
        <w:fldChar w:fldCharType="end"/>
      </w:r>
      <w:bookmarkEnd w:id="436"/>
      <w:r w:rsidR="00C90E16"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 xml:space="preserve">Parameters of Van Genuchten equations (eq. </w:t>
      </w:r>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equa e36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35</w:t>
      </w:r>
      <w:r w:rsidR="00EB4AC9" w:rsidRPr="00956816">
        <w:rPr>
          <w:rFonts w:ascii="Arial" w:hAnsi="Arial" w:cs="Arial"/>
          <w:b w:val="0"/>
          <w:color w:val="auto"/>
          <w:sz w:val="20"/>
          <w:szCs w:val="20"/>
          <w:lang w:val="en-US"/>
        </w:rPr>
        <w:fldChar w:fldCharType="end"/>
      </w:r>
      <w:r w:rsidRPr="00743826">
        <w:rPr>
          <w:rFonts w:ascii="Arial" w:hAnsi="Arial" w:cs="Arial"/>
          <w:b w:val="0"/>
          <w:color w:val="auto"/>
          <w:sz w:val="20"/>
          <w:szCs w:val="20"/>
          <w:lang w:val="en-US"/>
        </w:rPr>
        <w:t xml:space="preserve"> and</w:t>
      </w:r>
      <w:r w:rsidR="0037783A">
        <w:rPr>
          <w:rFonts w:ascii="Arial" w:hAnsi="Arial" w:cs="Arial"/>
          <w:b w:val="0"/>
          <w:color w:val="auto"/>
          <w:sz w:val="20"/>
          <w:szCs w:val="20"/>
          <w:lang w:val="en-US"/>
        </w:rPr>
        <w:t xml:space="preserve"> </w:t>
      </w:r>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equa e11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36</w:t>
      </w:r>
      <w:r w:rsidR="00EB4AC9" w:rsidRPr="00956816">
        <w:rPr>
          <w:rFonts w:ascii="Arial" w:hAnsi="Arial" w:cs="Arial"/>
          <w:b w:val="0"/>
          <w:color w:val="auto"/>
          <w:sz w:val="20"/>
          <w:szCs w:val="20"/>
          <w:lang w:val="en-US"/>
        </w:rPr>
        <w:fldChar w:fldCharType="end"/>
      </w:r>
      <w:r w:rsidR="008D4509" w:rsidRPr="00743826">
        <w:rPr>
          <w:rFonts w:ascii="Arial" w:hAnsi="Arial" w:cs="Arial"/>
          <w:b w:val="0"/>
          <w:color w:val="auto"/>
          <w:sz w:val="20"/>
          <w:szCs w:val="20"/>
          <w:lang w:val="en-US"/>
        </w:rPr>
        <w:t>)</w:t>
      </w:r>
      <w:bookmarkEnd w:id="422"/>
      <w:bookmarkEnd w:id="423"/>
      <w:bookmarkEnd w:id="424"/>
      <w:bookmarkEnd w:id="425"/>
      <w:bookmarkEnd w:id="426"/>
      <w:bookmarkEnd w:id="427"/>
      <w:bookmarkEnd w:id="428"/>
      <w:bookmarkEnd w:id="429"/>
      <w:bookmarkEnd w:id="430"/>
      <w:bookmarkEnd w:id="431"/>
      <w:r w:rsidR="008D4509" w:rsidRPr="00743826">
        <w:rPr>
          <w:rFonts w:ascii="Arial" w:hAnsi="Arial" w:cs="Arial"/>
          <w:b w:val="0"/>
          <w:color w:val="auto"/>
          <w:sz w:val="20"/>
          <w:szCs w:val="20"/>
          <w:lang w:val="en-US"/>
        </w:rPr>
        <w:t xml:space="preserve"> </w:t>
      </w:r>
      <w:r w:rsidR="00CC79DE">
        <w:rPr>
          <w:rFonts w:ascii="Arial" w:hAnsi="Arial" w:cs="Arial"/>
          <w:b w:val="0"/>
          <w:color w:val="auto"/>
          <w:sz w:val="20"/>
          <w:szCs w:val="20"/>
          <w:lang w:val="en-US"/>
        </w:rPr>
        <w:t>fitted for the interval</w:t>
      </w:r>
      <w:r w:rsidR="0037783A">
        <w:rPr>
          <w:rFonts w:ascii="Arial" w:hAnsi="Arial" w:cs="Arial"/>
          <w:b w:val="0"/>
          <w:color w:val="auto"/>
          <w:sz w:val="20"/>
          <w:szCs w:val="20"/>
          <w:lang w:val="en-US"/>
        </w:rPr>
        <w:t xml:space="preserve"> between </w:t>
      </w:r>
      <w:r w:rsidR="00422C77">
        <w:rPr>
          <w:rFonts w:ascii="Arial" w:hAnsi="Arial" w:cs="Arial"/>
          <w:b w:val="0"/>
          <w:color w:val="auto"/>
          <w:sz w:val="20"/>
          <w:szCs w:val="20"/>
          <w:lang w:val="en-US"/>
        </w:rPr>
        <w:noBreakHyphen/>
        <w:t>1</w:t>
      </w:r>
      <w:r w:rsidR="0037783A">
        <w:rPr>
          <w:rFonts w:ascii="Arial" w:hAnsi="Arial" w:cs="Arial"/>
          <w:b w:val="0"/>
          <w:color w:val="auto"/>
          <w:sz w:val="20"/>
          <w:szCs w:val="20"/>
          <w:lang w:val="en-US"/>
        </w:rPr>
        <w:t>50</w:t>
      </w:r>
      <w:r w:rsidR="00CC79DE">
        <w:rPr>
          <w:rFonts w:ascii="Arial" w:hAnsi="Arial" w:cs="Arial"/>
          <w:b w:val="0"/>
          <w:color w:val="auto"/>
          <w:sz w:val="20"/>
          <w:szCs w:val="20"/>
          <w:lang w:val="en-US"/>
        </w:rPr>
        <w:t> </w:t>
      </w:r>
      <w:r w:rsidR="0037783A">
        <w:rPr>
          <w:rFonts w:ascii="Arial" w:hAnsi="Arial" w:cs="Arial"/>
          <w:b w:val="0"/>
          <w:color w:val="auto"/>
          <w:sz w:val="20"/>
          <w:szCs w:val="20"/>
          <w:lang w:val="en-US"/>
        </w:rPr>
        <w:t>&lt;</w:t>
      </w:r>
      <w:r w:rsidR="00CC79DE">
        <w:rPr>
          <w:rFonts w:ascii="Arial" w:hAnsi="Arial" w:cs="Arial"/>
          <w:b w:val="0"/>
          <w:color w:val="auto"/>
          <w:sz w:val="20"/>
          <w:szCs w:val="20"/>
          <w:lang w:val="en-US"/>
        </w:rPr>
        <w:t> </w:t>
      </w:r>
      <w:r w:rsidR="0037783A">
        <w:rPr>
          <w:rFonts w:ascii="Arial" w:hAnsi="Arial" w:cs="Arial"/>
          <w:b w:val="0"/>
          <w:i/>
          <w:color w:val="auto"/>
          <w:sz w:val="20"/>
          <w:szCs w:val="20"/>
          <w:lang w:val="en-US"/>
        </w:rPr>
        <w:t>h</w:t>
      </w:r>
      <w:r w:rsidR="00CC79DE">
        <w:rPr>
          <w:rFonts w:ascii="Arial" w:hAnsi="Arial" w:cs="Arial"/>
          <w:b w:val="0"/>
          <w:color w:val="auto"/>
          <w:sz w:val="20"/>
          <w:szCs w:val="20"/>
          <w:lang w:val="en-US"/>
        </w:rPr>
        <w:t> </w:t>
      </w:r>
      <w:r w:rsidR="0037783A">
        <w:rPr>
          <w:rFonts w:ascii="Arial" w:hAnsi="Arial" w:cs="Arial"/>
          <w:b w:val="0"/>
          <w:color w:val="auto"/>
          <w:sz w:val="20"/>
          <w:szCs w:val="20"/>
          <w:lang w:val="en-US"/>
        </w:rPr>
        <w:t>&lt;</w:t>
      </w:r>
      <w:r w:rsidR="00CC79DE">
        <w:rPr>
          <w:rFonts w:ascii="Arial" w:hAnsi="Arial" w:cs="Arial"/>
          <w:b w:val="0"/>
          <w:color w:val="auto"/>
          <w:sz w:val="20"/>
          <w:szCs w:val="20"/>
          <w:lang w:val="en-US"/>
        </w:rPr>
        <w:t> </w:t>
      </w:r>
      <w:r w:rsidR="00422C77">
        <w:rPr>
          <w:rFonts w:ascii="Arial" w:hAnsi="Arial" w:cs="Arial"/>
          <w:b w:val="0"/>
          <w:color w:val="auto"/>
          <w:sz w:val="20"/>
          <w:szCs w:val="20"/>
          <w:lang w:val="en-US"/>
        </w:rPr>
        <w:noBreakHyphen/>
        <w:t>1</w:t>
      </w:r>
      <w:r w:rsidR="00CC79DE">
        <w:rPr>
          <w:rFonts w:ascii="Arial" w:hAnsi="Arial" w:cs="Arial"/>
          <w:b w:val="0"/>
          <w:color w:val="auto"/>
          <w:sz w:val="20"/>
          <w:szCs w:val="20"/>
          <w:lang w:val="en-US"/>
        </w:rPr>
        <w:t> </w:t>
      </w:r>
      <w:r w:rsidR="0037783A">
        <w:rPr>
          <w:rFonts w:ascii="Arial" w:hAnsi="Arial" w:cs="Arial"/>
          <w:b w:val="0"/>
          <w:color w:val="auto"/>
          <w:sz w:val="20"/>
          <w:szCs w:val="20"/>
          <w:lang w:val="en-US"/>
        </w:rPr>
        <w:t>m</w:t>
      </w:r>
      <w:bookmarkEnd w:id="432"/>
      <w:bookmarkEnd w:id="433"/>
      <w:r w:rsidR="00CC79DE">
        <w:rPr>
          <w:rFonts w:ascii="Arial" w:hAnsi="Arial" w:cs="Arial"/>
          <w:b w:val="0"/>
          <w:color w:val="auto"/>
          <w:sz w:val="20"/>
          <w:szCs w:val="20"/>
          <w:lang w:val="en-US"/>
        </w:rPr>
        <w:t>, and lower and upper 95% confidence limits</w:t>
      </w:r>
      <w:bookmarkEnd w:id="434"/>
      <w:bookmarkEnd w:id="435"/>
      <w:del w:id="437" w:author="Quirijn" w:date="2011-06-22T10:09:00Z">
        <w:r w:rsidR="0037783A" w:rsidDel="004B5A67">
          <w:rPr>
            <w:rFonts w:ascii="Arial" w:hAnsi="Arial" w:cs="Arial"/>
            <w:b w:val="0"/>
            <w:bCs w:val="0"/>
            <w:color w:val="auto"/>
            <w:sz w:val="20"/>
            <w:szCs w:val="20"/>
            <w:lang w:val="en-US"/>
          </w:rPr>
          <w:delText xml:space="preserve">  </w:delText>
        </w:r>
      </w:del>
      <w:ins w:id="438" w:author="Quirijn" w:date="2011-06-22T10:09:00Z">
        <w:r w:rsidR="004B5A67">
          <w:rPr>
            <w:rFonts w:ascii="Arial" w:hAnsi="Arial" w:cs="Arial"/>
            <w:b w:val="0"/>
            <w:bCs w:val="0"/>
            <w:color w:val="auto"/>
            <w:sz w:val="20"/>
            <w:szCs w:val="20"/>
            <w:lang w:val="en-US"/>
          </w:rPr>
          <w:t xml:space="preserve"> </w:t>
        </w:r>
      </w:ins>
    </w:p>
    <w:tbl>
      <w:tblPr>
        <w:tblStyle w:val="Tabelacomgrade"/>
        <w:tblW w:w="0" w:type="auto"/>
        <w:jc w:val="center"/>
        <w:tblLook w:val="04A0"/>
      </w:tblPr>
      <w:tblGrid>
        <w:gridCol w:w="1525"/>
        <w:gridCol w:w="1266"/>
        <w:gridCol w:w="1248"/>
        <w:gridCol w:w="2307"/>
        <w:gridCol w:w="2430"/>
      </w:tblGrid>
      <w:tr w:rsidR="00093AF5" w:rsidRPr="00743826" w:rsidTr="00346A25">
        <w:trPr>
          <w:jc w:val="center"/>
        </w:trPr>
        <w:tc>
          <w:tcPr>
            <w:tcW w:w="1525" w:type="dxa"/>
            <w:tcBorders>
              <w:left w:val="nil"/>
              <w:bottom w:val="single" w:sz="4" w:space="0" w:color="000000" w:themeColor="text1"/>
              <w:right w:val="nil"/>
            </w:tcBorders>
            <w:vAlign w:val="center"/>
          </w:tcPr>
          <w:p w:rsidR="00093AF5" w:rsidRPr="00743826" w:rsidRDefault="00956816" w:rsidP="00093AF5">
            <w:pPr>
              <w:keepNext/>
              <w:keepLines/>
              <w:spacing w:before="120"/>
              <w:ind w:firstLine="0"/>
              <w:jc w:val="left"/>
              <w:rPr>
                <w:rFonts w:ascii="Arial" w:hAnsi="Arial" w:cs="Arial"/>
                <w:lang w:val="en-US"/>
              </w:rPr>
            </w:pPr>
            <w:r w:rsidRPr="00956816">
              <w:rPr>
                <w:rFonts w:ascii="Arial" w:hAnsi="Arial" w:cs="Arial"/>
                <w:lang w:val="en-US"/>
              </w:rPr>
              <w:t>Depth</w:t>
            </w:r>
          </w:p>
        </w:tc>
        <w:tc>
          <w:tcPr>
            <w:tcW w:w="1266" w:type="dxa"/>
            <w:tcBorders>
              <w:left w:val="nil"/>
              <w:bottom w:val="single" w:sz="4" w:space="0" w:color="000000" w:themeColor="text1"/>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Parameter</w:t>
            </w:r>
          </w:p>
        </w:tc>
        <w:tc>
          <w:tcPr>
            <w:tcW w:w="1248" w:type="dxa"/>
            <w:tcBorders>
              <w:left w:val="nil"/>
              <w:bottom w:val="single" w:sz="4" w:space="0" w:color="000000" w:themeColor="text1"/>
              <w:right w:val="nil"/>
            </w:tcBorders>
            <w:vAlign w:val="center"/>
          </w:tcPr>
          <w:p w:rsidR="00093AF5" w:rsidRPr="00743826" w:rsidRDefault="00CC79DE" w:rsidP="00CC79DE">
            <w:pPr>
              <w:keepNext/>
              <w:keepLines/>
              <w:spacing w:before="120"/>
              <w:ind w:firstLine="0"/>
              <w:jc w:val="center"/>
              <w:rPr>
                <w:rFonts w:ascii="Arial" w:hAnsi="Arial" w:cs="Arial"/>
                <w:lang w:val="en-US"/>
              </w:rPr>
            </w:pPr>
            <w:r>
              <w:rPr>
                <w:rFonts w:ascii="Arial" w:hAnsi="Arial" w:cs="Arial"/>
                <w:lang w:val="en-US"/>
              </w:rPr>
              <w:t>Fitted value</w:t>
            </w:r>
          </w:p>
        </w:tc>
        <w:tc>
          <w:tcPr>
            <w:tcW w:w="2307" w:type="dxa"/>
            <w:tcBorders>
              <w:left w:val="nil"/>
              <w:bottom w:val="single" w:sz="4" w:space="0" w:color="000000" w:themeColor="text1"/>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Low</w:t>
            </w:r>
            <w:r w:rsidR="00CC79DE">
              <w:rPr>
                <w:rFonts w:ascii="Arial" w:hAnsi="Arial" w:cs="Arial"/>
                <w:lang w:val="en-US"/>
              </w:rPr>
              <w:t>er</w:t>
            </w:r>
            <w:r w:rsidRPr="00956816">
              <w:rPr>
                <w:rFonts w:ascii="Arial" w:hAnsi="Arial" w:cs="Arial"/>
                <w:lang w:val="en-US"/>
              </w:rPr>
              <w:t xml:space="preserve"> limit (95%)</w:t>
            </w:r>
          </w:p>
        </w:tc>
        <w:tc>
          <w:tcPr>
            <w:tcW w:w="2430" w:type="dxa"/>
            <w:tcBorders>
              <w:left w:val="nil"/>
              <w:bottom w:val="single" w:sz="4" w:space="0" w:color="000000" w:themeColor="text1"/>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Upper limit (95%)</w:t>
            </w:r>
          </w:p>
        </w:tc>
      </w:tr>
      <w:tr w:rsidR="00093AF5" w:rsidRPr="00743826" w:rsidTr="00346A25">
        <w:trPr>
          <w:jc w:val="center"/>
        </w:trPr>
        <w:tc>
          <w:tcPr>
            <w:tcW w:w="1525" w:type="dxa"/>
            <w:tcBorders>
              <w:left w:val="nil"/>
              <w:bottom w:val="nil"/>
              <w:right w:val="nil"/>
            </w:tcBorders>
            <w:vAlign w:val="center"/>
          </w:tcPr>
          <w:p w:rsidR="00093AF5" w:rsidRPr="00743826" w:rsidRDefault="00956816" w:rsidP="00093AF5">
            <w:pPr>
              <w:keepNext/>
              <w:keepLines/>
              <w:spacing w:before="120"/>
              <w:ind w:firstLine="0"/>
              <w:rPr>
                <w:rFonts w:ascii="Arial" w:hAnsi="Arial" w:cs="Arial"/>
                <w:lang w:val="en-US"/>
              </w:rPr>
            </w:pPr>
            <w:r w:rsidRPr="00956816">
              <w:rPr>
                <w:rFonts w:ascii="Arial" w:hAnsi="Arial" w:cs="Arial"/>
                <w:lang w:val="en-US"/>
              </w:rPr>
              <w:t>0-0.25 m</w:t>
            </w:r>
          </w:p>
        </w:tc>
        <w:tc>
          <w:tcPr>
            <w:tcW w:w="1266" w:type="dxa"/>
            <w:tcBorders>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θ</w:t>
            </w:r>
            <w:r w:rsidRPr="00956816">
              <w:rPr>
                <w:rFonts w:ascii="Arial" w:hAnsi="Arial" w:cs="Arial"/>
                <w:i/>
                <w:vertAlign w:val="subscript"/>
                <w:lang w:val="en-US"/>
              </w:rPr>
              <w:t>s</w:t>
            </w:r>
            <w:r w:rsidRPr="00956816">
              <w:rPr>
                <w:rFonts w:ascii="Arial" w:hAnsi="Arial" w:cs="Arial"/>
                <w:lang w:val="en-US"/>
              </w:rPr>
              <w:t xml:space="preserve">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3</w:t>
            </w:r>
            <w:r w:rsidRPr="00956816">
              <w:rPr>
                <w:rFonts w:ascii="Arial" w:hAnsi="Arial" w:cs="Arial"/>
                <w:lang w:val="en-US"/>
              </w:rPr>
              <w:t>)</w:t>
            </w:r>
          </w:p>
        </w:tc>
        <w:tc>
          <w:tcPr>
            <w:tcW w:w="1248" w:type="dxa"/>
            <w:tcBorders>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0.333338</w:t>
            </w:r>
          </w:p>
        </w:tc>
        <w:tc>
          <w:tcPr>
            <w:tcW w:w="2307" w:type="dxa"/>
            <w:tcBorders>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-0.683255</w:t>
            </w:r>
          </w:p>
        </w:tc>
        <w:tc>
          <w:tcPr>
            <w:tcW w:w="2430" w:type="dxa"/>
            <w:tcBorders>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1.349681</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θ</w:t>
            </w:r>
            <w:r w:rsidRPr="00956816">
              <w:rPr>
                <w:rFonts w:ascii="Arial" w:hAnsi="Arial" w:cs="Arial"/>
                <w:i/>
                <w:vertAlign w:val="subscript"/>
                <w:lang w:val="en-US"/>
              </w:rPr>
              <w:t>r</w:t>
            </w:r>
            <w:r w:rsidRPr="00956816">
              <w:rPr>
                <w:rFonts w:ascii="Arial" w:hAnsi="Arial" w:cs="Arial"/>
                <w:lang w:val="en-US"/>
              </w:rPr>
              <w:t xml:space="preserve">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3</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0.172544</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0.160314</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0.184682</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 xml:space="preserve">α </w:t>
            </w:r>
            <w:r w:rsidRPr="00956816">
              <w:rPr>
                <w:rFonts w:ascii="Arial" w:hAnsi="Arial" w:cs="Arial"/>
                <w:lang w:val="en-US"/>
              </w:rPr>
              <w:t>(m</w:t>
            </w:r>
            <w:r w:rsidR="00422C77">
              <w:rPr>
                <w:rFonts w:ascii="Arial" w:hAnsi="Arial" w:cs="Arial"/>
                <w:vertAlign w:val="superscript"/>
                <w:lang w:val="en-US"/>
              </w:rPr>
              <w:noBreakHyphen/>
              <w:t>1</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13.0085</w:t>
            </w:r>
          </w:p>
        </w:tc>
        <w:tc>
          <w:tcPr>
            <w:tcW w:w="2307" w:type="dxa"/>
            <w:tcBorders>
              <w:top w:val="nil"/>
              <w:left w:val="nil"/>
              <w:bottom w:val="nil"/>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2</w:t>
            </w:r>
            <w:r w:rsidR="00956816" w:rsidRPr="00956816">
              <w:rPr>
                <w:rFonts w:ascii="Arial" w:hAnsi="Arial" w:cs="Arial"/>
                <w:lang w:val="en-US"/>
              </w:rPr>
              <w:t>74.5302</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300.5481</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i/>
                <w:lang w:val="en-US"/>
              </w:rPr>
              <w:t xml:space="preserve"> </w:t>
            </w:r>
            <w:r w:rsidRPr="00956816">
              <w:rPr>
                <w:rFonts w:ascii="Arial" w:hAnsi="Arial" w:cs="Arial"/>
                <w:lang w:val="en-US"/>
              </w:rPr>
              <w:t>(m d</w:t>
            </w:r>
            <w:r w:rsidR="00422C77">
              <w:rPr>
                <w:rFonts w:ascii="Arial" w:hAnsi="Arial" w:cs="Arial"/>
                <w:vertAlign w:val="superscript"/>
                <w:lang w:val="en-US"/>
              </w:rPr>
              <w:noBreakHyphen/>
              <w:t>1</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0.37005</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 xml:space="preserve">0.22278 </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0.614662</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i/>
                <w:lang w:val="en-US"/>
              </w:rPr>
            </w:pPr>
            <w:r w:rsidRPr="00956816">
              <w:rPr>
                <w:rFonts w:ascii="Arial" w:hAnsi="Arial" w:cs="Arial"/>
                <w:i/>
                <w:lang w:val="en-US"/>
              </w:rPr>
              <w:t>n</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1.30324</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1.17209</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1.43364</w:t>
            </w:r>
          </w:p>
        </w:tc>
      </w:tr>
      <w:tr w:rsidR="00093AF5" w:rsidRPr="00743826" w:rsidTr="00346A25">
        <w:trPr>
          <w:jc w:val="center"/>
        </w:trPr>
        <w:tc>
          <w:tcPr>
            <w:tcW w:w="1525" w:type="dxa"/>
            <w:tcBorders>
              <w:top w:val="nil"/>
              <w:left w:val="nil"/>
              <w:bottom w:val="single" w:sz="4" w:space="0" w:color="auto"/>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single" w:sz="4" w:space="0" w:color="auto"/>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λ</w:t>
            </w:r>
          </w:p>
        </w:tc>
        <w:tc>
          <w:tcPr>
            <w:tcW w:w="1248" w:type="dxa"/>
            <w:tcBorders>
              <w:top w:val="nil"/>
              <w:left w:val="nil"/>
              <w:bottom w:val="single" w:sz="4" w:space="0" w:color="auto"/>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2</w:t>
            </w:r>
            <w:r w:rsidR="00956816" w:rsidRPr="00956816">
              <w:rPr>
                <w:rFonts w:ascii="Arial" w:hAnsi="Arial" w:cs="Arial"/>
                <w:lang w:val="en-US"/>
              </w:rPr>
              <w:t>.88719</w:t>
            </w:r>
          </w:p>
        </w:tc>
        <w:tc>
          <w:tcPr>
            <w:tcW w:w="2307" w:type="dxa"/>
            <w:tcBorders>
              <w:top w:val="nil"/>
              <w:left w:val="nil"/>
              <w:bottom w:val="single" w:sz="4" w:space="0" w:color="auto"/>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3</w:t>
            </w:r>
            <w:r w:rsidR="00956816" w:rsidRPr="00956816">
              <w:rPr>
                <w:rFonts w:ascii="Arial" w:hAnsi="Arial" w:cs="Arial"/>
                <w:lang w:val="en-US"/>
              </w:rPr>
              <w:t>.26327</w:t>
            </w:r>
          </w:p>
        </w:tc>
        <w:tc>
          <w:tcPr>
            <w:tcW w:w="2430" w:type="dxa"/>
            <w:tcBorders>
              <w:top w:val="nil"/>
              <w:left w:val="nil"/>
              <w:bottom w:val="single" w:sz="4" w:space="0" w:color="auto"/>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2</w:t>
            </w:r>
            <w:r w:rsidR="00956816" w:rsidRPr="00956816">
              <w:rPr>
                <w:rFonts w:ascii="Arial" w:hAnsi="Arial" w:cs="Arial"/>
                <w:lang w:val="en-US"/>
              </w:rPr>
              <w:t>.54177</w:t>
            </w:r>
          </w:p>
        </w:tc>
      </w:tr>
      <w:tr w:rsidR="00093AF5" w:rsidRPr="00743826" w:rsidTr="00346A25">
        <w:trPr>
          <w:jc w:val="center"/>
        </w:trPr>
        <w:tc>
          <w:tcPr>
            <w:tcW w:w="1525" w:type="dxa"/>
            <w:tcBorders>
              <w:top w:val="single" w:sz="4" w:space="0" w:color="auto"/>
              <w:left w:val="nil"/>
              <w:bottom w:val="nil"/>
              <w:right w:val="nil"/>
            </w:tcBorders>
            <w:vAlign w:val="center"/>
          </w:tcPr>
          <w:p w:rsidR="00093AF5" w:rsidRPr="00743826" w:rsidRDefault="00956816" w:rsidP="00093AF5">
            <w:pPr>
              <w:keepNext/>
              <w:keepLines/>
              <w:spacing w:before="120"/>
              <w:ind w:firstLine="0"/>
              <w:rPr>
                <w:rFonts w:ascii="Arial" w:hAnsi="Arial" w:cs="Arial"/>
                <w:lang w:val="en-US"/>
              </w:rPr>
            </w:pPr>
            <w:r w:rsidRPr="00956816">
              <w:rPr>
                <w:rFonts w:ascii="Arial" w:hAnsi="Arial" w:cs="Arial"/>
                <w:lang w:val="en-US"/>
              </w:rPr>
              <w:t>0.25-0.5 m</w:t>
            </w:r>
          </w:p>
        </w:tc>
        <w:tc>
          <w:tcPr>
            <w:tcW w:w="1266" w:type="dxa"/>
            <w:tcBorders>
              <w:top w:val="single" w:sz="4" w:space="0" w:color="auto"/>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θ</w:t>
            </w:r>
            <w:r w:rsidRPr="00956816">
              <w:rPr>
                <w:rFonts w:ascii="Arial" w:hAnsi="Arial" w:cs="Arial"/>
                <w:i/>
                <w:vertAlign w:val="subscript"/>
                <w:lang w:val="en-US"/>
              </w:rPr>
              <w:t>s</w:t>
            </w:r>
            <w:r w:rsidRPr="00956816">
              <w:rPr>
                <w:rFonts w:ascii="Arial" w:hAnsi="Arial" w:cs="Arial"/>
                <w:lang w:val="en-US"/>
              </w:rPr>
              <w:t xml:space="preserve">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3</w:t>
            </w:r>
            <w:r w:rsidRPr="00956816">
              <w:rPr>
                <w:rFonts w:ascii="Arial" w:hAnsi="Arial" w:cs="Arial"/>
                <w:lang w:val="en-US"/>
              </w:rPr>
              <w:t>)</w:t>
            </w:r>
          </w:p>
        </w:tc>
        <w:tc>
          <w:tcPr>
            <w:tcW w:w="1248" w:type="dxa"/>
            <w:tcBorders>
              <w:top w:val="single" w:sz="4" w:space="0" w:color="auto"/>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0.702592</w:t>
            </w:r>
          </w:p>
        </w:tc>
        <w:tc>
          <w:tcPr>
            <w:tcW w:w="2307" w:type="dxa"/>
            <w:tcBorders>
              <w:top w:val="single" w:sz="4" w:space="0" w:color="auto"/>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-6.069214</w:t>
            </w:r>
          </w:p>
        </w:tc>
        <w:tc>
          <w:tcPr>
            <w:tcW w:w="2430" w:type="dxa"/>
            <w:tcBorders>
              <w:top w:val="single" w:sz="4" w:space="0" w:color="auto"/>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7.474404</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θ</w:t>
            </w:r>
            <w:r w:rsidRPr="00956816">
              <w:rPr>
                <w:rFonts w:ascii="Arial" w:hAnsi="Arial" w:cs="Arial"/>
                <w:i/>
                <w:vertAlign w:val="subscript"/>
                <w:lang w:val="en-US"/>
              </w:rPr>
              <w:t>r</w:t>
            </w:r>
            <w:r w:rsidRPr="00956816">
              <w:rPr>
                <w:rFonts w:ascii="Arial" w:hAnsi="Arial" w:cs="Arial"/>
                <w:lang w:val="en-US"/>
              </w:rPr>
              <w:t xml:space="preserve"> (m</w:t>
            </w:r>
            <w:r w:rsidRPr="00956816">
              <w:rPr>
                <w:rFonts w:ascii="Arial" w:hAnsi="Arial" w:cs="Arial"/>
                <w:vertAlign w:val="superscript"/>
                <w:lang w:val="en-US"/>
              </w:rPr>
              <w:t>3</w:t>
            </w:r>
            <w:r w:rsidRPr="00956816">
              <w:rPr>
                <w:rFonts w:ascii="Arial" w:hAnsi="Arial" w:cs="Arial"/>
                <w:lang w:val="en-US"/>
              </w:rPr>
              <w:t> m</w:t>
            </w:r>
            <w:r w:rsidR="00422C77">
              <w:rPr>
                <w:rFonts w:ascii="Arial" w:hAnsi="Arial" w:cs="Arial"/>
                <w:vertAlign w:val="superscript"/>
                <w:lang w:val="en-US"/>
              </w:rPr>
              <w:noBreakHyphen/>
              <w:t>3</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0.192665</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0.179261</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0.206058</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 xml:space="preserve">α </w:t>
            </w:r>
            <w:r w:rsidRPr="00956816">
              <w:rPr>
                <w:rFonts w:ascii="Arial" w:hAnsi="Arial" w:cs="Arial"/>
                <w:lang w:val="en-US"/>
              </w:rPr>
              <w:t>(m</w:t>
            </w:r>
            <w:r w:rsidR="00422C77">
              <w:rPr>
                <w:rFonts w:ascii="Arial" w:hAnsi="Arial" w:cs="Arial"/>
                <w:vertAlign w:val="superscript"/>
                <w:lang w:val="en-US"/>
              </w:rPr>
              <w:noBreakHyphen/>
              <w:t>1</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21.1517</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-648.1561</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690.4684</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i/>
                <w:lang w:val="en-US"/>
              </w:rPr>
              <w:t xml:space="preserve"> </w:t>
            </w:r>
            <w:r w:rsidRPr="00956816">
              <w:rPr>
                <w:rFonts w:ascii="Arial" w:hAnsi="Arial" w:cs="Arial"/>
                <w:lang w:val="en-US"/>
              </w:rPr>
              <w:t>(m d</w:t>
            </w:r>
            <w:r w:rsidR="00422C77">
              <w:rPr>
                <w:rFonts w:ascii="Arial" w:hAnsi="Arial" w:cs="Arial"/>
                <w:vertAlign w:val="superscript"/>
                <w:lang w:val="en-US"/>
              </w:rPr>
              <w:noBreakHyphen/>
              <w:t>1</w:t>
            </w:r>
            <w:r w:rsidRPr="00956816">
              <w:rPr>
                <w:rFonts w:ascii="Arial" w:hAnsi="Arial" w:cs="Arial"/>
                <w:lang w:val="en-US"/>
              </w:rPr>
              <w:t>)</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0.18414</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0.13913</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0.24371</w:t>
            </w:r>
          </w:p>
        </w:tc>
      </w:tr>
      <w:tr w:rsidR="00093AF5" w:rsidRPr="00743826" w:rsidTr="00346A25">
        <w:trPr>
          <w:jc w:val="center"/>
        </w:trPr>
        <w:tc>
          <w:tcPr>
            <w:tcW w:w="1525" w:type="dxa"/>
            <w:tcBorders>
              <w:top w:val="nil"/>
              <w:left w:val="nil"/>
              <w:bottom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i/>
                <w:lang w:val="en-US"/>
              </w:rPr>
            </w:pPr>
            <w:r w:rsidRPr="00956816">
              <w:rPr>
                <w:rFonts w:ascii="Arial" w:hAnsi="Arial" w:cs="Arial"/>
                <w:i/>
                <w:lang w:val="en-US"/>
              </w:rPr>
              <w:t>n</w:t>
            </w:r>
          </w:p>
        </w:tc>
        <w:tc>
          <w:tcPr>
            <w:tcW w:w="1248"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1.43491</w:t>
            </w:r>
          </w:p>
        </w:tc>
        <w:tc>
          <w:tcPr>
            <w:tcW w:w="2307"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1.29182</w:t>
            </w:r>
          </w:p>
        </w:tc>
        <w:tc>
          <w:tcPr>
            <w:tcW w:w="2430" w:type="dxa"/>
            <w:tcBorders>
              <w:top w:val="nil"/>
              <w:left w:val="nil"/>
              <w:bottom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lang w:val="en-US"/>
              </w:rPr>
              <w:t>1.57791</w:t>
            </w:r>
          </w:p>
        </w:tc>
      </w:tr>
      <w:tr w:rsidR="00093AF5" w:rsidRPr="00743826" w:rsidTr="00346A25">
        <w:trPr>
          <w:jc w:val="center"/>
        </w:trPr>
        <w:tc>
          <w:tcPr>
            <w:tcW w:w="1525" w:type="dxa"/>
            <w:tcBorders>
              <w:top w:val="nil"/>
              <w:left w:val="nil"/>
              <w:right w:val="nil"/>
            </w:tcBorders>
            <w:vAlign w:val="center"/>
          </w:tcPr>
          <w:p w:rsidR="00093AF5" w:rsidRPr="00743826" w:rsidRDefault="00093AF5" w:rsidP="00346A25">
            <w:pPr>
              <w:keepNext/>
              <w:keepLines/>
              <w:spacing w:before="120"/>
              <w:ind w:firstLine="0"/>
              <w:jc w:val="center"/>
              <w:rPr>
                <w:rFonts w:ascii="Arial" w:hAnsi="Arial" w:cs="Arial"/>
                <w:lang w:val="en-US"/>
              </w:rPr>
            </w:pPr>
          </w:p>
        </w:tc>
        <w:tc>
          <w:tcPr>
            <w:tcW w:w="1266" w:type="dxa"/>
            <w:tcBorders>
              <w:top w:val="nil"/>
              <w:left w:val="nil"/>
              <w:right w:val="nil"/>
            </w:tcBorders>
            <w:vAlign w:val="center"/>
          </w:tcPr>
          <w:p w:rsidR="00093AF5" w:rsidRPr="00743826" w:rsidRDefault="00956816" w:rsidP="00346A25">
            <w:pPr>
              <w:keepNext/>
              <w:keepLines/>
              <w:spacing w:before="120"/>
              <w:ind w:firstLine="0"/>
              <w:jc w:val="center"/>
              <w:rPr>
                <w:rFonts w:ascii="Arial" w:hAnsi="Arial" w:cs="Arial"/>
                <w:lang w:val="en-US"/>
              </w:rPr>
            </w:pPr>
            <w:r w:rsidRPr="00956816">
              <w:rPr>
                <w:rFonts w:ascii="Arial" w:hAnsi="Arial" w:cs="Arial"/>
                <w:i/>
                <w:lang w:val="en-US"/>
              </w:rPr>
              <w:t>λ</w:t>
            </w:r>
          </w:p>
        </w:tc>
        <w:tc>
          <w:tcPr>
            <w:tcW w:w="1248" w:type="dxa"/>
            <w:tcBorders>
              <w:top w:val="nil"/>
              <w:left w:val="nil"/>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3</w:t>
            </w:r>
            <w:r w:rsidR="00956816" w:rsidRPr="00956816">
              <w:rPr>
                <w:rFonts w:ascii="Arial" w:hAnsi="Arial" w:cs="Arial"/>
                <w:lang w:val="en-US"/>
              </w:rPr>
              <w:t>.22127</w:t>
            </w:r>
          </w:p>
        </w:tc>
        <w:tc>
          <w:tcPr>
            <w:tcW w:w="2307" w:type="dxa"/>
            <w:tcBorders>
              <w:top w:val="nil"/>
              <w:left w:val="nil"/>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3</w:t>
            </w:r>
            <w:r w:rsidR="00956816" w:rsidRPr="00956816">
              <w:rPr>
                <w:rFonts w:ascii="Arial" w:hAnsi="Arial" w:cs="Arial"/>
                <w:lang w:val="en-US"/>
              </w:rPr>
              <w:t>.35212</w:t>
            </w:r>
          </w:p>
        </w:tc>
        <w:tc>
          <w:tcPr>
            <w:tcW w:w="2430" w:type="dxa"/>
            <w:tcBorders>
              <w:top w:val="nil"/>
              <w:left w:val="nil"/>
              <w:right w:val="nil"/>
            </w:tcBorders>
            <w:vAlign w:val="center"/>
          </w:tcPr>
          <w:p w:rsidR="00093AF5" w:rsidRPr="00743826" w:rsidRDefault="00422C77" w:rsidP="00346A25">
            <w:pPr>
              <w:keepNext/>
              <w:keepLines/>
              <w:spacing w:before="120"/>
              <w:ind w:firstLine="0"/>
              <w:jc w:val="center"/>
              <w:rPr>
                <w:rFonts w:ascii="Arial" w:hAnsi="Arial" w:cs="Arial"/>
                <w:lang w:val="en-US"/>
              </w:rPr>
            </w:pPr>
            <w:r>
              <w:rPr>
                <w:rFonts w:ascii="Arial" w:hAnsi="Arial" w:cs="Arial"/>
                <w:lang w:val="en-US"/>
              </w:rPr>
              <w:noBreakHyphen/>
              <w:t>3</w:t>
            </w:r>
            <w:r w:rsidR="00956816" w:rsidRPr="00956816">
              <w:rPr>
                <w:rFonts w:ascii="Arial" w:hAnsi="Arial" w:cs="Arial"/>
                <w:lang w:val="en-US"/>
              </w:rPr>
              <w:t>.09042</w:t>
            </w:r>
          </w:p>
        </w:tc>
      </w:tr>
    </w:tbl>
    <w:p w:rsidR="00D9199B" w:rsidRPr="00743826" w:rsidRDefault="00D9199B" w:rsidP="00491C1F">
      <w:pPr>
        <w:pStyle w:val="Legenda"/>
        <w:spacing w:after="0" w:line="360" w:lineRule="auto"/>
        <w:ind w:left="1106" w:hanging="1106"/>
        <w:rPr>
          <w:rFonts w:ascii="Arial" w:hAnsi="Arial" w:cs="Arial"/>
          <w:b w:val="0"/>
          <w:color w:val="auto"/>
          <w:sz w:val="20"/>
          <w:szCs w:val="20"/>
          <w:lang w:val="en-US"/>
        </w:rPr>
      </w:pPr>
    </w:p>
    <w:p w:rsidR="004C5FD9" w:rsidRPr="00743826" w:rsidRDefault="004C5FD9"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491C1F" w:rsidP="00491C1F">
      <w:pPr>
        <w:spacing w:line="240" w:lineRule="auto"/>
        <w:ind w:firstLine="0"/>
        <w:jc w:val="center"/>
        <w:rPr>
          <w:rFonts w:ascii="Arial" w:hAnsi="Arial" w:cs="Arial"/>
          <w:lang w:val="en-US"/>
        </w:rPr>
      </w:pPr>
    </w:p>
    <w:p w:rsidR="00491C1F" w:rsidRPr="00743826" w:rsidRDefault="00CC79DE" w:rsidP="00491C1F">
      <w:pPr>
        <w:spacing w:line="240" w:lineRule="auto"/>
        <w:ind w:firstLine="0"/>
        <w:jc w:val="center"/>
        <w:rPr>
          <w:rFonts w:ascii="Arial" w:hAnsi="Arial" w:cs="Arial"/>
          <w:lang w:val="en-US"/>
        </w:rPr>
      </w:pPr>
      <w:r>
        <w:rPr>
          <w:noProof/>
          <w:lang w:eastAsia="pt-BR"/>
        </w:rPr>
        <w:drawing>
          <wp:inline distT="0" distB="0" distL="0" distR="0">
            <wp:extent cx="5374201" cy="3354900"/>
            <wp:effectExtent l="19050" t="0" r="0" b="0"/>
            <wp:docPr id="13"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0" cstate="print"/>
                    <a:srcRect/>
                    <a:stretch>
                      <a:fillRect/>
                    </a:stretch>
                  </pic:blipFill>
                  <pic:spPr bwMode="auto">
                    <a:xfrm>
                      <a:off x="0" y="0"/>
                      <a:ext cx="5374201" cy="3354900"/>
                    </a:xfrm>
                    <a:prstGeom prst="rect">
                      <a:avLst/>
                    </a:prstGeom>
                    <a:noFill/>
                    <a:ln w="9525">
                      <a:noFill/>
                      <a:miter lim="800000"/>
                      <a:headEnd/>
                      <a:tailEnd/>
                    </a:ln>
                  </pic:spPr>
                </pic:pic>
              </a:graphicData>
            </a:graphic>
          </wp:inline>
        </w:drawing>
      </w:r>
    </w:p>
    <w:p w:rsidR="005C37EA" w:rsidRDefault="00CC79DE">
      <w:pPr>
        <w:keepNext/>
        <w:keepLines/>
        <w:spacing w:line="240" w:lineRule="auto"/>
        <w:ind w:firstLine="0"/>
        <w:jc w:val="center"/>
        <w:rPr>
          <w:rFonts w:ascii="Arial" w:hAnsi="Arial" w:cs="Arial"/>
          <w:lang w:val="en-US"/>
        </w:rPr>
      </w:pPr>
      <w:r>
        <w:rPr>
          <w:noProof/>
          <w:lang w:eastAsia="pt-BR"/>
        </w:rPr>
        <w:drawing>
          <wp:inline distT="0" distB="0" distL="0" distR="0">
            <wp:extent cx="5374201" cy="3354900"/>
            <wp:effectExtent l="19050" t="0" r="0" b="0"/>
            <wp:docPr id="14"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1" cstate="print"/>
                    <a:srcRect/>
                    <a:stretch>
                      <a:fillRect/>
                    </a:stretch>
                  </pic:blipFill>
                  <pic:spPr bwMode="auto">
                    <a:xfrm>
                      <a:off x="0" y="0"/>
                      <a:ext cx="5374201" cy="3354900"/>
                    </a:xfrm>
                    <a:prstGeom prst="rect">
                      <a:avLst/>
                    </a:prstGeom>
                    <a:noFill/>
                    <a:ln w="9525">
                      <a:noFill/>
                      <a:miter lim="800000"/>
                      <a:headEnd/>
                      <a:tailEnd/>
                    </a:ln>
                  </pic:spPr>
                </pic:pic>
              </a:graphicData>
            </a:graphic>
          </wp:inline>
        </w:drawing>
      </w:r>
    </w:p>
    <w:p w:rsidR="005C37EA" w:rsidRPr="00473EAE" w:rsidRDefault="0037783A">
      <w:pPr>
        <w:keepLines/>
        <w:ind w:left="1134" w:hanging="1134"/>
        <w:rPr>
          <w:rFonts w:ascii="Arial" w:hAnsi="Arial" w:cs="Arial"/>
          <w:bCs/>
          <w:i/>
          <w:sz w:val="20"/>
          <w:szCs w:val="20"/>
          <w:lang w:val="en-US"/>
        </w:rPr>
      </w:pPr>
      <w:bookmarkStart w:id="439" w:name="_Toc274058556"/>
      <w:bookmarkStart w:id="440" w:name="_Toc274058711"/>
      <w:bookmarkStart w:id="441" w:name="_Toc274058825"/>
      <w:bookmarkStart w:id="442" w:name="_Toc274058998"/>
      <w:bookmarkStart w:id="443" w:name="_Toc274059019"/>
      <w:bookmarkStart w:id="444" w:name="_Toc286740697"/>
      <w:bookmarkStart w:id="445" w:name="_Toc286746244"/>
      <w:r>
        <w:rPr>
          <w:rFonts w:ascii="Arial" w:hAnsi="Arial" w:cs="Arial"/>
          <w:bCs/>
          <w:sz w:val="20"/>
          <w:szCs w:val="20"/>
          <w:lang w:val="en-US"/>
        </w:rPr>
        <w:t xml:space="preserve">Figure </w:t>
      </w:r>
      <w:bookmarkStart w:id="446" w:name="fig6"/>
      <w:r w:rsidR="00EB4AC9" w:rsidRPr="00743826">
        <w:rPr>
          <w:rFonts w:ascii="Arial" w:hAnsi="Arial" w:cs="Arial"/>
          <w:bCs/>
          <w:sz w:val="20"/>
          <w:szCs w:val="20"/>
          <w:lang w:val="en-US"/>
        </w:rPr>
        <w:fldChar w:fldCharType="begin"/>
      </w:r>
      <w:r>
        <w:rPr>
          <w:rFonts w:ascii="Arial" w:hAnsi="Arial" w:cs="Arial"/>
          <w:bCs/>
          <w:sz w:val="20"/>
          <w:szCs w:val="20"/>
          <w:lang w:val="en-US"/>
        </w:rPr>
        <w:instrText xml:space="preserve"> SEQ Figura \* ARABIC </w:instrText>
      </w:r>
      <w:r w:rsidR="00EB4AC9" w:rsidRPr="00743826">
        <w:rPr>
          <w:rFonts w:ascii="Arial" w:hAnsi="Arial" w:cs="Arial"/>
          <w:bCs/>
          <w:sz w:val="20"/>
          <w:szCs w:val="20"/>
          <w:lang w:val="en-US"/>
        </w:rPr>
        <w:fldChar w:fldCharType="separate"/>
      </w:r>
      <w:r w:rsidR="00864ADF">
        <w:rPr>
          <w:rFonts w:ascii="Arial" w:hAnsi="Arial" w:cs="Arial"/>
          <w:bCs/>
          <w:noProof/>
          <w:sz w:val="20"/>
          <w:szCs w:val="20"/>
          <w:lang w:val="en-US"/>
        </w:rPr>
        <w:t>10</w:t>
      </w:r>
      <w:r w:rsidR="00EB4AC9" w:rsidRPr="00743826">
        <w:rPr>
          <w:rFonts w:ascii="Arial" w:hAnsi="Arial" w:cs="Arial"/>
          <w:bCs/>
          <w:sz w:val="20"/>
          <w:szCs w:val="20"/>
          <w:lang w:val="en-US"/>
        </w:rPr>
        <w:fldChar w:fldCharType="end"/>
      </w:r>
      <w:bookmarkEnd w:id="446"/>
      <w:r w:rsidR="00491C1F" w:rsidRPr="00743826">
        <w:rPr>
          <w:rFonts w:ascii="Arial" w:hAnsi="Arial" w:cs="Arial"/>
          <w:bCs/>
          <w:sz w:val="20"/>
          <w:szCs w:val="20"/>
          <w:lang w:val="en-US"/>
        </w:rPr>
        <w:t xml:space="preserve"> – Soil hydraulic conductivity as a function of pressure head for layer between 0 and 0.25 m (above) and for the layer between 0.25 and 0.50 m (below)</w:t>
      </w:r>
      <w:r w:rsidR="00491C1F" w:rsidRPr="00CC79DE">
        <w:rPr>
          <w:rFonts w:ascii="Arial" w:hAnsi="Arial" w:cs="Arial"/>
          <w:bCs/>
          <w:sz w:val="20"/>
          <w:szCs w:val="20"/>
          <w:lang w:val="en-US"/>
        </w:rPr>
        <w:t xml:space="preserve">. </w:t>
      </w:r>
      <w:r w:rsidR="00956816" w:rsidRPr="00956816">
        <w:rPr>
          <w:rFonts w:ascii="Arial" w:hAnsi="Arial" w:cs="Arial"/>
          <w:iCs/>
          <w:sz w:val="20"/>
          <w:szCs w:val="20"/>
          <w:lang w:val="en-US"/>
        </w:rPr>
        <w:t xml:space="preserve">Grey dots represent experimentally obtained data </w:t>
      </w:r>
      <w:r w:rsidR="00CC79DE" w:rsidRPr="00743826">
        <w:rPr>
          <w:rFonts w:ascii="Arial" w:hAnsi="Arial" w:cs="Arial"/>
          <w:bCs/>
          <w:sz w:val="20"/>
          <w:szCs w:val="20"/>
          <w:lang w:val="en-US"/>
        </w:rPr>
        <w:t>(eq. </w:t>
      </w:r>
      <w:r w:rsidR="00EB4AC9" w:rsidRPr="00743826">
        <w:rPr>
          <w:rFonts w:ascii="Arial" w:hAnsi="Arial" w:cs="Arial"/>
          <w:bCs/>
          <w:sz w:val="20"/>
          <w:szCs w:val="20"/>
          <w:lang w:val="en-US"/>
        </w:rPr>
        <w:fldChar w:fldCharType="begin"/>
      </w:r>
      <w:r w:rsidR="00CC79DE">
        <w:rPr>
          <w:rFonts w:ascii="Arial" w:hAnsi="Arial" w:cs="Arial"/>
          <w:bCs/>
          <w:sz w:val="20"/>
          <w:szCs w:val="20"/>
          <w:lang w:val="en-US"/>
        </w:rPr>
        <w:instrText xml:space="preserve"> seq equa e28 </w:instrText>
      </w:r>
      <w:r w:rsidR="00EB4AC9" w:rsidRPr="00743826">
        <w:rPr>
          <w:rFonts w:ascii="Arial" w:hAnsi="Arial" w:cs="Arial"/>
          <w:bCs/>
          <w:sz w:val="20"/>
          <w:szCs w:val="20"/>
          <w:lang w:val="en-US"/>
        </w:rPr>
        <w:fldChar w:fldCharType="separate"/>
      </w:r>
      <w:r w:rsidR="00864ADF">
        <w:rPr>
          <w:rFonts w:ascii="Arial" w:hAnsi="Arial" w:cs="Arial"/>
          <w:bCs/>
          <w:noProof/>
          <w:sz w:val="20"/>
          <w:szCs w:val="20"/>
          <w:lang w:val="en-US"/>
        </w:rPr>
        <w:t>33</w:t>
      </w:r>
      <w:r w:rsidR="00EB4AC9" w:rsidRPr="00743826">
        <w:rPr>
          <w:rFonts w:ascii="Arial" w:hAnsi="Arial" w:cs="Arial"/>
          <w:bCs/>
          <w:sz w:val="20"/>
          <w:szCs w:val="20"/>
          <w:lang w:val="en-US"/>
        </w:rPr>
        <w:fldChar w:fldCharType="end"/>
      </w:r>
      <w:r w:rsidR="00CC79DE" w:rsidRPr="00743826">
        <w:rPr>
          <w:rFonts w:ascii="Arial" w:hAnsi="Arial" w:cs="Arial"/>
          <w:bCs/>
          <w:sz w:val="20"/>
          <w:szCs w:val="20"/>
          <w:lang w:val="en-US"/>
        </w:rPr>
        <w:t>)</w:t>
      </w:r>
      <w:r w:rsidR="00CC79DE">
        <w:rPr>
          <w:rFonts w:ascii="Arial" w:hAnsi="Arial" w:cs="Arial"/>
          <w:bCs/>
          <w:sz w:val="20"/>
          <w:szCs w:val="20"/>
          <w:lang w:val="en-US"/>
        </w:rPr>
        <w:t xml:space="preserve"> </w:t>
      </w:r>
      <w:r w:rsidR="00956816" w:rsidRPr="00473EAE">
        <w:rPr>
          <w:rFonts w:ascii="Arial" w:hAnsi="Arial" w:cs="Arial"/>
          <w:iCs/>
          <w:sz w:val="20"/>
          <w:szCs w:val="20"/>
          <w:lang w:val="en-US"/>
        </w:rPr>
        <w:t xml:space="preserve">and black </w:t>
      </w:r>
      <w:r w:rsidR="00CC79DE" w:rsidRPr="00473EAE">
        <w:rPr>
          <w:rFonts w:ascii="Arial" w:hAnsi="Arial" w:cs="Arial"/>
          <w:iCs/>
          <w:sz w:val="20"/>
          <w:szCs w:val="20"/>
          <w:lang w:val="en-US"/>
        </w:rPr>
        <w:t xml:space="preserve">line (bold) </w:t>
      </w:r>
      <w:r w:rsidR="00956816" w:rsidRPr="00473EAE">
        <w:rPr>
          <w:rFonts w:ascii="Arial" w:hAnsi="Arial" w:cs="Arial"/>
          <w:iCs/>
          <w:sz w:val="20"/>
          <w:szCs w:val="20"/>
          <w:lang w:val="en-US"/>
        </w:rPr>
        <w:t>represent</w:t>
      </w:r>
      <w:r w:rsidR="00473EAE">
        <w:rPr>
          <w:rFonts w:ascii="Arial" w:hAnsi="Arial" w:cs="Arial"/>
          <w:iCs/>
          <w:sz w:val="20"/>
          <w:szCs w:val="20"/>
          <w:lang w:val="en-US"/>
        </w:rPr>
        <w:t>s</w:t>
      </w:r>
      <w:r w:rsidR="00956816" w:rsidRPr="00473EAE">
        <w:rPr>
          <w:rFonts w:ascii="Arial" w:hAnsi="Arial" w:cs="Arial"/>
          <w:iCs/>
          <w:sz w:val="20"/>
          <w:szCs w:val="20"/>
          <w:lang w:val="en-US"/>
        </w:rPr>
        <w:t xml:space="preserve"> fitted</w:t>
      </w:r>
      <w:r w:rsidR="00491C1F" w:rsidRPr="00473EAE">
        <w:rPr>
          <w:rFonts w:ascii="Arial" w:hAnsi="Arial" w:cs="Arial"/>
          <w:bCs/>
          <w:sz w:val="20"/>
          <w:szCs w:val="20"/>
          <w:lang w:val="en-US"/>
        </w:rPr>
        <w:t xml:space="preserve"> eq. </w:t>
      </w:r>
      <w:r w:rsidR="00EB4AC9" w:rsidRPr="00473EAE">
        <w:rPr>
          <w:rFonts w:ascii="Arial" w:hAnsi="Arial" w:cs="Arial"/>
          <w:bCs/>
          <w:sz w:val="20"/>
          <w:szCs w:val="20"/>
          <w:lang w:val="en-US"/>
        </w:rPr>
        <w:fldChar w:fldCharType="begin"/>
      </w:r>
      <w:r w:rsidRPr="00473EAE">
        <w:rPr>
          <w:rFonts w:ascii="Arial" w:hAnsi="Arial" w:cs="Arial"/>
          <w:bCs/>
          <w:sz w:val="20"/>
          <w:szCs w:val="20"/>
          <w:lang w:val="en-US"/>
        </w:rPr>
        <w:instrText xml:space="preserve"> seq equa e11 </w:instrText>
      </w:r>
      <w:r w:rsidR="00EB4AC9" w:rsidRPr="00473EAE">
        <w:rPr>
          <w:rFonts w:ascii="Arial" w:hAnsi="Arial" w:cs="Arial"/>
          <w:bCs/>
          <w:sz w:val="20"/>
          <w:szCs w:val="20"/>
          <w:lang w:val="en-US"/>
        </w:rPr>
        <w:fldChar w:fldCharType="separate"/>
      </w:r>
      <w:r w:rsidR="00864ADF">
        <w:rPr>
          <w:rFonts w:ascii="Arial" w:hAnsi="Arial" w:cs="Arial"/>
          <w:bCs/>
          <w:noProof/>
          <w:sz w:val="20"/>
          <w:szCs w:val="20"/>
          <w:lang w:val="en-US"/>
        </w:rPr>
        <w:t>36</w:t>
      </w:r>
      <w:r w:rsidR="00EB4AC9" w:rsidRPr="00473EAE">
        <w:rPr>
          <w:rFonts w:ascii="Arial" w:hAnsi="Arial" w:cs="Arial"/>
          <w:bCs/>
          <w:sz w:val="20"/>
          <w:szCs w:val="20"/>
          <w:lang w:val="en-US"/>
        </w:rPr>
        <w:fldChar w:fldCharType="end"/>
      </w:r>
      <w:bookmarkEnd w:id="439"/>
      <w:bookmarkEnd w:id="440"/>
      <w:bookmarkEnd w:id="441"/>
      <w:bookmarkEnd w:id="442"/>
      <w:bookmarkEnd w:id="443"/>
      <w:bookmarkEnd w:id="444"/>
      <w:bookmarkEnd w:id="445"/>
      <w:r w:rsidR="00491C1F" w:rsidRPr="00473EAE">
        <w:rPr>
          <w:rFonts w:ascii="Arial" w:hAnsi="Arial" w:cs="Arial"/>
          <w:bCs/>
          <w:sz w:val="20"/>
          <w:szCs w:val="20"/>
          <w:lang w:val="en-US"/>
        </w:rPr>
        <w:t xml:space="preserve">. </w:t>
      </w:r>
      <w:r w:rsidR="00CC79DE" w:rsidRPr="00473EAE">
        <w:rPr>
          <w:rFonts w:ascii="Arial" w:hAnsi="Arial" w:cs="Arial"/>
          <w:bCs/>
          <w:sz w:val="20"/>
          <w:szCs w:val="20"/>
          <w:lang w:val="en-US"/>
        </w:rPr>
        <w:t xml:space="preserve">Thin </w:t>
      </w:r>
      <w:r w:rsidR="00491C1F" w:rsidRPr="00473EAE">
        <w:rPr>
          <w:rFonts w:ascii="Arial" w:hAnsi="Arial" w:cs="Arial"/>
          <w:bCs/>
          <w:sz w:val="20"/>
          <w:szCs w:val="20"/>
          <w:lang w:val="en-US"/>
        </w:rPr>
        <w:t xml:space="preserve">black lines represent the </w:t>
      </w:r>
      <w:r w:rsidR="00CC79DE" w:rsidRPr="00473EAE">
        <w:rPr>
          <w:rFonts w:ascii="Arial" w:hAnsi="Arial" w:cs="Arial"/>
          <w:bCs/>
          <w:sz w:val="20"/>
          <w:szCs w:val="20"/>
          <w:lang w:val="en-US"/>
        </w:rPr>
        <w:t>fit</w:t>
      </w:r>
      <w:r w:rsidR="00491C1F" w:rsidRPr="00473EAE">
        <w:rPr>
          <w:rFonts w:ascii="Arial" w:hAnsi="Arial" w:cs="Arial"/>
          <w:bCs/>
          <w:sz w:val="20"/>
          <w:szCs w:val="20"/>
          <w:lang w:val="en-US"/>
        </w:rPr>
        <w:t xml:space="preserve"> obtained with </w:t>
      </w:r>
      <w:r w:rsidR="00473EAE" w:rsidRPr="00473EAE">
        <w:rPr>
          <w:rFonts w:ascii="Arial" w:eastAsia="Times New Roman" w:hAnsi="Arial" w:cs="Arial"/>
          <w:color w:val="000000"/>
          <w:sz w:val="20"/>
          <w:szCs w:val="20"/>
          <w:lang w:val="en-US" w:eastAsia="pt-BR"/>
        </w:rPr>
        <w:t xml:space="preserve">with the upper limit of </w:t>
      </w:r>
      <w:r w:rsidR="00473EAE" w:rsidRPr="00473EAE">
        <w:rPr>
          <w:rFonts w:ascii="Arial" w:eastAsia="Times New Roman" w:hAnsi="Arial" w:cs="Arial"/>
          <w:i/>
          <w:color w:val="000000"/>
          <w:sz w:val="20"/>
          <w:szCs w:val="20"/>
          <w:lang w:val="en-US" w:eastAsia="pt-BR"/>
        </w:rPr>
        <w:t>K</w:t>
      </w:r>
      <w:r w:rsidR="00473EAE" w:rsidRPr="00473EAE">
        <w:rPr>
          <w:rFonts w:ascii="Arial" w:eastAsia="Times New Roman" w:hAnsi="Arial" w:cs="Arial"/>
          <w:i/>
          <w:color w:val="000000"/>
          <w:sz w:val="20"/>
          <w:szCs w:val="20"/>
          <w:vertAlign w:val="subscript"/>
          <w:lang w:val="en-US" w:eastAsia="pt-BR"/>
        </w:rPr>
        <w:t>s</w:t>
      </w:r>
      <w:r w:rsidR="00473EAE" w:rsidRPr="00473EAE">
        <w:rPr>
          <w:rFonts w:ascii="Arial" w:eastAsia="Times New Roman" w:hAnsi="Arial" w:cs="Arial"/>
          <w:color w:val="000000"/>
          <w:sz w:val="20"/>
          <w:szCs w:val="20"/>
          <w:lang w:val="en-US" w:eastAsia="pt-BR"/>
        </w:rPr>
        <w:t xml:space="preserve"> combined to the lower limit of </w:t>
      </w:r>
      <w:r w:rsidR="00473EAE" w:rsidRPr="00473EAE">
        <w:rPr>
          <w:rFonts w:ascii="Arial" w:eastAsia="Times New Roman" w:hAnsi="Arial" w:cs="Arial"/>
          <w:i/>
          <w:color w:val="000000"/>
          <w:sz w:val="20"/>
          <w:szCs w:val="20"/>
          <w:lang w:val="en-US" w:eastAsia="pt-BR"/>
        </w:rPr>
        <w:t>λ</w:t>
      </w:r>
      <w:r w:rsidR="00473EAE" w:rsidRPr="00473EAE">
        <w:rPr>
          <w:rFonts w:ascii="Arial" w:eastAsia="Times New Roman" w:hAnsi="Arial" w:cs="Arial"/>
          <w:color w:val="000000"/>
          <w:sz w:val="20"/>
          <w:szCs w:val="20"/>
          <w:lang w:val="en-US" w:eastAsia="pt-BR"/>
        </w:rPr>
        <w:t xml:space="preserve">, and the lower limit of </w:t>
      </w:r>
      <w:r w:rsidR="00473EAE" w:rsidRPr="00473EAE">
        <w:rPr>
          <w:rFonts w:ascii="Arial" w:eastAsia="Times New Roman" w:hAnsi="Arial" w:cs="Arial"/>
          <w:i/>
          <w:color w:val="000000"/>
          <w:sz w:val="20"/>
          <w:szCs w:val="20"/>
          <w:lang w:val="en-US" w:eastAsia="pt-BR"/>
        </w:rPr>
        <w:t>K</w:t>
      </w:r>
      <w:r w:rsidR="00473EAE" w:rsidRPr="00473EAE">
        <w:rPr>
          <w:rFonts w:ascii="Arial" w:eastAsia="Times New Roman" w:hAnsi="Arial" w:cs="Arial"/>
          <w:i/>
          <w:color w:val="000000"/>
          <w:sz w:val="20"/>
          <w:szCs w:val="20"/>
          <w:vertAlign w:val="subscript"/>
          <w:lang w:val="en-US" w:eastAsia="pt-BR"/>
        </w:rPr>
        <w:t>s</w:t>
      </w:r>
      <w:r w:rsidR="00473EAE" w:rsidRPr="00473EAE">
        <w:rPr>
          <w:rFonts w:ascii="Arial" w:eastAsia="Times New Roman" w:hAnsi="Arial" w:cs="Arial"/>
          <w:color w:val="000000"/>
          <w:sz w:val="20"/>
          <w:szCs w:val="20"/>
          <w:lang w:val="en-US" w:eastAsia="pt-BR"/>
        </w:rPr>
        <w:t xml:space="preserve"> combined to the upper limit of </w:t>
      </w:r>
      <w:r w:rsidR="00473EAE" w:rsidRPr="00473EAE">
        <w:rPr>
          <w:rFonts w:ascii="Arial" w:eastAsia="Times New Roman" w:hAnsi="Arial" w:cs="Arial"/>
          <w:i/>
          <w:color w:val="000000"/>
          <w:sz w:val="20"/>
          <w:szCs w:val="20"/>
          <w:lang w:val="en-US" w:eastAsia="pt-BR"/>
        </w:rPr>
        <w:t>λ</w:t>
      </w:r>
    </w:p>
    <w:p w:rsidR="002D419F" w:rsidRPr="00743826" w:rsidRDefault="0037783A" w:rsidP="00EF3AC5">
      <w:pPr>
        <w:pStyle w:val="Ttulo3"/>
        <w:rPr>
          <w:rFonts w:ascii="Arial" w:hAnsi="Arial"/>
          <w:lang w:val="en-US"/>
        </w:rPr>
      </w:pPr>
      <w:bookmarkStart w:id="447" w:name="_Toc296436825"/>
      <w:r>
        <w:rPr>
          <w:rFonts w:ascii="Arial" w:hAnsi="Arial"/>
          <w:lang w:val="en-US"/>
        </w:rPr>
        <w:lastRenderedPageBreak/>
        <w:t>Plant water stress relat</w:t>
      </w:r>
      <w:r w:rsidR="004D4D36">
        <w:rPr>
          <w:rFonts w:ascii="Arial" w:hAnsi="Arial"/>
          <w:lang w:val="en-US"/>
        </w:rPr>
        <w:t>ed</w:t>
      </w:r>
      <w:r>
        <w:rPr>
          <w:rFonts w:ascii="Arial" w:hAnsi="Arial"/>
          <w:lang w:val="en-US"/>
        </w:rPr>
        <w:t xml:space="preserve"> </w:t>
      </w:r>
      <w:r w:rsidR="004D4D36">
        <w:rPr>
          <w:rFonts w:ascii="Arial" w:hAnsi="Arial"/>
          <w:lang w:val="en-US"/>
        </w:rPr>
        <w:t>to</w:t>
      </w:r>
      <w:r>
        <w:rPr>
          <w:rFonts w:ascii="Arial" w:hAnsi="Arial"/>
          <w:lang w:val="en-US"/>
        </w:rPr>
        <w:t xml:space="preserve"> environmental </w:t>
      </w:r>
      <w:r w:rsidR="004D4D36">
        <w:rPr>
          <w:rFonts w:ascii="Arial" w:hAnsi="Arial"/>
          <w:lang w:val="en-US"/>
        </w:rPr>
        <w:t>parameters</w:t>
      </w:r>
      <w:bookmarkEnd w:id="447"/>
    </w:p>
    <w:p w:rsidR="00CD571D" w:rsidRPr="00743826" w:rsidRDefault="00956816" w:rsidP="00EB4880">
      <w:pPr>
        <w:pStyle w:val="Ttulo4"/>
        <w:keepNext/>
        <w:ind w:left="1151" w:hanging="794"/>
        <w:rPr>
          <w:rFonts w:ascii="Arial" w:hAnsi="Arial"/>
          <w:lang w:val="en-US"/>
        </w:rPr>
      </w:pPr>
      <w:bookmarkStart w:id="448" w:name="_Toc296436826"/>
      <w:r w:rsidRPr="00956816">
        <w:rPr>
          <w:rFonts w:ascii="Arial" w:hAnsi="Arial"/>
          <w:lang w:val="en-US"/>
        </w:rPr>
        <w:t>Atmospheric parameters</w:t>
      </w:r>
      <w:bookmarkEnd w:id="448"/>
    </w:p>
    <w:p w:rsidR="00CC1D68" w:rsidRPr="00743826" w:rsidRDefault="00BB45F8" w:rsidP="00CC1D68">
      <w:pPr>
        <w:textAlignment w:val="top"/>
        <w:rPr>
          <w:rFonts w:ascii="Arial" w:hAnsi="Arial" w:cs="Arial"/>
          <w:szCs w:val="24"/>
          <w:lang w:val="en-US"/>
        </w:rPr>
      </w:pPr>
      <w:r w:rsidRPr="00743826">
        <w:rPr>
          <w:rFonts w:ascii="Arial" w:eastAsia="Times New Roman" w:hAnsi="Arial" w:cs="Arial"/>
          <w:color w:val="000000"/>
          <w:szCs w:val="24"/>
          <w:lang w:val="en-US" w:eastAsia="pt-BR"/>
        </w:rPr>
        <w:t xml:space="preserve">The </w:t>
      </w:r>
      <w:r w:rsidR="004D4D36">
        <w:rPr>
          <w:rFonts w:ascii="Arial" w:eastAsia="Times New Roman" w:hAnsi="Arial" w:cs="Arial"/>
          <w:color w:val="000000"/>
          <w:szCs w:val="24"/>
          <w:lang w:val="en-US" w:eastAsia="pt-BR"/>
        </w:rPr>
        <w:t>detection</w:t>
      </w:r>
      <w:r w:rsidR="004D4D36" w:rsidRPr="00743826">
        <w:rPr>
          <w:rFonts w:ascii="Arial" w:eastAsia="Times New Roman" w:hAnsi="Arial" w:cs="Arial"/>
          <w:color w:val="000000"/>
          <w:szCs w:val="24"/>
          <w:lang w:val="en-US" w:eastAsia="pt-BR"/>
        </w:rPr>
        <w:t xml:space="preserve"> </w:t>
      </w:r>
      <w:r w:rsidRPr="00743826">
        <w:rPr>
          <w:rFonts w:ascii="Arial" w:eastAsia="Times New Roman" w:hAnsi="Arial" w:cs="Arial"/>
          <w:color w:val="000000"/>
          <w:szCs w:val="24"/>
          <w:lang w:val="en-US" w:eastAsia="pt-BR"/>
        </w:rPr>
        <w:t xml:space="preserve">of water stress in </w:t>
      </w:r>
      <w:r w:rsidR="004D4D36">
        <w:rPr>
          <w:rFonts w:ascii="Arial" w:eastAsia="Times New Roman" w:hAnsi="Arial" w:cs="Arial"/>
          <w:color w:val="000000"/>
          <w:szCs w:val="24"/>
          <w:lang w:val="en-US" w:eastAsia="pt-BR"/>
        </w:rPr>
        <w:t xml:space="preserve">the </w:t>
      </w:r>
      <w:r w:rsidRPr="00743826">
        <w:rPr>
          <w:rFonts w:ascii="Arial" w:eastAsia="Times New Roman" w:hAnsi="Arial" w:cs="Arial"/>
          <w:color w:val="000000"/>
          <w:szCs w:val="24"/>
          <w:lang w:val="en-US" w:eastAsia="pt-BR"/>
        </w:rPr>
        <w:t xml:space="preserve">bean plants of </w:t>
      </w:r>
      <w:r w:rsidR="004D4D36">
        <w:rPr>
          <w:rFonts w:ascii="Arial" w:eastAsia="Times New Roman" w:hAnsi="Arial" w:cs="Arial"/>
          <w:color w:val="000000"/>
          <w:szCs w:val="24"/>
          <w:lang w:val="en-US" w:eastAsia="pt-BR"/>
        </w:rPr>
        <w:t xml:space="preserve">the </w:t>
      </w:r>
      <w:del w:id="449" w:author="Quirijn" w:date="2011-06-22T09:57:00Z">
        <w:r w:rsidRPr="00743826" w:rsidDel="004B5A67">
          <w:rPr>
            <w:rFonts w:ascii="Arial" w:eastAsia="Times New Roman" w:hAnsi="Arial" w:cs="Arial"/>
            <w:color w:val="000000"/>
            <w:szCs w:val="24"/>
            <w:lang w:val="en-US" w:eastAsia="pt-BR"/>
          </w:rPr>
          <w:delText>no</w:delText>
        </w:r>
        <w:r w:rsidR="004D4D36" w:rsidDel="004B5A67">
          <w:rPr>
            <w:rFonts w:ascii="Arial" w:eastAsia="Times New Roman" w:hAnsi="Arial" w:cs="Arial"/>
            <w:color w:val="000000"/>
            <w:szCs w:val="24"/>
            <w:lang w:val="en-US" w:eastAsia="pt-BR"/>
          </w:rPr>
          <w:delText>n-</w:delText>
        </w:r>
        <w:r w:rsidRPr="00743826" w:rsidDel="004B5A67">
          <w:rPr>
            <w:rFonts w:ascii="Arial" w:eastAsia="Times New Roman" w:hAnsi="Arial" w:cs="Arial"/>
            <w:color w:val="000000"/>
            <w:szCs w:val="24"/>
            <w:lang w:val="en-US" w:eastAsia="pt-BR"/>
          </w:rPr>
          <w:delText>irrigated</w:delText>
        </w:r>
      </w:del>
      <w:ins w:id="450" w:author="Quirijn" w:date="2011-06-22T10:08:00Z">
        <w:r w:rsidR="004B5A67">
          <w:rPr>
            <w:rFonts w:ascii="Arial" w:eastAsia="Times New Roman" w:hAnsi="Arial" w:cs="Arial"/>
            <w:color w:val="000000"/>
            <w:szCs w:val="24"/>
            <w:lang w:val="en-US" w:eastAsia="pt-BR"/>
          </w:rPr>
          <w:t>deficit irrigated</w:t>
        </w:r>
      </w:ins>
      <w:r w:rsidRPr="00743826">
        <w:rPr>
          <w:rFonts w:ascii="Arial" w:eastAsia="Times New Roman" w:hAnsi="Arial" w:cs="Arial"/>
          <w:color w:val="000000"/>
          <w:szCs w:val="24"/>
          <w:lang w:val="en-US" w:eastAsia="pt-BR"/>
        </w:rPr>
        <w:t xml:space="preserve"> treatment was performed by analyzing and comparing the canopy temperature </w:t>
      </w:r>
      <w:r w:rsidR="004D4D36">
        <w:rPr>
          <w:rFonts w:ascii="Arial" w:eastAsia="Times New Roman" w:hAnsi="Arial" w:cs="Arial"/>
          <w:color w:val="000000"/>
          <w:szCs w:val="24"/>
          <w:lang w:val="en-US" w:eastAsia="pt-BR"/>
        </w:rPr>
        <w:t>of this treatment with the canopy temperature of the</w:t>
      </w:r>
      <w:del w:id="451" w:author="Quirijn" w:date="2011-06-22T10:04:00Z">
        <w:r w:rsidR="004D4D36" w:rsidDel="004B5A67">
          <w:rPr>
            <w:rFonts w:ascii="Arial" w:eastAsia="Times New Roman" w:hAnsi="Arial" w:cs="Arial"/>
            <w:color w:val="000000"/>
            <w:szCs w:val="24"/>
            <w:lang w:val="en-US" w:eastAsia="pt-BR"/>
          </w:rPr>
          <w:delText xml:space="preserve"> irrigated</w:delText>
        </w:r>
      </w:del>
      <w:ins w:id="452" w:author="Quirijn" w:date="2011-06-22T10:04:00Z">
        <w:r w:rsidR="004B5A67">
          <w:rPr>
            <w:rFonts w:ascii="Arial" w:eastAsia="Times New Roman" w:hAnsi="Arial" w:cs="Arial"/>
            <w:color w:val="000000"/>
            <w:szCs w:val="24"/>
            <w:lang w:val="en-US" w:eastAsia="pt-BR"/>
          </w:rPr>
          <w:t xml:space="preserve"> fully irrigated</w:t>
        </w:r>
      </w:ins>
      <w:r w:rsidR="004D4D36">
        <w:rPr>
          <w:rFonts w:ascii="Arial" w:eastAsia="Times New Roman" w:hAnsi="Arial" w:cs="Arial"/>
          <w:color w:val="000000"/>
          <w:szCs w:val="24"/>
          <w:lang w:val="en-US" w:eastAsia="pt-BR"/>
        </w:rPr>
        <w:t xml:space="preserve"> treatment</w:t>
      </w:r>
      <w:r w:rsidR="0037783A">
        <w:rPr>
          <w:rFonts w:ascii="Arial" w:eastAsia="Times New Roman" w:hAnsi="Arial" w:cs="Arial"/>
          <w:color w:val="000000"/>
          <w:szCs w:val="24"/>
          <w:lang w:val="en-US" w:eastAsia="pt-BR"/>
        </w:rPr>
        <w:t xml:space="preserve">, </w:t>
      </w:r>
      <w:r w:rsidR="004D4D36">
        <w:rPr>
          <w:rFonts w:ascii="Arial" w:eastAsia="Times New Roman" w:hAnsi="Arial" w:cs="Arial"/>
          <w:color w:val="000000"/>
          <w:szCs w:val="24"/>
          <w:lang w:val="en-US" w:eastAsia="pt-BR"/>
        </w:rPr>
        <w:t>together</w:t>
      </w:r>
      <w:r w:rsidR="0037783A">
        <w:rPr>
          <w:rFonts w:ascii="Arial" w:eastAsia="Times New Roman" w:hAnsi="Arial" w:cs="Arial"/>
          <w:color w:val="000000"/>
          <w:szCs w:val="24"/>
          <w:lang w:val="en-US" w:eastAsia="pt-BR"/>
        </w:rPr>
        <w:t xml:space="preserve"> with the </w:t>
      </w:r>
      <w:r w:rsidR="0037783A">
        <w:rPr>
          <w:rFonts w:ascii="Arial" w:eastAsia="Times New Roman" w:hAnsi="Arial" w:cs="Arial"/>
          <w:i/>
          <w:color w:val="000000"/>
          <w:szCs w:val="24"/>
          <w:lang w:val="en-US" w:eastAsia="pt-BR"/>
        </w:rPr>
        <w:t>VPD</w:t>
      </w:r>
      <w:r w:rsidR="0037783A">
        <w:rPr>
          <w:rFonts w:ascii="Arial" w:eastAsia="Times New Roman" w:hAnsi="Arial" w:cs="Arial"/>
          <w:color w:val="000000"/>
          <w:szCs w:val="24"/>
          <w:lang w:val="en-US" w:eastAsia="pt-BR"/>
        </w:rPr>
        <w:t xml:space="preserve"> (atmospheric demand) and the wet bulb temperature, following the studies of Ehrler (1973)</w:t>
      </w:r>
      <w:r w:rsidR="00055186">
        <w:rPr>
          <w:rFonts w:ascii="Arial" w:eastAsia="Times New Roman" w:hAnsi="Arial" w:cs="Arial"/>
          <w:color w:val="000000"/>
          <w:szCs w:val="24"/>
          <w:lang w:val="en-US" w:eastAsia="pt-BR"/>
        </w:rPr>
        <w:t xml:space="preserve"> and</w:t>
      </w:r>
      <w:r w:rsidR="0037783A">
        <w:rPr>
          <w:rFonts w:ascii="Arial" w:eastAsia="Times New Roman" w:hAnsi="Arial" w:cs="Arial"/>
          <w:color w:val="000000"/>
          <w:szCs w:val="24"/>
          <w:lang w:val="en-US" w:eastAsia="pt-BR"/>
        </w:rPr>
        <w:t xml:space="preserve"> Shimoda and Oikawa (2006), </w:t>
      </w:r>
      <w:r w:rsidR="00055186">
        <w:rPr>
          <w:rFonts w:ascii="Arial" w:eastAsia="Times New Roman" w:hAnsi="Arial" w:cs="Arial"/>
          <w:color w:val="000000"/>
          <w:szCs w:val="24"/>
          <w:lang w:val="en-US" w:eastAsia="pt-BR"/>
        </w:rPr>
        <w:t xml:space="preserve">and </w:t>
      </w:r>
      <w:r w:rsidR="0037783A">
        <w:rPr>
          <w:rFonts w:ascii="Arial" w:eastAsia="Times New Roman" w:hAnsi="Arial" w:cs="Arial"/>
          <w:color w:val="000000"/>
          <w:szCs w:val="24"/>
          <w:lang w:val="en-US" w:eastAsia="pt-BR"/>
        </w:rPr>
        <w:t>Wanjura and Upchurch (1997) and Mahan et al. (2005)</w:t>
      </w:r>
      <w:r w:rsidR="00956816" w:rsidRPr="00956816">
        <w:rPr>
          <w:rFonts w:ascii="Arial" w:eastAsia="Times New Roman" w:hAnsi="Arial" w:cs="Arial"/>
          <w:color w:val="000000"/>
          <w:szCs w:val="24"/>
          <w:lang w:val="en-US" w:eastAsia="pt-BR"/>
        </w:rPr>
        <w:t xml:space="preserve">, respectively. </w:t>
      </w:r>
      <w:r w:rsidRPr="00743826">
        <w:rPr>
          <w:rFonts w:ascii="Arial" w:eastAsia="Times New Roman" w:hAnsi="Arial" w:cs="Arial"/>
          <w:color w:val="000000"/>
          <w:szCs w:val="24"/>
          <w:lang w:val="en-US" w:eastAsia="pt-BR"/>
        </w:rPr>
        <w:t xml:space="preserve">The </w:t>
      </w:r>
      <w:r w:rsidR="004D4D36">
        <w:rPr>
          <w:rFonts w:ascii="Arial" w:eastAsia="Times New Roman" w:hAnsi="Arial" w:cs="Arial"/>
          <w:color w:val="000000"/>
          <w:szCs w:val="24"/>
          <w:lang w:val="en-US" w:eastAsia="pt-BR"/>
        </w:rPr>
        <w:t>onset of</w:t>
      </w:r>
      <w:r w:rsidR="0037783A">
        <w:rPr>
          <w:rFonts w:ascii="Arial" w:eastAsia="Times New Roman" w:hAnsi="Arial" w:cs="Arial"/>
          <w:color w:val="000000"/>
          <w:szCs w:val="24"/>
          <w:lang w:val="en-US" w:eastAsia="pt-BR"/>
        </w:rPr>
        <w:t xml:space="preserve"> water stress was determined by analysis of </w:t>
      </w:r>
      <w:r w:rsidR="00055186">
        <w:rPr>
          <w:rFonts w:ascii="Arial" w:eastAsia="Times New Roman" w:hAnsi="Arial" w:cs="Arial"/>
          <w:color w:val="000000"/>
          <w:szCs w:val="24"/>
          <w:lang w:val="en-US" w:eastAsia="pt-BR"/>
        </w:rPr>
        <w:t xml:space="preserve">canopy and air </w:t>
      </w:r>
      <w:r w:rsidR="004D4D36">
        <w:rPr>
          <w:rFonts w:ascii="Arial" w:eastAsia="Times New Roman" w:hAnsi="Arial" w:cs="Arial"/>
          <w:color w:val="000000"/>
          <w:szCs w:val="24"/>
          <w:lang w:val="en-US" w:eastAsia="pt-BR"/>
        </w:rPr>
        <w:t>temperature</w:t>
      </w:r>
      <w:r w:rsidR="0037783A">
        <w:rPr>
          <w:rFonts w:ascii="Arial" w:eastAsia="Times New Roman" w:hAnsi="Arial" w:cs="Arial"/>
          <w:color w:val="000000"/>
          <w:szCs w:val="24"/>
          <w:lang w:val="en-US" w:eastAsia="pt-BR"/>
        </w:rPr>
        <w:t xml:space="preserve"> difference and </w:t>
      </w:r>
      <w:r w:rsidR="004D4D36">
        <w:rPr>
          <w:rFonts w:ascii="Arial" w:eastAsia="Times New Roman" w:hAnsi="Arial" w:cs="Arial"/>
          <w:color w:val="000000"/>
          <w:szCs w:val="24"/>
          <w:lang w:val="en-US" w:eastAsia="pt-BR"/>
        </w:rPr>
        <w:t xml:space="preserve">difference in </w:t>
      </w:r>
      <w:r w:rsidR="0037783A">
        <w:rPr>
          <w:rFonts w:ascii="Arial" w:eastAsia="Times New Roman" w:hAnsi="Arial" w:cs="Arial"/>
          <w:i/>
          <w:color w:val="000000"/>
          <w:szCs w:val="24"/>
          <w:lang w:val="en-US" w:eastAsia="pt-BR"/>
        </w:rPr>
        <w:t>VPD</w:t>
      </w:r>
      <w:r w:rsidR="0037783A">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Δ</w:t>
      </w:r>
      <w:r w:rsidRPr="00743826">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canopy-air</w:t>
      </w:r>
      <w:proofErr w:type="gramStart"/>
      <w:r w:rsidR="0037783A">
        <w:rPr>
          <w:rFonts w:ascii="Arial" w:eastAsia="Times New Roman" w:hAnsi="Arial" w:cs="Arial"/>
          <w:color w:val="000000"/>
          <w:szCs w:val="24"/>
          <w:lang w:val="en-US" w:eastAsia="pt-BR"/>
        </w:rPr>
        <w:t>)</w:t>
      </w:r>
      <w:proofErr w:type="gramEnd"/>
      <w:del w:id="453" w:author="Quirijn" w:date="2011-06-22T10:00:00Z">
        <w:r w:rsidR="006A0EDD" w:rsidRPr="006A0EDD" w:rsidDel="004B5A67">
          <w:rPr>
            <w:rFonts w:ascii="Arial" w:eastAsia="Times New Roman" w:hAnsi="Arial" w:cs="Arial"/>
            <w:i/>
            <w:color w:val="000000"/>
            <w:szCs w:val="24"/>
            <w:vertAlign w:val="subscript"/>
            <w:lang w:val="en-US" w:eastAsia="pt-BR"/>
          </w:rPr>
          <w:delText>NI</w:delText>
        </w:r>
      </w:del>
      <w:ins w:id="454" w:author="Quirijn" w:date="2011-06-22T10:00:00Z">
        <w:r w:rsidR="004B5A67">
          <w:rPr>
            <w:rFonts w:ascii="Arial" w:eastAsia="Times New Roman" w:hAnsi="Arial" w:cs="Arial"/>
            <w:i/>
            <w:color w:val="000000"/>
            <w:szCs w:val="24"/>
            <w:vertAlign w:val="subscript"/>
            <w:lang w:val="en-US" w:eastAsia="pt-BR"/>
          </w:rPr>
          <w:t>DI</w:t>
        </w:r>
      </w:ins>
      <w:r w:rsidR="00055186">
        <w:rPr>
          <w:rFonts w:ascii="Arial" w:eastAsia="Times New Roman" w:hAnsi="Arial" w:cs="Arial"/>
          <w:i/>
          <w:color w:val="000000"/>
          <w:szCs w:val="24"/>
          <w:vertAlign w:val="subscript"/>
          <w:lang w:val="en-US" w:eastAsia="pt-BR"/>
        </w:rPr>
        <w:t> </w:t>
      </w:r>
      <w:r w:rsidR="0037783A">
        <w:rPr>
          <w:rFonts w:ascii="Arial" w:eastAsia="Times New Roman" w:hAnsi="Arial" w:cs="Arial"/>
          <w:color w:val="000000"/>
          <w:szCs w:val="24"/>
          <w:lang w:val="en-US" w:eastAsia="pt-BR"/>
        </w:rPr>
        <w:t>-</w:t>
      </w:r>
      <w:r w:rsidR="00055186">
        <w:rPr>
          <w:rFonts w:ascii="Arial" w:eastAsia="Times New Roman" w:hAnsi="Arial" w:cs="Arial"/>
          <w:color w:val="000000"/>
          <w:szCs w:val="24"/>
          <w:lang w:val="en-US" w:eastAsia="pt-BR"/>
        </w:rPr>
        <w:t> </w:t>
      </w:r>
      <w:r w:rsidR="0037783A">
        <w:rPr>
          <w:rFonts w:ascii="Arial" w:eastAsia="Times New Roman" w:hAnsi="Arial" w:cs="Arial"/>
          <w:color w:val="000000"/>
          <w:szCs w:val="24"/>
          <w:lang w:val="en-US" w:eastAsia="pt-BR"/>
        </w:rPr>
        <w:t>(</w:t>
      </w:r>
      <w:r w:rsidR="00956816" w:rsidRPr="00956816">
        <w:rPr>
          <w:rFonts w:ascii="Arial" w:eastAsia="Times New Roman" w:hAnsi="Arial" w:cs="Arial"/>
          <w:i/>
          <w:color w:val="000000"/>
          <w:szCs w:val="24"/>
          <w:lang w:val="en-US" w:eastAsia="pt-BR"/>
        </w:rPr>
        <w:t>Δ</w:t>
      </w:r>
      <w:r w:rsidRPr="00743826">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canopy-air</w:t>
      </w:r>
      <w:r w:rsidR="0037783A">
        <w:rPr>
          <w:rFonts w:ascii="Arial" w:eastAsia="Times New Roman" w:hAnsi="Arial" w:cs="Arial"/>
          <w:color w:val="000000"/>
          <w:szCs w:val="24"/>
          <w:lang w:val="en-US" w:eastAsia="pt-BR"/>
        </w:rPr>
        <w:t>)</w:t>
      </w:r>
      <w:del w:id="455" w:author="Quirijn" w:date="2011-06-22T10:02:00Z">
        <w:r w:rsidR="006A0EDD" w:rsidRPr="006A0EDD" w:rsidDel="004B5A67">
          <w:rPr>
            <w:rFonts w:ascii="Arial" w:eastAsia="Times New Roman" w:hAnsi="Arial" w:cs="Arial"/>
            <w:i/>
            <w:color w:val="000000"/>
            <w:szCs w:val="24"/>
            <w:vertAlign w:val="subscript"/>
            <w:lang w:val="en-US" w:eastAsia="pt-BR"/>
          </w:rPr>
          <w:delText>I</w:delText>
        </w:r>
      </w:del>
      <w:ins w:id="456" w:author="Quirijn" w:date="2011-06-22T10:02:00Z">
        <w:r w:rsidR="004B5A67">
          <w:rPr>
            <w:rFonts w:ascii="Arial" w:eastAsia="Times New Roman" w:hAnsi="Arial" w:cs="Arial"/>
            <w:i/>
            <w:color w:val="000000"/>
            <w:szCs w:val="24"/>
            <w:vertAlign w:val="subscript"/>
            <w:lang w:val="en-US" w:eastAsia="pt-BR"/>
          </w:rPr>
          <w:t>FI</w:t>
        </w:r>
      </w:ins>
      <w:r w:rsidR="001E492D">
        <w:rPr>
          <w:rFonts w:ascii="Arial" w:eastAsia="Times New Roman" w:hAnsi="Arial" w:cs="Arial"/>
          <w:color w:val="000000"/>
          <w:szCs w:val="24"/>
          <w:lang w:val="en-US" w:eastAsia="pt-BR"/>
        </w:rPr>
        <w:t xml:space="preserve"> </w:t>
      </w:r>
      <w:r w:rsidR="0037783A">
        <w:rPr>
          <w:rFonts w:ascii="Arial" w:eastAsia="Times New Roman" w:hAnsi="Arial" w:cs="Arial"/>
          <w:color w:val="000000"/>
          <w:szCs w:val="24"/>
          <w:lang w:val="en-US" w:eastAsia="pt-BR"/>
        </w:rPr>
        <w:t xml:space="preserve">and </w:t>
      </w:r>
      <w:r w:rsidR="00956816" w:rsidRPr="00956816">
        <w:rPr>
          <w:rFonts w:ascii="Arial" w:hAnsi="Arial" w:cs="Arial"/>
          <w:i/>
          <w:szCs w:val="24"/>
          <w:lang w:val="en-US"/>
        </w:rPr>
        <w:t>VPD</w:t>
      </w:r>
      <w:r w:rsidR="001E492D" w:rsidRPr="001E492D">
        <w:rPr>
          <w:rFonts w:ascii="Arial" w:eastAsia="Times New Roman" w:hAnsi="Arial" w:cs="Arial"/>
          <w:i/>
          <w:color w:val="000000"/>
          <w:szCs w:val="24"/>
          <w:vertAlign w:val="subscript"/>
          <w:lang w:val="en-US" w:eastAsia="pt-BR"/>
        </w:rPr>
        <w:t>NI</w:t>
      </w:r>
      <w:r w:rsidR="00A3338D" w:rsidRPr="00A3338D">
        <w:rPr>
          <w:rFonts w:ascii="Arial" w:hAnsi="Arial" w:cs="Arial"/>
          <w:szCs w:val="24"/>
          <w:vertAlign w:val="superscript"/>
          <w:lang w:val="en-US"/>
        </w:rPr>
        <w:t> </w:t>
      </w:r>
      <w:r w:rsidR="00A3338D">
        <w:rPr>
          <w:rFonts w:ascii="Arial" w:hAnsi="Arial" w:cs="Arial"/>
          <w:szCs w:val="24"/>
          <w:lang w:val="en-US"/>
        </w:rPr>
        <w:noBreakHyphen/>
      </w:r>
      <w:r w:rsidR="00956816" w:rsidRPr="00956816">
        <w:rPr>
          <w:rFonts w:ascii="Arial" w:hAnsi="Arial" w:cs="Arial"/>
          <w:szCs w:val="24"/>
          <w:lang w:val="en-US"/>
        </w:rPr>
        <w:t> </w:t>
      </w:r>
      <w:r w:rsidR="00956816" w:rsidRPr="00956816">
        <w:rPr>
          <w:rFonts w:ascii="Arial" w:hAnsi="Arial" w:cs="Arial"/>
          <w:i/>
          <w:szCs w:val="24"/>
          <w:lang w:val="en-US"/>
        </w:rPr>
        <w:t>VPD</w:t>
      </w:r>
      <w:r w:rsidR="001E492D" w:rsidRPr="001E492D">
        <w:rPr>
          <w:rFonts w:ascii="Arial" w:eastAsia="Times New Roman" w:hAnsi="Arial" w:cs="Arial"/>
          <w:i/>
          <w:color w:val="000000"/>
          <w:szCs w:val="24"/>
          <w:vertAlign w:val="subscript"/>
          <w:lang w:val="en-US" w:eastAsia="pt-BR"/>
        </w:rPr>
        <w:t>I</w:t>
      </w:r>
      <w:r w:rsidR="00956816" w:rsidRPr="00956816">
        <w:rPr>
          <w:rFonts w:ascii="Arial" w:hAnsi="Arial" w:cs="Arial"/>
          <w:szCs w:val="24"/>
          <w:lang w:val="en-US"/>
        </w:rPr>
        <w:t>).</w:t>
      </w:r>
    </w:p>
    <w:p w:rsidR="00CC1D68" w:rsidRPr="00743826" w:rsidRDefault="00CC1D68" w:rsidP="00CC1D68">
      <w:pPr>
        <w:textAlignment w:val="top"/>
        <w:rPr>
          <w:rFonts w:ascii="Arial" w:eastAsia="Times New Roman" w:hAnsi="Arial" w:cs="Arial"/>
          <w:color w:val="888888"/>
          <w:sz w:val="20"/>
          <w:szCs w:val="20"/>
          <w:lang w:val="en-US" w:eastAsia="pt-BR"/>
        </w:rPr>
      </w:pPr>
      <w:r w:rsidRPr="00743826">
        <w:rPr>
          <w:rFonts w:ascii="Arial" w:eastAsia="Times New Roman" w:hAnsi="Arial" w:cs="Arial"/>
          <w:color w:val="000000"/>
          <w:szCs w:val="24"/>
          <w:lang w:val="en-US" w:eastAsia="pt-BR"/>
        </w:rPr>
        <w:t xml:space="preserve">Air temperature was measured at </w:t>
      </w:r>
      <w:r w:rsidR="004D4D36">
        <w:rPr>
          <w:rFonts w:ascii="Arial" w:eastAsia="Times New Roman" w:hAnsi="Arial" w:cs="Arial"/>
          <w:color w:val="000000"/>
          <w:szCs w:val="24"/>
          <w:lang w:val="en-US" w:eastAsia="pt-BR"/>
        </w:rPr>
        <w:t xml:space="preserve">a central location in </w:t>
      </w:r>
      <w:r w:rsidRPr="00743826">
        <w:rPr>
          <w:rFonts w:ascii="Arial" w:eastAsia="Times New Roman" w:hAnsi="Arial" w:cs="Arial"/>
          <w:color w:val="000000"/>
          <w:szCs w:val="24"/>
          <w:lang w:val="en-US" w:eastAsia="pt-BR"/>
        </w:rPr>
        <w:t>each irrigation treatment</w:t>
      </w:r>
      <w:r w:rsidR="004D4D36">
        <w:rPr>
          <w:rFonts w:ascii="Arial" w:eastAsia="Times New Roman" w:hAnsi="Arial" w:cs="Arial"/>
          <w:color w:val="000000"/>
          <w:szCs w:val="24"/>
          <w:lang w:val="en-US" w:eastAsia="pt-BR"/>
        </w:rPr>
        <w:t xml:space="preserve"> plot</w:t>
      </w:r>
      <w:r w:rsidRPr="00743826">
        <w:rPr>
          <w:rFonts w:ascii="Arial" w:eastAsia="Times New Roman" w:hAnsi="Arial" w:cs="Arial"/>
          <w:color w:val="000000"/>
          <w:szCs w:val="24"/>
          <w:lang w:val="en-US" w:eastAsia="pt-BR"/>
        </w:rPr>
        <w:t xml:space="preserve"> and showed to be </w:t>
      </w:r>
      <w:r w:rsidR="004D4D36">
        <w:rPr>
          <w:rFonts w:ascii="Arial" w:eastAsia="Times New Roman" w:hAnsi="Arial" w:cs="Arial"/>
          <w:color w:val="000000"/>
          <w:szCs w:val="24"/>
          <w:lang w:val="en-US" w:eastAsia="pt-BR"/>
        </w:rPr>
        <w:t xml:space="preserve">very </w:t>
      </w:r>
      <w:r w:rsidRPr="00743826">
        <w:rPr>
          <w:rFonts w:ascii="Arial" w:eastAsia="Times New Roman" w:hAnsi="Arial" w:cs="Arial"/>
          <w:color w:val="000000"/>
          <w:szCs w:val="24"/>
          <w:lang w:val="en-US" w:eastAsia="pt-BR"/>
        </w:rPr>
        <w:t xml:space="preserve">similar </w:t>
      </w:r>
      <w:r w:rsidR="004D4D36">
        <w:rPr>
          <w:rFonts w:ascii="Arial" w:eastAsia="Times New Roman" w:hAnsi="Arial" w:cs="Arial"/>
          <w:color w:val="000000"/>
          <w:szCs w:val="24"/>
          <w:lang w:val="en-US" w:eastAsia="pt-BR"/>
        </w:rPr>
        <w:t>for both</w:t>
      </w:r>
      <w:r w:rsidRPr="00743826">
        <w:rPr>
          <w:rFonts w:ascii="Arial" w:eastAsia="Times New Roman" w:hAnsi="Arial" w:cs="Arial"/>
          <w:color w:val="000000"/>
          <w:szCs w:val="24"/>
          <w:lang w:val="en-US" w:eastAsia="pt-BR"/>
        </w:rPr>
        <w:t xml:space="preserve"> treatments</w:t>
      </w:r>
      <w:r w:rsidR="004D4D36">
        <w:rPr>
          <w:rFonts w:ascii="Arial" w:eastAsia="Times New Roman" w:hAnsi="Arial" w:cs="Arial"/>
          <w:color w:val="000000"/>
          <w:szCs w:val="24"/>
          <w:lang w:val="en-US" w:eastAsia="pt-BR"/>
        </w:rPr>
        <w:t xml:space="preserve"> (</w:t>
      </w:r>
      <w:r w:rsidRPr="00743826">
        <w:rPr>
          <w:rFonts w:ascii="Arial" w:eastAsia="Times New Roman" w:hAnsi="Arial" w:cs="Arial"/>
          <w:color w:val="000000"/>
          <w:szCs w:val="24"/>
          <w:lang w:val="en-US" w:eastAsia="pt-BR"/>
        </w:rPr>
        <w:t xml:space="preserve">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fig38</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11</w:t>
      </w:r>
      <w:r w:rsidR="00EB4AC9" w:rsidRPr="00956816">
        <w:rPr>
          <w:rFonts w:ascii="Arial" w:hAnsi="Arial" w:cs="Arial"/>
          <w:lang w:val="en-US"/>
        </w:rPr>
        <w:fldChar w:fldCharType="end"/>
      </w:r>
      <w:r w:rsidR="004D4D36">
        <w:rPr>
          <w:rFonts w:ascii="Arial" w:hAnsi="Arial" w:cs="Arial"/>
          <w:lang w:val="en-US"/>
        </w:rPr>
        <w:t>)</w:t>
      </w:r>
      <w:r w:rsidRPr="00743826">
        <w:rPr>
          <w:rFonts w:ascii="Arial" w:eastAsia="Times New Roman" w:hAnsi="Arial" w:cs="Arial"/>
          <w:color w:val="000000"/>
          <w:szCs w:val="24"/>
          <w:lang w:val="en-US" w:eastAsia="pt-BR"/>
        </w:rPr>
        <w:t xml:space="preserve">. In the last weeks of </w:t>
      </w:r>
      <w:r w:rsidR="004D4D36">
        <w:rPr>
          <w:rFonts w:ascii="Arial" w:eastAsia="Times New Roman" w:hAnsi="Arial" w:cs="Arial"/>
          <w:color w:val="000000"/>
          <w:szCs w:val="24"/>
          <w:lang w:val="en-US" w:eastAsia="pt-BR"/>
        </w:rPr>
        <w:t xml:space="preserve">the </w:t>
      </w:r>
      <w:r w:rsidRPr="00743826">
        <w:rPr>
          <w:rFonts w:ascii="Arial" w:eastAsia="Times New Roman" w:hAnsi="Arial" w:cs="Arial"/>
          <w:color w:val="000000"/>
          <w:szCs w:val="24"/>
          <w:lang w:val="en-US" w:eastAsia="pt-BR"/>
        </w:rPr>
        <w:t>experiment, t</w:t>
      </w:r>
      <w:r w:rsidR="0037783A">
        <w:rPr>
          <w:rFonts w:ascii="Arial" w:eastAsia="Times New Roman" w:hAnsi="Arial" w:cs="Arial"/>
          <w:color w:val="000000"/>
          <w:szCs w:val="24"/>
          <w:lang w:val="en-US" w:eastAsia="pt-BR"/>
        </w:rPr>
        <w:t xml:space="preserve">he air temperature in the </w:t>
      </w:r>
      <w:del w:id="457" w:author="Quirijn" w:date="2011-06-22T09:57:00Z">
        <w:r w:rsidR="0037783A" w:rsidDel="004B5A67">
          <w:rPr>
            <w:rFonts w:ascii="Arial" w:eastAsia="Times New Roman" w:hAnsi="Arial" w:cs="Arial"/>
            <w:color w:val="000000"/>
            <w:szCs w:val="24"/>
            <w:lang w:val="en-US" w:eastAsia="pt-BR"/>
          </w:rPr>
          <w:delText>non</w:delText>
        </w:r>
        <w:r w:rsidR="004D4D36" w:rsidDel="004B5A67">
          <w:rPr>
            <w:rFonts w:ascii="Arial" w:eastAsia="Times New Roman" w:hAnsi="Arial" w:cs="Arial"/>
            <w:color w:val="000000"/>
            <w:szCs w:val="24"/>
            <w:lang w:val="en-US" w:eastAsia="pt-BR"/>
          </w:rPr>
          <w:delText>-</w:delText>
        </w:r>
        <w:r w:rsidR="0037783A" w:rsidDel="004B5A67">
          <w:rPr>
            <w:rFonts w:ascii="Arial" w:eastAsia="Times New Roman" w:hAnsi="Arial" w:cs="Arial"/>
            <w:color w:val="000000"/>
            <w:szCs w:val="24"/>
            <w:lang w:val="en-US" w:eastAsia="pt-BR"/>
          </w:rPr>
          <w:delText>irrigated</w:delText>
        </w:r>
      </w:del>
      <w:ins w:id="458" w:author="Quirijn" w:date="2011-06-22T10:08:00Z">
        <w:r w:rsidR="004B5A67">
          <w:rPr>
            <w:rFonts w:ascii="Arial" w:eastAsia="Times New Roman" w:hAnsi="Arial" w:cs="Arial"/>
            <w:color w:val="000000"/>
            <w:szCs w:val="24"/>
            <w:lang w:val="en-US" w:eastAsia="pt-BR"/>
          </w:rPr>
          <w:t>deficit irrigated</w:t>
        </w:r>
      </w:ins>
      <w:r w:rsidR="0037783A">
        <w:rPr>
          <w:rFonts w:ascii="Arial" w:eastAsia="Times New Roman" w:hAnsi="Arial" w:cs="Arial"/>
          <w:color w:val="000000"/>
          <w:szCs w:val="24"/>
          <w:lang w:val="en-US" w:eastAsia="pt-BR"/>
        </w:rPr>
        <w:t xml:space="preserve"> treatment tends to be </w:t>
      </w:r>
      <w:r w:rsidR="004D4D36">
        <w:rPr>
          <w:rFonts w:ascii="Arial" w:eastAsia="Times New Roman" w:hAnsi="Arial" w:cs="Arial"/>
          <w:color w:val="000000"/>
          <w:szCs w:val="24"/>
          <w:lang w:val="en-US" w:eastAsia="pt-BR"/>
        </w:rPr>
        <w:t>around</w:t>
      </w:r>
      <w:r w:rsidR="0037783A">
        <w:rPr>
          <w:rFonts w:ascii="Arial" w:eastAsia="Times New Roman" w:hAnsi="Arial" w:cs="Arial"/>
          <w:color w:val="000000"/>
          <w:szCs w:val="24"/>
          <w:lang w:val="en-US" w:eastAsia="pt-BR"/>
        </w:rPr>
        <w:t xml:space="preserve"> 0.5°C higher than in the</w:t>
      </w:r>
      <w:del w:id="459" w:author="Quirijn" w:date="2011-06-22T10:04:00Z">
        <w:r w:rsidR="0037783A" w:rsidDel="004B5A67">
          <w:rPr>
            <w:rFonts w:ascii="Arial" w:eastAsia="Times New Roman" w:hAnsi="Arial" w:cs="Arial"/>
            <w:color w:val="000000"/>
            <w:szCs w:val="24"/>
            <w:lang w:val="en-US" w:eastAsia="pt-BR"/>
          </w:rPr>
          <w:delText xml:space="preserve"> irrigated</w:delText>
        </w:r>
      </w:del>
      <w:ins w:id="460" w:author="Quirijn" w:date="2011-06-22T10:04:00Z">
        <w:r w:rsidR="004B5A67">
          <w:rPr>
            <w:rFonts w:ascii="Arial" w:eastAsia="Times New Roman" w:hAnsi="Arial" w:cs="Arial"/>
            <w:color w:val="000000"/>
            <w:szCs w:val="24"/>
            <w:lang w:val="en-US" w:eastAsia="pt-BR"/>
          </w:rPr>
          <w:t xml:space="preserve"> fully irrigated</w:t>
        </w:r>
      </w:ins>
      <w:r w:rsidR="0037783A">
        <w:rPr>
          <w:rFonts w:ascii="Arial" w:eastAsia="Times New Roman" w:hAnsi="Arial" w:cs="Arial"/>
          <w:color w:val="000000"/>
          <w:szCs w:val="24"/>
          <w:lang w:val="en-US" w:eastAsia="pt-BR"/>
        </w:rPr>
        <w:t xml:space="preserve"> treatment. The mean air temperature in</w:t>
      </w:r>
      <w:r w:rsidR="004D4D36">
        <w:rPr>
          <w:rFonts w:ascii="Arial" w:eastAsia="Times New Roman" w:hAnsi="Arial" w:cs="Arial"/>
          <w:color w:val="000000"/>
          <w:szCs w:val="24"/>
          <w:lang w:val="en-US" w:eastAsia="pt-BR"/>
        </w:rPr>
        <w:t xml:space="preserve"> the</w:t>
      </w:r>
      <w:del w:id="461" w:author="Quirijn" w:date="2011-06-22T10:04:00Z">
        <w:r w:rsidR="0037783A" w:rsidDel="004B5A67">
          <w:rPr>
            <w:rFonts w:ascii="Arial" w:eastAsia="Times New Roman" w:hAnsi="Arial" w:cs="Arial"/>
            <w:color w:val="000000"/>
            <w:szCs w:val="24"/>
            <w:lang w:val="en-US" w:eastAsia="pt-BR"/>
          </w:rPr>
          <w:delText xml:space="preserve"> irrigated</w:delText>
        </w:r>
      </w:del>
      <w:ins w:id="462" w:author="Quirijn" w:date="2011-06-22T10:04:00Z">
        <w:r w:rsidR="004B5A67">
          <w:rPr>
            <w:rFonts w:ascii="Arial" w:eastAsia="Times New Roman" w:hAnsi="Arial" w:cs="Arial"/>
            <w:color w:val="000000"/>
            <w:szCs w:val="24"/>
            <w:lang w:val="en-US" w:eastAsia="pt-BR"/>
          </w:rPr>
          <w:t xml:space="preserve"> fully irrigated</w:t>
        </w:r>
      </w:ins>
      <w:r w:rsidR="0037783A">
        <w:rPr>
          <w:rFonts w:ascii="Arial" w:eastAsia="Times New Roman" w:hAnsi="Arial" w:cs="Arial"/>
          <w:color w:val="000000"/>
          <w:szCs w:val="24"/>
          <w:lang w:val="en-US" w:eastAsia="pt-BR"/>
        </w:rPr>
        <w:t xml:space="preserve"> treatment was equal to 21.77°C </w:t>
      </w:r>
      <w:r w:rsidR="004D4D36">
        <w:rPr>
          <w:rFonts w:ascii="Arial" w:eastAsia="Times New Roman" w:hAnsi="Arial" w:cs="Arial"/>
          <w:color w:val="000000"/>
          <w:szCs w:val="24"/>
          <w:lang w:val="en-US" w:eastAsia="pt-BR"/>
        </w:rPr>
        <w:t>while i</w:t>
      </w:r>
      <w:r w:rsidR="0037783A">
        <w:rPr>
          <w:rFonts w:ascii="Arial" w:eastAsia="Times New Roman" w:hAnsi="Arial" w:cs="Arial"/>
          <w:color w:val="000000"/>
          <w:szCs w:val="24"/>
          <w:lang w:val="en-US" w:eastAsia="pt-BR"/>
        </w:rPr>
        <w:t xml:space="preserve">n </w:t>
      </w:r>
      <w:r w:rsidR="004D4D36">
        <w:rPr>
          <w:rFonts w:ascii="Arial" w:eastAsia="Times New Roman" w:hAnsi="Arial" w:cs="Arial"/>
          <w:color w:val="000000"/>
          <w:szCs w:val="24"/>
          <w:lang w:val="en-US" w:eastAsia="pt-BR"/>
        </w:rPr>
        <w:t xml:space="preserve">the </w:t>
      </w:r>
      <w:del w:id="463" w:author="Quirijn" w:date="2011-06-22T09:57:00Z">
        <w:r w:rsidR="0037783A" w:rsidDel="004B5A67">
          <w:rPr>
            <w:rFonts w:ascii="Arial" w:eastAsia="Times New Roman" w:hAnsi="Arial" w:cs="Arial"/>
            <w:color w:val="000000"/>
            <w:szCs w:val="24"/>
            <w:lang w:val="en-US" w:eastAsia="pt-BR"/>
          </w:rPr>
          <w:delText>non-irrigated</w:delText>
        </w:r>
      </w:del>
      <w:ins w:id="464" w:author="Quirijn" w:date="2011-06-22T10:08:00Z">
        <w:r w:rsidR="004B5A67">
          <w:rPr>
            <w:rFonts w:ascii="Arial" w:eastAsia="Times New Roman" w:hAnsi="Arial" w:cs="Arial"/>
            <w:color w:val="000000"/>
            <w:szCs w:val="24"/>
            <w:lang w:val="en-US" w:eastAsia="pt-BR"/>
          </w:rPr>
          <w:t>deficit irrigated</w:t>
        </w:r>
      </w:ins>
      <w:r w:rsidR="0037783A">
        <w:rPr>
          <w:rFonts w:ascii="Arial" w:eastAsia="Times New Roman" w:hAnsi="Arial" w:cs="Arial"/>
          <w:color w:val="000000"/>
          <w:szCs w:val="24"/>
          <w:lang w:val="en-US" w:eastAsia="pt-BR"/>
        </w:rPr>
        <w:t xml:space="preserve"> </w:t>
      </w:r>
      <w:r w:rsidR="004D4D36">
        <w:rPr>
          <w:rFonts w:ascii="Arial" w:eastAsia="Times New Roman" w:hAnsi="Arial" w:cs="Arial"/>
          <w:color w:val="000000"/>
          <w:szCs w:val="24"/>
          <w:lang w:val="en-US" w:eastAsia="pt-BR"/>
        </w:rPr>
        <w:t xml:space="preserve">treatment it was </w:t>
      </w:r>
      <w:r w:rsidR="0037783A">
        <w:rPr>
          <w:rFonts w:ascii="Arial" w:eastAsia="Times New Roman" w:hAnsi="Arial" w:cs="Arial"/>
          <w:color w:val="000000"/>
          <w:szCs w:val="24"/>
          <w:lang w:val="en-US" w:eastAsia="pt-BR"/>
        </w:rPr>
        <w:t>22.15°C</w:t>
      </w:r>
      <w:r w:rsidR="000670D4">
        <w:rPr>
          <w:rFonts w:ascii="Arial" w:eastAsia="Times New Roman" w:hAnsi="Arial" w:cs="Arial"/>
          <w:color w:val="000000"/>
          <w:szCs w:val="24"/>
          <w:lang w:val="en-US" w:eastAsia="pt-BR"/>
        </w:rPr>
        <w:t>; maximum</w:t>
      </w:r>
      <w:r w:rsidR="0037783A">
        <w:rPr>
          <w:rFonts w:ascii="Arial" w:eastAsia="Times New Roman" w:hAnsi="Arial" w:cs="Arial"/>
          <w:color w:val="000000"/>
          <w:szCs w:val="24"/>
          <w:lang w:val="en-US" w:eastAsia="pt-BR"/>
        </w:rPr>
        <w:t xml:space="preserve"> temperatures were 32.93°C and 33.46°C, respectively. On the other hand, canopy temperature of </w:t>
      </w:r>
      <w:r w:rsidR="004D4D36">
        <w:rPr>
          <w:rFonts w:ascii="Arial" w:eastAsia="Times New Roman" w:hAnsi="Arial" w:cs="Arial"/>
          <w:color w:val="000000"/>
          <w:szCs w:val="24"/>
          <w:lang w:val="en-US" w:eastAsia="pt-BR"/>
        </w:rPr>
        <w:t xml:space="preserve">the </w:t>
      </w:r>
      <w:del w:id="465" w:author="Quirijn" w:date="2011-06-22T09:57:00Z">
        <w:r w:rsidR="0037783A" w:rsidDel="004B5A67">
          <w:rPr>
            <w:rFonts w:ascii="Arial" w:eastAsia="Times New Roman" w:hAnsi="Arial" w:cs="Arial"/>
            <w:color w:val="000000"/>
            <w:szCs w:val="24"/>
            <w:lang w:val="en-US" w:eastAsia="pt-BR"/>
          </w:rPr>
          <w:delText>non-irrigated</w:delText>
        </w:r>
      </w:del>
      <w:ins w:id="466" w:author="Quirijn" w:date="2011-06-22T10:08:00Z">
        <w:r w:rsidR="004B5A67">
          <w:rPr>
            <w:rFonts w:ascii="Arial" w:eastAsia="Times New Roman" w:hAnsi="Arial" w:cs="Arial"/>
            <w:color w:val="000000"/>
            <w:szCs w:val="24"/>
            <w:lang w:val="en-US" w:eastAsia="pt-BR"/>
          </w:rPr>
          <w:t>deficit irrigated</w:t>
        </w:r>
      </w:ins>
      <w:r w:rsidR="0037783A">
        <w:rPr>
          <w:rFonts w:ascii="Arial" w:eastAsia="Times New Roman" w:hAnsi="Arial" w:cs="Arial"/>
          <w:color w:val="000000"/>
          <w:szCs w:val="24"/>
          <w:lang w:val="en-US" w:eastAsia="pt-BR"/>
        </w:rPr>
        <w:t xml:space="preserve"> treatment </w:t>
      </w:r>
      <w:r w:rsidR="004D4D36">
        <w:rPr>
          <w:rFonts w:ascii="Arial" w:eastAsia="Times New Roman" w:hAnsi="Arial" w:cs="Arial"/>
          <w:color w:val="000000"/>
          <w:szCs w:val="24"/>
          <w:lang w:val="en-US" w:eastAsia="pt-BR"/>
        </w:rPr>
        <w:t>tended to</w:t>
      </w:r>
      <w:r w:rsidR="0037783A">
        <w:rPr>
          <w:rFonts w:ascii="Arial" w:eastAsia="Times New Roman" w:hAnsi="Arial" w:cs="Arial"/>
          <w:color w:val="000000"/>
          <w:szCs w:val="24"/>
          <w:lang w:val="en-US" w:eastAsia="pt-BR"/>
        </w:rPr>
        <w:t xml:space="preserve"> increas</w:t>
      </w:r>
      <w:r w:rsidR="004D4D36">
        <w:rPr>
          <w:rFonts w:ascii="Arial" w:eastAsia="Times New Roman" w:hAnsi="Arial" w:cs="Arial"/>
          <w:color w:val="000000"/>
          <w:szCs w:val="24"/>
          <w:lang w:val="en-US" w:eastAsia="pt-BR"/>
        </w:rPr>
        <w:t>e</w:t>
      </w:r>
      <w:r w:rsidR="0037783A">
        <w:rPr>
          <w:rFonts w:ascii="Arial" w:eastAsia="Times New Roman" w:hAnsi="Arial" w:cs="Arial"/>
          <w:color w:val="000000"/>
          <w:szCs w:val="24"/>
          <w:lang w:val="en-US" w:eastAsia="pt-BR"/>
        </w:rPr>
        <w:t xml:space="preserve"> during the </w:t>
      </w:r>
      <w:r w:rsidR="004D4D36">
        <w:rPr>
          <w:rFonts w:ascii="Arial" w:eastAsia="Times New Roman" w:hAnsi="Arial" w:cs="Arial"/>
          <w:color w:val="000000"/>
          <w:szCs w:val="24"/>
          <w:lang w:val="en-US" w:eastAsia="pt-BR"/>
        </w:rPr>
        <w:t>interval of analysis</w:t>
      </w:r>
      <w:r w:rsidR="0037783A">
        <w:rPr>
          <w:rFonts w:ascii="Arial" w:eastAsia="Times New Roman" w:hAnsi="Arial" w:cs="Arial"/>
          <w:color w:val="000000"/>
          <w:szCs w:val="24"/>
          <w:lang w:val="en-US" w:eastAsia="pt-BR"/>
        </w:rPr>
        <w:t xml:space="preserve"> (Figure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fig17</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12</w:t>
      </w:r>
      <w:r w:rsidR="00EB4AC9" w:rsidRPr="00956816">
        <w:rPr>
          <w:rFonts w:ascii="Arial" w:hAnsi="Arial" w:cs="Arial"/>
          <w:lang w:val="en-US"/>
        </w:rPr>
        <w:fldChar w:fldCharType="end"/>
      </w:r>
      <w:r w:rsidRPr="00743826">
        <w:rPr>
          <w:rFonts w:ascii="Arial" w:eastAsia="Times New Roman" w:hAnsi="Arial" w:cs="Arial"/>
          <w:color w:val="000000"/>
          <w:szCs w:val="24"/>
          <w:lang w:val="en-US" w:eastAsia="pt-BR"/>
        </w:rPr>
        <w:t xml:space="preserve">). </w:t>
      </w:r>
      <w:r w:rsidRPr="00950DB9">
        <w:rPr>
          <w:rFonts w:ascii="Arial" w:eastAsia="Times New Roman" w:hAnsi="Arial" w:cs="Arial"/>
          <w:color w:val="000000"/>
          <w:szCs w:val="24"/>
          <w:highlight w:val="yellow"/>
          <w:lang w:val="en-US" w:eastAsia="pt-BR"/>
        </w:rPr>
        <w:t>In the</w:t>
      </w:r>
      <w:del w:id="467" w:author="Quirijn" w:date="2011-06-22T10:04:00Z">
        <w:r w:rsidRPr="00950DB9" w:rsidDel="004B5A67">
          <w:rPr>
            <w:rFonts w:ascii="Arial" w:eastAsia="Times New Roman" w:hAnsi="Arial" w:cs="Arial"/>
            <w:color w:val="000000"/>
            <w:szCs w:val="24"/>
            <w:highlight w:val="yellow"/>
            <w:lang w:val="en-US" w:eastAsia="pt-BR"/>
          </w:rPr>
          <w:delText xml:space="preserve"> irrigated</w:delText>
        </w:r>
      </w:del>
      <w:ins w:id="468" w:author="Quirijn" w:date="2011-06-22T10:04:00Z">
        <w:r w:rsidR="004B5A67">
          <w:rPr>
            <w:rFonts w:ascii="Arial" w:eastAsia="Times New Roman" w:hAnsi="Arial" w:cs="Arial"/>
            <w:color w:val="000000"/>
            <w:szCs w:val="24"/>
            <w:highlight w:val="yellow"/>
            <w:lang w:val="en-US" w:eastAsia="pt-BR"/>
          </w:rPr>
          <w:t xml:space="preserve"> fully irrigated</w:t>
        </w:r>
      </w:ins>
      <w:r w:rsidRPr="00950DB9">
        <w:rPr>
          <w:rFonts w:ascii="Arial" w:eastAsia="Times New Roman" w:hAnsi="Arial" w:cs="Arial"/>
          <w:color w:val="000000"/>
          <w:szCs w:val="24"/>
          <w:highlight w:val="yellow"/>
          <w:lang w:val="en-US" w:eastAsia="pt-BR"/>
        </w:rPr>
        <w:t xml:space="preserve"> treatment, t</w:t>
      </w:r>
      <w:r w:rsidR="0037783A" w:rsidRPr="00950DB9">
        <w:rPr>
          <w:rFonts w:ascii="Arial" w:eastAsia="Times New Roman" w:hAnsi="Arial" w:cs="Arial"/>
          <w:color w:val="000000"/>
          <w:szCs w:val="24"/>
          <w:highlight w:val="yellow"/>
          <w:lang w:val="en-US" w:eastAsia="pt-BR"/>
        </w:rPr>
        <w:t xml:space="preserve">his </w:t>
      </w:r>
      <w:r w:rsidR="001B5E17" w:rsidRPr="00950DB9">
        <w:rPr>
          <w:rFonts w:ascii="Arial" w:eastAsia="Times New Roman" w:hAnsi="Arial" w:cs="Arial"/>
          <w:color w:val="000000"/>
          <w:szCs w:val="24"/>
          <w:highlight w:val="yellow"/>
          <w:lang w:val="en-US" w:eastAsia="pt-BR"/>
        </w:rPr>
        <w:t>tendency</w:t>
      </w:r>
      <w:r w:rsidR="0037783A" w:rsidRPr="00950DB9">
        <w:rPr>
          <w:rFonts w:ascii="Arial" w:eastAsia="Times New Roman" w:hAnsi="Arial" w:cs="Arial"/>
          <w:color w:val="000000"/>
          <w:szCs w:val="24"/>
          <w:highlight w:val="yellow"/>
          <w:lang w:val="en-US" w:eastAsia="pt-BR"/>
        </w:rPr>
        <w:t xml:space="preserve"> </w:t>
      </w:r>
      <w:r w:rsidR="001B5E17" w:rsidRPr="00950DB9">
        <w:rPr>
          <w:rFonts w:ascii="Arial" w:eastAsia="Times New Roman" w:hAnsi="Arial" w:cs="Arial"/>
          <w:color w:val="000000"/>
          <w:szCs w:val="24"/>
          <w:highlight w:val="yellow"/>
          <w:lang w:val="en-US" w:eastAsia="pt-BR"/>
        </w:rPr>
        <w:t>was</w:t>
      </w:r>
      <w:r w:rsidR="0037783A" w:rsidRPr="00950DB9">
        <w:rPr>
          <w:rFonts w:ascii="Arial" w:eastAsia="Times New Roman" w:hAnsi="Arial" w:cs="Arial"/>
          <w:color w:val="000000"/>
          <w:szCs w:val="24"/>
          <w:highlight w:val="yellow"/>
          <w:lang w:val="en-US" w:eastAsia="pt-BR"/>
        </w:rPr>
        <w:t xml:space="preserve"> not observed and </w:t>
      </w:r>
      <w:r w:rsidR="0037783A" w:rsidRPr="00950DB9">
        <w:rPr>
          <w:rFonts w:ascii="Arial" w:eastAsia="Times New Roman" w:hAnsi="Arial" w:cs="Arial"/>
          <w:i/>
          <w:color w:val="000000"/>
          <w:szCs w:val="24"/>
          <w:highlight w:val="yellow"/>
          <w:lang w:val="en-US" w:eastAsia="pt-BR"/>
        </w:rPr>
        <w:t>t</w:t>
      </w:r>
      <w:r w:rsidR="0037783A" w:rsidRPr="00950DB9">
        <w:rPr>
          <w:rFonts w:ascii="Arial" w:eastAsia="Times New Roman" w:hAnsi="Arial" w:cs="Arial"/>
          <w:i/>
          <w:color w:val="000000"/>
          <w:szCs w:val="24"/>
          <w:highlight w:val="yellow"/>
          <w:vertAlign w:val="subscript"/>
          <w:lang w:val="en-US" w:eastAsia="pt-BR"/>
        </w:rPr>
        <w:t>canopy</w:t>
      </w:r>
      <w:r w:rsidR="00B67FE8">
        <w:rPr>
          <w:rFonts w:ascii="Arial" w:eastAsia="Times New Roman" w:hAnsi="Arial" w:cs="Arial"/>
          <w:color w:val="000000"/>
          <w:szCs w:val="24"/>
          <w:highlight w:val="yellow"/>
          <w:lang w:val="en-US" w:eastAsia="pt-BR"/>
        </w:rPr>
        <w:t xml:space="preserve"> presented a constant tendenc</w:t>
      </w:r>
      <w:r w:rsidR="00055186" w:rsidRPr="00950DB9">
        <w:rPr>
          <w:rFonts w:ascii="Arial" w:eastAsia="Times New Roman" w:hAnsi="Arial" w:cs="Arial"/>
          <w:color w:val="000000"/>
          <w:szCs w:val="24"/>
          <w:highlight w:val="yellow"/>
          <w:lang w:val="en-US" w:eastAsia="pt-BR"/>
        </w:rPr>
        <w:t xml:space="preserve">y </w:t>
      </w:r>
      <w:r w:rsidR="00950DB9" w:rsidRPr="00950DB9">
        <w:rPr>
          <w:rFonts w:ascii="Arial" w:eastAsia="Times New Roman" w:hAnsi="Arial" w:cs="Arial"/>
          <w:color w:val="000000"/>
          <w:szCs w:val="24"/>
          <w:highlight w:val="yellow"/>
          <w:lang w:val="en-US" w:eastAsia="pt-BR"/>
        </w:rPr>
        <w:t>over the course of the month.</w:t>
      </w:r>
      <w:r w:rsidR="00950DB9">
        <w:rPr>
          <w:rFonts w:ascii="Arial" w:eastAsia="Times New Roman" w:hAnsi="Arial" w:cs="Arial"/>
          <w:color w:val="000000"/>
          <w:szCs w:val="24"/>
          <w:lang w:val="en-US" w:eastAsia="pt-BR"/>
        </w:rPr>
        <w:t xml:space="preserve"> </w:t>
      </w:r>
      <w:r w:rsidR="0037783A">
        <w:rPr>
          <w:rFonts w:ascii="Arial" w:eastAsia="Times New Roman" w:hAnsi="Arial" w:cs="Arial"/>
          <w:color w:val="000000"/>
          <w:szCs w:val="24"/>
          <w:lang w:val="en-US" w:eastAsia="pt-BR"/>
        </w:rPr>
        <w:t>In th</w:t>
      </w:r>
      <w:r w:rsidR="001B5E17">
        <w:rPr>
          <w:rFonts w:ascii="Arial" w:eastAsia="Times New Roman" w:hAnsi="Arial" w:cs="Arial"/>
          <w:color w:val="000000"/>
          <w:szCs w:val="24"/>
          <w:lang w:val="en-US" w:eastAsia="pt-BR"/>
        </w:rPr>
        <w:t>e</w:t>
      </w:r>
      <w:del w:id="469" w:author="Quirijn" w:date="2011-06-22T10:04:00Z">
        <w:r w:rsidR="001B5E17" w:rsidDel="004B5A67">
          <w:rPr>
            <w:rFonts w:ascii="Arial" w:eastAsia="Times New Roman" w:hAnsi="Arial" w:cs="Arial"/>
            <w:color w:val="000000"/>
            <w:szCs w:val="24"/>
            <w:lang w:val="en-US" w:eastAsia="pt-BR"/>
          </w:rPr>
          <w:delText xml:space="preserve"> irrigated</w:delText>
        </w:r>
      </w:del>
      <w:ins w:id="470" w:author="Quirijn" w:date="2011-06-22T10:04:00Z">
        <w:r w:rsidR="004B5A67">
          <w:rPr>
            <w:rFonts w:ascii="Arial" w:eastAsia="Times New Roman" w:hAnsi="Arial" w:cs="Arial"/>
            <w:color w:val="000000"/>
            <w:szCs w:val="24"/>
            <w:lang w:val="en-US" w:eastAsia="pt-BR"/>
          </w:rPr>
          <w:t xml:space="preserve"> fully irrigated</w:t>
        </w:r>
      </w:ins>
      <w:r w:rsidR="0037783A">
        <w:rPr>
          <w:rFonts w:ascii="Arial" w:eastAsia="Times New Roman" w:hAnsi="Arial" w:cs="Arial"/>
          <w:color w:val="000000"/>
          <w:szCs w:val="24"/>
          <w:lang w:val="en-US" w:eastAsia="pt-BR"/>
        </w:rPr>
        <w:t xml:space="preserve"> treatment, the mean and maximum </w:t>
      </w:r>
      <w:r w:rsidR="0037783A">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w:t>
      </w:r>
      <w:r w:rsidR="0037783A">
        <w:rPr>
          <w:rFonts w:ascii="Arial" w:eastAsia="Times New Roman" w:hAnsi="Arial" w:cs="Arial"/>
          <w:color w:val="000000"/>
          <w:szCs w:val="24"/>
          <w:lang w:val="en-US" w:eastAsia="pt-BR"/>
        </w:rPr>
        <w:t xml:space="preserve"> were 20.14°C and 29.94°C, </w:t>
      </w:r>
      <w:r w:rsidR="001B5E17">
        <w:rPr>
          <w:rFonts w:ascii="Arial" w:eastAsia="Times New Roman" w:hAnsi="Arial" w:cs="Arial"/>
          <w:color w:val="000000"/>
          <w:szCs w:val="24"/>
          <w:lang w:val="en-US" w:eastAsia="pt-BR"/>
        </w:rPr>
        <w:t xml:space="preserve">in the </w:t>
      </w:r>
      <w:del w:id="471" w:author="Quirijn" w:date="2011-06-22T09:57:00Z">
        <w:r w:rsidR="001B5E17" w:rsidDel="004B5A67">
          <w:rPr>
            <w:rFonts w:ascii="Arial" w:eastAsia="Times New Roman" w:hAnsi="Arial" w:cs="Arial"/>
            <w:color w:val="000000"/>
            <w:szCs w:val="24"/>
            <w:lang w:val="en-US" w:eastAsia="pt-BR"/>
          </w:rPr>
          <w:delText>non-irrigated</w:delText>
        </w:r>
      </w:del>
      <w:ins w:id="472" w:author="Quirijn" w:date="2011-06-22T10:08:00Z">
        <w:r w:rsidR="004B5A67">
          <w:rPr>
            <w:rFonts w:ascii="Arial" w:eastAsia="Times New Roman" w:hAnsi="Arial" w:cs="Arial"/>
            <w:color w:val="000000"/>
            <w:szCs w:val="24"/>
            <w:lang w:val="en-US" w:eastAsia="pt-BR"/>
          </w:rPr>
          <w:t>deficit irrigated</w:t>
        </w:r>
      </w:ins>
      <w:r w:rsidR="001B5E17">
        <w:rPr>
          <w:rFonts w:ascii="Arial" w:eastAsia="Times New Roman" w:hAnsi="Arial" w:cs="Arial"/>
          <w:color w:val="000000"/>
          <w:szCs w:val="24"/>
          <w:lang w:val="en-US" w:eastAsia="pt-BR"/>
        </w:rPr>
        <w:t xml:space="preserve"> treatment they were</w:t>
      </w:r>
      <w:r w:rsidR="0037783A">
        <w:rPr>
          <w:rFonts w:ascii="Arial" w:eastAsia="Times New Roman" w:hAnsi="Arial" w:cs="Arial"/>
          <w:color w:val="000000"/>
          <w:szCs w:val="24"/>
          <w:lang w:val="en-US" w:eastAsia="pt-BR"/>
        </w:rPr>
        <w:t xml:space="preserve"> 22.97°C and 38.34°C.</w:t>
      </w:r>
    </w:p>
    <w:p w:rsidR="00F02405" w:rsidRPr="00743826" w:rsidRDefault="00F02405" w:rsidP="00105A0A">
      <w:pPr>
        <w:rPr>
          <w:rFonts w:ascii="Arial" w:hAnsi="Arial" w:cs="Arial"/>
          <w:lang w:val="en-US"/>
        </w:rPr>
      </w:pPr>
    </w:p>
    <w:p w:rsidR="00B67B5D" w:rsidRPr="00743826" w:rsidRDefault="00B67B5D" w:rsidP="00105A0A">
      <w:pPr>
        <w:rPr>
          <w:rFonts w:ascii="Arial" w:hAnsi="Arial" w:cs="Arial"/>
          <w:b/>
          <w:sz w:val="20"/>
          <w:szCs w:val="20"/>
          <w:lang w:val="en-US"/>
        </w:rPr>
      </w:pPr>
    </w:p>
    <w:p w:rsidR="006765DD" w:rsidRPr="00743826" w:rsidRDefault="006765DD" w:rsidP="006765DD">
      <w:pPr>
        <w:keepNext/>
        <w:rPr>
          <w:rFonts w:ascii="Arial" w:hAnsi="Arial" w:cs="Arial"/>
          <w:b/>
          <w:sz w:val="20"/>
          <w:szCs w:val="20"/>
          <w:lang w:val="en-US"/>
        </w:rPr>
      </w:pPr>
    </w:p>
    <w:p w:rsidR="00AD17E9" w:rsidRPr="00743826" w:rsidRDefault="00140580" w:rsidP="006765DD">
      <w:pPr>
        <w:keepNext/>
        <w:spacing w:line="240" w:lineRule="auto"/>
        <w:ind w:firstLine="0"/>
        <w:jc w:val="center"/>
        <w:rPr>
          <w:rFonts w:ascii="Arial" w:hAnsi="Arial" w:cs="Arial"/>
          <w:lang w:val="en-US"/>
        </w:rPr>
      </w:pPr>
      <w:r>
        <w:rPr>
          <w:noProof/>
          <w:lang w:eastAsia="pt-BR"/>
        </w:rPr>
        <w:drawing>
          <wp:inline distT="0" distB="0" distL="0" distR="0">
            <wp:extent cx="4762500" cy="2878753"/>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52" cstate="print"/>
                    <a:srcRect b="2844"/>
                    <a:stretch>
                      <a:fillRect/>
                    </a:stretch>
                  </pic:blipFill>
                  <pic:spPr bwMode="auto">
                    <a:xfrm>
                      <a:off x="0" y="0"/>
                      <a:ext cx="4762500" cy="2878753"/>
                    </a:xfrm>
                    <a:prstGeom prst="rect">
                      <a:avLst/>
                    </a:prstGeom>
                    <a:noFill/>
                    <a:ln w="9525">
                      <a:noFill/>
                      <a:miter lim="800000"/>
                      <a:headEnd/>
                      <a:tailEnd/>
                    </a:ln>
                  </pic:spPr>
                </pic:pic>
              </a:graphicData>
            </a:graphic>
          </wp:inline>
        </w:drawing>
      </w:r>
      <w:r w:rsidR="006A0EDD" w:rsidRPr="006A0EDD">
        <w:rPr>
          <w:lang w:val="en-ZA"/>
        </w:rPr>
        <w:t xml:space="preserve"> </w:t>
      </w:r>
    </w:p>
    <w:p w:rsidR="00B67B5D" w:rsidRPr="00743826" w:rsidRDefault="0065420B" w:rsidP="0010728A">
      <w:pPr>
        <w:pStyle w:val="Legenda"/>
        <w:keepNext/>
        <w:spacing w:after="0" w:line="360" w:lineRule="auto"/>
        <w:ind w:left="1050" w:hanging="1050"/>
        <w:rPr>
          <w:rFonts w:ascii="Arial" w:hAnsi="Arial" w:cs="Arial"/>
          <w:b w:val="0"/>
          <w:color w:val="auto"/>
          <w:sz w:val="20"/>
          <w:szCs w:val="20"/>
          <w:lang w:val="en-US"/>
        </w:rPr>
      </w:pPr>
      <w:bookmarkStart w:id="473" w:name="_Toc296436848"/>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474" w:name="fig38"/>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11</w:t>
      </w:r>
      <w:r w:rsidR="00EB4AC9" w:rsidRPr="00956816">
        <w:rPr>
          <w:rFonts w:ascii="Arial" w:hAnsi="Arial" w:cs="Arial"/>
          <w:b w:val="0"/>
          <w:color w:val="auto"/>
          <w:sz w:val="20"/>
          <w:szCs w:val="20"/>
          <w:lang w:val="en-US"/>
        </w:rPr>
        <w:fldChar w:fldCharType="end"/>
      </w:r>
      <w:bookmarkEnd w:id="474"/>
      <w:r w:rsidR="00B67B5D"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 xml:space="preserve">Maximum </w:t>
      </w:r>
      <w:r w:rsidR="004E5926">
        <w:rPr>
          <w:rFonts w:ascii="Arial" w:hAnsi="Arial" w:cs="Arial"/>
          <w:b w:val="0"/>
          <w:color w:val="auto"/>
          <w:sz w:val="20"/>
          <w:szCs w:val="20"/>
          <w:lang w:val="en-US"/>
        </w:rPr>
        <w:t>daily</w:t>
      </w:r>
      <w:r w:rsidR="0037783A">
        <w:rPr>
          <w:rFonts w:ascii="Arial" w:hAnsi="Arial" w:cs="Arial"/>
          <w:b w:val="0"/>
          <w:color w:val="auto"/>
          <w:sz w:val="20"/>
          <w:szCs w:val="20"/>
          <w:lang w:val="en-US"/>
        </w:rPr>
        <w:t xml:space="preserve"> air temperature during the </w:t>
      </w:r>
      <w:r w:rsidR="004D4D36">
        <w:rPr>
          <w:rFonts w:ascii="Arial" w:hAnsi="Arial" w:cs="Arial"/>
          <w:b w:val="0"/>
          <w:color w:val="auto"/>
          <w:sz w:val="20"/>
          <w:szCs w:val="20"/>
          <w:lang w:val="en-US"/>
        </w:rPr>
        <w:t>interval of analysis</w:t>
      </w:r>
      <w:r w:rsidR="0037783A">
        <w:rPr>
          <w:rFonts w:ascii="Arial" w:hAnsi="Arial" w:cs="Arial"/>
          <w:b w:val="0"/>
          <w:color w:val="auto"/>
          <w:sz w:val="20"/>
          <w:szCs w:val="20"/>
          <w:lang w:val="en-US"/>
        </w:rPr>
        <w:t xml:space="preserve"> for both treatments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473"/>
    </w:p>
    <w:p w:rsidR="00B67B5D" w:rsidRPr="00743826" w:rsidRDefault="00B67B5D" w:rsidP="006765DD">
      <w:pPr>
        <w:rPr>
          <w:lang w:val="en-US"/>
        </w:rPr>
      </w:pPr>
    </w:p>
    <w:p w:rsidR="002F166A" w:rsidRPr="00743826" w:rsidRDefault="00140580" w:rsidP="006765DD">
      <w:pPr>
        <w:pStyle w:val="Legenda"/>
        <w:keepNext/>
        <w:spacing w:after="0"/>
        <w:ind w:firstLine="0"/>
        <w:jc w:val="center"/>
        <w:rPr>
          <w:rFonts w:ascii="Arial" w:hAnsi="Arial" w:cs="Arial"/>
          <w:b w:val="0"/>
          <w:color w:val="auto"/>
          <w:sz w:val="20"/>
          <w:szCs w:val="20"/>
          <w:lang w:val="en-US"/>
        </w:rPr>
      </w:pPr>
      <w:r>
        <w:rPr>
          <w:noProof/>
          <w:szCs w:val="20"/>
          <w:lang w:eastAsia="pt-BR"/>
        </w:rPr>
        <w:drawing>
          <wp:inline distT="0" distB="0" distL="0" distR="0">
            <wp:extent cx="4762500" cy="2878753"/>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53" cstate="print"/>
                    <a:srcRect b="2844"/>
                    <a:stretch>
                      <a:fillRect/>
                    </a:stretch>
                  </pic:blipFill>
                  <pic:spPr bwMode="auto">
                    <a:xfrm>
                      <a:off x="0" y="0"/>
                      <a:ext cx="4762500" cy="2878753"/>
                    </a:xfrm>
                    <a:prstGeom prst="rect">
                      <a:avLst/>
                    </a:prstGeom>
                    <a:noFill/>
                    <a:ln w="9525">
                      <a:noFill/>
                      <a:miter lim="800000"/>
                      <a:headEnd/>
                      <a:tailEnd/>
                    </a:ln>
                  </pic:spPr>
                </pic:pic>
              </a:graphicData>
            </a:graphic>
          </wp:inline>
        </w:drawing>
      </w:r>
      <w:r w:rsidR="006A0EDD" w:rsidRPr="006A0EDD">
        <w:rPr>
          <w:szCs w:val="20"/>
          <w:lang w:val="en-ZA"/>
        </w:rPr>
        <w:t xml:space="preserve"> </w:t>
      </w:r>
    </w:p>
    <w:p w:rsidR="002F166A" w:rsidRPr="00743826" w:rsidRDefault="0037783A" w:rsidP="005C37EA">
      <w:pPr>
        <w:pStyle w:val="Legenda"/>
        <w:keepNext/>
        <w:spacing w:after="0" w:line="360" w:lineRule="auto"/>
        <w:ind w:left="1134" w:hanging="1134"/>
        <w:rPr>
          <w:rFonts w:ascii="Arial" w:hAnsi="Arial" w:cs="Arial"/>
          <w:b w:val="0"/>
          <w:color w:val="auto"/>
          <w:sz w:val="20"/>
          <w:szCs w:val="20"/>
          <w:lang w:val="en-US"/>
        </w:rPr>
      </w:pPr>
      <w:bookmarkStart w:id="475" w:name="_Toc286740706"/>
      <w:bookmarkStart w:id="476" w:name="_Toc286746253"/>
      <w:bookmarkStart w:id="477" w:name="_Toc296436849"/>
      <w:r>
        <w:rPr>
          <w:rFonts w:ascii="Arial" w:hAnsi="Arial" w:cs="Arial"/>
          <w:b w:val="0"/>
          <w:color w:val="auto"/>
          <w:sz w:val="20"/>
          <w:szCs w:val="20"/>
          <w:lang w:val="en-US"/>
        </w:rPr>
        <w:t xml:space="preserve">Figure </w:t>
      </w:r>
      <w:bookmarkStart w:id="478" w:name="fig14"/>
      <w:bookmarkStart w:id="479" w:name="fig117"/>
      <w:bookmarkStart w:id="480" w:name="fig17"/>
      <w:r w:rsidR="00EB4AC9" w:rsidRPr="00956816">
        <w:rPr>
          <w:rFonts w:ascii="Arial" w:hAnsi="Arial" w:cs="Arial"/>
          <w:b w:val="0"/>
          <w:color w:val="auto"/>
          <w:sz w:val="20"/>
          <w:szCs w:val="20"/>
          <w:lang w:val="en-US"/>
        </w:rPr>
        <w:fldChar w:fldCharType="begin"/>
      </w:r>
      <w:r>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12</w:t>
      </w:r>
      <w:r w:rsidR="00EB4AC9" w:rsidRPr="00956816">
        <w:rPr>
          <w:rFonts w:ascii="Arial" w:hAnsi="Arial" w:cs="Arial"/>
          <w:b w:val="0"/>
          <w:color w:val="auto"/>
          <w:sz w:val="20"/>
          <w:szCs w:val="20"/>
          <w:lang w:val="en-US"/>
        </w:rPr>
        <w:fldChar w:fldCharType="end"/>
      </w:r>
      <w:bookmarkEnd w:id="478"/>
      <w:bookmarkEnd w:id="479"/>
      <w:bookmarkEnd w:id="480"/>
      <w:r w:rsidR="002F166A" w:rsidRPr="00743826">
        <w:rPr>
          <w:rFonts w:ascii="Arial" w:hAnsi="Arial" w:cs="Arial"/>
          <w:b w:val="0"/>
          <w:color w:val="auto"/>
          <w:sz w:val="20"/>
          <w:szCs w:val="20"/>
          <w:lang w:val="en-US"/>
        </w:rPr>
        <w:t xml:space="preserve"> – </w:t>
      </w:r>
      <w:r>
        <w:rPr>
          <w:rFonts w:ascii="Arial" w:hAnsi="Arial" w:cs="Arial"/>
          <w:b w:val="0"/>
          <w:color w:val="auto"/>
          <w:sz w:val="20"/>
          <w:szCs w:val="20"/>
          <w:lang w:val="en-US"/>
        </w:rPr>
        <w:t xml:space="preserve">Maximum </w:t>
      </w:r>
      <w:r w:rsidR="004E5926">
        <w:rPr>
          <w:rFonts w:ascii="Arial" w:hAnsi="Arial" w:cs="Arial"/>
          <w:b w:val="0"/>
          <w:color w:val="auto"/>
          <w:sz w:val="20"/>
          <w:szCs w:val="20"/>
          <w:lang w:val="en-US"/>
        </w:rPr>
        <w:t>daily</w:t>
      </w:r>
      <w:r>
        <w:rPr>
          <w:rFonts w:ascii="Arial" w:hAnsi="Arial" w:cs="Arial"/>
          <w:b w:val="0"/>
          <w:color w:val="auto"/>
          <w:sz w:val="20"/>
          <w:szCs w:val="20"/>
          <w:lang w:val="en-US"/>
        </w:rPr>
        <w:t xml:space="preserve"> canopy temperature during the </w:t>
      </w:r>
      <w:r w:rsidR="004D4D36">
        <w:rPr>
          <w:rFonts w:ascii="Arial" w:hAnsi="Arial" w:cs="Arial"/>
          <w:b w:val="0"/>
          <w:color w:val="auto"/>
          <w:sz w:val="20"/>
          <w:szCs w:val="20"/>
          <w:lang w:val="en-US"/>
        </w:rPr>
        <w:t>interval of analysis</w:t>
      </w:r>
      <w:r>
        <w:rPr>
          <w:rFonts w:ascii="Arial" w:hAnsi="Arial" w:cs="Arial"/>
          <w:b w:val="0"/>
          <w:color w:val="auto"/>
          <w:sz w:val="20"/>
          <w:szCs w:val="20"/>
          <w:lang w:val="en-US"/>
        </w:rPr>
        <w:t xml:space="preserve"> for both treatments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r>
        <w:rPr>
          <w:rFonts w:ascii="Arial" w:hAnsi="Arial" w:cs="Arial"/>
          <w:b w:val="0"/>
          <w:color w:val="auto"/>
          <w:sz w:val="20"/>
          <w:szCs w:val="20"/>
          <w:lang w:val="en-US"/>
        </w:rPr>
        <w:t>. Straight lines are the tendency lines</w:t>
      </w:r>
      <w:bookmarkEnd w:id="475"/>
      <w:bookmarkEnd w:id="476"/>
      <w:bookmarkEnd w:id="477"/>
    </w:p>
    <w:p w:rsidR="00F02405" w:rsidRPr="00743826" w:rsidRDefault="00F02405" w:rsidP="00F02405">
      <w:pPr>
        <w:rPr>
          <w:rFonts w:ascii="Arial" w:hAnsi="Arial" w:cs="Arial"/>
          <w:lang w:val="en-US"/>
        </w:rPr>
      </w:pPr>
    </w:p>
    <w:p w:rsidR="00957754" w:rsidRPr="00743826" w:rsidRDefault="00956816" w:rsidP="00957754">
      <w:pPr>
        <w:textAlignment w:val="top"/>
        <w:rPr>
          <w:rFonts w:ascii="Arial" w:hAnsi="Arial" w:cs="Arial"/>
          <w:lang w:val="en-US"/>
        </w:rPr>
      </w:pPr>
      <w:r w:rsidRPr="00956816">
        <w:rPr>
          <w:rFonts w:ascii="Arial" w:hAnsi="Arial" w:cs="Arial"/>
          <w:lang w:val="en-US"/>
        </w:rPr>
        <w:t xml:space="preserve">There is a clear difference in the relationship between </w:t>
      </w:r>
      <w:r w:rsidRPr="00956816">
        <w:rPr>
          <w:rFonts w:ascii="Arial" w:hAnsi="Arial" w:cs="Arial"/>
          <w:i/>
          <w:lang w:val="en-US"/>
        </w:rPr>
        <w:t>∆t</w:t>
      </w:r>
      <w:r w:rsidR="004126BA">
        <w:rPr>
          <w:rFonts w:ascii="Arial" w:hAnsi="Arial" w:cs="Arial"/>
          <w:i/>
          <w:vertAlign w:val="subscript"/>
          <w:lang w:val="en-US"/>
        </w:rPr>
        <w:t>canopy</w:t>
      </w:r>
      <w:r w:rsidR="004126BA">
        <w:rPr>
          <w:rFonts w:ascii="Arial" w:hAnsi="Arial" w:cs="Arial"/>
          <w:i/>
          <w:vertAlign w:val="subscript"/>
          <w:lang w:val="en-US"/>
        </w:rPr>
        <w:noBreakHyphen/>
      </w:r>
      <w:r w:rsidRPr="00956816">
        <w:rPr>
          <w:rFonts w:ascii="Arial" w:hAnsi="Arial" w:cs="Arial"/>
          <w:i/>
          <w:vertAlign w:val="subscript"/>
          <w:lang w:val="en-US"/>
        </w:rPr>
        <w:t>air</w:t>
      </w:r>
      <w:r w:rsidR="004126BA">
        <w:rPr>
          <w:rFonts w:ascii="Arial" w:hAnsi="Arial" w:cs="Arial"/>
          <w:lang w:val="en-US"/>
        </w:rPr>
        <w:t xml:space="preserve"> </w:t>
      </w:r>
      <w:r w:rsidRPr="00956816">
        <w:rPr>
          <w:rFonts w:ascii="Arial" w:hAnsi="Arial" w:cs="Arial"/>
          <w:lang w:val="en-US"/>
        </w:rPr>
        <w:t>and </w:t>
      </w:r>
      <w:r w:rsidRPr="00956816">
        <w:rPr>
          <w:rFonts w:ascii="Arial" w:hAnsi="Arial" w:cs="Arial"/>
          <w:i/>
          <w:lang w:val="en-US"/>
        </w:rPr>
        <w:t>VPD</w:t>
      </w:r>
      <w:r w:rsidRPr="00956816">
        <w:rPr>
          <w:rFonts w:ascii="Arial" w:hAnsi="Arial" w:cs="Arial"/>
          <w:lang w:val="en-US"/>
        </w:rPr>
        <w:t> </w:t>
      </w:r>
      <w:r w:rsidR="001B5E17">
        <w:rPr>
          <w:rFonts w:ascii="Arial" w:hAnsi="Arial" w:cs="Arial"/>
          <w:lang w:val="en-US"/>
        </w:rPr>
        <w:t>between</w:t>
      </w:r>
      <w:r w:rsidRPr="00956816">
        <w:rPr>
          <w:rFonts w:ascii="Arial" w:hAnsi="Arial" w:cs="Arial"/>
          <w:lang w:val="en-US"/>
        </w:rPr>
        <w:t xml:space="preserve"> treatments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fig21</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13</w:t>
      </w:r>
      <w:r w:rsidR="00EB4AC9" w:rsidRPr="00956816">
        <w:rPr>
          <w:rFonts w:ascii="Arial" w:hAnsi="Arial" w:cs="Arial"/>
          <w:lang w:val="en-US"/>
        </w:rPr>
        <w:fldChar w:fldCharType="end"/>
      </w:r>
      <w:r w:rsidRPr="00956816">
        <w:rPr>
          <w:rFonts w:ascii="Arial" w:hAnsi="Arial" w:cs="Arial"/>
          <w:lang w:val="en-US"/>
        </w:rPr>
        <w:t>). In the</w:t>
      </w:r>
      <w:del w:id="481" w:author="Quirijn" w:date="2011-06-22T10:04:00Z">
        <w:r w:rsidRPr="00956816" w:rsidDel="004B5A67">
          <w:rPr>
            <w:rFonts w:ascii="Arial" w:hAnsi="Arial" w:cs="Arial"/>
            <w:lang w:val="en-US"/>
          </w:rPr>
          <w:delText xml:space="preserve"> irrigated</w:delText>
        </w:r>
      </w:del>
      <w:ins w:id="482" w:author="Quirijn" w:date="2011-06-22T10:04:00Z">
        <w:r w:rsidR="004B5A67">
          <w:rPr>
            <w:rFonts w:ascii="Arial" w:hAnsi="Arial" w:cs="Arial"/>
            <w:lang w:val="en-US"/>
          </w:rPr>
          <w:t xml:space="preserve"> fully irrigated</w:t>
        </w:r>
      </w:ins>
      <w:r w:rsidRPr="00956816">
        <w:rPr>
          <w:rFonts w:ascii="Arial" w:hAnsi="Arial" w:cs="Arial"/>
          <w:lang w:val="en-US"/>
        </w:rPr>
        <w:t xml:space="preserve"> treatment, a linear correlation between </w:t>
      </w:r>
      <w:r w:rsidRPr="00956816">
        <w:rPr>
          <w:rFonts w:ascii="Arial" w:hAnsi="Arial" w:cs="Arial"/>
          <w:i/>
          <w:lang w:val="en-US"/>
        </w:rPr>
        <w:t>VPD</w:t>
      </w:r>
      <w:r w:rsidRPr="00956816">
        <w:rPr>
          <w:rFonts w:ascii="Arial" w:hAnsi="Arial" w:cs="Arial"/>
          <w:lang w:val="en-US"/>
        </w:rPr>
        <w:t xml:space="preserve"> (hPa) and </w:t>
      </w:r>
      <w:r w:rsidRPr="00956816">
        <w:rPr>
          <w:rFonts w:ascii="Arial" w:hAnsi="Arial" w:cs="Arial"/>
          <w:i/>
          <w:lang w:val="en-US"/>
        </w:rPr>
        <w:t>∆t</w:t>
      </w:r>
      <w:r w:rsidR="00B67FE8">
        <w:rPr>
          <w:rFonts w:ascii="Arial" w:hAnsi="Arial" w:cs="Arial"/>
          <w:i/>
          <w:vertAlign w:val="subscript"/>
          <w:lang w:val="en-US"/>
        </w:rPr>
        <w:t>canopy-ai</w:t>
      </w:r>
      <w:r w:rsidRPr="00956816">
        <w:rPr>
          <w:rFonts w:ascii="Arial" w:hAnsi="Arial" w:cs="Arial"/>
          <w:i/>
          <w:vertAlign w:val="subscript"/>
          <w:lang w:val="en-US"/>
        </w:rPr>
        <w:t>r</w:t>
      </w:r>
      <w:r w:rsidRPr="00956816">
        <w:rPr>
          <w:rFonts w:ascii="Arial" w:hAnsi="Arial" w:cs="Arial"/>
          <w:lang w:val="en-US"/>
        </w:rPr>
        <w:t xml:space="preserve"> (°C) </w:t>
      </w:r>
      <w:r w:rsidR="001B5E17" w:rsidRPr="0037783A">
        <w:rPr>
          <w:rFonts w:ascii="Arial" w:hAnsi="Arial" w:cs="Arial"/>
          <w:lang w:val="en-US"/>
        </w:rPr>
        <w:t xml:space="preserve">was observed </w:t>
      </w:r>
      <w:r w:rsidR="001B5E17">
        <w:rPr>
          <w:rFonts w:ascii="Arial" w:hAnsi="Arial" w:cs="Arial"/>
          <w:lang w:val="en-US"/>
        </w:rPr>
        <w:t>that</w:t>
      </w:r>
      <w:r w:rsidRPr="00956816">
        <w:rPr>
          <w:rFonts w:ascii="Arial" w:hAnsi="Arial" w:cs="Arial"/>
          <w:lang w:val="en-US"/>
        </w:rPr>
        <w:t xml:space="preserve"> can be described </w:t>
      </w:r>
      <w:r w:rsidRPr="00956816">
        <w:rPr>
          <w:rFonts w:ascii="Arial" w:hAnsi="Arial" w:cs="Arial"/>
          <w:lang w:val="en-US"/>
        </w:rPr>
        <w:lastRenderedPageBreak/>
        <w:t xml:space="preserve">by </w:t>
      </w:r>
      <w:r w:rsidRPr="00956816">
        <w:rPr>
          <w:rFonts w:ascii="Arial" w:hAnsi="Arial" w:cs="Arial"/>
          <w:i/>
          <w:lang w:val="en-US"/>
        </w:rPr>
        <w:t>∆t</w:t>
      </w:r>
      <w:r w:rsidRPr="00956816">
        <w:rPr>
          <w:rFonts w:ascii="Arial" w:hAnsi="Arial" w:cs="Arial"/>
          <w:i/>
          <w:vertAlign w:val="subscript"/>
          <w:lang w:val="en-US"/>
        </w:rPr>
        <w:t>canopy</w:t>
      </w:r>
      <w:r w:rsidRPr="00956816">
        <w:rPr>
          <w:rFonts w:ascii="Arial" w:hAnsi="Arial" w:cs="Arial"/>
          <w:i/>
          <w:vertAlign w:val="subscript"/>
          <w:lang w:val="en-US"/>
        </w:rPr>
        <w:noBreakHyphen/>
        <w:t>air</w:t>
      </w:r>
      <w:r w:rsidRPr="00956816">
        <w:rPr>
          <w:rFonts w:ascii="Arial" w:hAnsi="Arial" w:cs="Arial"/>
          <w:lang w:val="en-US"/>
        </w:rPr>
        <w:t> = </w:t>
      </w:r>
      <w:r w:rsidRPr="00956816">
        <w:rPr>
          <w:rFonts w:ascii="Arial" w:hAnsi="Arial" w:cs="Arial"/>
          <w:i/>
          <w:lang w:val="en-US"/>
        </w:rPr>
        <w:t>a</w:t>
      </w:r>
      <w:r w:rsidRPr="00956816">
        <w:rPr>
          <w:rFonts w:ascii="Arial" w:hAnsi="Arial" w:cs="Arial"/>
          <w:lang w:val="en-US"/>
        </w:rPr>
        <w:t> </w:t>
      </w:r>
      <w:r w:rsidRPr="00956816">
        <w:rPr>
          <w:rFonts w:ascii="Arial" w:hAnsi="Arial" w:cs="Arial"/>
          <w:i/>
          <w:lang w:val="en-US"/>
        </w:rPr>
        <w:t>VPD</w:t>
      </w:r>
      <w:r w:rsidRPr="00956816">
        <w:rPr>
          <w:rFonts w:ascii="Arial" w:hAnsi="Arial" w:cs="Arial"/>
          <w:lang w:val="en-US"/>
        </w:rPr>
        <w:t> + </w:t>
      </w:r>
      <w:r w:rsidRPr="00956816">
        <w:rPr>
          <w:rFonts w:ascii="Arial" w:hAnsi="Arial" w:cs="Arial"/>
          <w:i/>
          <w:lang w:val="en-US"/>
        </w:rPr>
        <w:t>b</w:t>
      </w:r>
      <w:r w:rsidRPr="00956816">
        <w:rPr>
          <w:rFonts w:ascii="Arial" w:hAnsi="Arial" w:cs="Arial"/>
          <w:lang w:val="en-US"/>
        </w:rPr>
        <w:t xml:space="preserve">, with </w:t>
      </w:r>
      <w:r w:rsidRPr="00956816">
        <w:rPr>
          <w:rFonts w:ascii="Arial" w:hAnsi="Arial" w:cs="Arial"/>
          <w:i/>
          <w:lang w:val="en-US"/>
        </w:rPr>
        <w:t>a</w:t>
      </w:r>
      <w:r w:rsidRPr="00956816">
        <w:rPr>
          <w:rFonts w:ascii="Arial" w:hAnsi="Arial" w:cs="Arial"/>
          <w:lang w:val="en-US"/>
        </w:rPr>
        <w:t> = </w:t>
      </w:r>
      <w:r w:rsidRPr="00956816">
        <w:rPr>
          <w:rFonts w:ascii="Arial" w:hAnsi="Arial" w:cs="Arial"/>
          <w:lang w:val="en-US"/>
        </w:rPr>
        <w:noBreakHyphen/>
        <w:t xml:space="preserve">0.19 ± 0.013 and </w:t>
      </w:r>
      <w:r w:rsidRPr="00956816">
        <w:rPr>
          <w:rFonts w:ascii="Arial" w:hAnsi="Arial" w:cs="Arial"/>
          <w:i/>
          <w:lang w:val="en-US"/>
        </w:rPr>
        <w:t>b</w:t>
      </w:r>
      <w:r w:rsidRPr="00956816">
        <w:rPr>
          <w:rFonts w:ascii="Arial" w:hAnsi="Arial" w:cs="Arial"/>
          <w:lang w:val="en-US"/>
        </w:rPr>
        <w:t> = 1.78 ± 0.27 (R</w:t>
      </w:r>
      <w:r w:rsidRPr="00956816">
        <w:rPr>
          <w:rFonts w:ascii="Arial" w:hAnsi="Arial" w:cs="Arial"/>
          <w:vertAlign w:val="superscript"/>
          <w:lang w:val="en-US"/>
        </w:rPr>
        <w:t>2</w:t>
      </w:r>
      <w:r w:rsidRPr="00956816">
        <w:rPr>
          <w:rFonts w:ascii="Arial" w:hAnsi="Arial" w:cs="Arial"/>
          <w:lang w:val="en-US"/>
        </w:rPr>
        <w:t xml:space="preserve"> = 0.54, intervals at a confidence level of 95%). </w:t>
      </w:r>
      <w:r w:rsidR="00DC525B" w:rsidRPr="00743826">
        <w:rPr>
          <w:rFonts w:ascii="Arial" w:eastAsia="Times New Roman" w:hAnsi="Arial" w:cs="Arial"/>
          <w:color w:val="000000"/>
          <w:szCs w:val="24"/>
          <w:lang w:val="en-US" w:eastAsia="pt-BR"/>
        </w:rPr>
        <w:t xml:space="preserve">This regression shows that </w:t>
      </w:r>
      <w:r w:rsidR="001B5E17">
        <w:rPr>
          <w:rFonts w:ascii="Arial" w:eastAsia="Times New Roman" w:hAnsi="Arial" w:cs="Arial"/>
          <w:color w:val="000000"/>
          <w:szCs w:val="24"/>
          <w:lang w:val="en-US" w:eastAsia="pt-BR"/>
        </w:rPr>
        <w:t>an</w:t>
      </w:r>
      <w:r w:rsidR="00DC525B" w:rsidRPr="00743826">
        <w:rPr>
          <w:rFonts w:ascii="Arial" w:eastAsia="Times New Roman" w:hAnsi="Arial" w:cs="Arial"/>
          <w:color w:val="000000"/>
          <w:szCs w:val="24"/>
          <w:lang w:val="en-US" w:eastAsia="pt-BR"/>
        </w:rPr>
        <w:t xml:space="preserve"> increase </w:t>
      </w:r>
      <w:r w:rsidR="0037783A">
        <w:rPr>
          <w:rFonts w:ascii="Arial" w:eastAsia="Times New Roman" w:hAnsi="Arial" w:cs="Arial"/>
          <w:color w:val="000000"/>
          <w:szCs w:val="24"/>
          <w:lang w:val="en-US" w:eastAsia="pt-BR"/>
        </w:rPr>
        <w:t xml:space="preserve">in </w:t>
      </w:r>
      <w:r w:rsidR="0037783A">
        <w:rPr>
          <w:rFonts w:ascii="Arial" w:eastAsia="Times New Roman" w:hAnsi="Arial" w:cs="Arial"/>
          <w:i/>
          <w:color w:val="000000"/>
          <w:szCs w:val="24"/>
          <w:lang w:val="en-US" w:eastAsia="pt-BR"/>
        </w:rPr>
        <w:t>VPD</w:t>
      </w:r>
      <w:r w:rsidR="0037783A">
        <w:rPr>
          <w:rFonts w:ascii="Arial" w:eastAsia="Times New Roman" w:hAnsi="Arial" w:cs="Arial"/>
          <w:color w:val="000000"/>
          <w:szCs w:val="24"/>
          <w:lang w:val="en-US" w:eastAsia="pt-BR"/>
        </w:rPr>
        <w:t xml:space="preserve"> decreased canopy temperature by enhancing the transpiration rate. Reduction in </w:t>
      </w:r>
      <w:r w:rsidRPr="00956816">
        <w:rPr>
          <w:rFonts w:ascii="Arial" w:hAnsi="Arial" w:cs="Arial"/>
          <w:i/>
          <w:lang w:val="en-US"/>
        </w:rPr>
        <w:t>t</w:t>
      </w:r>
      <w:r w:rsidRPr="00956816">
        <w:rPr>
          <w:rFonts w:ascii="Arial" w:hAnsi="Arial" w:cs="Arial"/>
          <w:i/>
          <w:vertAlign w:val="subscript"/>
          <w:lang w:val="en-US"/>
        </w:rPr>
        <w:t>canopy</w:t>
      </w:r>
      <w:r w:rsidRPr="00956816">
        <w:rPr>
          <w:rFonts w:ascii="Arial" w:hAnsi="Arial" w:cs="Arial"/>
          <w:lang w:val="en-US"/>
        </w:rPr>
        <w:t xml:space="preserve"> and </w:t>
      </w:r>
      <w:r w:rsidRPr="00956816">
        <w:rPr>
          <w:rFonts w:ascii="Arial" w:hAnsi="Arial" w:cs="Arial"/>
          <w:i/>
          <w:lang w:val="en-US"/>
        </w:rPr>
        <w:t>t</w:t>
      </w:r>
      <w:r w:rsidRPr="00956816">
        <w:rPr>
          <w:rFonts w:ascii="Arial" w:hAnsi="Arial" w:cs="Arial"/>
          <w:i/>
          <w:vertAlign w:val="subscript"/>
          <w:lang w:val="en-US"/>
        </w:rPr>
        <w:t>air</w:t>
      </w:r>
      <w:r w:rsidRPr="00956816">
        <w:rPr>
          <w:rFonts w:ascii="Arial" w:hAnsi="Arial" w:cs="Arial"/>
          <w:lang w:val="en-US"/>
        </w:rPr>
        <w:t xml:space="preserve"> </w:t>
      </w:r>
      <w:r w:rsidR="001B5E17" w:rsidRPr="0037783A">
        <w:rPr>
          <w:rFonts w:ascii="Arial" w:hAnsi="Arial" w:cs="Arial"/>
          <w:lang w:val="en-US"/>
        </w:rPr>
        <w:t>difference</w:t>
      </w:r>
      <w:r w:rsidRPr="00956816">
        <w:rPr>
          <w:rFonts w:ascii="Arial" w:hAnsi="Arial" w:cs="Arial"/>
          <w:lang w:val="en-US"/>
        </w:rPr>
        <w:t xml:space="preserve"> depend</w:t>
      </w:r>
      <w:r w:rsidR="001B5E17">
        <w:rPr>
          <w:rFonts w:ascii="Arial" w:hAnsi="Arial" w:cs="Arial"/>
          <w:lang w:val="en-US"/>
        </w:rPr>
        <w:t>s</w:t>
      </w:r>
      <w:r w:rsidRPr="00956816">
        <w:rPr>
          <w:rFonts w:ascii="Arial" w:hAnsi="Arial" w:cs="Arial"/>
          <w:lang w:val="en-US"/>
        </w:rPr>
        <w:t xml:space="preserve"> o</w:t>
      </w:r>
      <w:r w:rsidR="001B5E17">
        <w:rPr>
          <w:rFonts w:ascii="Arial" w:hAnsi="Arial" w:cs="Arial"/>
          <w:lang w:val="en-US"/>
        </w:rPr>
        <w:t>n</w:t>
      </w:r>
      <w:r w:rsidRPr="00956816">
        <w:rPr>
          <w:rFonts w:ascii="Arial" w:hAnsi="Arial" w:cs="Arial"/>
          <w:lang w:val="en-US"/>
        </w:rPr>
        <w:t xml:space="preserve"> an increase in </w:t>
      </w:r>
      <w:r w:rsidRPr="00956816">
        <w:rPr>
          <w:rFonts w:ascii="Arial" w:hAnsi="Arial" w:cs="Arial"/>
          <w:i/>
          <w:lang w:val="en-US"/>
        </w:rPr>
        <w:t>VPD</w:t>
      </w:r>
      <w:r w:rsidRPr="00956816">
        <w:rPr>
          <w:rFonts w:ascii="Arial" w:hAnsi="Arial" w:cs="Arial"/>
          <w:lang w:val="en-US"/>
        </w:rPr>
        <w:t xml:space="preserve"> at ideal water conditions and under clear sky. If a canopy </w:t>
      </w:r>
      <w:r w:rsidR="001B5E17">
        <w:rPr>
          <w:rFonts w:ascii="Arial" w:hAnsi="Arial" w:cs="Arial"/>
          <w:lang w:val="en-US"/>
        </w:rPr>
        <w:t>is able to take up sufficient</w:t>
      </w:r>
      <w:r w:rsidRPr="00956816">
        <w:rPr>
          <w:rFonts w:ascii="Arial" w:hAnsi="Arial" w:cs="Arial"/>
          <w:lang w:val="en-US"/>
        </w:rPr>
        <w:t xml:space="preserve"> water to </w:t>
      </w:r>
      <w:r w:rsidR="001B5E17">
        <w:rPr>
          <w:rFonts w:ascii="Arial" w:hAnsi="Arial" w:cs="Arial"/>
          <w:lang w:val="en-US"/>
        </w:rPr>
        <w:t>main</w:t>
      </w:r>
      <w:r w:rsidRPr="00956816">
        <w:rPr>
          <w:rFonts w:ascii="Arial" w:hAnsi="Arial" w:cs="Arial"/>
          <w:lang w:val="en-US"/>
        </w:rPr>
        <w:t xml:space="preserve">tain the transpiration rate near the potential rate, the canopy temperature is </w:t>
      </w:r>
      <w:proofErr w:type="gramStart"/>
      <w:r w:rsidRPr="00956816">
        <w:rPr>
          <w:rFonts w:ascii="Arial" w:hAnsi="Arial" w:cs="Arial"/>
          <w:lang w:val="en-US"/>
        </w:rPr>
        <w:t>reduced</w:t>
      </w:r>
      <w:r w:rsidR="001B5E17">
        <w:rPr>
          <w:rFonts w:ascii="Arial" w:hAnsi="Arial" w:cs="Arial"/>
          <w:lang w:val="en-US"/>
        </w:rPr>
        <w:t>,</w:t>
      </w:r>
      <w:proofErr w:type="gramEnd"/>
      <w:r w:rsidR="001B5E17">
        <w:rPr>
          <w:rFonts w:ascii="Arial" w:hAnsi="Arial" w:cs="Arial"/>
          <w:lang w:val="en-US"/>
        </w:rPr>
        <w:t xml:space="preserve"> therefore</w:t>
      </w:r>
      <w:r w:rsidRPr="00956816">
        <w:rPr>
          <w:rFonts w:ascii="Arial" w:hAnsi="Arial" w:cs="Arial"/>
          <w:lang w:val="en-US"/>
        </w:rPr>
        <w:t xml:space="preserve"> an increase in </w:t>
      </w:r>
      <w:r w:rsidRPr="00956816">
        <w:rPr>
          <w:rFonts w:ascii="Arial" w:hAnsi="Arial" w:cs="Arial"/>
          <w:i/>
          <w:lang w:val="en-US"/>
        </w:rPr>
        <w:t>VPD</w:t>
      </w:r>
      <w:r w:rsidRPr="00956816">
        <w:rPr>
          <w:rFonts w:ascii="Arial" w:hAnsi="Arial" w:cs="Arial"/>
          <w:lang w:val="en-US"/>
        </w:rPr>
        <w:t xml:space="preserve"> reduces </w:t>
      </w:r>
      <w:r w:rsidRPr="00956816">
        <w:rPr>
          <w:rFonts w:ascii="Arial" w:hAnsi="Arial" w:cs="Arial"/>
          <w:i/>
          <w:lang w:val="en-US"/>
        </w:rPr>
        <w:t>∆t</w:t>
      </w:r>
      <w:r w:rsidRPr="00956816">
        <w:rPr>
          <w:rFonts w:ascii="Arial" w:hAnsi="Arial" w:cs="Arial"/>
          <w:i/>
          <w:vertAlign w:val="subscript"/>
          <w:lang w:val="en-US"/>
        </w:rPr>
        <w:t>canopy-air</w:t>
      </w:r>
      <w:r w:rsidRPr="00956816">
        <w:rPr>
          <w:rFonts w:ascii="Arial" w:hAnsi="Arial" w:cs="Arial"/>
          <w:lang w:val="en-US"/>
        </w:rPr>
        <w:t xml:space="preserve"> (IDSO et al., 1981; JACKSON et al., 1981).</w:t>
      </w:r>
    </w:p>
    <w:p w:rsidR="00957754" w:rsidRPr="00743826" w:rsidRDefault="00957754" w:rsidP="00957754">
      <w:pPr>
        <w:textAlignment w:val="top"/>
        <w:rPr>
          <w:rFonts w:ascii="Arial" w:hAnsi="Arial" w:cs="Arial"/>
          <w:lang w:val="en-US"/>
        </w:rPr>
      </w:pPr>
      <w:r w:rsidRPr="00743826">
        <w:rPr>
          <w:rFonts w:ascii="Arial" w:eastAsia="Times New Roman" w:hAnsi="Arial" w:cs="Arial"/>
          <w:color w:val="000000"/>
          <w:szCs w:val="24"/>
          <w:lang w:val="en-US" w:eastAsia="pt-BR"/>
        </w:rPr>
        <w:t xml:space="preserve">In </w:t>
      </w:r>
      <w:r w:rsidR="001B5E17">
        <w:rPr>
          <w:rFonts w:ascii="Arial" w:eastAsia="Times New Roman" w:hAnsi="Arial" w:cs="Arial"/>
          <w:color w:val="000000"/>
          <w:szCs w:val="24"/>
          <w:lang w:val="en-US" w:eastAsia="pt-BR"/>
        </w:rPr>
        <w:t xml:space="preserve">the </w:t>
      </w:r>
      <w:del w:id="483" w:author="Quirijn" w:date="2011-06-22T09:57:00Z">
        <w:r w:rsidR="004D4D36" w:rsidDel="004B5A67">
          <w:rPr>
            <w:rFonts w:ascii="Arial" w:eastAsia="Times New Roman" w:hAnsi="Arial" w:cs="Arial"/>
            <w:color w:val="000000"/>
            <w:szCs w:val="24"/>
            <w:lang w:val="en-US" w:eastAsia="pt-BR"/>
          </w:rPr>
          <w:delText>non-irrigated</w:delText>
        </w:r>
      </w:del>
      <w:ins w:id="484" w:author="Quirijn" w:date="2011-06-22T10:08:00Z">
        <w:r w:rsidR="004B5A67">
          <w:rPr>
            <w:rFonts w:ascii="Arial" w:eastAsia="Times New Roman" w:hAnsi="Arial" w:cs="Arial"/>
            <w:color w:val="000000"/>
            <w:szCs w:val="24"/>
            <w:lang w:val="en-US" w:eastAsia="pt-BR"/>
          </w:rPr>
          <w:t>deficit irrigated</w:t>
        </w:r>
      </w:ins>
      <w:r w:rsidRPr="00743826">
        <w:rPr>
          <w:rFonts w:ascii="Arial" w:eastAsia="Times New Roman" w:hAnsi="Arial" w:cs="Arial"/>
          <w:color w:val="000000"/>
          <w:szCs w:val="24"/>
          <w:lang w:val="en-US" w:eastAsia="pt-BR"/>
        </w:rPr>
        <w:t xml:space="preserve"> treatment, on the other hand, the </w:t>
      </w:r>
      <w:r w:rsidR="001B5E17">
        <w:rPr>
          <w:rFonts w:ascii="Arial" w:eastAsia="Times New Roman" w:hAnsi="Arial" w:cs="Arial"/>
          <w:color w:val="000000"/>
          <w:szCs w:val="24"/>
          <w:lang w:val="en-US" w:eastAsia="pt-BR"/>
        </w:rPr>
        <w:t>fit was insignificant</w:t>
      </w:r>
      <w:r w:rsidR="0037783A">
        <w:rPr>
          <w:rFonts w:ascii="Arial" w:eastAsia="Times New Roman" w:hAnsi="Arial" w:cs="Arial"/>
          <w:color w:val="000000"/>
          <w:szCs w:val="24"/>
          <w:lang w:val="en-US" w:eastAsia="pt-BR"/>
        </w:rPr>
        <w:t xml:space="preserve"> and the slope became practically zero </w:t>
      </w:r>
      <w:r w:rsidR="00956816" w:rsidRPr="00956816">
        <w:rPr>
          <w:rFonts w:ascii="Arial" w:hAnsi="Arial" w:cs="Arial"/>
          <w:lang w:val="en-US"/>
        </w:rPr>
        <w:t>(</w:t>
      </w:r>
      <w:r w:rsidR="00956816" w:rsidRPr="00956816">
        <w:rPr>
          <w:rFonts w:ascii="Arial" w:hAnsi="Arial" w:cs="Arial"/>
          <w:i/>
          <w:lang w:val="en-US"/>
        </w:rPr>
        <w:t>a</w:t>
      </w:r>
      <w:r w:rsidR="00956816" w:rsidRPr="00956816">
        <w:rPr>
          <w:rFonts w:ascii="Arial" w:hAnsi="Arial" w:cs="Arial"/>
          <w:lang w:val="en-US"/>
        </w:rPr>
        <w:t> = 6.7</w:t>
      </w:r>
      <w:r w:rsidR="001B5E17">
        <w:rPr>
          <w:rFonts w:cs="Times New Roman"/>
          <w:lang w:val="en-US"/>
        </w:rPr>
        <w:t>∙</w:t>
      </w:r>
      <w:r w:rsidR="00956816" w:rsidRPr="00956816">
        <w:rPr>
          <w:rFonts w:ascii="Arial" w:hAnsi="Arial" w:cs="Arial"/>
          <w:lang w:val="en-US"/>
        </w:rPr>
        <w:t>10</w:t>
      </w:r>
      <w:r w:rsidR="00422C77">
        <w:rPr>
          <w:rFonts w:ascii="Arial" w:hAnsi="Arial" w:cs="Arial"/>
          <w:vertAlign w:val="superscript"/>
          <w:lang w:val="en-US"/>
        </w:rPr>
        <w:noBreakHyphen/>
        <w:t>3</w:t>
      </w:r>
      <w:r w:rsidR="00956816" w:rsidRPr="00956816">
        <w:rPr>
          <w:rFonts w:ascii="Arial" w:hAnsi="Arial" w:cs="Arial"/>
          <w:vertAlign w:val="superscript"/>
          <w:lang w:val="en-US"/>
        </w:rPr>
        <w:t> </w:t>
      </w:r>
      <w:r w:rsidR="00956816" w:rsidRPr="00956816">
        <w:rPr>
          <w:rFonts w:ascii="Arial" w:hAnsi="Arial" w:cs="Arial"/>
          <w:lang w:val="en-US"/>
        </w:rPr>
        <w:t xml:space="preserve">± 0.02 and </w:t>
      </w:r>
      <w:r w:rsidR="00956816" w:rsidRPr="00956816">
        <w:rPr>
          <w:rFonts w:ascii="Arial" w:hAnsi="Arial" w:cs="Arial"/>
          <w:i/>
          <w:lang w:val="en-US"/>
        </w:rPr>
        <w:t>b</w:t>
      </w:r>
      <w:r w:rsidR="00956816" w:rsidRPr="00956816">
        <w:rPr>
          <w:rFonts w:ascii="Arial" w:hAnsi="Arial" w:cs="Arial"/>
          <w:lang w:val="en-US"/>
        </w:rPr>
        <w:t> = 0.78 ± 0.41; R</w:t>
      </w:r>
      <w:r w:rsidR="00956816" w:rsidRPr="00956816">
        <w:rPr>
          <w:rFonts w:ascii="Arial" w:hAnsi="Arial" w:cs="Arial"/>
          <w:vertAlign w:val="superscript"/>
          <w:lang w:val="en-US"/>
        </w:rPr>
        <w:t>2</w:t>
      </w:r>
      <w:r w:rsidR="00956816" w:rsidRPr="00956816">
        <w:rPr>
          <w:rFonts w:ascii="Arial" w:hAnsi="Arial" w:cs="Arial"/>
          <w:lang w:val="en-US"/>
        </w:rPr>
        <w:t> = 7</w:t>
      </w:r>
      <w:r w:rsidR="001B5E17">
        <w:rPr>
          <w:rFonts w:cs="Times New Roman"/>
          <w:lang w:val="en-US"/>
        </w:rPr>
        <w:t>∙</w:t>
      </w:r>
      <w:r w:rsidR="00956816" w:rsidRPr="00956816">
        <w:rPr>
          <w:rFonts w:ascii="Arial" w:hAnsi="Arial" w:cs="Arial"/>
          <w:lang w:val="en-US"/>
        </w:rPr>
        <w:t>10</w:t>
      </w:r>
      <w:r w:rsidR="00956816" w:rsidRPr="00956816">
        <w:rPr>
          <w:rFonts w:ascii="Arial" w:hAnsi="Arial" w:cs="Arial"/>
          <w:vertAlign w:val="superscript"/>
          <w:lang w:val="en-US"/>
        </w:rPr>
        <w:t>-4</w:t>
      </w:r>
      <w:r w:rsidR="00956816" w:rsidRPr="00956816">
        <w:rPr>
          <w:rFonts w:ascii="Arial" w:hAnsi="Arial" w:cs="Arial"/>
          <w:lang w:val="en-US"/>
        </w:rPr>
        <w:t>).</w:t>
      </w:r>
      <w:r w:rsidRPr="00743826">
        <w:rPr>
          <w:rFonts w:ascii="Arial" w:eastAsia="Times New Roman" w:hAnsi="Arial" w:cs="Arial"/>
          <w:color w:val="000000"/>
          <w:szCs w:val="24"/>
          <w:lang w:val="en-US" w:eastAsia="pt-BR"/>
        </w:rPr>
        <w:t xml:space="preserve"> These resul</w:t>
      </w:r>
      <w:r w:rsidR="0037783A">
        <w:rPr>
          <w:rFonts w:ascii="Arial" w:eastAsia="Times New Roman" w:hAnsi="Arial" w:cs="Arial"/>
          <w:color w:val="000000"/>
          <w:szCs w:val="24"/>
          <w:lang w:val="en-US" w:eastAsia="pt-BR"/>
        </w:rPr>
        <w:t>ts corroborate with the observations of Ehrler (1973) and Shimoda and Oikawa (2006). The</w:t>
      </w:r>
      <w:r w:rsidR="001B5E17">
        <w:rPr>
          <w:rFonts w:ascii="Arial" w:eastAsia="Times New Roman" w:hAnsi="Arial" w:cs="Arial"/>
          <w:color w:val="000000"/>
          <w:szCs w:val="24"/>
          <w:lang w:val="en-US" w:eastAsia="pt-BR"/>
        </w:rPr>
        <w:t>se</w:t>
      </w:r>
      <w:r w:rsidR="0037783A">
        <w:rPr>
          <w:rFonts w:ascii="Arial" w:eastAsia="Times New Roman" w:hAnsi="Arial" w:cs="Arial"/>
          <w:color w:val="000000"/>
          <w:szCs w:val="24"/>
          <w:lang w:val="en-US" w:eastAsia="pt-BR"/>
        </w:rPr>
        <w:t xml:space="preserve"> authors found the relationship between </w:t>
      </w:r>
      <w:r w:rsidR="0037783A">
        <w:rPr>
          <w:rFonts w:ascii="Arial" w:hAnsi="Arial" w:cs="Arial"/>
          <w:i/>
          <w:lang w:val="en-US"/>
        </w:rPr>
        <w:t>VPD</w:t>
      </w:r>
      <w:r w:rsidR="0037783A">
        <w:rPr>
          <w:rFonts w:ascii="Arial" w:hAnsi="Arial" w:cs="Arial"/>
          <w:lang w:val="en-US"/>
        </w:rPr>
        <w:t xml:space="preserve"> and </w:t>
      </w:r>
      <w:r w:rsidR="00956816" w:rsidRPr="00956816">
        <w:rPr>
          <w:rFonts w:ascii="Arial" w:eastAsia="Times New Roman" w:hAnsi="Arial" w:cs="Arial"/>
          <w:i/>
          <w:color w:val="000000"/>
          <w:szCs w:val="24"/>
          <w:lang w:val="en-US" w:eastAsia="pt-BR"/>
        </w:rPr>
        <w:t>Δ</w:t>
      </w:r>
      <w:r w:rsidRPr="00743826">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canopy-air</w:t>
      </w:r>
      <w:r w:rsidR="0037783A">
        <w:rPr>
          <w:rFonts w:ascii="Arial" w:eastAsia="Times New Roman" w:hAnsi="Arial" w:cs="Arial"/>
          <w:color w:val="000000"/>
          <w:szCs w:val="24"/>
          <w:lang w:val="en-US" w:eastAsia="pt-BR"/>
        </w:rPr>
        <w:t xml:space="preserve"> to</w:t>
      </w:r>
      <w:r w:rsidR="001B5E17">
        <w:rPr>
          <w:rFonts w:ascii="Arial" w:eastAsia="Times New Roman" w:hAnsi="Arial" w:cs="Arial"/>
          <w:color w:val="000000"/>
          <w:szCs w:val="24"/>
          <w:lang w:val="en-US" w:eastAsia="pt-BR"/>
        </w:rPr>
        <w:t xml:space="preserve"> be</w:t>
      </w:r>
      <w:r w:rsidR="0037783A">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Δ</w:t>
      </w:r>
      <w:r w:rsidR="00DA30FC" w:rsidRPr="00743826">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canopy-air</w:t>
      </w:r>
      <w:r w:rsidR="0037783A">
        <w:rPr>
          <w:rFonts w:ascii="Arial" w:hAnsi="Arial" w:cs="Arial"/>
          <w:lang w:val="en-US"/>
        </w:rPr>
        <w:t> = -0.79 </w:t>
      </w:r>
      <w:r w:rsidR="0037783A">
        <w:rPr>
          <w:rFonts w:ascii="Arial" w:hAnsi="Arial" w:cs="Arial"/>
          <w:i/>
          <w:lang w:val="en-US"/>
        </w:rPr>
        <w:t>VPD</w:t>
      </w:r>
      <w:r w:rsidR="0037783A">
        <w:rPr>
          <w:rFonts w:ascii="Arial" w:hAnsi="Arial" w:cs="Arial"/>
          <w:lang w:val="en-US"/>
        </w:rPr>
        <w:t> + 0.42 (R</w:t>
      </w:r>
      <w:r w:rsidR="0037783A">
        <w:rPr>
          <w:rFonts w:ascii="Arial" w:hAnsi="Arial" w:cs="Arial"/>
          <w:vertAlign w:val="superscript"/>
          <w:lang w:val="en-US"/>
        </w:rPr>
        <w:t>2</w:t>
      </w:r>
      <w:r w:rsidR="0037783A">
        <w:rPr>
          <w:rFonts w:ascii="Arial" w:hAnsi="Arial" w:cs="Arial"/>
          <w:lang w:val="en-US"/>
        </w:rPr>
        <w:t xml:space="preserve"> = 0.58) for a rainy period and </w:t>
      </w:r>
      <w:r w:rsidR="00956816" w:rsidRPr="00956816">
        <w:rPr>
          <w:rFonts w:ascii="Arial" w:eastAsia="Times New Roman" w:hAnsi="Arial" w:cs="Arial"/>
          <w:i/>
          <w:color w:val="000000"/>
          <w:szCs w:val="24"/>
          <w:lang w:val="en-US" w:eastAsia="pt-BR"/>
        </w:rPr>
        <w:t>Δ</w:t>
      </w:r>
      <w:r w:rsidR="00DA30FC" w:rsidRPr="00743826">
        <w:rPr>
          <w:rFonts w:ascii="Arial" w:eastAsia="Times New Roman" w:hAnsi="Arial" w:cs="Arial"/>
          <w:i/>
          <w:color w:val="000000"/>
          <w:szCs w:val="24"/>
          <w:lang w:val="en-US" w:eastAsia="pt-BR"/>
        </w:rPr>
        <w:t>t</w:t>
      </w:r>
      <w:r w:rsidR="0037783A">
        <w:rPr>
          <w:rFonts w:ascii="Arial" w:eastAsia="Times New Roman" w:hAnsi="Arial" w:cs="Arial"/>
          <w:i/>
          <w:color w:val="000000"/>
          <w:szCs w:val="24"/>
          <w:vertAlign w:val="subscript"/>
          <w:lang w:val="en-US" w:eastAsia="pt-BR"/>
        </w:rPr>
        <w:t>canopy</w:t>
      </w:r>
      <w:r w:rsidR="001B5E17">
        <w:rPr>
          <w:rFonts w:ascii="Arial" w:eastAsia="Times New Roman" w:hAnsi="Arial" w:cs="Arial"/>
          <w:i/>
          <w:color w:val="000000"/>
          <w:szCs w:val="24"/>
          <w:vertAlign w:val="subscript"/>
          <w:lang w:val="en-US" w:eastAsia="pt-BR"/>
        </w:rPr>
        <w:noBreakHyphen/>
      </w:r>
      <w:r w:rsidR="0037783A">
        <w:rPr>
          <w:rFonts w:ascii="Arial" w:eastAsia="Times New Roman" w:hAnsi="Arial" w:cs="Arial"/>
          <w:i/>
          <w:color w:val="000000"/>
          <w:szCs w:val="24"/>
          <w:vertAlign w:val="subscript"/>
          <w:lang w:val="en-US" w:eastAsia="pt-BR"/>
        </w:rPr>
        <w:t>air</w:t>
      </w:r>
      <w:r w:rsidR="0037783A">
        <w:rPr>
          <w:rFonts w:ascii="Arial" w:hAnsi="Arial" w:cs="Arial"/>
          <w:lang w:val="en-US"/>
        </w:rPr>
        <w:t> = </w:t>
      </w:r>
      <w:r w:rsidR="0037783A">
        <w:rPr>
          <w:rFonts w:ascii="Arial" w:hAnsi="Arial" w:cs="Arial"/>
          <w:lang w:val="en-US"/>
        </w:rPr>
        <w:noBreakHyphen/>
        <w:t>0.58 </w:t>
      </w:r>
      <w:r w:rsidR="0037783A">
        <w:rPr>
          <w:rFonts w:ascii="Arial" w:hAnsi="Arial" w:cs="Arial"/>
          <w:i/>
          <w:lang w:val="en-US"/>
        </w:rPr>
        <w:t>VPD</w:t>
      </w:r>
      <w:r w:rsidR="0037783A">
        <w:rPr>
          <w:rFonts w:ascii="Arial" w:hAnsi="Arial" w:cs="Arial"/>
          <w:lang w:val="en-US"/>
        </w:rPr>
        <w:t> + 0.73 (R</w:t>
      </w:r>
      <w:r w:rsidR="0037783A">
        <w:rPr>
          <w:rFonts w:ascii="Arial" w:hAnsi="Arial" w:cs="Arial"/>
          <w:vertAlign w:val="superscript"/>
          <w:lang w:val="en-US"/>
        </w:rPr>
        <w:t>2</w:t>
      </w:r>
      <w:r w:rsidR="0037783A">
        <w:rPr>
          <w:rFonts w:ascii="Arial" w:hAnsi="Arial" w:cs="Arial"/>
          <w:lang w:val="en-US"/>
        </w:rPr>
        <w:t> = 0.27) for a dry period in a grassland.</w:t>
      </w:r>
    </w:p>
    <w:p w:rsidR="002B3524" w:rsidRPr="00743826" w:rsidRDefault="0037783A" w:rsidP="002B3524">
      <w:pPr>
        <w:textAlignment w:val="top"/>
        <w:rPr>
          <w:rFonts w:ascii="Arial" w:eastAsia="Times New Roman" w:hAnsi="Arial" w:cs="Arial"/>
          <w:color w:val="000000"/>
          <w:szCs w:val="24"/>
          <w:lang w:val="en-US" w:eastAsia="pt-BR"/>
        </w:rPr>
      </w:pPr>
      <w:r>
        <w:rPr>
          <w:rFonts w:ascii="Arial" w:hAnsi="Arial" w:cs="Arial"/>
          <w:lang w:val="en-US"/>
        </w:rPr>
        <w:t xml:space="preserve">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fig21</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13</w:t>
      </w:r>
      <w:r w:rsidR="00EB4AC9" w:rsidRPr="00956816">
        <w:rPr>
          <w:rFonts w:ascii="Arial" w:hAnsi="Arial" w:cs="Arial"/>
          <w:lang w:val="en-US"/>
        </w:rPr>
        <w:fldChar w:fldCharType="end"/>
      </w:r>
      <w:r w:rsidR="001B5E17">
        <w:rPr>
          <w:rFonts w:ascii="Arial" w:hAnsi="Arial" w:cs="Arial"/>
          <w:lang w:val="en-US"/>
        </w:rPr>
        <w:t xml:space="preserve"> shows</w:t>
      </w:r>
      <w:r w:rsidR="00956816" w:rsidRPr="00956816">
        <w:rPr>
          <w:rFonts w:ascii="Arial" w:hAnsi="Arial" w:cs="Arial"/>
          <w:lang w:val="en-US"/>
        </w:rPr>
        <w:t xml:space="preserve"> data </w:t>
      </w:r>
      <w:r w:rsidR="001B5E17">
        <w:rPr>
          <w:rFonts w:ascii="Arial" w:hAnsi="Arial" w:cs="Arial"/>
          <w:lang w:val="en-US"/>
        </w:rPr>
        <w:t xml:space="preserve">of </w:t>
      </w:r>
      <w:r w:rsidR="001B5E17" w:rsidRPr="0037783A">
        <w:rPr>
          <w:rFonts w:ascii="Arial" w:eastAsia="Times New Roman" w:hAnsi="Arial" w:cs="Arial"/>
          <w:i/>
          <w:color w:val="000000"/>
          <w:szCs w:val="24"/>
          <w:lang w:val="en-US" w:eastAsia="pt-BR"/>
        </w:rPr>
        <w:t>Δ</w:t>
      </w:r>
      <w:r w:rsidR="001B5E17" w:rsidRPr="00743826">
        <w:rPr>
          <w:rFonts w:ascii="Arial" w:eastAsia="Times New Roman" w:hAnsi="Arial" w:cs="Arial"/>
          <w:i/>
          <w:color w:val="000000"/>
          <w:szCs w:val="24"/>
          <w:lang w:val="en-US" w:eastAsia="pt-BR"/>
        </w:rPr>
        <w:t>t</w:t>
      </w:r>
      <w:r w:rsidR="001B5E17">
        <w:rPr>
          <w:rFonts w:ascii="Arial" w:eastAsia="Times New Roman" w:hAnsi="Arial" w:cs="Arial"/>
          <w:i/>
          <w:color w:val="000000"/>
          <w:szCs w:val="24"/>
          <w:vertAlign w:val="subscript"/>
          <w:lang w:val="en-US" w:eastAsia="pt-BR"/>
        </w:rPr>
        <w:t>canopy-air</w:t>
      </w:r>
      <w:r w:rsidR="001B5E17" w:rsidRPr="0037783A">
        <w:rPr>
          <w:rFonts w:ascii="Arial" w:hAnsi="Arial" w:cs="Arial"/>
          <w:lang w:val="en-US"/>
        </w:rPr>
        <w:t xml:space="preserve"> </w:t>
      </w:r>
      <w:r w:rsidR="00956816" w:rsidRPr="00956816">
        <w:rPr>
          <w:rFonts w:ascii="Arial" w:hAnsi="Arial" w:cs="Arial"/>
          <w:lang w:val="en-US"/>
        </w:rPr>
        <w:t xml:space="preserve">as a function of </w:t>
      </w:r>
      <w:r w:rsidR="001B5E17">
        <w:rPr>
          <w:rFonts w:ascii="Arial" w:hAnsi="Arial" w:cs="Arial"/>
          <w:lang w:val="en-US"/>
        </w:rPr>
        <w:t>the observation</w:t>
      </w:r>
      <w:r w:rsidR="00956816" w:rsidRPr="00956816">
        <w:rPr>
          <w:rFonts w:ascii="Arial" w:hAnsi="Arial" w:cs="Arial"/>
          <w:lang w:val="en-US"/>
        </w:rPr>
        <w:t xml:space="preserve"> time </w:t>
      </w:r>
      <w:r w:rsidR="001B5E17">
        <w:rPr>
          <w:rFonts w:ascii="Arial" w:hAnsi="Arial" w:cs="Arial"/>
          <w:lang w:val="en-US"/>
        </w:rPr>
        <w:t xml:space="preserve">according to </w:t>
      </w:r>
      <w:r w:rsidR="00956816" w:rsidRPr="00956816">
        <w:rPr>
          <w:rFonts w:ascii="Arial" w:hAnsi="Arial" w:cs="Arial"/>
          <w:lang w:val="en-US"/>
        </w:rPr>
        <w:t xml:space="preserve">three time intervals: between </w:t>
      </w:r>
      <w:r w:rsidR="002B3524" w:rsidRPr="00743826">
        <w:rPr>
          <w:rFonts w:ascii="Arial" w:hAnsi="Arial" w:cs="Arial"/>
          <w:lang w:val="en-US"/>
        </w:rPr>
        <w:t xml:space="preserve">7:00 AM and 10:30 AM (black), between 11:00 AM and 2:30 PM (grey), </w:t>
      </w:r>
      <w:r>
        <w:rPr>
          <w:rFonts w:ascii="Arial" w:hAnsi="Arial" w:cs="Arial"/>
          <w:lang w:val="en-US"/>
        </w:rPr>
        <w:t xml:space="preserve">and between 3:00 PM and 6:00 PM (light grey). </w:t>
      </w:r>
      <w:r w:rsidR="001B5E17">
        <w:rPr>
          <w:rFonts w:ascii="Arial" w:hAnsi="Arial" w:cs="Arial"/>
          <w:lang w:val="en-US"/>
        </w:rPr>
        <w:t>During the first hours of the day</w:t>
      </w:r>
      <w:r>
        <w:rPr>
          <w:rFonts w:ascii="Arial" w:eastAsia="Times New Roman" w:hAnsi="Arial" w:cs="Arial"/>
          <w:color w:val="000000"/>
          <w:szCs w:val="24"/>
          <w:lang w:val="en-US" w:eastAsia="pt-BR"/>
        </w:rPr>
        <w:t xml:space="preserve">, between 7:00 AM and 10:30 AM, the </w:t>
      </w:r>
      <w:r>
        <w:rPr>
          <w:rFonts w:ascii="Arial" w:eastAsia="Times New Roman" w:hAnsi="Arial" w:cs="Arial"/>
          <w:i/>
          <w:color w:val="000000"/>
          <w:szCs w:val="24"/>
          <w:lang w:val="en-US" w:eastAsia="pt-BR"/>
        </w:rPr>
        <w:t>VPD</w:t>
      </w:r>
      <w:r>
        <w:rPr>
          <w:rFonts w:ascii="Arial" w:eastAsia="Times New Roman" w:hAnsi="Arial" w:cs="Arial"/>
          <w:color w:val="000000"/>
          <w:szCs w:val="24"/>
          <w:lang w:val="en-US" w:eastAsia="pt-BR"/>
        </w:rPr>
        <w:t xml:space="preserve"> was low in both treatments and the difference in temperature between air and canopy was close to zero. </w:t>
      </w:r>
      <w:r w:rsidR="001B5E17">
        <w:rPr>
          <w:rFonts w:ascii="Arial" w:eastAsia="Times New Roman" w:hAnsi="Arial" w:cs="Arial"/>
          <w:color w:val="000000"/>
          <w:szCs w:val="24"/>
          <w:lang w:val="en-US" w:eastAsia="pt-BR"/>
        </w:rPr>
        <w:t>During other</w:t>
      </w:r>
      <w:r>
        <w:rPr>
          <w:rFonts w:ascii="Arial" w:eastAsia="Times New Roman" w:hAnsi="Arial" w:cs="Arial"/>
          <w:color w:val="000000"/>
          <w:szCs w:val="24"/>
          <w:lang w:val="en-US" w:eastAsia="pt-BR"/>
        </w:rPr>
        <w:t xml:space="preserve"> times</w:t>
      </w:r>
      <w:r w:rsidR="001B5E17">
        <w:rPr>
          <w:rFonts w:ascii="Arial" w:eastAsia="Times New Roman" w:hAnsi="Arial" w:cs="Arial"/>
          <w:color w:val="000000"/>
          <w:szCs w:val="24"/>
          <w:lang w:val="en-US" w:eastAsia="pt-BR"/>
        </w:rPr>
        <w:t xml:space="preserve"> of the day</w:t>
      </w:r>
      <w:r w:rsidR="008C3A33">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there were significant differences between treatments. In the</w:t>
      </w:r>
      <w:del w:id="485" w:author="Quirijn" w:date="2011-06-22T10:04:00Z">
        <w:r w:rsidDel="004B5A67">
          <w:rPr>
            <w:rFonts w:ascii="Arial" w:eastAsia="Times New Roman" w:hAnsi="Arial" w:cs="Arial"/>
            <w:color w:val="000000"/>
            <w:szCs w:val="24"/>
            <w:lang w:val="en-US" w:eastAsia="pt-BR"/>
          </w:rPr>
          <w:delText xml:space="preserve"> irrigated</w:delText>
        </w:r>
      </w:del>
      <w:ins w:id="486" w:author="Quirijn" w:date="2011-06-22T10:04:00Z">
        <w:r w:rsidR="004B5A67">
          <w:rPr>
            <w:rFonts w:ascii="Arial" w:eastAsia="Times New Roman" w:hAnsi="Arial" w:cs="Arial"/>
            <w:color w:val="000000"/>
            <w:szCs w:val="24"/>
            <w:lang w:val="en-US" w:eastAsia="pt-BR"/>
          </w:rPr>
          <w:t xml:space="preserve"> fully irrigated</w:t>
        </w:r>
      </w:ins>
      <w:r>
        <w:rPr>
          <w:rFonts w:ascii="Arial" w:eastAsia="Times New Roman" w:hAnsi="Arial" w:cs="Arial"/>
          <w:color w:val="000000"/>
          <w:szCs w:val="24"/>
          <w:lang w:val="en-US" w:eastAsia="pt-BR"/>
        </w:rPr>
        <w:t xml:space="preserve"> treatment, between 11:00 AM and 2:30 PM,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 xml:space="preserve">canopy </w:t>
      </w:r>
      <w:r>
        <w:rPr>
          <w:rFonts w:ascii="Arial" w:eastAsia="Times New Roman" w:hAnsi="Arial" w:cs="Arial"/>
          <w:color w:val="000000"/>
          <w:szCs w:val="24"/>
          <w:lang w:val="en-US" w:eastAsia="pt-BR"/>
        </w:rPr>
        <w:t xml:space="preserve">was higher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w:t>
      </w:r>
      <w:r w:rsidR="008C3A33">
        <w:rPr>
          <w:rFonts w:ascii="Arial" w:eastAsia="Times New Roman" w:hAnsi="Arial" w:cs="Arial"/>
          <w:color w:val="000000"/>
          <w:szCs w:val="24"/>
          <w:lang w:val="en-US" w:eastAsia="pt-BR"/>
        </w:rPr>
        <w:t xml:space="preserve">for values of </w:t>
      </w:r>
      <w:r>
        <w:rPr>
          <w:rFonts w:ascii="Arial" w:eastAsia="Times New Roman" w:hAnsi="Arial" w:cs="Arial"/>
          <w:i/>
          <w:color w:val="000000"/>
          <w:szCs w:val="24"/>
          <w:lang w:val="en-US" w:eastAsia="pt-BR"/>
        </w:rPr>
        <w:t>VPD</w:t>
      </w:r>
      <w:r>
        <w:rPr>
          <w:rFonts w:ascii="Arial" w:eastAsia="Times New Roman" w:hAnsi="Arial" w:cs="Arial"/>
          <w:color w:val="000000"/>
          <w:szCs w:val="24"/>
          <w:lang w:val="en-US" w:eastAsia="pt-BR"/>
        </w:rPr>
        <w:t xml:space="preserve"> </w:t>
      </w:r>
      <w:r w:rsidR="008C3A33">
        <w:rPr>
          <w:rFonts w:ascii="Arial" w:eastAsia="Times New Roman" w:hAnsi="Arial" w:cs="Arial"/>
          <w:color w:val="000000"/>
          <w:szCs w:val="24"/>
          <w:lang w:val="en-US" w:eastAsia="pt-BR"/>
        </w:rPr>
        <w:t>below</w:t>
      </w:r>
      <w:r>
        <w:rPr>
          <w:rFonts w:ascii="Arial" w:eastAsia="Times New Roman" w:hAnsi="Arial" w:cs="Arial"/>
          <w:color w:val="000000"/>
          <w:szCs w:val="24"/>
          <w:lang w:val="en-US" w:eastAsia="pt-BR"/>
        </w:rPr>
        <w:t xml:space="preserve"> 20 hPa, and f</w:t>
      </w:r>
      <w:r w:rsidR="008C3A33">
        <w:rPr>
          <w:rFonts w:ascii="Arial" w:eastAsia="Times New Roman" w:hAnsi="Arial" w:cs="Arial"/>
          <w:color w:val="000000"/>
          <w:szCs w:val="24"/>
          <w:lang w:val="en-US" w:eastAsia="pt-BR"/>
        </w:rPr>
        <w:t xml:space="preserve">or greater </w:t>
      </w:r>
      <w:r w:rsidR="008C3A33" w:rsidRPr="004126BA">
        <w:rPr>
          <w:rFonts w:ascii="Arial" w:eastAsia="Times New Roman" w:hAnsi="Arial" w:cs="Arial"/>
          <w:i/>
          <w:color w:val="000000"/>
          <w:szCs w:val="24"/>
          <w:lang w:val="en-US" w:eastAsia="pt-BR"/>
        </w:rPr>
        <w:t>VPD</w:t>
      </w:r>
      <w:r w:rsidR="008C3A33">
        <w:rPr>
          <w:rFonts w:ascii="Arial" w:eastAsia="Times New Roman" w:hAnsi="Arial" w:cs="Arial"/>
          <w:color w:val="000000"/>
          <w:szCs w:val="24"/>
          <w:lang w:val="en-US" w:eastAsia="pt-BR"/>
        </w:rPr>
        <w:t xml:space="preserve"> values</w:t>
      </w:r>
      <w:r>
        <w:rPr>
          <w:rFonts w:ascii="Arial" w:eastAsia="Times New Roman" w:hAnsi="Arial" w:cs="Arial"/>
          <w:color w:val="000000"/>
          <w:szCs w:val="24"/>
          <w:lang w:val="en-US" w:eastAsia="pt-BR"/>
        </w:rPr>
        <w:t xml:space="preserve">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w:t>
      </w:r>
      <w:r w:rsidR="008C3A33">
        <w:rPr>
          <w:rFonts w:ascii="Arial" w:eastAsia="Times New Roman" w:hAnsi="Arial" w:cs="Arial"/>
          <w:color w:val="000000"/>
          <w:szCs w:val="24"/>
          <w:lang w:val="en-US" w:eastAsia="pt-BR"/>
        </w:rPr>
        <w:t>was</w:t>
      </w:r>
      <w:r>
        <w:rPr>
          <w:rFonts w:ascii="Arial" w:eastAsia="Times New Roman" w:hAnsi="Arial" w:cs="Arial"/>
          <w:color w:val="000000"/>
          <w:szCs w:val="24"/>
          <w:lang w:val="en-US" w:eastAsia="pt-BR"/>
        </w:rPr>
        <w:t xml:space="preserve"> smaller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On the other hand, between 3:00 PM and 6:00 PM,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was always higher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sidR="008C3A33">
        <w:rPr>
          <w:rFonts w:ascii="Arial" w:eastAsia="Times New Roman" w:hAnsi="Arial" w:cs="Arial"/>
          <w:color w:val="000000"/>
          <w:szCs w:val="24"/>
          <w:lang w:val="en-US" w:eastAsia="pt-BR"/>
        </w:rPr>
        <w:t>, independent of</w:t>
      </w:r>
      <w:r>
        <w:rPr>
          <w:rFonts w:ascii="Arial" w:eastAsia="Times New Roman" w:hAnsi="Arial" w:cs="Arial"/>
          <w:color w:val="000000"/>
          <w:szCs w:val="24"/>
          <w:lang w:val="en-US" w:eastAsia="pt-BR"/>
        </w:rPr>
        <w:t xml:space="preserve"> the </w:t>
      </w:r>
      <w:r>
        <w:rPr>
          <w:rFonts w:ascii="Arial" w:eastAsia="Times New Roman" w:hAnsi="Arial" w:cs="Arial"/>
          <w:i/>
          <w:color w:val="000000"/>
          <w:szCs w:val="24"/>
          <w:lang w:val="en-US" w:eastAsia="pt-BR"/>
        </w:rPr>
        <w:t>VPD</w:t>
      </w:r>
      <w:r>
        <w:rPr>
          <w:rFonts w:ascii="Arial" w:eastAsia="Times New Roman" w:hAnsi="Arial" w:cs="Arial"/>
          <w:color w:val="000000"/>
          <w:szCs w:val="24"/>
          <w:lang w:val="en-US" w:eastAsia="pt-BR"/>
        </w:rPr>
        <w:t xml:space="preserve"> value.</w:t>
      </w:r>
    </w:p>
    <w:p w:rsidR="002B3524" w:rsidRPr="00743826" w:rsidRDefault="0037783A" w:rsidP="002B3524">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 xml:space="preserve">For the </w:t>
      </w:r>
      <w:del w:id="487" w:author="Quirijn" w:date="2011-06-22T09:57:00Z">
        <w:r w:rsidR="004D4D36" w:rsidDel="004B5A67">
          <w:rPr>
            <w:rFonts w:ascii="Arial" w:eastAsia="Times New Roman" w:hAnsi="Arial" w:cs="Arial"/>
            <w:color w:val="000000"/>
            <w:szCs w:val="24"/>
            <w:lang w:val="en-US" w:eastAsia="pt-BR"/>
          </w:rPr>
          <w:delText>non-irrigated</w:delText>
        </w:r>
      </w:del>
      <w:ins w:id="488" w:author="Quirijn" w:date="2011-06-22T10:08:00Z">
        <w:r w:rsidR="004B5A67">
          <w:rPr>
            <w:rFonts w:ascii="Arial" w:eastAsia="Times New Roman" w:hAnsi="Arial" w:cs="Arial"/>
            <w:color w:val="000000"/>
            <w:szCs w:val="24"/>
            <w:lang w:val="en-US" w:eastAsia="pt-BR"/>
          </w:rPr>
          <w:t>deficit irrigated</w:t>
        </w:r>
      </w:ins>
      <w:r>
        <w:rPr>
          <w:rFonts w:ascii="Arial" w:eastAsia="Times New Roman" w:hAnsi="Arial" w:cs="Arial"/>
          <w:color w:val="000000"/>
          <w:szCs w:val="24"/>
          <w:lang w:val="en-US" w:eastAsia="pt-BR"/>
        </w:rPr>
        <w:t xml:space="preserve"> treatment,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was higher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for almost all values </w:t>
      </w:r>
      <w:r>
        <w:rPr>
          <w:rFonts w:ascii="Cambria Math" w:eastAsia="Times New Roman" w:hAnsi="Cambria Math" w:cs="Cambria Math"/>
          <w:color w:val="000000"/>
          <w:szCs w:val="24"/>
          <w:lang w:val="en-US" w:eastAsia="pt-BR"/>
        </w:rPr>
        <w:t>​​</w:t>
      </w:r>
      <w:r>
        <w:rPr>
          <w:rFonts w:ascii="Arial" w:eastAsia="Times New Roman" w:hAnsi="Arial" w:cs="Arial"/>
          <w:color w:val="000000"/>
          <w:szCs w:val="24"/>
          <w:lang w:val="en-US" w:eastAsia="pt-BR"/>
        </w:rPr>
        <w:t xml:space="preserve">of </w:t>
      </w:r>
      <w:r>
        <w:rPr>
          <w:rFonts w:ascii="Arial" w:eastAsia="Times New Roman" w:hAnsi="Arial" w:cs="Arial"/>
          <w:i/>
          <w:color w:val="000000"/>
          <w:szCs w:val="24"/>
          <w:lang w:val="en-US" w:eastAsia="pt-BR"/>
        </w:rPr>
        <w:t>VPD</w:t>
      </w:r>
      <w:r>
        <w:rPr>
          <w:rFonts w:ascii="Arial" w:eastAsia="Times New Roman" w:hAnsi="Arial" w:cs="Arial"/>
          <w:color w:val="000000"/>
          <w:szCs w:val="24"/>
          <w:lang w:val="en-US" w:eastAsia="pt-BR"/>
        </w:rPr>
        <w:t xml:space="preserve"> between 11:00 AM and 2:30 PM, and smaller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between 3:00 PM and 6:00 PM. </w:t>
      </w:r>
      <w:r w:rsidR="008C3A33">
        <w:rPr>
          <w:rFonts w:ascii="Arial" w:eastAsia="Times New Roman" w:hAnsi="Arial" w:cs="Arial"/>
          <w:color w:val="000000"/>
          <w:szCs w:val="24"/>
          <w:lang w:val="en-US" w:eastAsia="pt-BR"/>
        </w:rPr>
        <w:t>At the middle of the day</w:t>
      </w:r>
      <w:r>
        <w:rPr>
          <w:rFonts w:ascii="Arial" w:eastAsia="Times New Roman" w:hAnsi="Arial" w:cs="Arial"/>
          <w:color w:val="000000"/>
          <w:szCs w:val="24"/>
          <w:lang w:val="en-US" w:eastAsia="pt-BR"/>
        </w:rPr>
        <w:t xml:space="preserve">,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is higher than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w:t>
      </w:r>
      <w:r w:rsidR="008C3A33">
        <w:rPr>
          <w:rFonts w:ascii="Arial" w:eastAsia="Times New Roman" w:hAnsi="Arial" w:cs="Arial"/>
          <w:color w:val="000000"/>
          <w:szCs w:val="24"/>
          <w:lang w:val="en-US" w:eastAsia="pt-BR"/>
        </w:rPr>
        <w:t>independent of</w:t>
      </w:r>
      <w:r>
        <w:rPr>
          <w:rFonts w:ascii="Arial" w:eastAsia="Times New Roman" w:hAnsi="Arial" w:cs="Arial"/>
          <w:color w:val="000000"/>
          <w:szCs w:val="24"/>
          <w:lang w:val="en-US" w:eastAsia="pt-BR"/>
        </w:rPr>
        <w:t xml:space="preserve"> the water vapor pressure deficit (</w:t>
      </w:r>
      <w:r>
        <w:rPr>
          <w:rFonts w:ascii="Arial" w:eastAsia="Times New Roman" w:hAnsi="Arial" w:cs="Arial"/>
          <w:i/>
          <w:color w:val="000000"/>
          <w:szCs w:val="24"/>
          <w:lang w:val="en-US" w:eastAsia="pt-BR"/>
        </w:rPr>
        <w:t>VPD</w:t>
      </w:r>
      <w:r>
        <w:rPr>
          <w:rFonts w:ascii="Arial" w:eastAsia="Times New Roman" w:hAnsi="Arial" w:cs="Arial"/>
          <w:color w:val="000000"/>
          <w:szCs w:val="24"/>
          <w:lang w:val="en-US" w:eastAsia="pt-BR"/>
        </w:rPr>
        <w:t>)</w:t>
      </w:r>
      <w:r w:rsidR="008C3A33">
        <w:rPr>
          <w:rFonts w:ascii="Arial" w:eastAsia="Times New Roman" w:hAnsi="Arial" w:cs="Arial"/>
          <w:color w:val="000000"/>
          <w:szCs w:val="24"/>
          <w:lang w:val="en-US" w:eastAsia="pt-BR"/>
        </w:rPr>
        <w:t>,</w:t>
      </w:r>
      <w:r>
        <w:rPr>
          <w:rFonts w:ascii="Arial" w:eastAsia="Times New Roman" w:hAnsi="Arial" w:cs="Arial"/>
          <w:color w:val="000000"/>
          <w:szCs w:val="24"/>
          <w:lang w:val="en-US" w:eastAsia="pt-BR"/>
        </w:rPr>
        <w:t xml:space="preserve"> probably because there was no</w:t>
      </w:r>
      <w:r w:rsidR="008C3A33">
        <w:rPr>
          <w:rFonts w:ascii="Arial" w:eastAsia="Times New Roman" w:hAnsi="Arial" w:cs="Arial"/>
          <w:color w:val="000000"/>
          <w:szCs w:val="24"/>
          <w:lang w:val="en-US" w:eastAsia="pt-BR"/>
        </w:rPr>
        <w:t>t</w:t>
      </w:r>
      <w:r>
        <w:rPr>
          <w:rFonts w:ascii="Arial" w:eastAsia="Times New Roman" w:hAnsi="Arial" w:cs="Arial"/>
          <w:color w:val="000000"/>
          <w:szCs w:val="24"/>
          <w:lang w:val="en-US" w:eastAsia="pt-BR"/>
        </w:rPr>
        <w:t xml:space="preserve"> enough water in the soil to ma</w:t>
      </w:r>
      <w:r w:rsidR="008C3A33">
        <w:rPr>
          <w:rFonts w:ascii="Arial" w:eastAsia="Times New Roman" w:hAnsi="Arial" w:cs="Arial"/>
          <w:color w:val="000000"/>
          <w:szCs w:val="24"/>
          <w:lang w:val="en-US" w:eastAsia="pt-BR"/>
        </w:rPr>
        <w:t>i</w:t>
      </w:r>
      <w:r>
        <w:rPr>
          <w:rFonts w:ascii="Arial" w:eastAsia="Times New Roman" w:hAnsi="Arial" w:cs="Arial"/>
          <w:color w:val="000000"/>
          <w:szCs w:val="24"/>
          <w:lang w:val="en-US" w:eastAsia="pt-BR"/>
        </w:rPr>
        <w:t xml:space="preserve">ntain transpiration </w:t>
      </w:r>
      <w:r w:rsidR="008C3A33">
        <w:rPr>
          <w:rFonts w:ascii="Arial" w:eastAsia="Times New Roman" w:hAnsi="Arial" w:cs="Arial"/>
          <w:color w:val="000000"/>
          <w:szCs w:val="24"/>
          <w:lang w:val="en-US" w:eastAsia="pt-BR"/>
        </w:rPr>
        <w:t xml:space="preserve">at potential rates, thus </w:t>
      </w:r>
      <w:r>
        <w:rPr>
          <w:rFonts w:ascii="Arial" w:eastAsia="Times New Roman" w:hAnsi="Arial" w:cs="Arial"/>
          <w:color w:val="000000"/>
          <w:szCs w:val="24"/>
          <w:lang w:val="en-US" w:eastAsia="pt-BR"/>
        </w:rPr>
        <w:t>cool</w:t>
      </w:r>
      <w:r w:rsidR="008C3A33">
        <w:rPr>
          <w:rFonts w:ascii="Arial" w:eastAsia="Times New Roman" w:hAnsi="Arial" w:cs="Arial"/>
          <w:color w:val="000000"/>
          <w:szCs w:val="24"/>
          <w:lang w:val="en-US" w:eastAsia="pt-BR"/>
        </w:rPr>
        <w:t>ing</w:t>
      </w:r>
      <w:r>
        <w:rPr>
          <w:rFonts w:ascii="Arial" w:eastAsia="Times New Roman" w:hAnsi="Arial" w:cs="Arial"/>
          <w:color w:val="000000"/>
          <w:szCs w:val="24"/>
          <w:lang w:val="en-US" w:eastAsia="pt-BR"/>
        </w:rPr>
        <w:t xml:space="preserve"> the leaves. Between 3:00 PM and 6:00 PM, </w:t>
      </w:r>
      <w:r w:rsidR="008C3A33">
        <w:rPr>
          <w:rFonts w:ascii="Arial" w:eastAsia="Times New Roman" w:hAnsi="Arial" w:cs="Arial"/>
          <w:color w:val="000000"/>
          <w:szCs w:val="24"/>
          <w:lang w:val="en-US" w:eastAsia="pt-BR"/>
        </w:rPr>
        <w:t>when</w:t>
      </w:r>
      <w:r>
        <w:rPr>
          <w:rFonts w:ascii="Arial" w:eastAsia="Times New Roman" w:hAnsi="Arial" w:cs="Arial"/>
          <w:color w:val="000000"/>
          <w:szCs w:val="24"/>
          <w:lang w:val="en-US" w:eastAsia="pt-BR"/>
        </w:rPr>
        <w:t xml:space="preserve">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 xml:space="preserve"> </w:t>
      </w:r>
      <w:r w:rsidR="008C3A33">
        <w:rPr>
          <w:rFonts w:ascii="Arial" w:eastAsia="Times New Roman" w:hAnsi="Arial" w:cs="Arial"/>
          <w:color w:val="000000"/>
          <w:szCs w:val="24"/>
          <w:lang w:val="en-US" w:eastAsia="pt-BR"/>
        </w:rPr>
        <w:t xml:space="preserve">and radiation was lower, </w:t>
      </w:r>
      <w:r>
        <w:rPr>
          <w:rFonts w:ascii="Arial" w:eastAsia="Times New Roman" w:hAnsi="Arial" w:cs="Arial"/>
          <w:color w:val="000000"/>
          <w:szCs w:val="24"/>
          <w:lang w:val="en-US" w:eastAsia="pt-BR"/>
        </w:rPr>
        <w:t xml:space="preserve">plant transpiration was </w:t>
      </w:r>
      <w:r w:rsidR="008C3A33">
        <w:rPr>
          <w:rFonts w:ascii="Arial" w:eastAsia="Times New Roman" w:hAnsi="Arial" w:cs="Arial"/>
          <w:color w:val="000000"/>
          <w:szCs w:val="24"/>
          <w:lang w:val="en-US" w:eastAsia="pt-BR"/>
        </w:rPr>
        <w:t>sufficient</w:t>
      </w:r>
      <w:r>
        <w:rPr>
          <w:rFonts w:ascii="Arial" w:eastAsia="Times New Roman" w:hAnsi="Arial" w:cs="Arial"/>
          <w:color w:val="000000"/>
          <w:szCs w:val="24"/>
          <w:lang w:val="en-US" w:eastAsia="pt-BR"/>
        </w:rPr>
        <w:t xml:space="preserve"> to </w:t>
      </w:r>
      <w:r w:rsidR="008C3A33">
        <w:rPr>
          <w:rFonts w:ascii="Arial" w:eastAsia="Times New Roman" w:hAnsi="Arial" w:cs="Arial"/>
          <w:color w:val="000000"/>
          <w:szCs w:val="24"/>
          <w:lang w:val="en-US" w:eastAsia="pt-BR"/>
        </w:rPr>
        <w:t>reduce the leaf temperature</w:t>
      </w:r>
      <w:r>
        <w:rPr>
          <w:rFonts w:ascii="Arial" w:eastAsia="Times New Roman" w:hAnsi="Arial" w:cs="Arial"/>
          <w:color w:val="000000"/>
          <w:szCs w:val="24"/>
          <w:lang w:val="en-US" w:eastAsia="pt-BR"/>
        </w:rPr>
        <w:t xml:space="preserve"> below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air</w:t>
      </w:r>
      <w:r>
        <w:rPr>
          <w:rFonts w:ascii="Arial" w:eastAsia="Times New Roman" w:hAnsi="Arial" w:cs="Arial"/>
          <w:color w:val="000000"/>
          <w:szCs w:val="24"/>
          <w:lang w:val="en-US" w:eastAsia="pt-BR"/>
        </w:rPr>
        <w:t>.</w:t>
      </w:r>
    </w:p>
    <w:p w:rsidR="007A7D08" w:rsidRPr="00743826" w:rsidRDefault="007A7D08" w:rsidP="00F02405">
      <w:pPr>
        <w:rPr>
          <w:rFonts w:ascii="Arial" w:hAnsi="Arial" w:cs="Arial"/>
          <w:lang w:val="en-US"/>
        </w:rPr>
      </w:pPr>
    </w:p>
    <w:p w:rsidR="00505AFB" w:rsidRPr="00743826" w:rsidRDefault="00505AFB" w:rsidP="00E74E3E">
      <w:pPr>
        <w:rPr>
          <w:rFonts w:ascii="Arial" w:hAnsi="Arial" w:cs="Arial"/>
          <w:lang w:val="en-US"/>
        </w:rPr>
      </w:pPr>
    </w:p>
    <w:p w:rsidR="00564A50" w:rsidRPr="00743826" w:rsidRDefault="00140580" w:rsidP="006765DD">
      <w:pPr>
        <w:keepNext/>
        <w:spacing w:line="240" w:lineRule="auto"/>
        <w:ind w:firstLine="0"/>
        <w:jc w:val="center"/>
        <w:rPr>
          <w:rFonts w:ascii="Arial" w:hAnsi="Arial" w:cs="Arial"/>
          <w:lang w:val="en-US"/>
        </w:rPr>
      </w:pPr>
      <w:r>
        <w:rPr>
          <w:noProof/>
          <w:lang w:eastAsia="pt-BR"/>
        </w:rPr>
        <w:drawing>
          <wp:inline distT="0" distB="0" distL="0" distR="0">
            <wp:extent cx="4360200" cy="27219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4" cstate="print"/>
                    <a:srcRect/>
                    <a:stretch>
                      <a:fillRect/>
                    </a:stretch>
                  </pic:blipFill>
                  <pic:spPr bwMode="auto">
                    <a:xfrm>
                      <a:off x="0" y="0"/>
                      <a:ext cx="4360200" cy="2721900"/>
                    </a:xfrm>
                    <a:prstGeom prst="rect">
                      <a:avLst/>
                    </a:prstGeom>
                    <a:noFill/>
                    <a:ln w="9525">
                      <a:noFill/>
                      <a:miter lim="800000"/>
                      <a:headEnd/>
                      <a:tailEnd/>
                    </a:ln>
                  </pic:spPr>
                </pic:pic>
              </a:graphicData>
            </a:graphic>
          </wp:inline>
        </w:drawing>
      </w:r>
      <w:r w:rsidR="006A0EDD" w:rsidRPr="006A0EDD">
        <w:rPr>
          <w:lang w:val="en-ZA"/>
        </w:rPr>
        <w:t xml:space="preserve"> </w:t>
      </w:r>
    </w:p>
    <w:p w:rsidR="00753219" w:rsidRPr="00743826" w:rsidRDefault="00140580" w:rsidP="006765DD">
      <w:pPr>
        <w:keepNext/>
        <w:spacing w:line="240" w:lineRule="auto"/>
        <w:ind w:firstLine="0"/>
        <w:jc w:val="center"/>
        <w:rPr>
          <w:rFonts w:ascii="Arial" w:hAnsi="Arial" w:cs="Arial"/>
          <w:lang w:val="en-US"/>
        </w:rPr>
      </w:pPr>
      <w:r>
        <w:rPr>
          <w:noProof/>
          <w:lang w:eastAsia="pt-BR"/>
        </w:rPr>
        <w:drawing>
          <wp:inline distT="0" distB="0" distL="0" distR="0">
            <wp:extent cx="4360200" cy="273480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55" cstate="print"/>
                    <a:srcRect/>
                    <a:stretch>
                      <a:fillRect/>
                    </a:stretch>
                  </pic:blipFill>
                  <pic:spPr bwMode="auto">
                    <a:xfrm>
                      <a:off x="0" y="0"/>
                      <a:ext cx="4360200" cy="2734800"/>
                    </a:xfrm>
                    <a:prstGeom prst="rect">
                      <a:avLst/>
                    </a:prstGeom>
                    <a:noFill/>
                    <a:ln w="9525">
                      <a:noFill/>
                      <a:miter lim="800000"/>
                      <a:headEnd/>
                      <a:tailEnd/>
                    </a:ln>
                  </pic:spPr>
                </pic:pic>
              </a:graphicData>
            </a:graphic>
          </wp:inline>
        </w:drawing>
      </w:r>
      <w:r w:rsidR="006A0EDD" w:rsidRPr="006A0EDD">
        <w:rPr>
          <w:lang w:val="en-ZA"/>
        </w:rPr>
        <w:t xml:space="preserve"> </w:t>
      </w:r>
    </w:p>
    <w:p w:rsidR="00564A50" w:rsidRPr="00743826" w:rsidRDefault="0065420B" w:rsidP="0028212A">
      <w:pPr>
        <w:pStyle w:val="Legenda"/>
        <w:keepNext/>
        <w:spacing w:after="0" w:line="360" w:lineRule="auto"/>
        <w:ind w:left="1134" w:hanging="1134"/>
        <w:rPr>
          <w:rFonts w:ascii="Arial" w:hAnsi="Arial" w:cs="Arial"/>
          <w:b w:val="0"/>
          <w:color w:val="auto"/>
          <w:sz w:val="20"/>
          <w:szCs w:val="20"/>
          <w:lang w:val="en-US"/>
        </w:rPr>
      </w:pPr>
      <w:bookmarkStart w:id="489" w:name="_Toc286740715"/>
      <w:bookmarkStart w:id="490" w:name="_Toc286746256"/>
      <w:bookmarkStart w:id="491" w:name="_Toc296436850"/>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492" w:name="fig21"/>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13</w:t>
      </w:r>
      <w:r w:rsidR="00EB4AC9" w:rsidRPr="00956816">
        <w:rPr>
          <w:rFonts w:ascii="Arial" w:hAnsi="Arial" w:cs="Arial"/>
          <w:b w:val="0"/>
          <w:color w:val="auto"/>
          <w:sz w:val="20"/>
          <w:szCs w:val="20"/>
          <w:lang w:val="en-US"/>
        </w:rPr>
        <w:fldChar w:fldCharType="end"/>
      </w:r>
      <w:bookmarkEnd w:id="492"/>
      <w:r w:rsidR="00A64F9A" w:rsidRPr="00743826">
        <w:rPr>
          <w:rFonts w:ascii="Arial" w:hAnsi="Arial" w:cs="Arial"/>
          <w:b w:val="0"/>
          <w:color w:val="auto"/>
          <w:sz w:val="20"/>
          <w:szCs w:val="20"/>
          <w:lang w:val="en-US"/>
        </w:rPr>
        <w:t xml:space="preserve"> –</w:t>
      </w:r>
      <w:r w:rsidR="008C3A33">
        <w:rPr>
          <w:rFonts w:ascii="Arial" w:hAnsi="Arial" w:cs="Arial"/>
          <w:b w:val="0"/>
          <w:color w:val="auto"/>
          <w:sz w:val="20"/>
          <w:szCs w:val="20"/>
          <w:lang w:val="en-US"/>
        </w:rPr>
        <w:tab/>
        <w:t xml:space="preserve">Difference between </w:t>
      </w:r>
      <w:r w:rsidR="0037783A">
        <w:rPr>
          <w:rFonts w:ascii="Arial" w:hAnsi="Arial" w:cs="Arial"/>
          <w:b w:val="0"/>
          <w:color w:val="auto"/>
          <w:sz w:val="20"/>
          <w:szCs w:val="20"/>
          <w:lang w:val="en-US"/>
        </w:rPr>
        <w:t>canopy and air temperature (</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canopy-air</w:t>
      </w:r>
      <w:r w:rsidR="0037783A">
        <w:rPr>
          <w:rFonts w:ascii="Arial" w:hAnsi="Arial" w:cs="Arial"/>
          <w:b w:val="0"/>
          <w:color w:val="auto"/>
          <w:sz w:val="20"/>
          <w:szCs w:val="20"/>
          <w:lang w:val="en-US"/>
        </w:rPr>
        <w:t xml:space="preserve">) </w:t>
      </w:r>
      <w:r w:rsidR="008C3A33">
        <w:rPr>
          <w:rFonts w:ascii="Arial" w:hAnsi="Arial" w:cs="Arial"/>
          <w:b w:val="0"/>
          <w:color w:val="auto"/>
          <w:sz w:val="20"/>
          <w:szCs w:val="20"/>
          <w:lang w:val="en-US"/>
        </w:rPr>
        <w:t>as a function of water vapor</w:t>
      </w:r>
      <w:r w:rsidR="008C3A33" w:rsidRPr="00743826">
        <w:rPr>
          <w:rFonts w:ascii="Arial" w:hAnsi="Arial" w:cs="Arial"/>
          <w:b w:val="0"/>
          <w:color w:val="auto"/>
          <w:sz w:val="20"/>
          <w:szCs w:val="20"/>
          <w:lang w:val="en-US"/>
        </w:rPr>
        <w:t xml:space="preserve"> press</w:t>
      </w:r>
      <w:r w:rsidR="008C3A33">
        <w:rPr>
          <w:rFonts w:ascii="Arial" w:hAnsi="Arial" w:cs="Arial"/>
          <w:b w:val="0"/>
          <w:color w:val="auto"/>
          <w:sz w:val="20"/>
          <w:szCs w:val="20"/>
          <w:lang w:val="en-US"/>
        </w:rPr>
        <w:t>ure deficit (</w:t>
      </w:r>
      <w:r w:rsidR="008C3A33">
        <w:rPr>
          <w:rFonts w:ascii="Arial" w:hAnsi="Arial" w:cs="Arial"/>
          <w:b w:val="0"/>
          <w:i/>
          <w:color w:val="auto"/>
          <w:sz w:val="20"/>
          <w:szCs w:val="20"/>
          <w:lang w:val="en-US"/>
        </w:rPr>
        <w:t>VPD</w:t>
      </w:r>
      <w:r w:rsidR="008C3A33">
        <w:rPr>
          <w:rFonts w:ascii="Arial" w:hAnsi="Arial" w:cs="Arial"/>
          <w:b w:val="0"/>
          <w:color w:val="auto"/>
          <w:sz w:val="20"/>
          <w:szCs w:val="20"/>
          <w:lang w:val="en-US"/>
        </w:rPr>
        <w:t xml:space="preserve">) </w:t>
      </w:r>
      <w:r w:rsidR="0037783A">
        <w:rPr>
          <w:rFonts w:ascii="Arial" w:hAnsi="Arial" w:cs="Arial"/>
          <w:b w:val="0"/>
          <w:color w:val="auto"/>
          <w:sz w:val="20"/>
          <w:szCs w:val="20"/>
          <w:lang w:val="en-US"/>
        </w:rPr>
        <w:t xml:space="preserve">for </w:t>
      </w:r>
      <w:r w:rsidR="008C3A33">
        <w:rPr>
          <w:rFonts w:ascii="Arial" w:hAnsi="Arial" w:cs="Arial"/>
          <w:b w:val="0"/>
          <w:color w:val="auto"/>
          <w:sz w:val="20"/>
          <w:szCs w:val="20"/>
          <w:lang w:val="en-US"/>
        </w:rPr>
        <w:t>the</w:t>
      </w:r>
      <w:del w:id="493" w:author="Quirijn" w:date="2011-06-22T10:04:00Z">
        <w:r w:rsidR="008C3A33" w:rsidDel="004B5A67">
          <w:rPr>
            <w:rFonts w:ascii="Arial" w:hAnsi="Arial" w:cs="Arial"/>
            <w:b w:val="0"/>
            <w:color w:val="auto"/>
            <w:sz w:val="20"/>
            <w:szCs w:val="20"/>
            <w:lang w:val="en-US"/>
          </w:rPr>
          <w:delText xml:space="preserve"> </w:delText>
        </w:r>
        <w:r w:rsidR="0037783A" w:rsidDel="004B5A67">
          <w:rPr>
            <w:rFonts w:ascii="Arial" w:hAnsi="Arial" w:cs="Arial"/>
            <w:b w:val="0"/>
            <w:color w:val="auto"/>
            <w:sz w:val="20"/>
            <w:szCs w:val="20"/>
            <w:lang w:val="en-US"/>
          </w:rPr>
          <w:delText>irrigated</w:delText>
        </w:r>
      </w:del>
      <w:ins w:id="494" w:author="Quirijn" w:date="2011-06-22T10:04:00Z">
        <w:r w:rsidR="004B5A67">
          <w:rPr>
            <w:rFonts w:ascii="Arial" w:hAnsi="Arial" w:cs="Arial"/>
            <w:b w:val="0"/>
            <w:color w:val="auto"/>
            <w:sz w:val="20"/>
            <w:szCs w:val="20"/>
            <w:lang w:val="en-US"/>
          </w:rPr>
          <w:t xml:space="preserve"> fully irrigated</w:t>
        </w:r>
      </w:ins>
      <w:r w:rsidR="0037783A">
        <w:rPr>
          <w:rFonts w:ascii="Arial" w:hAnsi="Arial" w:cs="Arial"/>
          <w:b w:val="0"/>
          <w:color w:val="auto"/>
          <w:sz w:val="20"/>
          <w:szCs w:val="20"/>
          <w:lang w:val="en-US"/>
        </w:rPr>
        <w:t xml:space="preserve"> (above) and </w:t>
      </w:r>
      <w:del w:id="495" w:author="Quirijn" w:date="2011-06-22T09:57:00Z">
        <w:r w:rsidR="004D4D36" w:rsidDel="004B5A67">
          <w:rPr>
            <w:rFonts w:ascii="Arial" w:hAnsi="Arial" w:cs="Arial"/>
            <w:b w:val="0"/>
            <w:color w:val="auto"/>
            <w:sz w:val="20"/>
            <w:szCs w:val="20"/>
            <w:lang w:val="en-US"/>
          </w:rPr>
          <w:delText>non-irrigated</w:delText>
        </w:r>
      </w:del>
      <w:ins w:id="496" w:author="Quirijn" w:date="2011-06-22T10:08:00Z">
        <w:r w:rsidR="004B5A67">
          <w:rPr>
            <w:rFonts w:ascii="Arial" w:hAnsi="Arial" w:cs="Arial"/>
            <w:b w:val="0"/>
            <w:color w:val="auto"/>
            <w:sz w:val="20"/>
            <w:szCs w:val="20"/>
            <w:lang w:val="en-US"/>
          </w:rPr>
          <w:t>deficit irrigated</w:t>
        </w:r>
      </w:ins>
      <w:r w:rsidR="0037783A">
        <w:rPr>
          <w:rFonts w:ascii="Arial" w:hAnsi="Arial" w:cs="Arial"/>
          <w:b w:val="0"/>
          <w:color w:val="auto"/>
          <w:sz w:val="20"/>
          <w:szCs w:val="20"/>
          <w:lang w:val="en-US"/>
        </w:rPr>
        <w:t xml:space="preserve"> (below)</w:t>
      </w:r>
      <w:bookmarkEnd w:id="489"/>
      <w:bookmarkEnd w:id="490"/>
      <w:r w:rsidR="008C3A33">
        <w:rPr>
          <w:rFonts w:ascii="Arial" w:hAnsi="Arial" w:cs="Arial"/>
          <w:b w:val="0"/>
          <w:color w:val="auto"/>
          <w:sz w:val="20"/>
          <w:szCs w:val="20"/>
          <w:lang w:val="en-US"/>
        </w:rPr>
        <w:t xml:space="preserve"> treatment</w:t>
      </w:r>
      <w:r w:rsidR="0037783A">
        <w:rPr>
          <w:rFonts w:ascii="Arial" w:hAnsi="Arial" w:cs="Arial"/>
          <w:b w:val="0"/>
          <w:color w:val="auto"/>
          <w:sz w:val="20"/>
          <w:szCs w:val="20"/>
          <w:lang w:val="en-US"/>
        </w:rPr>
        <w:t xml:space="preserve">. </w:t>
      </w:r>
      <w:r w:rsidR="008C3A33">
        <w:rPr>
          <w:rFonts w:ascii="Arial" w:hAnsi="Arial" w:cs="Arial"/>
          <w:b w:val="0"/>
          <w:color w:val="auto"/>
          <w:sz w:val="20"/>
          <w:szCs w:val="20"/>
          <w:lang w:val="en-US"/>
        </w:rPr>
        <w:t>The c</w:t>
      </w:r>
      <w:r w:rsidR="0037783A">
        <w:rPr>
          <w:rFonts w:ascii="Arial" w:hAnsi="Arial" w:cs="Arial"/>
          <w:b w:val="0"/>
          <w:color w:val="auto"/>
          <w:sz w:val="20"/>
          <w:szCs w:val="20"/>
          <w:lang w:val="en-US"/>
        </w:rPr>
        <w:t xml:space="preserve">olor of </w:t>
      </w:r>
      <w:r w:rsidR="008C3A33">
        <w:rPr>
          <w:rFonts w:ascii="Arial" w:hAnsi="Arial" w:cs="Arial"/>
          <w:b w:val="0"/>
          <w:color w:val="auto"/>
          <w:sz w:val="20"/>
          <w:szCs w:val="20"/>
          <w:lang w:val="en-US"/>
        </w:rPr>
        <w:t>the dots</w:t>
      </w:r>
      <w:r w:rsidR="0037783A">
        <w:rPr>
          <w:rFonts w:ascii="Arial" w:hAnsi="Arial" w:cs="Arial"/>
          <w:b w:val="0"/>
          <w:color w:val="auto"/>
          <w:sz w:val="20"/>
          <w:szCs w:val="20"/>
          <w:lang w:val="en-US"/>
        </w:rPr>
        <w:t xml:space="preserve"> represent the </w:t>
      </w:r>
      <w:r w:rsidR="008C3A33">
        <w:rPr>
          <w:rFonts w:ascii="Arial" w:hAnsi="Arial" w:cs="Arial"/>
          <w:b w:val="0"/>
          <w:color w:val="auto"/>
          <w:sz w:val="20"/>
          <w:szCs w:val="20"/>
          <w:lang w:val="en-US"/>
        </w:rPr>
        <w:t>period of the day of the respective observation</w:t>
      </w:r>
      <w:r w:rsidR="0037783A">
        <w:rPr>
          <w:rFonts w:ascii="Arial" w:hAnsi="Arial" w:cs="Arial"/>
          <w:b w:val="0"/>
          <w:color w:val="auto"/>
          <w:sz w:val="20"/>
          <w:szCs w:val="20"/>
          <w:lang w:val="en-US"/>
        </w:rPr>
        <w:t>.</w:t>
      </w:r>
      <w:r w:rsidR="00956816" w:rsidRPr="00956816">
        <w:rPr>
          <w:rFonts w:ascii="Arial" w:hAnsi="Arial" w:cs="Arial"/>
          <w:b w:val="0"/>
          <w:color w:val="auto"/>
          <w:sz w:val="20"/>
          <w:szCs w:val="20"/>
          <w:lang w:val="en-US"/>
        </w:rPr>
        <w:t xml:space="preserve"> </w:t>
      </w:r>
      <w:r w:rsidR="00687182" w:rsidRPr="00743826">
        <w:rPr>
          <w:rFonts w:ascii="Arial" w:hAnsi="Arial" w:cs="Arial"/>
          <w:b w:val="0"/>
          <w:color w:val="auto"/>
          <w:sz w:val="20"/>
          <w:szCs w:val="20"/>
          <w:lang w:val="en-US"/>
        </w:rPr>
        <w:t xml:space="preserve">Straight lines </w:t>
      </w:r>
      <w:r w:rsidR="006E2AB9" w:rsidRPr="00743826">
        <w:rPr>
          <w:rFonts w:ascii="Arial" w:hAnsi="Arial" w:cs="Arial"/>
          <w:b w:val="0"/>
          <w:color w:val="auto"/>
          <w:sz w:val="20"/>
          <w:szCs w:val="20"/>
          <w:lang w:val="en-US"/>
        </w:rPr>
        <w:t>are tendency</w:t>
      </w:r>
      <w:r w:rsidR="00687182" w:rsidRPr="00743826">
        <w:rPr>
          <w:rFonts w:ascii="Arial" w:hAnsi="Arial" w:cs="Arial"/>
          <w:b w:val="0"/>
          <w:color w:val="auto"/>
          <w:sz w:val="20"/>
          <w:szCs w:val="20"/>
          <w:lang w:val="en-US"/>
        </w:rPr>
        <w:t xml:space="preserve"> lines</w:t>
      </w:r>
      <w:bookmarkEnd w:id="491"/>
    </w:p>
    <w:p w:rsidR="00B438D4" w:rsidRPr="00743826" w:rsidRDefault="00B438D4" w:rsidP="007A7D08">
      <w:pPr>
        <w:rPr>
          <w:rFonts w:ascii="Arial" w:hAnsi="Arial" w:cs="Arial"/>
          <w:lang w:val="en-US"/>
        </w:rPr>
      </w:pPr>
    </w:p>
    <w:p w:rsidR="00D42931" w:rsidRPr="00743826" w:rsidRDefault="0037783A" w:rsidP="00D42931">
      <w:pPr>
        <w:textAlignment w:val="top"/>
        <w:rPr>
          <w:rFonts w:ascii="Arial" w:eastAsia="Times New Roman" w:hAnsi="Arial" w:cs="Arial"/>
          <w:color w:val="888888"/>
          <w:sz w:val="20"/>
          <w:szCs w:val="20"/>
          <w:lang w:val="en-US" w:eastAsia="pt-BR"/>
        </w:rPr>
      </w:pPr>
      <w:r>
        <w:rPr>
          <w:rFonts w:ascii="Arial" w:eastAsia="Times New Roman" w:hAnsi="Arial" w:cs="Arial"/>
          <w:color w:val="000000"/>
          <w:szCs w:val="24"/>
          <w:lang w:val="en-US" w:eastAsia="pt-BR"/>
        </w:rPr>
        <w:t xml:space="preserve">As the geometry of plant leaves is different from the geometry of a wet bulb thermometer and leaves are exposed to radiation, they do not cool </w:t>
      </w:r>
      <w:r w:rsidR="008C3A33">
        <w:rPr>
          <w:rFonts w:ascii="Arial" w:eastAsia="Times New Roman" w:hAnsi="Arial" w:cs="Arial"/>
          <w:color w:val="000000"/>
          <w:szCs w:val="24"/>
          <w:lang w:val="en-US" w:eastAsia="pt-BR"/>
        </w:rPr>
        <w:t xml:space="preserve">purely adiabatic and temperatures </w:t>
      </w:r>
      <w:r w:rsidR="005663E2">
        <w:rPr>
          <w:rFonts w:ascii="Arial" w:eastAsia="Times New Roman" w:hAnsi="Arial" w:cs="Arial"/>
          <w:color w:val="000000"/>
          <w:szCs w:val="24"/>
          <w:lang w:val="en-US" w:eastAsia="pt-BR"/>
        </w:rPr>
        <w:t>never</w:t>
      </w:r>
      <w:r w:rsidR="008C3A33">
        <w:rPr>
          <w:rFonts w:ascii="Arial" w:eastAsia="Times New Roman" w:hAnsi="Arial" w:cs="Arial"/>
          <w:color w:val="000000"/>
          <w:szCs w:val="24"/>
          <w:lang w:val="en-US" w:eastAsia="pt-BR"/>
        </w:rPr>
        <w:t xml:space="preserve"> become </w:t>
      </w:r>
      <w:r w:rsidR="005663E2">
        <w:rPr>
          <w:rFonts w:ascii="Arial" w:eastAsia="Times New Roman" w:hAnsi="Arial" w:cs="Arial"/>
          <w:color w:val="000000"/>
          <w:szCs w:val="24"/>
          <w:lang w:val="en-US" w:eastAsia="pt-BR"/>
        </w:rPr>
        <w:t>as low as</w:t>
      </w:r>
      <w:r>
        <w:rPr>
          <w:rFonts w:ascii="Arial" w:eastAsia="Times New Roman" w:hAnsi="Arial" w:cs="Arial"/>
          <w:color w:val="000000"/>
          <w:szCs w:val="24"/>
          <w:lang w:val="en-US" w:eastAsia="pt-BR"/>
        </w:rPr>
        <w:t xml:space="preserve"> </w:t>
      </w:r>
      <w:r w:rsidR="00956816" w:rsidRPr="00956816">
        <w:rPr>
          <w:rFonts w:ascii="Arial" w:hAnsi="Arial" w:cs="Arial"/>
          <w:i/>
          <w:lang w:val="en-US"/>
        </w:rPr>
        <w:t>t</w:t>
      </w:r>
      <w:r w:rsidR="00956816" w:rsidRPr="00956816">
        <w:rPr>
          <w:rFonts w:ascii="Arial" w:hAnsi="Arial" w:cs="Arial"/>
          <w:i/>
          <w:vertAlign w:val="subscript"/>
          <w:lang w:val="en-US"/>
        </w:rPr>
        <w:t>wb</w:t>
      </w:r>
      <w:r w:rsidR="005663E2">
        <w:rPr>
          <w:rFonts w:ascii="Arial" w:eastAsia="Times New Roman" w:hAnsi="Arial" w:cs="Arial"/>
          <w:color w:val="000000"/>
          <w:szCs w:val="24"/>
          <w:lang w:val="en-US" w:eastAsia="pt-BR"/>
        </w:rPr>
        <w:t>. T</w:t>
      </w:r>
      <w:r w:rsidR="00D42931" w:rsidRPr="00743826">
        <w:rPr>
          <w:rFonts w:ascii="Arial" w:eastAsia="Times New Roman" w:hAnsi="Arial" w:cs="Arial"/>
          <w:color w:val="000000"/>
          <w:szCs w:val="24"/>
          <w:lang w:val="en-US" w:eastAsia="pt-BR"/>
        </w:rPr>
        <w:t xml:space="preserve">he difference between </w:t>
      </w:r>
      <w:r w:rsidR="00956816" w:rsidRPr="00956816">
        <w:rPr>
          <w:rFonts w:ascii="Arial" w:hAnsi="Arial" w:cs="Arial"/>
          <w:i/>
          <w:lang w:val="en-US"/>
        </w:rPr>
        <w:t>t</w:t>
      </w:r>
      <w:r w:rsidR="00956816" w:rsidRPr="00956816">
        <w:rPr>
          <w:rFonts w:ascii="Arial" w:hAnsi="Arial" w:cs="Arial"/>
          <w:i/>
          <w:vertAlign w:val="subscript"/>
          <w:lang w:val="en-US"/>
        </w:rPr>
        <w:t>wb</w:t>
      </w:r>
      <w:r w:rsidR="00D42931" w:rsidRPr="00743826">
        <w:rPr>
          <w:rFonts w:ascii="Arial" w:eastAsia="Times New Roman" w:hAnsi="Arial" w:cs="Arial"/>
          <w:color w:val="000000"/>
          <w:szCs w:val="24"/>
          <w:lang w:val="en-US" w:eastAsia="pt-BR"/>
        </w:rPr>
        <w:t xml:space="preserve"> and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wb</w:t>
      </w:r>
      <w:r>
        <w:rPr>
          <w:rFonts w:ascii="Arial" w:eastAsia="Times New Roman" w:hAnsi="Arial" w:cs="Arial"/>
          <w:color w:val="000000"/>
          <w:szCs w:val="24"/>
          <w:lang w:val="en-US" w:eastAsia="pt-BR"/>
        </w:rPr>
        <w:t> &lt;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is determined by environmental conditions and the canopy structure. </w:t>
      </w:r>
      <w:r w:rsidR="00956816" w:rsidRPr="00956816">
        <w:rPr>
          <w:rFonts w:ascii="Arial" w:hAnsi="Arial" w:cs="Arial"/>
          <w:lang w:val="en-US"/>
        </w:rPr>
        <w:t>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fig22</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14</w:t>
      </w:r>
      <w:r w:rsidR="00EB4AC9" w:rsidRPr="00956816">
        <w:rPr>
          <w:rFonts w:ascii="Arial" w:hAnsi="Arial" w:cs="Arial"/>
          <w:lang w:val="en-US"/>
        </w:rPr>
        <w:fldChar w:fldCharType="end"/>
      </w:r>
      <w:r w:rsidR="00956816" w:rsidRPr="00956816">
        <w:rPr>
          <w:rFonts w:ascii="Arial" w:hAnsi="Arial" w:cs="Arial"/>
          <w:lang w:val="en-US"/>
        </w:rPr>
        <w:t xml:space="preserve"> </w:t>
      </w:r>
      <w:r w:rsidR="00D42931" w:rsidRPr="00743826">
        <w:rPr>
          <w:rFonts w:ascii="Arial" w:eastAsia="Times New Roman" w:hAnsi="Arial" w:cs="Arial"/>
          <w:color w:val="000000"/>
          <w:szCs w:val="24"/>
          <w:lang w:val="en-US" w:eastAsia="pt-BR"/>
        </w:rPr>
        <w:t xml:space="preserve">shows that </w:t>
      </w:r>
      <w:r w:rsidR="005663E2">
        <w:rPr>
          <w:rFonts w:ascii="Arial" w:eastAsia="Times New Roman" w:hAnsi="Arial" w:cs="Arial"/>
          <w:color w:val="000000"/>
          <w:szCs w:val="24"/>
          <w:lang w:val="en-US" w:eastAsia="pt-BR"/>
        </w:rPr>
        <w:t>t</w:t>
      </w:r>
      <w:r>
        <w:rPr>
          <w:rFonts w:ascii="Arial" w:eastAsia="Times New Roman" w:hAnsi="Arial" w:cs="Arial"/>
          <w:color w:val="000000"/>
          <w:szCs w:val="24"/>
          <w:lang w:val="en-US" w:eastAsia="pt-BR"/>
        </w:rPr>
        <w:t xml:space="preserve">he difference between </w:t>
      </w:r>
      <w:r w:rsidR="00956816" w:rsidRPr="00956816">
        <w:rPr>
          <w:rFonts w:ascii="Arial" w:hAnsi="Arial" w:cs="Arial"/>
          <w:i/>
          <w:lang w:val="en-US"/>
        </w:rPr>
        <w:t>t</w:t>
      </w:r>
      <w:r w:rsidR="00956816" w:rsidRPr="00956816">
        <w:rPr>
          <w:rFonts w:ascii="Arial" w:hAnsi="Arial" w:cs="Arial"/>
          <w:i/>
          <w:vertAlign w:val="subscript"/>
          <w:lang w:val="en-US"/>
        </w:rPr>
        <w:t>wb</w:t>
      </w:r>
      <w:r w:rsidR="00B13CA9" w:rsidRPr="00743826">
        <w:rPr>
          <w:rFonts w:ascii="Arial" w:eastAsia="Times New Roman" w:hAnsi="Arial" w:cs="Arial"/>
          <w:color w:val="000000"/>
          <w:szCs w:val="24"/>
          <w:lang w:val="en-US" w:eastAsia="pt-BR"/>
        </w:rPr>
        <w:t xml:space="preserve"> and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is approximately constant </w:t>
      </w:r>
      <w:r>
        <w:rPr>
          <w:rFonts w:ascii="Arial" w:eastAsia="Times New Roman" w:hAnsi="Arial" w:cs="Arial"/>
          <w:color w:val="000000"/>
          <w:szCs w:val="24"/>
          <w:lang w:val="en-US" w:eastAsia="pt-BR"/>
        </w:rPr>
        <w:lastRenderedPageBreak/>
        <w:t>throughout the period in the</w:t>
      </w:r>
      <w:del w:id="497" w:author="Quirijn" w:date="2011-06-22T10:04:00Z">
        <w:r w:rsidDel="004B5A67">
          <w:rPr>
            <w:rFonts w:ascii="Arial" w:eastAsia="Times New Roman" w:hAnsi="Arial" w:cs="Arial"/>
            <w:color w:val="000000"/>
            <w:szCs w:val="24"/>
            <w:lang w:val="en-US" w:eastAsia="pt-BR"/>
          </w:rPr>
          <w:delText xml:space="preserve"> irrigated</w:delText>
        </w:r>
      </w:del>
      <w:ins w:id="498" w:author="Quirijn" w:date="2011-06-22T10:04:00Z">
        <w:r w:rsidR="004B5A67">
          <w:rPr>
            <w:rFonts w:ascii="Arial" w:eastAsia="Times New Roman" w:hAnsi="Arial" w:cs="Arial"/>
            <w:color w:val="000000"/>
            <w:szCs w:val="24"/>
            <w:lang w:val="en-US" w:eastAsia="pt-BR"/>
          </w:rPr>
          <w:t xml:space="preserve"> fully irrigated</w:t>
        </w:r>
      </w:ins>
      <w:r>
        <w:rPr>
          <w:rFonts w:ascii="Arial" w:eastAsia="Times New Roman" w:hAnsi="Arial" w:cs="Arial"/>
          <w:color w:val="000000"/>
          <w:szCs w:val="24"/>
          <w:lang w:val="en-US" w:eastAsia="pt-BR"/>
        </w:rPr>
        <w:t xml:space="preserve"> treatment, with a maximum value of 12.23°C, </w:t>
      </w:r>
      <w:r w:rsidR="005663E2">
        <w:rPr>
          <w:rFonts w:ascii="Arial" w:eastAsia="Times New Roman" w:hAnsi="Arial" w:cs="Arial"/>
          <w:color w:val="000000"/>
          <w:szCs w:val="24"/>
          <w:lang w:val="en-US" w:eastAsia="pt-BR"/>
        </w:rPr>
        <w:t>contrarily to</w:t>
      </w:r>
      <w:r>
        <w:rPr>
          <w:rFonts w:ascii="Arial" w:eastAsia="Times New Roman" w:hAnsi="Arial" w:cs="Arial"/>
          <w:color w:val="000000"/>
          <w:szCs w:val="24"/>
          <w:lang w:val="en-US" w:eastAsia="pt-BR"/>
        </w:rPr>
        <w:t xml:space="preserve"> the </w:t>
      </w:r>
      <w:del w:id="499" w:author="Quirijn" w:date="2011-06-22T09:57:00Z">
        <w:r w:rsidR="004D4D36" w:rsidDel="004B5A67">
          <w:rPr>
            <w:rFonts w:ascii="Arial" w:eastAsia="Times New Roman" w:hAnsi="Arial" w:cs="Arial"/>
            <w:color w:val="000000"/>
            <w:szCs w:val="24"/>
            <w:lang w:val="en-US" w:eastAsia="pt-BR"/>
          </w:rPr>
          <w:delText>non-irrigated</w:delText>
        </w:r>
      </w:del>
      <w:ins w:id="500" w:author="Quirijn" w:date="2011-06-22T10:08:00Z">
        <w:r w:rsidR="004B5A67">
          <w:rPr>
            <w:rFonts w:ascii="Arial" w:eastAsia="Times New Roman" w:hAnsi="Arial" w:cs="Arial"/>
            <w:color w:val="000000"/>
            <w:szCs w:val="24"/>
            <w:lang w:val="en-US" w:eastAsia="pt-BR"/>
          </w:rPr>
          <w:t>deficit irrigated</w:t>
        </w:r>
      </w:ins>
      <w:r>
        <w:rPr>
          <w:rFonts w:ascii="Arial" w:eastAsia="Times New Roman" w:hAnsi="Arial" w:cs="Arial"/>
          <w:color w:val="000000"/>
          <w:szCs w:val="24"/>
          <w:lang w:val="en-US" w:eastAsia="pt-BR"/>
        </w:rPr>
        <w:t xml:space="preserve"> treatment</w:t>
      </w:r>
      <w:r w:rsidR="005663E2">
        <w:rPr>
          <w:rFonts w:ascii="Arial" w:eastAsia="Times New Roman" w:hAnsi="Arial" w:cs="Arial"/>
          <w:color w:val="000000"/>
          <w:szCs w:val="24"/>
          <w:lang w:val="en-US" w:eastAsia="pt-BR"/>
        </w:rPr>
        <w:t xml:space="preserve"> where temperature differences increase </w:t>
      </w:r>
      <w:r>
        <w:rPr>
          <w:rFonts w:ascii="Arial" w:eastAsia="Times New Roman" w:hAnsi="Arial" w:cs="Arial"/>
          <w:color w:val="000000"/>
          <w:szCs w:val="24"/>
          <w:lang w:val="en-US" w:eastAsia="pt-BR"/>
        </w:rPr>
        <w:t xml:space="preserve">indicating an increase in stomatal resistance to transpiration </w:t>
      </w:r>
      <w:r w:rsidR="005663E2">
        <w:rPr>
          <w:rFonts w:ascii="Arial" w:eastAsia="Times New Roman" w:hAnsi="Arial" w:cs="Arial"/>
          <w:color w:val="000000"/>
          <w:szCs w:val="24"/>
          <w:lang w:val="en-US" w:eastAsia="pt-BR"/>
        </w:rPr>
        <w:t>in</w:t>
      </w:r>
      <w:r>
        <w:rPr>
          <w:rFonts w:ascii="Arial" w:eastAsia="Times New Roman" w:hAnsi="Arial" w:cs="Arial"/>
          <w:color w:val="000000"/>
          <w:szCs w:val="24"/>
          <w:lang w:val="en-US" w:eastAsia="pt-BR"/>
        </w:rPr>
        <w:t xml:space="preserve"> the </w:t>
      </w:r>
      <w:del w:id="501" w:author="Quirijn" w:date="2011-06-22T09:57:00Z">
        <w:r w:rsidR="004D4D36" w:rsidDel="004B5A67">
          <w:rPr>
            <w:rFonts w:ascii="Arial" w:eastAsia="Times New Roman" w:hAnsi="Arial" w:cs="Arial"/>
            <w:color w:val="000000"/>
            <w:szCs w:val="24"/>
            <w:lang w:val="en-US" w:eastAsia="pt-BR"/>
          </w:rPr>
          <w:delText>non-irrigated</w:delText>
        </w:r>
      </w:del>
      <w:ins w:id="502" w:author="Quirijn" w:date="2011-06-22T10:08:00Z">
        <w:r w:rsidR="004B5A67">
          <w:rPr>
            <w:rFonts w:ascii="Arial" w:eastAsia="Times New Roman" w:hAnsi="Arial" w:cs="Arial"/>
            <w:color w:val="000000"/>
            <w:szCs w:val="24"/>
            <w:lang w:val="en-US" w:eastAsia="pt-BR"/>
          </w:rPr>
          <w:t>deficit irrigated</w:t>
        </w:r>
      </w:ins>
      <w:r>
        <w:rPr>
          <w:rFonts w:ascii="Arial" w:eastAsia="Times New Roman" w:hAnsi="Arial" w:cs="Arial"/>
          <w:color w:val="000000"/>
          <w:szCs w:val="24"/>
          <w:lang w:val="en-US" w:eastAsia="pt-BR"/>
        </w:rPr>
        <w:t xml:space="preserve"> plants. The maximum difference between </w:t>
      </w:r>
      <w:r w:rsidR="00956816" w:rsidRPr="00956816">
        <w:rPr>
          <w:rFonts w:ascii="Arial" w:hAnsi="Arial" w:cs="Arial"/>
          <w:i/>
          <w:lang w:val="en-US"/>
        </w:rPr>
        <w:t>t</w:t>
      </w:r>
      <w:r w:rsidR="00956816" w:rsidRPr="00956816">
        <w:rPr>
          <w:rFonts w:ascii="Arial" w:hAnsi="Arial" w:cs="Arial"/>
          <w:i/>
          <w:vertAlign w:val="subscript"/>
          <w:lang w:val="en-US"/>
        </w:rPr>
        <w:t>wb</w:t>
      </w:r>
      <w:r w:rsidR="00B13CA9" w:rsidRPr="00743826">
        <w:rPr>
          <w:rFonts w:ascii="Arial" w:eastAsia="Times New Roman" w:hAnsi="Arial" w:cs="Arial"/>
          <w:color w:val="000000"/>
          <w:szCs w:val="24"/>
          <w:lang w:val="en-US" w:eastAsia="pt-BR"/>
        </w:rPr>
        <w:t xml:space="preserve"> and </w:t>
      </w:r>
      <w:r>
        <w:rPr>
          <w:rFonts w:ascii="Arial" w:eastAsia="Times New Roman" w:hAnsi="Arial" w:cs="Arial"/>
          <w:i/>
          <w:color w:val="000000"/>
          <w:szCs w:val="24"/>
          <w:lang w:val="en-US" w:eastAsia="pt-BR"/>
        </w:rPr>
        <w:t>t</w:t>
      </w:r>
      <w:r>
        <w:rPr>
          <w:rFonts w:ascii="Arial" w:eastAsia="Times New Roman" w:hAnsi="Arial" w:cs="Arial"/>
          <w:i/>
          <w:color w:val="000000"/>
          <w:szCs w:val="24"/>
          <w:vertAlign w:val="subscript"/>
          <w:lang w:val="en-US" w:eastAsia="pt-BR"/>
        </w:rPr>
        <w:t>canopy</w:t>
      </w:r>
      <w:r>
        <w:rPr>
          <w:rFonts w:ascii="Arial" w:eastAsia="Times New Roman" w:hAnsi="Arial" w:cs="Arial"/>
          <w:color w:val="000000"/>
          <w:szCs w:val="24"/>
          <w:lang w:val="en-US" w:eastAsia="pt-BR"/>
        </w:rPr>
        <w:t xml:space="preserve"> in this treatment was equal to 19.6°C.</w:t>
      </w:r>
    </w:p>
    <w:p w:rsidR="007A7D08" w:rsidRPr="00743826" w:rsidRDefault="007A7D08" w:rsidP="006765DD">
      <w:pPr>
        <w:rPr>
          <w:rFonts w:ascii="Arial" w:hAnsi="Arial" w:cs="Arial"/>
          <w:lang w:val="en-US"/>
        </w:rPr>
      </w:pPr>
      <w:del w:id="503" w:author="Quirijn" w:date="2011-06-22T10:09:00Z">
        <w:r w:rsidRPr="00743826" w:rsidDel="004B5A67">
          <w:rPr>
            <w:rFonts w:ascii="Arial" w:hAnsi="Arial" w:cs="Arial"/>
            <w:lang w:val="en-US"/>
          </w:rPr>
          <w:delText xml:space="preserve">  </w:delText>
        </w:r>
      </w:del>
      <w:ins w:id="504" w:author="Quirijn" w:date="2011-06-22T10:09:00Z">
        <w:r w:rsidR="004B5A67">
          <w:rPr>
            <w:rFonts w:ascii="Arial" w:hAnsi="Arial" w:cs="Arial"/>
            <w:lang w:val="en-US"/>
          </w:rPr>
          <w:t xml:space="preserve"> </w:t>
        </w:r>
      </w:ins>
    </w:p>
    <w:p w:rsidR="007A7D08" w:rsidRPr="00743826" w:rsidRDefault="00140580" w:rsidP="006765DD">
      <w:pPr>
        <w:keepNext/>
        <w:spacing w:line="240" w:lineRule="auto"/>
        <w:ind w:firstLine="0"/>
        <w:jc w:val="center"/>
        <w:rPr>
          <w:rFonts w:ascii="Arial" w:hAnsi="Arial" w:cs="Arial"/>
          <w:lang w:val="en-US"/>
        </w:rPr>
      </w:pPr>
      <w:r>
        <w:rPr>
          <w:noProof/>
          <w:lang w:eastAsia="pt-BR"/>
        </w:rPr>
        <w:drawing>
          <wp:inline distT="0" distB="0" distL="0" distR="0">
            <wp:extent cx="4762500" cy="2859724"/>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56" cstate="print"/>
                    <a:srcRect b="3412"/>
                    <a:stretch>
                      <a:fillRect/>
                    </a:stretch>
                  </pic:blipFill>
                  <pic:spPr bwMode="auto">
                    <a:xfrm>
                      <a:off x="0" y="0"/>
                      <a:ext cx="4762500" cy="2859724"/>
                    </a:xfrm>
                    <a:prstGeom prst="rect">
                      <a:avLst/>
                    </a:prstGeom>
                    <a:noFill/>
                    <a:ln w="9525">
                      <a:noFill/>
                      <a:miter lim="800000"/>
                      <a:headEnd/>
                      <a:tailEnd/>
                    </a:ln>
                  </pic:spPr>
                </pic:pic>
              </a:graphicData>
            </a:graphic>
          </wp:inline>
        </w:drawing>
      </w:r>
      <w:r w:rsidR="006A0EDD" w:rsidRPr="006A0EDD">
        <w:rPr>
          <w:lang w:val="en-ZA"/>
        </w:rPr>
        <w:t xml:space="preserve"> </w:t>
      </w:r>
    </w:p>
    <w:p w:rsidR="007A7D08" w:rsidRPr="00743826" w:rsidRDefault="00C37845" w:rsidP="005C37EA">
      <w:pPr>
        <w:pStyle w:val="Legenda"/>
        <w:keepNext/>
        <w:spacing w:after="0" w:line="360" w:lineRule="auto"/>
        <w:ind w:left="1134" w:hanging="1134"/>
        <w:rPr>
          <w:rFonts w:ascii="Arial" w:hAnsi="Arial" w:cs="Arial"/>
          <w:b w:val="0"/>
          <w:color w:val="auto"/>
          <w:sz w:val="20"/>
          <w:szCs w:val="20"/>
          <w:lang w:val="en-US"/>
        </w:rPr>
      </w:pPr>
      <w:bookmarkStart w:id="505" w:name="_Toc286740716"/>
      <w:bookmarkStart w:id="506" w:name="_Toc286746257"/>
      <w:bookmarkStart w:id="507" w:name="_Toc296436851"/>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508" w:name="fig22"/>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14</w:t>
      </w:r>
      <w:r w:rsidR="00EB4AC9" w:rsidRPr="00956816">
        <w:rPr>
          <w:rFonts w:ascii="Arial" w:hAnsi="Arial" w:cs="Arial"/>
          <w:b w:val="0"/>
          <w:color w:val="auto"/>
          <w:sz w:val="20"/>
          <w:szCs w:val="20"/>
          <w:lang w:val="en-US"/>
        </w:rPr>
        <w:fldChar w:fldCharType="end"/>
      </w:r>
      <w:bookmarkEnd w:id="508"/>
      <w:r w:rsidR="007A7D08" w:rsidRPr="00743826">
        <w:rPr>
          <w:rFonts w:ascii="Arial" w:hAnsi="Arial" w:cs="Arial"/>
          <w:b w:val="0"/>
          <w:color w:val="auto"/>
          <w:sz w:val="20"/>
          <w:szCs w:val="20"/>
          <w:lang w:val="en-US"/>
        </w:rPr>
        <w:t xml:space="preserve"> – </w:t>
      </w:r>
      <w:r w:rsidR="005663E2">
        <w:rPr>
          <w:rFonts w:ascii="Arial" w:hAnsi="Arial" w:cs="Arial"/>
          <w:b w:val="0"/>
          <w:color w:val="auto"/>
          <w:sz w:val="20"/>
          <w:szCs w:val="20"/>
          <w:lang w:val="en-US"/>
        </w:rPr>
        <w:t>Difference between c</w:t>
      </w:r>
      <w:r w:rsidR="0037783A">
        <w:rPr>
          <w:rFonts w:ascii="Arial" w:hAnsi="Arial" w:cs="Arial"/>
          <w:b w:val="0"/>
          <w:color w:val="auto"/>
          <w:sz w:val="20"/>
          <w:szCs w:val="20"/>
          <w:lang w:val="en-US"/>
        </w:rPr>
        <w:t>anopy and wet bulb temperature (</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canopy</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wb</w:t>
      </w:r>
      <w:r w:rsidR="0037783A">
        <w:rPr>
          <w:rFonts w:ascii="Arial" w:hAnsi="Arial" w:cs="Arial"/>
          <w:b w:val="0"/>
          <w:color w:val="auto"/>
          <w:sz w:val="20"/>
          <w:szCs w:val="20"/>
          <w:lang w:val="en-US"/>
        </w:rPr>
        <w:t xml:space="preserve">) for both treatments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505"/>
      <w:bookmarkEnd w:id="506"/>
      <w:r w:rsidR="0037783A">
        <w:rPr>
          <w:rFonts w:ascii="Arial" w:hAnsi="Arial" w:cs="Arial"/>
          <w:b w:val="0"/>
          <w:color w:val="auto"/>
          <w:sz w:val="20"/>
          <w:szCs w:val="20"/>
          <w:lang w:val="en-US"/>
        </w:rPr>
        <w:t xml:space="preserve">. </w:t>
      </w:r>
      <w:r w:rsidR="00956816" w:rsidRPr="00956816">
        <w:rPr>
          <w:rFonts w:ascii="Arial" w:hAnsi="Arial" w:cs="Arial"/>
          <w:b w:val="0"/>
          <w:color w:val="auto"/>
          <w:sz w:val="20"/>
          <w:szCs w:val="20"/>
          <w:lang w:val="en-US"/>
        </w:rPr>
        <w:t>Straight lines are the tendency lines</w:t>
      </w:r>
      <w:bookmarkEnd w:id="507"/>
    </w:p>
    <w:p w:rsidR="007A7D08" w:rsidRPr="00743826" w:rsidRDefault="007A7D08" w:rsidP="006765DD">
      <w:pPr>
        <w:ind w:firstLine="0"/>
        <w:jc w:val="center"/>
        <w:rPr>
          <w:rFonts w:ascii="Arial" w:hAnsi="Arial" w:cs="Arial"/>
          <w:lang w:val="en-US"/>
        </w:rPr>
      </w:pPr>
    </w:p>
    <w:p w:rsidR="00B13CA9" w:rsidRPr="00743826" w:rsidRDefault="005663E2" w:rsidP="00B13CA9">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A</w:t>
      </w:r>
      <w:r w:rsidR="00B13CA9" w:rsidRPr="00743826">
        <w:rPr>
          <w:rFonts w:ascii="Arial" w:eastAsia="Times New Roman" w:hAnsi="Arial" w:cs="Arial"/>
          <w:color w:val="000000"/>
          <w:szCs w:val="24"/>
          <w:lang w:val="en-US" w:eastAsia="pt-BR"/>
        </w:rPr>
        <w:t xml:space="preserve"> comparative analysis of the difference </w:t>
      </w:r>
      <w:r w:rsidR="00956816" w:rsidRPr="00956816">
        <w:rPr>
          <w:rFonts w:ascii="Arial" w:hAnsi="Arial" w:cs="Arial"/>
          <w:szCs w:val="24"/>
          <w:lang w:val="en-US"/>
        </w:rPr>
        <w:t>(</w:t>
      </w:r>
      <w:r w:rsidR="00956816" w:rsidRPr="00956816">
        <w:rPr>
          <w:rFonts w:cs="Times New Roman"/>
          <w:szCs w:val="24"/>
          <w:lang w:val="en-US"/>
        </w:rPr>
        <w:t>Δ</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canopy-air</w:t>
      </w:r>
      <w:proofErr w:type="gramStart"/>
      <w:r w:rsidR="00956816" w:rsidRPr="00956816">
        <w:rPr>
          <w:rFonts w:ascii="Arial" w:hAnsi="Arial" w:cs="Arial"/>
          <w:szCs w:val="24"/>
          <w:lang w:val="en-US"/>
        </w:rPr>
        <w:t>)</w:t>
      </w:r>
      <w:proofErr w:type="gramEnd"/>
      <w:del w:id="509" w:author="Quirijn" w:date="2011-06-22T10:00:00Z">
        <w:r w:rsidR="006A0EDD" w:rsidRPr="006A0EDD" w:rsidDel="004B5A67">
          <w:rPr>
            <w:rFonts w:ascii="Arial" w:hAnsi="Arial" w:cs="Arial"/>
            <w:i/>
            <w:szCs w:val="24"/>
            <w:vertAlign w:val="subscript"/>
            <w:lang w:val="en-US"/>
          </w:rPr>
          <w:delText>NI</w:delText>
        </w:r>
      </w:del>
      <w:ins w:id="510" w:author="Quirijn" w:date="2011-06-22T10:00:00Z">
        <w:r w:rsidR="004B5A67">
          <w:rPr>
            <w:rFonts w:ascii="Arial" w:hAnsi="Arial" w:cs="Arial"/>
            <w:i/>
            <w:szCs w:val="24"/>
            <w:vertAlign w:val="subscript"/>
            <w:lang w:val="en-US"/>
          </w:rPr>
          <w:t>DI</w:t>
        </w:r>
      </w:ins>
      <w:r w:rsidR="001E492D" w:rsidRPr="00956816">
        <w:rPr>
          <w:rFonts w:ascii="Arial" w:hAnsi="Arial" w:cs="Arial"/>
          <w:szCs w:val="24"/>
          <w:lang w:val="en-US"/>
        </w:rPr>
        <w:t> </w:t>
      </w:r>
      <w:r w:rsidR="00956816" w:rsidRPr="00956816">
        <w:rPr>
          <w:rFonts w:ascii="Arial" w:hAnsi="Arial" w:cs="Arial"/>
          <w:szCs w:val="24"/>
          <w:lang w:val="en-US"/>
        </w:rPr>
        <w:t>- (</w:t>
      </w:r>
      <w:r w:rsidR="00956816" w:rsidRPr="00956816">
        <w:rPr>
          <w:rFonts w:cs="Times New Roman"/>
          <w:szCs w:val="24"/>
          <w:lang w:val="en-US"/>
        </w:rPr>
        <w:t>Δ</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canopy-air</w:t>
      </w:r>
      <w:r w:rsidR="00956816" w:rsidRPr="00956816">
        <w:rPr>
          <w:rFonts w:ascii="Arial" w:hAnsi="Arial" w:cs="Arial"/>
          <w:szCs w:val="24"/>
          <w:lang w:val="en-US"/>
        </w:rPr>
        <w:t>)</w:t>
      </w:r>
      <w:del w:id="511" w:author="Quirijn" w:date="2011-06-22T10:02:00Z">
        <w:r w:rsidR="001E492D" w:rsidDel="004B5A67">
          <w:rPr>
            <w:rFonts w:ascii="Arial" w:hAnsi="Arial" w:cs="Arial"/>
            <w:i/>
            <w:szCs w:val="24"/>
            <w:vertAlign w:val="subscript"/>
            <w:lang w:val="en-US"/>
          </w:rPr>
          <w:delText>I</w:delText>
        </w:r>
      </w:del>
      <w:ins w:id="512" w:author="Quirijn" w:date="2011-06-22T10:02:00Z">
        <w:r w:rsidR="004B5A67">
          <w:rPr>
            <w:rFonts w:ascii="Arial" w:hAnsi="Arial" w:cs="Arial"/>
            <w:i/>
            <w:szCs w:val="24"/>
            <w:vertAlign w:val="subscript"/>
            <w:lang w:val="en-US"/>
          </w:rPr>
          <w:t>FI</w:t>
        </w:r>
      </w:ins>
      <w:r w:rsidR="001E492D" w:rsidRPr="00956816">
        <w:rPr>
          <w:rFonts w:ascii="Arial" w:hAnsi="Arial" w:cs="Arial"/>
          <w:szCs w:val="24"/>
          <w:lang w:val="en-US"/>
        </w:rPr>
        <w:t xml:space="preserve"> </w:t>
      </w:r>
      <w:r w:rsidR="00956816" w:rsidRPr="00956816">
        <w:rPr>
          <w:rFonts w:ascii="Arial" w:hAnsi="Arial" w:cs="Arial"/>
          <w:szCs w:val="24"/>
          <w:lang w:val="en-US"/>
        </w:rPr>
        <w:t xml:space="preserve">and of the difference </w:t>
      </w:r>
      <w:r w:rsidR="00956816" w:rsidRPr="00956816">
        <w:rPr>
          <w:rFonts w:ascii="Arial" w:hAnsi="Arial" w:cs="Arial"/>
          <w:i/>
          <w:szCs w:val="24"/>
          <w:lang w:val="en-US"/>
        </w:rPr>
        <w:t>VPD</w:t>
      </w:r>
      <w:r w:rsidR="001E492D" w:rsidRPr="001E492D">
        <w:rPr>
          <w:rFonts w:ascii="Arial" w:hAnsi="Arial" w:cs="Arial"/>
          <w:i/>
          <w:szCs w:val="24"/>
          <w:vertAlign w:val="subscript"/>
          <w:lang w:val="en-US"/>
        </w:rPr>
        <w:t>NI</w:t>
      </w:r>
      <w:del w:id="513" w:author="Quirijn" w:date="2011-06-22T10:09:00Z">
        <w:r w:rsidR="001E492D" w:rsidRPr="00956816" w:rsidDel="004B5A67">
          <w:rPr>
            <w:rFonts w:ascii="Arial" w:hAnsi="Arial" w:cs="Arial"/>
            <w:szCs w:val="24"/>
            <w:lang w:val="en-US"/>
          </w:rPr>
          <w:delText> </w:delText>
        </w:r>
        <w:r w:rsidR="00956816" w:rsidRPr="00956816" w:rsidDel="004B5A67">
          <w:rPr>
            <w:rFonts w:ascii="Arial" w:hAnsi="Arial" w:cs="Arial"/>
            <w:szCs w:val="24"/>
            <w:lang w:val="en-US"/>
          </w:rPr>
          <w:delText> </w:delText>
        </w:r>
      </w:del>
      <w:ins w:id="514" w:author="Quirijn" w:date="2011-06-22T10:09:00Z">
        <w:r w:rsidR="004B5A67">
          <w:rPr>
            <w:rFonts w:ascii="Arial" w:hAnsi="Arial" w:cs="Arial"/>
            <w:szCs w:val="24"/>
            <w:lang w:val="en-US"/>
          </w:rPr>
          <w:t xml:space="preserve"> </w:t>
        </w:r>
      </w:ins>
      <w:r w:rsidR="00956816" w:rsidRPr="00956816">
        <w:rPr>
          <w:rFonts w:ascii="Arial" w:hAnsi="Arial" w:cs="Arial"/>
          <w:szCs w:val="24"/>
          <w:lang w:val="en-US"/>
        </w:rPr>
        <w:noBreakHyphen/>
        <w:t> </w:t>
      </w:r>
      <w:r w:rsidR="001E492D" w:rsidRPr="00956816">
        <w:rPr>
          <w:rFonts w:ascii="Arial" w:hAnsi="Arial" w:cs="Arial"/>
          <w:i/>
          <w:szCs w:val="24"/>
          <w:lang w:val="en-US"/>
        </w:rPr>
        <w:t>VPD</w:t>
      </w:r>
      <w:r w:rsidR="001E492D">
        <w:rPr>
          <w:rFonts w:ascii="Arial" w:hAnsi="Arial" w:cs="Arial"/>
          <w:i/>
          <w:szCs w:val="24"/>
          <w:vertAlign w:val="subscript"/>
          <w:lang w:val="en-US"/>
        </w:rPr>
        <w:t>I</w:t>
      </w:r>
      <w:r w:rsidR="001E492D" w:rsidRPr="00956816">
        <w:rPr>
          <w:rFonts w:ascii="Arial" w:hAnsi="Arial" w:cs="Arial"/>
          <w:lang w:val="en-US"/>
        </w:rPr>
        <w:t xml:space="preserve"> </w:t>
      </w:r>
      <w:r w:rsidR="00B13CA9" w:rsidRPr="00743826">
        <w:rPr>
          <w:rFonts w:ascii="Arial" w:eastAsia="Times New Roman" w:hAnsi="Arial" w:cs="Arial"/>
          <w:color w:val="000000"/>
          <w:szCs w:val="24"/>
          <w:lang w:val="en-US" w:eastAsia="pt-BR"/>
        </w:rPr>
        <w:t xml:space="preserve">was </w:t>
      </w:r>
      <w:r>
        <w:rPr>
          <w:rFonts w:ascii="Arial" w:eastAsia="Times New Roman" w:hAnsi="Arial" w:cs="Arial"/>
          <w:color w:val="000000"/>
          <w:szCs w:val="24"/>
          <w:lang w:val="en-US" w:eastAsia="pt-BR"/>
        </w:rPr>
        <w:t>used</w:t>
      </w:r>
      <w:r w:rsidR="00B13CA9" w:rsidRPr="00743826">
        <w:rPr>
          <w:rFonts w:ascii="Arial" w:eastAsia="Times New Roman" w:hAnsi="Arial" w:cs="Arial"/>
          <w:color w:val="000000"/>
          <w:szCs w:val="24"/>
          <w:lang w:val="en-US" w:eastAsia="pt-BR"/>
        </w:rPr>
        <w:t xml:space="preserve"> to indicate the </w:t>
      </w:r>
      <w:r>
        <w:rPr>
          <w:rFonts w:ascii="Arial" w:eastAsia="Times New Roman" w:hAnsi="Arial" w:cs="Arial"/>
          <w:color w:val="000000"/>
          <w:szCs w:val="24"/>
          <w:lang w:val="en-US" w:eastAsia="pt-BR"/>
        </w:rPr>
        <w:t xml:space="preserve">onset of water stress in </w:t>
      </w:r>
      <w:r w:rsidR="00B13CA9" w:rsidRPr="00743826">
        <w:rPr>
          <w:rFonts w:ascii="Arial" w:eastAsia="Times New Roman" w:hAnsi="Arial" w:cs="Arial"/>
          <w:color w:val="000000"/>
          <w:szCs w:val="24"/>
          <w:lang w:val="en-US" w:eastAsia="pt-BR"/>
        </w:rPr>
        <w:t xml:space="preserve">the </w:t>
      </w:r>
      <w:del w:id="515" w:author="Quirijn" w:date="2011-06-22T09:57:00Z">
        <w:r w:rsidR="004D4D36" w:rsidDel="004B5A67">
          <w:rPr>
            <w:rFonts w:ascii="Arial" w:eastAsia="Times New Roman" w:hAnsi="Arial" w:cs="Arial"/>
            <w:color w:val="000000"/>
            <w:szCs w:val="24"/>
            <w:lang w:val="en-US" w:eastAsia="pt-BR"/>
          </w:rPr>
          <w:delText>non-irrigated</w:delText>
        </w:r>
      </w:del>
      <w:ins w:id="516" w:author="Quirijn" w:date="2011-06-22T10:08:00Z">
        <w:r w:rsidR="004B5A67">
          <w:rPr>
            <w:rFonts w:ascii="Arial" w:eastAsia="Times New Roman" w:hAnsi="Arial" w:cs="Arial"/>
            <w:color w:val="000000"/>
            <w:szCs w:val="24"/>
            <w:lang w:val="en-US" w:eastAsia="pt-BR"/>
          </w:rPr>
          <w:t>deficit irrigated</w:t>
        </w:r>
      </w:ins>
      <w:r w:rsidR="00B13CA9" w:rsidRPr="0074382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treatment</w:t>
      </w:r>
      <w:r w:rsidR="00B13CA9" w:rsidRPr="00743826">
        <w:rPr>
          <w:rFonts w:ascii="Arial" w:eastAsia="Times New Roman" w:hAnsi="Arial" w:cs="Arial"/>
          <w:color w:val="000000"/>
          <w:szCs w:val="24"/>
          <w:lang w:val="en-US" w:eastAsia="pt-BR"/>
        </w:rPr>
        <w:t xml:space="preserve">. 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fig19</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15</w:t>
      </w:r>
      <w:r w:rsidR="00EB4AC9" w:rsidRPr="00956816">
        <w:rPr>
          <w:rFonts w:ascii="Arial" w:hAnsi="Arial" w:cs="Arial"/>
          <w:lang w:val="en-US"/>
        </w:rPr>
        <w:fldChar w:fldCharType="end"/>
      </w:r>
      <w:r w:rsidR="00B13CA9" w:rsidRPr="00743826">
        <w:rPr>
          <w:rFonts w:ascii="Arial" w:eastAsia="Times New Roman" w:hAnsi="Arial" w:cs="Arial"/>
          <w:color w:val="000000"/>
          <w:szCs w:val="24"/>
          <w:lang w:val="en-US" w:eastAsia="pt-BR"/>
        </w:rPr>
        <w:t xml:space="preserve"> shows this comparison. The value of </w:t>
      </w:r>
      <w:r w:rsidR="00956816" w:rsidRPr="00956816">
        <w:rPr>
          <w:rFonts w:cs="Times New Roman"/>
          <w:szCs w:val="24"/>
          <w:lang w:val="en-US"/>
        </w:rPr>
        <w:t>Δ</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canopy-air</w:t>
      </w:r>
      <w:r w:rsidR="00B13CA9" w:rsidRPr="00743826">
        <w:rPr>
          <w:rFonts w:ascii="Arial" w:eastAsia="Times New Roman" w:hAnsi="Arial" w:cs="Arial"/>
          <w:color w:val="000000"/>
          <w:szCs w:val="24"/>
          <w:lang w:val="en-US" w:eastAsia="pt-BR"/>
        </w:rPr>
        <w:t xml:space="preserve"> between treatments </w:t>
      </w:r>
      <w:r>
        <w:rPr>
          <w:rFonts w:ascii="Arial" w:eastAsia="Times New Roman" w:hAnsi="Arial" w:cs="Arial"/>
          <w:color w:val="000000"/>
          <w:szCs w:val="24"/>
          <w:lang w:val="en-US" w:eastAsia="pt-BR"/>
        </w:rPr>
        <w:t>showed its highest value (</w:t>
      </w:r>
      <w:r w:rsidR="00B13CA9" w:rsidRPr="00743826">
        <w:rPr>
          <w:rFonts w:ascii="Arial" w:eastAsia="Times New Roman" w:hAnsi="Arial" w:cs="Arial"/>
          <w:color w:val="000000"/>
          <w:szCs w:val="24"/>
          <w:lang w:val="en-US" w:eastAsia="pt-BR"/>
        </w:rPr>
        <w:t>10.64°C</w:t>
      </w:r>
      <w:r>
        <w:rPr>
          <w:rFonts w:ascii="Arial" w:eastAsia="Times New Roman" w:hAnsi="Arial" w:cs="Arial"/>
          <w:color w:val="000000"/>
          <w:szCs w:val="24"/>
          <w:lang w:val="en-US" w:eastAsia="pt-BR"/>
        </w:rPr>
        <w:t>)</w:t>
      </w:r>
      <w:r w:rsidR="00B13CA9" w:rsidRPr="00743826">
        <w:rPr>
          <w:rFonts w:ascii="Arial" w:eastAsia="Times New Roman" w:hAnsi="Arial" w:cs="Arial"/>
          <w:color w:val="000000"/>
          <w:szCs w:val="24"/>
          <w:lang w:val="en-US" w:eastAsia="pt-BR"/>
        </w:rPr>
        <w:t xml:space="preserve"> on September 2</w:t>
      </w:r>
      <w:r w:rsidR="0037783A">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By</w:t>
      </w:r>
      <w:r w:rsidR="0037783A">
        <w:rPr>
          <w:rFonts w:ascii="Arial" w:eastAsia="Times New Roman" w:hAnsi="Arial" w:cs="Arial"/>
          <w:color w:val="000000"/>
          <w:szCs w:val="24"/>
          <w:lang w:val="en-US" w:eastAsia="pt-BR"/>
        </w:rPr>
        <w:t xml:space="preserve"> the analysis described </w:t>
      </w:r>
      <w:r>
        <w:rPr>
          <w:rFonts w:ascii="Arial" w:eastAsia="Times New Roman" w:hAnsi="Arial" w:cs="Arial"/>
          <w:color w:val="000000"/>
          <w:szCs w:val="24"/>
          <w:lang w:val="en-US" w:eastAsia="pt-BR"/>
        </w:rPr>
        <w:t>for</w:t>
      </w:r>
      <w:r w:rsidR="0037783A">
        <w:rPr>
          <w:rFonts w:ascii="Arial" w:eastAsia="Times New Roman" w:hAnsi="Arial" w:cs="Arial"/>
          <w:color w:val="000000"/>
          <w:szCs w:val="24"/>
          <w:lang w:val="en-US" w:eastAsia="pt-BR"/>
        </w:rPr>
        <w:t xml:space="preserve"> Figures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fig38</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11</w:t>
      </w:r>
      <w:r w:rsidR="00EB4AC9" w:rsidRPr="00956816">
        <w:rPr>
          <w:rFonts w:ascii="Arial" w:hAnsi="Arial" w:cs="Arial"/>
          <w:lang w:val="en-US"/>
        </w:rPr>
        <w:fldChar w:fldCharType="end"/>
      </w:r>
      <w:r w:rsidR="00956816" w:rsidRPr="00956816">
        <w:rPr>
          <w:rFonts w:ascii="Arial" w:hAnsi="Arial" w:cs="Arial"/>
          <w:lang w:val="en-US"/>
        </w:rPr>
        <w:t xml:space="preserve"> and</w:t>
      </w:r>
      <w:r w:rsidR="00956816" w:rsidRPr="00956816">
        <w:rPr>
          <w:rFonts w:ascii="Arial" w:hAnsi="Arial" w:cs="Arial"/>
          <w:szCs w:val="24"/>
          <w:lang w:val="en-US" w:eastAsia="pt-BR"/>
        </w:rPr>
        <w:t xml:space="preserv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fig17</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12</w:t>
      </w:r>
      <w:r w:rsidR="00EB4AC9" w:rsidRPr="00956816">
        <w:rPr>
          <w:rFonts w:ascii="Arial" w:hAnsi="Arial" w:cs="Arial"/>
          <w:lang w:val="en-US"/>
        </w:rPr>
        <w:fldChar w:fldCharType="end"/>
      </w:r>
      <w:r w:rsidR="00956816" w:rsidRPr="00956816">
        <w:rPr>
          <w:rFonts w:ascii="Arial" w:hAnsi="Arial" w:cs="Arial"/>
          <w:lang w:val="en-US"/>
        </w:rPr>
        <w:t>, it</w:t>
      </w:r>
      <w:r w:rsidR="00B13CA9" w:rsidRPr="00743826">
        <w:rPr>
          <w:rFonts w:ascii="Arial" w:eastAsia="Times New Roman" w:hAnsi="Arial" w:cs="Arial"/>
          <w:color w:val="000000"/>
          <w:szCs w:val="24"/>
          <w:lang w:val="en-US" w:eastAsia="pt-BR"/>
        </w:rPr>
        <w:t xml:space="preserve"> can be conc</w:t>
      </w:r>
      <w:r w:rsidR="0037783A">
        <w:rPr>
          <w:rFonts w:ascii="Arial" w:eastAsia="Times New Roman" w:hAnsi="Arial" w:cs="Arial"/>
          <w:color w:val="000000"/>
          <w:szCs w:val="24"/>
          <w:lang w:val="en-US" w:eastAsia="pt-BR"/>
        </w:rPr>
        <w:t xml:space="preserve">luded that </w:t>
      </w:r>
      <w:r w:rsidR="00956816" w:rsidRPr="00956816">
        <w:rPr>
          <w:rFonts w:cs="Times New Roman"/>
          <w:szCs w:val="24"/>
          <w:lang w:val="en-US"/>
        </w:rPr>
        <w:t>Δ</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canopy-air</w:t>
      </w:r>
      <w:r w:rsidR="00B13CA9" w:rsidRPr="00743826">
        <w:rPr>
          <w:rFonts w:ascii="Arial" w:eastAsia="Times New Roman" w:hAnsi="Arial" w:cs="Arial"/>
          <w:color w:val="000000"/>
          <w:szCs w:val="24"/>
          <w:lang w:val="en-US" w:eastAsia="pt-BR"/>
        </w:rPr>
        <w:t xml:space="preserve"> is </w:t>
      </w:r>
      <w:r>
        <w:rPr>
          <w:rFonts w:ascii="Arial" w:eastAsia="Times New Roman" w:hAnsi="Arial" w:cs="Arial"/>
          <w:color w:val="000000"/>
          <w:szCs w:val="24"/>
          <w:lang w:val="en-US" w:eastAsia="pt-BR"/>
        </w:rPr>
        <w:t>mainly determined by</w:t>
      </w:r>
      <w:r w:rsidR="00B13CA9" w:rsidRPr="00743826">
        <w:rPr>
          <w:rFonts w:ascii="Arial" w:eastAsia="Times New Roman" w:hAnsi="Arial" w:cs="Arial"/>
          <w:color w:val="000000"/>
          <w:szCs w:val="24"/>
          <w:lang w:val="en-US" w:eastAsia="pt-BR"/>
        </w:rPr>
        <w:t xml:space="preserve"> canopy temperature. </w:t>
      </w:r>
      <w:r w:rsidR="00956816" w:rsidRPr="00956816">
        <w:rPr>
          <w:rFonts w:cs="Times New Roman"/>
          <w:szCs w:val="24"/>
          <w:lang w:val="en-US"/>
        </w:rPr>
        <w:t>Δ</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canopy-air</w:t>
      </w:r>
      <w:r w:rsidR="00B13CA9" w:rsidRPr="00743826">
        <w:rPr>
          <w:rFonts w:ascii="Arial" w:eastAsia="Times New Roman" w:hAnsi="Arial" w:cs="Arial"/>
          <w:color w:val="000000"/>
          <w:szCs w:val="24"/>
          <w:lang w:val="en-US" w:eastAsia="pt-BR"/>
        </w:rPr>
        <w:t xml:space="preserve"> of </w:t>
      </w:r>
      <w:r>
        <w:rPr>
          <w:rFonts w:ascii="Arial" w:eastAsia="Times New Roman" w:hAnsi="Arial" w:cs="Arial"/>
          <w:color w:val="000000"/>
          <w:szCs w:val="24"/>
          <w:lang w:val="en-US" w:eastAsia="pt-BR"/>
        </w:rPr>
        <w:t xml:space="preserve">the </w:t>
      </w:r>
      <w:del w:id="517" w:author="Quirijn" w:date="2011-06-22T09:57:00Z">
        <w:r w:rsidR="004D4D36" w:rsidDel="004B5A67">
          <w:rPr>
            <w:rFonts w:ascii="Arial" w:eastAsia="Times New Roman" w:hAnsi="Arial" w:cs="Arial"/>
            <w:color w:val="000000"/>
            <w:szCs w:val="24"/>
            <w:lang w:val="en-US" w:eastAsia="pt-BR"/>
          </w:rPr>
          <w:delText>non-irrigated</w:delText>
        </w:r>
      </w:del>
      <w:ins w:id="518" w:author="Quirijn" w:date="2011-06-22T10:08:00Z">
        <w:r w:rsidR="004B5A67">
          <w:rPr>
            <w:rFonts w:ascii="Arial" w:eastAsia="Times New Roman" w:hAnsi="Arial" w:cs="Arial"/>
            <w:color w:val="000000"/>
            <w:szCs w:val="24"/>
            <w:lang w:val="en-US" w:eastAsia="pt-BR"/>
          </w:rPr>
          <w:t>deficit irrigated</w:t>
        </w:r>
      </w:ins>
      <w:r w:rsidR="00B13CA9" w:rsidRPr="00743826">
        <w:rPr>
          <w:rFonts w:ascii="Arial" w:eastAsia="Times New Roman" w:hAnsi="Arial" w:cs="Arial"/>
          <w:color w:val="000000"/>
          <w:szCs w:val="24"/>
          <w:lang w:val="en-US" w:eastAsia="pt-BR"/>
        </w:rPr>
        <w:t xml:space="preserve"> treatment increase</w:t>
      </w:r>
      <w:r>
        <w:rPr>
          <w:rFonts w:ascii="Arial" w:eastAsia="Times New Roman" w:hAnsi="Arial" w:cs="Arial"/>
          <w:color w:val="000000"/>
          <w:szCs w:val="24"/>
          <w:lang w:val="en-US" w:eastAsia="pt-BR"/>
        </w:rPr>
        <w:t>s</w:t>
      </w:r>
      <w:r w:rsidR="00B13CA9" w:rsidRPr="00743826">
        <w:rPr>
          <w:rFonts w:ascii="Arial" w:eastAsia="Times New Roman" w:hAnsi="Arial" w:cs="Arial"/>
          <w:color w:val="000000"/>
          <w:szCs w:val="24"/>
          <w:lang w:val="en-US" w:eastAsia="pt-BR"/>
        </w:rPr>
        <w:t xml:space="preserve"> in relation to the</w:t>
      </w:r>
      <w:del w:id="519" w:author="Quirijn" w:date="2011-06-22T10:04:00Z">
        <w:r w:rsidR="00B13CA9" w:rsidRPr="00743826" w:rsidDel="004B5A67">
          <w:rPr>
            <w:rFonts w:ascii="Arial" w:eastAsia="Times New Roman" w:hAnsi="Arial" w:cs="Arial"/>
            <w:color w:val="000000"/>
            <w:szCs w:val="24"/>
            <w:lang w:val="en-US" w:eastAsia="pt-BR"/>
          </w:rPr>
          <w:delText xml:space="preserve"> irrigated</w:delText>
        </w:r>
      </w:del>
      <w:ins w:id="520" w:author="Quirijn" w:date="2011-06-22T10:04:00Z">
        <w:r w:rsidR="004B5A67">
          <w:rPr>
            <w:rFonts w:ascii="Arial" w:eastAsia="Times New Roman" w:hAnsi="Arial" w:cs="Arial"/>
            <w:color w:val="000000"/>
            <w:szCs w:val="24"/>
            <w:lang w:val="en-US" w:eastAsia="pt-BR"/>
          </w:rPr>
          <w:t xml:space="preserve"> fully irrigated</w:t>
        </w:r>
      </w:ins>
      <w:r w:rsidR="00B13CA9" w:rsidRPr="00743826">
        <w:rPr>
          <w:rFonts w:ascii="Arial" w:eastAsia="Times New Roman" w:hAnsi="Arial" w:cs="Arial"/>
          <w:color w:val="000000"/>
          <w:szCs w:val="24"/>
          <w:lang w:val="en-US" w:eastAsia="pt-BR"/>
        </w:rPr>
        <w:t xml:space="preserve"> treatment due to </w:t>
      </w:r>
      <w:r>
        <w:rPr>
          <w:rFonts w:ascii="Arial" w:eastAsia="Times New Roman" w:hAnsi="Arial" w:cs="Arial"/>
          <w:color w:val="000000"/>
          <w:szCs w:val="24"/>
          <w:lang w:val="en-US" w:eastAsia="pt-BR"/>
        </w:rPr>
        <w:t xml:space="preserve">a </w:t>
      </w:r>
      <w:r w:rsidR="00B13CA9" w:rsidRPr="00743826">
        <w:rPr>
          <w:rFonts w:ascii="Arial" w:eastAsia="Times New Roman" w:hAnsi="Arial" w:cs="Arial"/>
          <w:color w:val="000000"/>
          <w:szCs w:val="24"/>
          <w:lang w:val="en-US" w:eastAsia="pt-BR"/>
        </w:rPr>
        <w:t xml:space="preserve">decrease </w:t>
      </w:r>
      <w:r>
        <w:rPr>
          <w:rFonts w:ascii="Arial" w:eastAsia="Times New Roman" w:hAnsi="Arial" w:cs="Arial"/>
          <w:color w:val="000000"/>
          <w:szCs w:val="24"/>
          <w:lang w:val="en-US" w:eastAsia="pt-BR"/>
        </w:rPr>
        <w:t xml:space="preserve">in </w:t>
      </w:r>
      <w:r w:rsidR="00B13CA9" w:rsidRPr="00743826">
        <w:rPr>
          <w:rFonts w:ascii="Arial" w:eastAsia="Times New Roman" w:hAnsi="Arial" w:cs="Arial"/>
          <w:color w:val="000000"/>
          <w:szCs w:val="24"/>
          <w:lang w:val="en-US" w:eastAsia="pt-BR"/>
        </w:rPr>
        <w:t xml:space="preserve">transpiration rate. The </w:t>
      </w:r>
      <w:r w:rsidR="0037783A">
        <w:rPr>
          <w:rFonts w:ascii="Arial" w:eastAsia="Times New Roman" w:hAnsi="Arial" w:cs="Arial"/>
          <w:color w:val="000000"/>
          <w:szCs w:val="24"/>
          <w:lang w:val="en-US" w:eastAsia="pt-BR"/>
        </w:rPr>
        <w:t xml:space="preserve">canopy temperature in the </w:t>
      </w:r>
      <w:del w:id="521" w:author="Quirijn" w:date="2011-06-22T09:57:00Z">
        <w:r w:rsidR="004D4D36" w:rsidDel="004B5A67">
          <w:rPr>
            <w:rFonts w:ascii="Arial" w:eastAsia="Times New Roman" w:hAnsi="Arial" w:cs="Arial"/>
            <w:color w:val="000000"/>
            <w:szCs w:val="24"/>
            <w:lang w:val="en-US" w:eastAsia="pt-BR"/>
          </w:rPr>
          <w:delText>non-irrigated</w:delText>
        </w:r>
      </w:del>
      <w:ins w:id="522" w:author="Quirijn" w:date="2011-06-22T10:08:00Z">
        <w:r w:rsidR="004B5A67">
          <w:rPr>
            <w:rFonts w:ascii="Arial" w:eastAsia="Times New Roman" w:hAnsi="Arial" w:cs="Arial"/>
            <w:color w:val="000000"/>
            <w:szCs w:val="24"/>
            <w:lang w:val="en-US" w:eastAsia="pt-BR"/>
          </w:rPr>
          <w:t>deficit irrigated</w:t>
        </w:r>
      </w:ins>
      <w:r w:rsidR="0037783A">
        <w:rPr>
          <w:rFonts w:ascii="Arial" w:eastAsia="Times New Roman" w:hAnsi="Arial" w:cs="Arial"/>
          <w:color w:val="000000"/>
          <w:szCs w:val="24"/>
          <w:lang w:val="en-US" w:eastAsia="pt-BR"/>
        </w:rPr>
        <w:t xml:space="preserve"> treatment increased during the </w:t>
      </w:r>
      <w:r w:rsidR="004D4D36">
        <w:rPr>
          <w:rFonts w:ascii="Arial" w:eastAsia="Times New Roman" w:hAnsi="Arial" w:cs="Arial"/>
          <w:color w:val="000000"/>
          <w:szCs w:val="24"/>
          <w:lang w:val="en-US" w:eastAsia="pt-BR"/>
        </w:rPr>
        <w:t>interval of analysis</w:t>
      </w:r>
      <w:r w:rsidR="0037783A">
        <w:rPr>
          <w:rFonts w:ascii="Arial" w:eastAsia="Times New Roman" w:hAnsi="Arial" w:cs="Arial"/>
          <w:color w:val="000000"/>
          <w:szCs w:val="24"/>
          <w:lang w:val="en-US" w:eastAsia="pt-BR"/>
        </w:rPr>
        <w:t xml:space="preserve"> and when </w:t>
      </w:r>
      <w:r w:rsidR="00956816" w:rsidRPr="00956816">
        <w:rPr>
          <w:rFonts w:ascii="Arial" w:hAnsi="Arial" w:cs="Arial"/>
          <w:i/>
          <w:szCs w:val="24"/>
          <w:lang w:val="en-US"/>
        </w:rPr>
        <w:t>t</w:t>
      </w:r>
      <w:r w:rsidR="00956816" w:rsidRPr="00956816">
        <w:rPr>
          <w:rFonts w:ascii="Arial" w:hAnsi="Arial" w:cs="Arial"/>
          <w:i/>
          <w:szCs w:val="24"/>
          <w:vertAlign w:val="subscript"/>
          <w:lang w:val="en-US"/>
        </w:rPr>
        <w:t xml:space="preserve">canopy </w:t>
      </w:r>
      <w:r>
        <w:rPr>
          <w:rFonts w:ascii="Arial" w:eastAsia="Times New Roman" w:hAnsi="Arial" w:cs="Arial"/>
          <w:color w:val="000000"/>
          <w:szCs w:val="24"/>
          <w:lang w:val="en-US" w:eastAsia="pt-BR"/>
        </w:rPr>
        <w:t>became</w:t>
      </w:r>
      <w:r w:rsidR="00B13CA9" w:rsidRPr="00743826">
        <w:rPr>
          <w:rFonts w:ascii="Arial" w:eastAsia="Times New Roman" w:hAnsi="Arial" w:cs="Arial"/>
          <w:color w:val="000000"/>
          <w:szCs w:val="24"/>
          <w:lang w:val="en-US" w:eastAsia="pt-BR"/>
        </w:rPr>
        <w:t xml:space="preserve"> higher than </w:t>
      </w:r>
      <w:r w:rsidR="00956816" w:rsidRPr="00956816">
        <w:rPr>
          <w:rFonts w:ascii="Arial" w:hAnsi="Arial" w:cs="Arial"/>
          <w:i/>
          <w:szCs w:val="24"/>
          <w:lang w:val="en-US"/>
        </w:rPr>
        <w:t>t</w:t>
      </w:r>
      <w:r w:rsidR="00956816" w:rsidRPr="00956816">
        <w:rPr>
          <w:rFonts w:ascii="Arial" w:hAnsi="Arial" w:cs="Arial"/>
          <w:i/>
          <w:szCs w:val="24"/>
          <w:vertAlign w:val="subscript"/>
          <w:lang w:val="en-US"/>
        </w:rPr>
        <w:t>canopy</w:t>
      </w:r>
      <w:r w:rsidR="00480CFA" w:rsidRPr="00743826">
        <w:rPr>
          <w:rFonts w:ascii="Arial" w:eastAsia="Times New Roman" w:hAnsi="Arial" w:cs="Arial"/>
          <w:color w:val="000000"/>
          <w:szCs w:val="24"/>
          <w:lang w:val="en-US" w:eastAsia="pt-BR"/>
        </w:rPr>
        <w:t xml:space="preserve"> of </w:t>
      </w:r>
      <w:r w:rsidR="0037783A">
        <w:rPr>
          <w:rFonts w:ascii="Arial" w:eastAsia="Times New Roman" w:hAnsi="Arial" w:cs="Arial"/>
          <w:color w:val="000000"/>
          <w:szCs w:val="24"/>
          <w:lang w:val="en-US" w:eastAsia="pt-BR"/>
        </w:rPr>
        <w:t>the</w:t>
      </w:r>
      <w:del w:id="523" w:author="Quirijn" w:date="2011-06-22T10:04:00Z">
        <w:r w:rsidR="0037783A" w:rsidDel="004B5A67">
          <w:rPr>
            <w:rFonts w:ascii="Arial" w:eastAsia="Times New Roman" w:hAnsi="Arial" w:cs="Arial"/>
            <w:color w:val="000000"/>
            <w:szCs w:val="24"/>
            <w:lang w:val="en-US" w:eastAsia="pt-BR"/>
          </w:rPr>
          <w:delText xml:space="preserve"> irrigated</w:delText>
        </w:r>
      </w:del>
      <w:ins w:id="524" w:author="Quirijn" w:date="2011-06-22T10:04:00Z">
        <w:r w:rsidR="004B5A67">
          <w:rPr>
            <w:rFonts w:ascii="Arial" w:eastAsia="Times New Roman" w:hAnsi="Arial" w:cs="Arial"/>
            <w:color w:val="000000"/>
            <w:szCs w:val="24"/>
            <w:lang w:val="en-US" w:eastAsia="pt-BR"/>
          </w:rPr>
          <w:t xml:space="preserve"> fully irrigated</w:t>
        </w:r>
      </w:ins>
      <w:r w:rsidR="0037783A">
        <w:rPr>
          <w:rFonts w:ascii="Arial" w:eastAsia="Times New Roman" w:hAnsi="Arial" w:cs="Arial"/>
          <w:color w:val="000000"/>
          <w:szCs w:val="24"/>
          <w:lang w:val="en-US" w:eastAsia="pt-BR"/>
        </w:rPr>
        <w:t xml:space="preserve"> treatment, </w:t>
      </w:r>
      <w:r>
        <w:rPr>
          <w:rFonts w:ascii="Arial" w:eastAsia="Times New Roman" w:hAnsi="Arial" w:cs="Arial"/>
          <w:color w:val="000000"/>
          <w:szCs w:val="24"/>
          <w:lang w:val="en-US" w:eastAsia="pt-BR"/>
        </w:rPr>
        <w:t>on</w:t>
      </w:r>
      <w:r w:rsidR="0037783A">
        <w:rPr>
          <w:rFonts w:ascii="Arial" w:eastAsia="Times New Roman" w:hAnsi="Arial" w:cs="Arial"/>
          <w:color w:val="000000"/>
          <w:szCs w:val="24"/>
          <w:lang w:val="en-US" w:eastAsia="pt-BR"/>
        </w:rPr>
        <w:t xml:space="preserve"> August 5, plants were </w:t>
      </w:r>
      <w:r>
        <w:rPr>
          <w:rFonts w:ascii="Arial" w:eastAsia="Times New Roman" w:hAnsi="Arial" w:cs="Arial"/>
          <w:color w:val="000000"/>
          <w:szCs w:val="24"/>
          <w:lang w:val="en-US" w:eastAsia="pt-BR"/>
        </w:rPr>
        <w:t xml:space="preserve">supposed to be </w:t>
      </w:r>
      <w:r w:rsidR="0037783A">
        <w:rPr>
          <w:rFonts w:ascii="Arial" w:eastAsia="Times New Roman" w:hAnsi="Arial" w:cs="Arial"/>
          <w:color w:val="000000"/>
          <w:szCs w:val="24"/>
          <w:lang w:val="en-US" w:eastAsia="pt-BR"/>
        </w:rPr>
        <w:t>water stressed.</w:t>
      </w:r>
    </w:p>
    <w:p w:rsidR="000D7CCA" w:rsidRPr="00743826" w:rsidRDefault="00FB25CF" w:rsidP="000D7CCA">
      <w:pPr>
        <w:rPr>
          <w:rFonts w:ascii="Arial" w:eastAsia="Times New Roman" w:hAnsi="Arial" w:cs="Arial"/>
          <w:szCs w:val="24"/>
          <w:lang w:val="en-US" w:eastAsia="nl-NL"/>
        </w:rPr>
      </w:pPr>
      <w:r>
        <w:rPr>
          <w:rFonts w:ascii="Arial" w:eastAsia="Times New Roman" w:hAnsi="Arial" w:cs="Arial"/>
          <w:szCs w:val="24"/>
          <w:lang w:val="en-US" w:eastAsia="nl-NL"/>
        </w:rPr>
        <w:t>Similar to the tendencies of</w:t>
      </w:r>
      <w:r w:rsidR="00956816" w:rsidRPr="00956816">
        <w:rPr>
          <w:rFonts w:ascii="Arial" w:eastAsia="Times New Roman" w:hAnsi="Arial" w:cs="Arial"/>
          <w:szCs w:val="24"/>
          <w:lang w:val="en-US" w:eastAsia="nl-NL"/>
        </w:rPr>
        <w:t xml:space="preserve"> air temperature, as both treatments were exposed to the same weather condition</w:t>
      </w:r>
      <w:r>
        <w:rPr>
          <w:rFonts w:ascii="Arial" w:eastAsia="Times New Roman" w:hAnsi="Arial" w:cs="Arial"/>
          <w:szCs w:val="24"/>
          <w:lang w:val="en-US" w:eastAsia="nl-NL"/>
        </w:rPr>
        <w:t>s</w:t>
      </w:r>
      <w:r w:rsidR="00956816" w:rsidRPr="00956816">
        <w:rPr>
          <w:rFonts w:ascii="Arial" w:eastAsia="Times New Roman" w:hAnsi="Arial" w:cs="Arial"/>
          <w:szCs w:val="24"/>
          <w:lang w:val="en-US" w:eastAsia="nl-NL"/>
        </w:rPr>
        <w:t xml:space="preserve">, the average </w:t>
      </w:r>
      <w:r w:rsidR="00956816" w:rsidRPr="00956816">
        <w:rPr>
          <w:rFonts w:ascii="Arial" w:eastAsia="Times New Roman" w:hAnsi="Arial" w:cs="Arial"/>
          <w:i/>
          <w:szCs w:val="24"/>
          <w:lang w:val="en-US" w:eastAsia="nl-NL"/>
        </w:rPr>
        <w:t>VPD</w:t>
      </w:r>
      <w:r w:rsidR="00956816" w:rsidRPr="00956816">
        <w:rPr>
          <w:rFonts w:ascii="Arial" w:eastAsia="Times New Roman" w:hAnsi="Arial" w:cs="Arial"/>
          <w:szCs w:val="24"/>
          <w:lang w:val="en-US" w:eastAsia="nl-NL"/>
        </w:rPr>
        <w:t xml:space="preserve"> calculated with </w:t>
      </w:r>
      <w:r w:rsidR="00956816" w:rsidRPr="00956816">
        <w:rPr>
          <w:rFonts w:ascii="Arial" w:eastAsia="Times New Roman" w:hAnsi="Arial" w:cs="Arial"/>
          <w:i/>
          <w:szCs w:val="24"/>
          <w:lang w:val="en-US" w:eastAsia="nl-NL"/>
        </w:rPr>
        <w:t>t</w:t>
      </w:r>
      <w:r w:rsidR="00956816" w:rsidRPr="00956816">
        <w:rPr>
          <w:rFonts w:ascii="Arial" w:eastAsia="Times New Roman" w:hAnsi="Arial" w:cs="Arial"/>
          <w:i/>
          <w:szCs w:val="24"/>
          <w:vertAlign w:val="subscript"/>
          <w:lang w:val="en-US" w:eastAsia="nl-NL"/>
        </w:rPr>
        <w:t>air</w:t>
      </w:r>
      <w:r w:rsidR="00956816" w:rsidRPr="00956816">
        <w:rPr>
          <w:rFonts w:ascii="Arial" w:eastAsia="Times New Roman" w:hAnsi="Arial" w:cs="Arial"/>
          <w:szCs w:val="24"/>
          <w:lang w:val="en-US" w:eastAsia="nl-NL"/>
        </w:rPr>
        <w:t xml:space="preserve"> of each treatment was</w:t>
      </w:r>
      <w:r>
        <w:rPr>
          <w:rFonts w:ascii="Arial" w:eastAsia="Times New Roman" w:hAnsi="Arial" w:cs="Arial"/>
          <w:szCs w:val="24"/>
          <w:lang w:val="en-US" w:eastAsia="nl-NL"/>
        </w:rPr>
        <w:t xml:space="preserve"> </w:t>
      </w:r>
      <w:r>
        <w:rPr>
          <w:rFonts w:ascii="Arial" w:eastAsia="Times New Roman" w:hAnsi="Arial" w:cs="Arial"/>
          <w:szCs w:val="24"/>
          <w:lang w:val="en-US" w:eastAsia="nl-NL"/>
        </w:rPr>
        <w:lastRenderedPageBreak/>
        <w:t xml:space="preserve">very similar </w:t>
      </w:r>
      <w:r w:rsidR="00956816" w:rsidRPr="00956816">
        <w:rPr>
          <w:rFonts w:ascii="Arial" w:eastAsia="Times New Roman" w:hAnsi="Arial" w:cs="Arial"/>
          <w:szCs w:val="24"/>
          <w:lang w:val="en-US" w:eastAsia="nl-NL"/>
        </w:rPr>
        <w:t xml:space="preserve">during the </w:t>
      </w:r>
      <w:r w:rsidR="004D4D36">
        <w:rPr>
          <w:rFonts w:ascii="Arial" w:eastAsia="Times New Roman" w:hAnsi="Arial" w:cs="Arial"/>
          <w:szCs w:val="24"/>
          <w:lang w:val="en-US" w:eastAsia="nl-NL"/>
        </w:rPr>
        <w:t>interval of analysis</w:t>
      </w:r>
      <w:r w:rsidR="00956816" w:rsidRPr="00956816">
        <w:rPr>
          <w:rFonts w:ascii="Arial" w:eastAsia="Times New Roman" w:hAnsi="Arial" w:cs="Arial"/>
          <w:szCs w:val="24"/>
          <w:lang w:val="en-US" w:eastAsia="nl-NL"/>
        </w:rPr>
        <w:t xml:space="preserve"> </w:t>
      </w:r>
      <w:r>
        <w:rPr>
          <w:rFonts w:ascii="Arial" w:eastAsia="Times New Roman" w:hAnsi="Arial" w:cs="Arial"/>
          <w:szCs w:val="24"/>
          <w:lang w:val="en-US" w:eastAsia="nl-NL"/>
        </w:rPr>
        <w:t>(</w:t>
      </w:r>
      <w:r w:rsidR="00956816" w:rsidRPr="00956816">
        <w:rPr>
          <w:rFonts w:ascii="Arial" w:eastAsia="Times New Roman" w:hAnsi="Arial" w:cs="Arial"/>
          <w:szCs w:val="24"/>
          <w:lang w:val="en-US" w:eastAsia="nl-NL"/>
        </w:rPr>
        <w:t xml:space="preserve">16.54 hPa </w:t>
      </w:r>
      <w:r>
        <w:rPr>
          <w:rFonts w:ascii="Arial" w:eastAsia="Times New Roman" w:hAnsi="Arial" w:cs="Arial"/>
          <w:szCs w:val="24"/>
          <w:lang w:val="en-US" w:eastAsia="nl-NL"/>
        </w:rPr>
        <w:t>for the</w:t>
      </w:r>
      <w:r w:rsidR="00956816" w:rsidRPr="00956816">
        <w:rPr>
          <w:rFonts w:ascii="Arial" w:eastAsia="Times New Roman" w:hAnsi="Arial" w:cs="Arial"/>
          <w:szCs w:val="24"/>
          <w:lang w:val="en-US" w:eastAsia="nl-NL"/>
        </w:rPr>
        <w:t xml:space="preserve"> </w:t>
      </w:r>
      <w:del w:id="525" w:author="Quirijn" w:date="2011-06-22T09:57:00Z">
        <w:r w:rsidR="004D4D36" w:rsidDel="004B5A67">
          <w:rPr>
            <w:rFonts w:ascii="Arial" w:eastAsia="Times New Roman" w:hAnsi="Arial" w:cs="Arial"/>
            <w:szCs w:val="24"/>
            <w:lang w:val="en-US" w:eastAsia="nl-NL"/>
          </w:rPr>
          <w:delText>non-irrigated</w:delText>
        </w:r>
      </w:del>
      <w:ins w:id="526" w:author="Quirijn" w:date="2011-06-22T10:08:00Z">
        <w:r w:rsidR="004B5A67">
          <w:rPr>
            <w:rFonts w:ascii="Arial" w:eastAsia="Times New Roman" w:hAnsi="Arial" w:cs="Arial"/>
            <w:szCs w:val="24"/>
            <w:lang w:val="en-US" w:eastAsia="nl-NL"/>
          </w:rPr>
          <w:t>deficit irrigated</w:t>
        </w:r>
      </w:ins>
      <w:r w:rsidR="00956816" w:rsidRPr="00956816">
        <w:rPr>
          <w:rFonts w:ascii="Arial" w:eastAsia="Times New Roman" w:hAnsi="Arial" w:cs="Arial"/>
          <w:szCs w:val="24"/>
          <w:lang w:val="en-US" w:eastAsia="nl-NL"/>
        </w:rPr>
        <w:t xml:space="preserve"> treatment and 16.28 hPa </w:t>
      </w:r>
      <w:r>
        <w:rPr>
          <w:rFonts w:ascii="Arial" w:eastAsia="Times New Roman" w:hAnsi="Arial" w:cs="Arial"/>
          <w:szCs w:val="24"/>
          <w:lang w:val="en-US" w:eastAsia="nl-NL"/>
        </w:rPr>
        <w:t>for the</w:t>
      </w:r>
      <w:del w:id="527" w:author="Quirijn" w:date="2011-06-22T10:04:00Z">
        <w:r w:rsidR="00956816" w:rsidRPr="00956816" w:rsidDel="004B5A67">
          <w:rPr>
            <w:rFonts w:ascii="Arial" w:eastAsia="Times New Roman" w:hAnsi="Arial" w:cs="Arial"/>
            <w:szCs w:val="24"/>
            <w:lang w:val="en-US" w:eastAsia="nl-NL"/>
          </w:rPr>
          <w:delText xml:space="preserve"> irrigated</w:delText>
        </w:r>
      </w:del>
      <w:ins w:id="528" w:author="Quirijn" w:date="2011-06-22T10:04:00Z">
        <w:r w:rsidR="004B5A67">
          <w:rPr>
            <w:rFonts w:ascii="Arial" w:eastAsia="Times New Roman" w:hAnsi="Arial" w:cs="Arial"/>
            <w:szCs w:val="24"/>
            <w:lang w:val="en-US" w:eastAsia="nl-NL"/>
          </w:rPr>
          <w:t xml:space="preserve"> fully irrigated</w:t>
        </w:r>
      </w:ins>
      <w:r w:rsidR="00956816" w:rsidRPr="00956816">
        <w:rPr>
          <w:rFonts w:ascii="Arial" w:eastAsia="Times New Roman" w:hAnsi="Arial" w:cs="Arial"/>
          <w:szCs w:val="24"/>
          <w:lang w:val="en-US" w:eastAsia="nl-NL"/>
        </w:rPr>
        <w:t xml:space="preserve"> treatment</w:t>
      </w:r>
      <w:r>
        <w:rPr>
          <w:rFonts w:ascii="Arial" w:eastAsia="Times New Roman" w:hAnsi="Arial" w:cs="Arial"/>
          <w:szCs w:val="24"/>
          <w:lang w:val="en-US" w:eastAsia="nl-NL"/>
        </w:rPr>
        <w:t>)</w:t>
      </w:r>
      <w:r w:rsidR="00956816" w:rsidRPr="00956816">
        <w:rPr>
          <w:rFonts w:ascii="Arial" w:eastAsia="Times New Roman" w:hAnsi="Arial" w:cs="Arial"/>
          <w:szCs w:val="24"/>
          <w:lang w:val="en-US" w:eastAsia="nl-NL"/>
        </w:rPr>
        <w:t xml:space="preserve">. However, </w:t>
      </w:r>
      <w:r w:rsidR="00956816" w:rsidRPr="00956816">
        <w:rPr>
          <w:rStyle w:val="hps"/>
          <w:rFonts w:ascii="Arial" w:hAnsi="Arial" w:cs="Arial"/>
          <w:lang w:val="en-US"/>
        </w:rPr>
        <w:t>the maximum</w:t>
      </w:r>
      <w:r w:rsidR="00956816" w:rsidRPr="00956816">
        <w:rPr>
          <w:rFonts w:ascii="Arial" w:hAnsi="Arial" w:cs="Arial"/>
          <w:lang w:val="en-US"/>
        </w:rPr>
        <w:t xml:space="preserve"> </w:t>
      </w:r>
      <w:r w:rsidR="00956816" w:rsidRPr="00956816">
        <w:rPr>
          <w:rStyle w:val="hps"/>
          <w:rFonts w:ascii="Arial" w:hAnsi="Arial" w:cs="Arial"/>
          <w:lang w:val="en-US"/>
        </w:rPr>
        <w:t>daily</w:t>
      </w:r>
      <w:r w:rsidR="00956816" w:rsidRPr="00956816">
        <w:rPr>
          <w:rFonts w:ascii="Arial" w:hAnsi="Arial" w:cs="Arial"/>
          <w:lang w:val="en-US"/>
        </w:rPr>
        <w:t xml:space="preserve"> </w:t>
      </w:r>
      <w:r w:rsidR="00956816" w:rsidRPr="00956816">
        <w:rPr>
          <w:rStyle w:val="hps"/>
          <w:rFonts w:ascii="Arial" w:hAnsi="Arial" w:cs="Arial"/>
          <w:i/>
          <w:lang w:val="en-US"/>
        </w:rPr>
        <w:t>VPD</w:t>
      </w:r>
      <w:r w:rsidR="00956816" w:rsidRPr="00956816">
        <w:rPr>
          <w:rFonts w:ascii="Arial" w:hAnsi="Arial" w:cs="Arial"/>
          <w:lang w:val="en-US"/>
        </w:rPr>
        <w:t xml:space="preserve"> showed </w:t>
      </w:r>
      <w:r w:rsidR="00956816" w:rsidRPr="00956816">
        <w:rPr>
          <w:rStyle w:val="hps"/>
          <w:rFonts w:ascii="Arial" w:hAnsi="Arial" w:cs="Arial"/>
          <w:lang w:val="en-US"/>
        </w:rPr>
        <w:t>significant differences</w:t>
      </w:r>
      <w:r w:rsidR="00956816" w:rsidRPr="00956816">
        <w:rPr>
          <w:rFonts w:ascii="Arial" w:hAnsi="Arial" w:cs="Arial"/>
          <w:lang w:val="en-US"/>
        </w:rPr>
        <w:t xml:space="preserve"> </w:t>
      </w:r>
      <w:r w:rsidR="00956816" w:rsidRPr="00956816">
        <w:rPr>
          <w:rStyle w:val="hps"/>
          <w:rFonts w:ascii="Arial" w:hAnsi="Arial" w:cs="Arial"/>
          <w:lang w:val="en-US"/>
        </w:rPr>
        <w:t>between treatments,</w:t>
      </w:r>
      <w:r w:rsidR="00956816" w:rsidRPr="00956816">
        <w:rPr>
          <w:rFonts w:ascii="Arial" w:hAnsi="Arial" w:cs="Arial"/>
          <w:lang w:val="en-US"/>
        </w:rPr>
        <w:t xml:space="preserve"> </w:t>
      </w:r>
      <w:r w:rsidR="00956816" w:rsidRPr="00956816">
        <w:rPr>
          <w:rStyle w:val="hps"/>
          <w:rFonts w:ascii="Arial" w:hAnsi="Arial" w:cs="Arial"/>
          <w:lang w:val="en-US"/>
        </w:rPr>
        <w:t>as shown</w:t>
      </w:r>
      <w:r w:rsidR="00956816" w:rsidRPr="00956816">
        <w:rPr>
          <w:rFonts w:ascii="Arial" w:hAnsi="Arial" w:cs="Arial"/>
          <w:lang w:val="en-US"/>
        </w:rPr>
        <w:t xml:space="preserve"> </w:t>
      </w:r>
      <w:r w:rsidR="00956816" w:rsidRPr="00956816">
        <w:rPr>
          <w:rStyle w:val="hps"/>
          <w:rFonts w:ascii="Arial" w:hAnsi="Arial" w:cs="Arial"/>
          <w:lang w:val="en-US"/>
        </w:rPr>
        <w:t>in Figure</w:t>
      </w:r>
      <w:r w:rsidR="000D7CCA" w:rsidRPr="00743826">
        <w:rPr>
          <w:rFonts w:ascii="Arial" w:hAnsi="Arial" w:cs="Arial"/>
          <w:szCs w:val="24"/>
          <w:lang w:val="en-US" w:eastAsia="pt-BR"/>
        </w:rPr>
        <w:t xml:space="preserve"> </w:t>
      </w:r>
      <w:r w:rsidR="00EB4AC9" w:rsidRPr="00956816">
        <w:rPr>
          <w:rFonts w:ascii="Arial" w:hAnsi="Arial" w:cs="Arial"/>
          <w:lang w:val="en-US"/>
        </w:rPr>
        <w:fldChar w:fldCharType="begin"/>
      </w:r>
      <w:r w:rsidR="0037783A">
        <w:rPr>
          <w:rFonts w:ascii="Arial" w:hAnsi="Arial" w:cs="Arial"/>
          <w:lang w:val="en-US"/>
        </w:rPr>
        <w:instrText xml:space="preserve"> seq </w:instrText>
      </w:r>
      <w:r w:rsidR="0037783A">
        <w:rPr>
          <w:rFonts w:ascii="Arial" w:hAnsi="Arial" w:cs="Arial"/>
          <w:b/>
          <w:sz w:val="20"/>
          <w:szCs w:val="20"/>
          <w:lang w:val="en-US"/>
        </w:rPr>
        <w:instrText>Figura \* ARABIC fig19</w:instrText>
      </w:r>
      <w:r w:rsidR="0037783A">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15</w:t>
      </w:r>
      <w:r w:rsidR="00EB4AC9" w:rsidRPr="00956816">
        <w:rPr>
          <w:rFonts w:ascii="Arial" w:hAnsi="Arial" w:cs="Arial"/>
          <w:lang w:val="en-US"/>
        </w:rPr>
        <w:fldChar w:fldCharType="end"/>
      </w:r>
      <w:r w:rsidR="00956816" w:rsidRPr="00956816">
        <w:rPr>
          <w:rFonts w:ascii="Arial" w:hAnsi="Arial" w:cs="Arial"/>
          <w:lang w:val="en-US"/>
        </w:rPr>
        <w:t xml:space="preserve">. </w:t>
      </w:r>
      <w:r w:rsidR="00956816" w:rsidRPr="00956816">
        <w:rPr>
          <w:rStyle w:val="hps"/>
          <w:rFonts w:ascii="Arial" w:hAnsi="Arial" w:cs="Arial"/>
          <w:lang w:val="en-US"/>
        </w:rPr>
        <w:t>On</w:t>
      </w:r>
      <w:r w:rsidR="00956816" w:rsidRPr="00956816">
        <w:rPr>
          <w:rFonts w:ascii="Arial" w:hAnsi="Arial" w:cs="Arial"/>
          <w:lang w:val="en-US"/>
        </w:rPr>
        <w:t xml:space="preserve"> </w:t>
      </w:r>
      <w:r w:rsidR="00956816" w:rsidRPr="00956816">
        <w:rPr>
          <w:rStyle w:val="hps"/>
          <w:rFonts w:ascii="Arial" w:hAnsi="Arial" w:cs="Arial"/>
          <w:lang w:val="en-US"/>
        </w:rPr>
        <w:t>August 30</w:t>
      </w:r>
      <w:r w:rsidR="00956816" w:rsidRPr="00956816">
        <w:rPr>
          <w:rFonts w:ascii="Arial" w:hAnsi="Arial" w:cs="Arial"/>
          <w:lang w:val="en-US"/>
        </w:rPr>
        <w:t xml:space="preserve">, for example, the </w:t>
      </w:r>
      <w:r w:rsidR="00956816" w:rsidRPr="00956816">
        <w:rPr>
          <w:rFonts w:ascii="Arial" w:hAnsi="Arial" w:cs="Arial"/>
          <w:i/>
          <w:lang w:val="en-US"/>
        </w:rPr>
        <w:t>V</w:t>
      </w:r>
      <w:r w:rsidR="00956816" w:rsidRPr="00956816">
        <w:rPr>
          <w:rStyle w:val="hps"/>
          <w:rFonts w:ascii="Arial" w:hAnsi="Arial" w:cs="Arial"/>
          <w:i/>
          <w:lang w:val="en-US"/>
        </w:rPr>
        <w:t>PD</w:t>
      </w:r>
      <w:r w:rsidR="00956816" w:rsidRPr="00956816">
        <w:rPr>
          <w:rFonts w:ascii="Arial" w:hAnsi="Arial" w:cs="Arial"/>
          <w:lang w:val="en-US"/>
        </w:rPr>
        <w:t xml:space="preserve"> </w:t>
      </w:r>
      <w:r>
        <w:rPr>
          <w:rFonts w:ascii="Arial" w:hAnsi="Arial" w:cs="Arial"/>
          <w:lang w:val="en-US"/>
        </w:rPr>
        <w:t>in the</w:t>
      </w:r>
      <w:r w:rsidR="00956816" w:rsidRPr="00956816">
        <w:rPr>
          <w:rFonts w:ascii="Arial" w:hAnsi="Arial" w:cs="Arial"/>
          <w:lang w:val="en-US"/>
        </w:rPr>
        <w:t xml:space="preserve"> </w:t>
      </w:r>
      <w:del w:id="529" w:author="Quirijn" w:date="2011-06-22T09:57:00Z">
        <w:r w:rsidR="004D4D36" w:rsidDel="004B5A67">
          <w:rPr>
            <w:rFonts w:ascii="Arial" w:hAnsi="Arial" w:cs="Arial"/>
            <w:lang w:val="en-US"/>
          </w:rPr>
          <w:delText>non-irrigated</w:delText>
        </w:r>
      </w:del>
      <w:ins w:id="530" w:author="Quirijn" w:date="2011-06-22T10:08:00Z">
        <w:r w:rsidR="004B5A67">
          <w:rPr>
            <w:rFonts w:ascii="Arial" w:hAnsi="Arial" w:cs="Arial"/>
            <w:lang w:val="en-US"/>
          </w:rPr>
          <w:t>deficit irrigated</w:t>
        </w:r>
      </w:ins>
      <w:r w:rsidR="00956816" w:rsidRPr="00956816">
        <w:rPr>
          <w:rFonts w:ascii="Arial" w:hAnsi="Arial" w:cs="Arial"/>
          <w:lang w:val="en-US"/>
        </w:rPr>
        <w:t xml:space="preserve"> treatment </w:t>
      </w:r>
      <w:r w:rsidR="00956816" w:rsidRPr="00956816">
        <w:rPr>
          <w:rStyle w:val="hps"/>
          <w:rFonts w:ascii="Arial" w:hAnsi="Arial" w:cs="Arial"/>
          <w:lang w:val="en-US"/>
        </w:rPr>
        <w:t>was</w:t>
      </w:r>
      <w:r w:rsidR="00956816" w:rsidRPr="00956816">
        <w:rPr>
          <w:rFonts w:ascii="Arial" w:hAnsi="Arial" w:cs="Arial"/>
          <w:lang w:val="en-US"/>
        </w:rPr>
        <w:t xml:space="preserve"> </w:t>
      </w:r>
      <w:r w:rsidR="00956816" w:rsidRPr="00956816">
        <w:rPr>
          <w:rStyle w:val="hps"/>
          <w:rFonts w:ascii="Arial" w:hAnsi="Arial" w:cs="Arial"/>
          <w:lang w:val="en-US"/>
        </w:rPr>
        <w:t>4.76</w:t>
      </w:r>
      <w:r w:rsidR="00956816" w:rsidRPr="00956816">
        <w:rPr>
          <w:rFonts w:ascii="Arial" w:hAnsi="Arial" w:cs="Arial"/>
          <w:lang w:val="en-US"/>
        </w:rPr>
        <w:t xml:space="preserve"> </w:t>
      </w:r>
      <w:r w:rsidR="00956816" w:rsidRPr="00956816">
        <w:rPr>
          <w:rStyle w:val="hps"/>
          <w:rFonts w:ascii="Arial" w:hAnsi="Arial" w:cs="Arial"/>
          <w:lang w:val="en-US"/>
        </w:rPr>
        <w:t>hPa</w:t>
      </w:r>
      <w:r w:rsidR="00956816" w:rsidRPr="00956816">
        <w:rPr>
          <w:rFonts w:ascii="Arial" w:hAnsi="Arial" w:cs="Arial"/>
          <w:lang w:val="en-US"/>
        </w:rPr>
        <w:t xml:space="preserve"> </w:t>
      </w:r>
      <w:r w:rsidR="00956816" w:rsidRPr="00956816">
        <w:rPr>
          <w:rStyle w:val="hps"/>
          <w:rFonts w:ascii="Arial" w:hAnsi="Arial" w:cs="Arial"/>
          <w:lang w:val="en-US"/>
        </w:rPr>
        <w:t>higher</w:t>
      </w:r>
      <w:r w:rsidR="00956816" w:rsidRPr="00956816">
        <w:rPr>
          <w:rFonts w:ascii="Arial" w:hAnsi="Arial" w:cs="Arial"/>
          <w:lang w:val="en-US"/>
        </w:rPr>
        <w:t xml:space="preserve"> </w:t>
      </w:r>
      <w:r w:rsidR="00956816" w:rsidRPr="00956816">
        <w:rPr>
          <w:rStyle w:val="hps"/>
          <w:rFonts w:ascii="Arial" w:hAnsi="Arial" w:cs="Arial"/>
          <w:lang w:val="en-US"/>
        </w:rPr>
        <w:t>than in</w:t>
      </w:r>
      <w:r w:rsidR="00956816" w:rsidRPr="00956816">
        <w:rPr>
          <w:rFonts w:ascii="Arial" w:hAnsi="Arial" w:cs="Arial"/>
          <w:lang w:val="en-US"/>
        </w:rPr>
        <w:t xml:space="preserve"> </w:t>
      </w:r>
      <w:r>
        <w:rPr>
          <w:rFonts w:ascii="Arial" w:hAnsi="Arial" w:cs="Arial"/>
          <w:lang w:val="en-US"/>
        </w:rPr>
        <w:t>the</w:t>
      </w:r>
      <w:del w:id="531" w:author="Quirijn" w:date="2011-06-22T10:04:00Z">
        <w:r w:rsidDel="004B5A67">
          <w:rPr>
            <w:rFonts w:ascii="Arial" w:hAnsi="Arial" w:cs="Arial"/>
            <w:lang w:val="en-US"/>
          </w:rPr>
          <w:delText xml:space="preserve"> </w:delText>
        </w:r>
        <w:r w:rsidR="00956816" w:rsidRPr="00956816" w:rsidDel="004B5A67">
          <w:rPr>
            <w:rStyle w:val="hps"/>
            <w:rFonts w:ascii="Arial" w:hAnsi="Arial" w:cs="Arial"/>
            <w:lang w:val="en-US"/>
          </w:rPr>
          <w:delText>irrigated</w:delText>
        </w:r>
      </w:del>
      <w:ins w:id="532" w:author="Quirijn" w:date="2011-06-22T10:04:00Z">
        <w:r w:rsidR="004B5A67">
          <w:rPr>
            <w:rFonts w:ascii="Arial" w:hAnsi="Arial" w:cs="Arial"/>
            <w:lang w:val="en-US"/>
          </w:rPr>
          <w:t xml:space="preserve"> fully irrigated</w:t>
        </w:r>
      </w:ins>
      <w:r>
        <w:rPr>
          <w:rStyle w:val="hps"/>
          <w:rFonts w:ascii="Arial" w:hAnsi="Arial" w:cs="Arial"/>
          <w:lang w:val="en-US"/>
        </w:rPr>
        <w:t xml:space="preserve"> plot</w:t>
      </w:r>
      <w:r w:rsidR="00956816" w:rsidRPr="00956816">
        <w:rPr>
          <w:rFonts w:ascii="Arial" w:hAnsi="Arial" w:cs="Arial"/>
          <w:lang w:val="en-US"/>
        </w:rPr>
        <w:t xml:space="preserve">. </w:t>
      </w:r>
      <w:r w:rsidR="00956816" w:rsidRPr="00956816">
        <w:rPr>
          <w:rStyle w:val="hps"/>
          <w:rFonts w:ascii="Arial" w:hAnsi="Arial" w:cs="Arial"/>
          <w:lang w:val="en-US"/>
        </w:rPr>
        <w:t>As the</w:t>
      </w:r>
      <w:r w:rsidR="00956816" w:rsidRPr="00956816">
        <w:rPr>
          <w:rFonts w:ascii="Arial" w:hAnsi="Arial" w:cs="Arial"/>
          <w:lang w:val="en-US"/>
        </w:rPr>
        <w:t xml:space="preserve"> </w:t>
      </w:r>
      <w:r w:rsidR="00956816" w:rsidRPr="00956816">
        <w:rPr>
          <w:rStyle w:val="hps"/>
          <w:rFonts w:ascii="Arial" w:hAnsi="Arial" w:cs="Arial"/>
          <w:i/>
          <w:lang w:val="en-US"/>
        </w:rPr>
        <w:t>VPD</w:t>
      </w:r>
      <w:r w:rsidR="00956816" w:rsidRPr="00956816">
        <w:rPr>
          <w:rFonts w:ascii="Arial" w:hAnsi="Arial" w:cs="Arial"/>
          <w:lang w:val="en-US"/>
        </w:rPr>
        <w:t xml:space="preserve"> </w:t>
      </w:r>
      <w:r w:rsidR="00956816" w:rsidRPr="00956816">
        <w:rPr>
          <w:rStyle w:val="hps"/>
          <w:rFonts w:ascii="Arial" w:hAnsi="Arial" w:cs="Arial"/>
          <w:lang w:val="en-US"/>
        </w:rPr>
        <w:t>was calculated</w:t>
      </w:r>
      <w:r w:rsidR="00956816" w:rsidRPr="00956816">
        <w:rPr>
          <w:rFonts w:ascii="Arial" w:hAnsi="Arial" w:cs="Arial"/>
          <w:lang w:val="en-US"/>
        </w:rPr>
        <w:t xml:space="preserve"> </w:t>
      </w:r>
      <w:r>
        <w:rPr>
          <w:rFonts w:ascii="Arial" w:hAnsi="Arial" w:cs="Arial"/>
          <w:lang w:val="en-US"/>
        </w:rPr>
        <w:t xml:space="preserve">based </w:t>
      </w:r>
      <w:r w:rsidR="00956816" w:rsidRPr="00956816">
        <w:rPr>
          <w:rStyle w:val="hps"/>
          <w:rFonts w:ascii="Arial" w:hAnsi="Arial" w:cs="Arial"/>
          <w:lang w:val="en-US"/>
        </w:rPr>
        <w:t>on</w:t>
      </w:r>
      <w:r w:rsidR="00956816" w:rsidRPr="00956816">
        <w:rPr>
          <w:rFonts w:ascii="Arial" w:hAnsi="Arial" w:cs="Arial"/>
          <w:lang w:val="en-US"/>
        </w:rPr>
        <w:t xml:space="preserve"> </w:t>
      </w:r>
      <w:r w:rsidR="00956816" w:rsidRPr="00956816">
        <w:rPr>
          <w:rStyle w:val="hps"/>
          <w:rFonts w:ascii="Arial" w:hAnsi="Arial" w:cs="Arial"/>
          <w:lang w:val="en-US"/>
        </w:rPr>
        <w:t>observations</w:t>
      </w:r>
      <w:r w:rsidR="00956816" w:rsidRPr="00956816">
        <w:rPr>
          <w:rFonts w:ascii="Arial" w:hAnsi="Arial" w:cs="Arial"/>
          <w:lang w:val="en-US"/>
        </w:rPr>
        <w:t xml:space="preserve"> </w:t>
      </w:r>
      <w:r w:rsidR="00956816" w:rsidRPr="00956816">
        <w:rPr>
          <w:rStyle w:val="hps"/>
          <w:rFonts w:ascii="Arial" w:hAnsi="Arial" w:cs="Arial"/>
          <w:lang w:val="en-US"/>
        </w:rPr>
        <w:t>made ​​by</w:t>
      </w:r>
      <w:r w:rsidR="00956816" w:rsidRPr="00956816">
        <w:rPr>
          <w:rFonts w:ascii="Arial" w:hAnsi="Arial" w:cs="Arial"/>
          <w:lang w:val="en-US"/>
        </w:rPr>
        <w:t xml:space="preserve"> </w:t>
      </w:r>
      <w:r w:rsidR="00956816" w:rsidRPr="00956816">
        <w:rPr>
          <w:rStyle w:val="hps"/>
          <w:rFonts w:ascii="Arial" w:hAnsi="Arial" w:cs="Arial"/>
          <w:lang w:val="en-US"/>
        </w:rPr>
        <w:t>psychrometers</w:t>
      </w:r>
      <w:r w:rsidR="00956816" w:rsidRPr="00956816">
        <w:rPr>
          <w:rFonts w:ascii="Arial" w:hAnsi="Arial" w:cs="Arial"/>
          <w:lang w:val="en-US"/>
        </w:rPr>
        <w:t xml:space="preserve"> </w:t>
      </w:r>
      <w:r w:rsidR="00956816" w:rsidRPr="00956816">
        <w:rPr>
          <w:rStyle w:val="hps"/>
          <w:rFonts w:ascii="Arial" w:hAnsi="Arial" w:cs="Arial"/>
          <w:lang w:val="en-US"/>
        </w:rPr>
        <w:t>installed</w:t>
      </w:r>
      <w:r w:rsidR="00956816" w:rsidRPr="00956816">
        <w:rPr>
          <w:rFonts w:ascii="Arial" w:hAnsi="Arial" w:cs="Arial"/>
          <w:lang w:val="en-US"/>
        </w:rPr>
        <w:t xml:space="preserve"> </w:t>
      </w:r>
      <w:r w:rsidR="00956816" w:rsidRPr="00956816">
        <w:rPr>
          <w:rStyle w:val="hps"/>
          <w:rFonts w:ascii="Arial" w:hAnsi="Arial" w:cs="Arial"/>
          <w:lang w:val="en-US"/>
        </w:rPr>
        <w:t>in each treatment</w:t>
      </w:r>
      <w:r w:rsidR="00956816" w:rsidRPr="00956816">
        <w:rPr>
          <w:rFonts w:ascii="Arial" w:hAnsi="Arial" w:cs="Arial"/>
          <w:lang w:val="en-US"/>
        </w:rPr>
        <w:t xml:space="preserve">, </w:t>
      </w:r>
      <w:r>
        <w:rPr>
          <w:rFonts w:ascii="Arial" w:hAnsi="Arial" w:cs="Arial"/>
          <w:lang w:val="en-US"/>
        </w:rPr>
        <w:t xml:space="preserve">this can be considered to be a </w:t>
      </w:r>
      <w:r w:rsidRPr="0037783A">
        <w:rPr>
          <w:rFonts w:ascii="Arial" w:hAnsi="Arial" w:cs="Arial"/>
          <w:lang w:val="en-US"/>
        </w:rPr>
        <w:t>micrometeorological</w:t>
      </w:r>
      <w:r>
        <w:rPr>
          <w:rFonts w:ascii="Arial" w:hAnsi="Arial" w:cs="Arial"/>
          <w:lang w:val="en-US"/>
        </w:rPr>
        <w:t xml:space="preserve"> response to </w:t>
      </w:r>
      <w:r w:rsidR="00956816" w:rsidRPr="00956816">
        <w:rPr>
          <w:rFonts w:ascii="Arial" w:hAnsi="Arial" w:cs="Arial"/>
          <w:lang w:val="en-US"/>
        </w:rPr>
        <w:t>transpiration rate differences between treatments</w:t>
      </w:r>
      <w:r w:rsidR="00956816" w:rsidRPr="00956816">
        <w:rPr>
          <w:rStyle w:val="hps"/>
          <w:rFonts w:ascii="Arial" w:hAnsi="Arial" w:cs="Arial"/>
          <w:lang w:val="en-US"/>
        </w:rPr>
        <w:t>.</w:t>
      </w:r>
    </w:p>
    <w:p w:rsidR="006765DD" w:rsidRPr="00743826" w:rsidRDefault="00956816" w:rsidP="00B601ED">
      <w:pPr>
        <w:rPr>
          <w:rFonts w:ascii="Arial" w:hAnsi="Arial" w:cs="Arial"/>
          <w:lang w:val="en-US"/>
        </w:rPr>
      </w:pPr>
      <w:r w:rsidRPr="00B046D2">
        <w:rPr>
          <w:rFonts w:ascii="Arial" w:eastAsia="Times New Roman" w:hAnsi="Arial" w:cs="Arial"/>
          <w:szCs w:val="24"/>
          <w:highlight w:val="yellow"/>
          <w:lang w:val="en-US" w:eastAsia="nl-NL"/>
        </w:rPr>
        <w:t>Four days (August 15, 23, 25 and 30, indicated by ellipses in Figure </w:t>
      </w:r>
      <w:r w:rsidR="00EB4AC9" w:rsidRPr="00B046D2">
        <w:rPr>
          <w:rFonts w:ascii="Arial" w:hAnsi="Arial" w:cs="Arial"/>
          <w:highlight w:val="yellow"/>
          <w:lang w:val="en-US"/>
        </w:rPr>
        <w:fldChar w:fldCharType="begin"/>
      </w:r>
      <w:r w:rsidR="0037783A" w:rsidRPr="00B046D2">
        <w:rPr>
          <w:rFonts w:ascii="Arial" w:hAnsi="Arial" w:cs="Arial"/>
          <w:highlight w:val="yellow"/>
          <w:lang w:val="en-US"/>
        </w:rPr>
        <w:instrText xml:space="preserve"> seq </w:instrText>
      </w:r>
      <w:r w:rsidR="0037783A" w:rsidRPr="00B046D2">
        <w:rPr>
          <w:rFonts w:ascii="Arial" w:hAnsi="Arial" w:cs="Arial"/>
          <w:b/>
          <w:sz w:val="20"/>
          <w:szCs w:val="20"/>
          <w:highlight w:val="yellow"/>
          <w:lang w:val="en-US"/>
        </w:rPr>
        <w:instrText>Figura \* ARABIC fig19</w:instrText>
      </w:r>
      <w:r w:rsidR="0037783A" w:rsidRPr="00B046D2">
        <w:rPr>
          <w:rFonts w:ascii="Arial" w:hAnsi="Arial" w:cs="Arial"/>
          <w:highlight w:val="yellow"/>
          <w:lang w:val="en-US"/>
        </w:rPr>
        <w:instrText xml:space="preserve"> </w:instrText>
      </w:r>
      <w:r w:rsidR="00EB4AC9" w:rsidRPr="00B046D2">
        <w:rPr>
          <w:rFonts w:ascii="Arial" w:hAnsi="Arial" w:cs="Arial"/>
          <w:highlight w:val="yellow"/>
          <w:lang w:val="en-US"/>
        </w:rPr>
        <w:fldChar w:fldCharType="separate"/>
      </w:r>
      <w:r w:rsidR="00864ADF">
        <w:rPr>
          <w:rFonts w:ascii="Arial" w:hAnsi="Arial" w:cs="Arial"/>
          <w:noProof/>
          <w:highlight w:val="yellow"/>
          <w:lang w:val="en-US"/>
        </w:rPr>
        <w:t>15</w:t>
      </w:r>
      <w:r w:rsidR="00EB4AC9" w:rsidRPr="00B046D2">
        <w:rPr>
          <w:rFonts w:ascii="Arial" w:hAnsi="Arial" w:cs="Arial"/>
          <w:highlight w:val="yellow"/>
          <w:lang w:val="en-US"/>
        </w:rPr>
        <w:fldChar w:fldCharType="end"/>
      </w:r>
      <w:r w:rsidRPr="00B046D2">
        <w:rPr>
          <w:rFonts w:ascii="Arial" w:eastAsia="Times New Roman" w:hAnsi="Arial" w:cs="Arial"/>
          <w:szCs w:val="24"/>
          <w:highlight w:val="yellow"/>
          <w:lang w:val="en-US" w:eastAsia="nl-NL"/>
        </w:rPr>
        <w:t xml:space="preserve">) were chosen for the simulations with the photosynthetic model because they represent different </w:t>
      </w:r>
      <w:r w:rsidR="00FB25CF" w:rsidRPr="00650636">
        <w:rPr>
          <w:rFonts w:ascii="Arial" w:eastAsia="Times New Roman" w:hAnsi="Arial" w:cs="Arial"/>
          <w:szCs w:val="24"/>
          <w:highlight w:val="red"/>
          <w:lang w:val="en-US" w:eastAsia="nl-NL"/>
        </w:rPr>
        <w:t>types</w:t>
      </w:r>
      <w:r w:rsidR="00FB25CF" w:rsidRPr="00B046D2">
        <w:rPr>
          <w:rFonts w:ascii="Arial" w:eastAsia="Times New Roman" w:hAnsi="Arial" w:cs="Arial"/>
          <w:szCs w:val="24"/>
          <w:highlight w:val="yellow"/>
          <w:lang w:val="en-US" w:eastAsia="nl-NL"/>
        </w:rPr>
        <w:t xml:space="preserve"> of days </w:t>
      </w:r>
      <w:r w:rsidRPr="00B046D2">
        <w:rPr>
          <w:rFonts w:ascii="Arial" w:eastAsia="Times New Roman" w:hAnsi="Arial" w:cs="Arial"/>
          <w:szCs w:val="24"/>
          <w:highlight w:val="yellow"/>
          <w:lang w:val="en-US" w:eastAsia="nl-NL"/>
        </w:rPr>
        <w:t xml:space="preserve">that occurred </w:t>
      </w:r>
      <w:r w:rsidR="00FB25CF" w:rsidRPr="00B046D2">
        <w:rPr>
          <w:rFonts w:ascii="Arial" w:eastAsia="Times New Roman" w:hAnsi="Arial" w:cs="Arial"/>
          <w:szCs w:val="24"/>
          <w:highlight w:val="yellow"/>
          <w:lang w:val="en-US" w:eastAsia="nl-NL"/>
        </w:rPr>
        <w:t>during</w:t>
      </w:r>
      <w:r w:rsidRPr="00B046D2">
        <w:rPr>
          <w:rFonts w:ascii="Arial" w:eastAsia="Times New Roman" w:hAnsi="Arial" w:cs="Arial"/>
          <w:szCs w:val="24"/>
          <w:highlight w:val="yellow"/>
          <w:lang w:val="en-US" w:eastAsia="nl-NL"/>
        </w:rPr>
        <w:t xml:space="preserve"> the field experiment.</w:t>
      </w:r>
      <w:r w:rsidRPr="00956816">
        <w:rPr>
          <w:rFonts w:ascii="Arial" w:eastAsia="Times New Roman" w:hAnsi="Arial" w:cs="Arial"/>
          <w:szCs w:val="24"/>
          <w:lang w:val="en-US" w:eastAsia="nl-NL"/>
        </w:rPr>
        <w:t xml:space="preserve"> </w:t>
      </w:r>
      <w:r w:rsidR="00FB25CF">
        <w:rPr>
          <w:rFonts w:ascii="Arial" w:eastAsia="Times New Roman" w:hAnsi="Arial" w:cs="Arial"/>
          <w:szCs w:val="24"/>
          <w:lang w:val="en-US" w:eastAsia="nl-NL"/>
        </w:rPr>
        <w:t>No irrigation was applied during these days and</w:t>
      </w:r>
      <w:r w:rsidRPr="00956816">
        <w:rPr>
          <w:rFonts w:ascii="Arial" w:eastAsia="Times New Roman" w:hAnsi="Arial" w:cs="Arial"/>
          <w:szCs w:val="24"/>
          <w:lang w:val="en-US" w:eastAsia="nl-NL"/>
        </w:rPr>
        <w:t xml:space="preserve"> data from the entire day could be used as input in</w:t>
      </w:r>
      <w:r w:rsidR="00FB25CF">
        <w:rPr>
          <w:rFonts w:ascii="Arial" w:eastAsia="Times New Roman" w:hAnsi="Arial" w:cs="Arial"/>
          <w:szCs w:val="24"/>
          <w:lang w:val="en-US" w:eastAsia="nl-NL"/>
        </w:rPr>
        <w:t xml:space="preserve"> the</w:t>
      </w:r>
      <w:r w:rsidRPr="00956816">
        <w:rPr>
          <w:rFonts w:ascii="Arial" w:eastAsia="Times New Roman" w:hAnsi="Arial" w:cs="Arial"/>
          <w:szCs w:val="24"/>
          <w:lang w:val="en-US" w:eastAsia="nl-NL"/>
        </w:rPr>
        <w:t xml:space="preserve"> CO</w:t>
      </w:r>
      <w:r w:rsidRPr="00956816">
        <w:rPr>
          <w:rFonts w:ascii="Arial" w:eastAsia="Times New Roman" w:hAnsi="Arial" w:cs="Arial"/>
          <w:szCs w:val="24"/>
          <w:vertAlign w:val="subscript"/>
          <w:lang w:val="en-US" w:eastAsia="nl-NL"/>
        </w:rPr>
        <w:t>2</w:t>
      </w:r>
      <w:r w:rsidRPr="00956816">
        <w:rPr>
          <w:rFonts w:ascii="Arial" w:eastAsia="Times New Roman" w:hAnsi="Arial" w:cs="Arial"/>
          <w:szCs w:val="24"/>
          <w:lang w:val="en-US" w:eastAsia="nl-NL"/>
        </w:rPr>
        <w:t xml:space="preserve"> assimilation model. On August 15, the </w:t>
      </w:r>
      <w:r w:rsidR="00FB25CF">
        <w:rPr>
          <w:rFonts w:ascii="Arial" w:eastAsia="Times New Roman" w:hAnsi="Arial" w:cs="Arial"/>
          <w:szCs w:val="24"/>
          <w:lang w:val="en-US" w:eastAsia="nl-NL"/>
        </w:rPr>
        <w:t xml:space="preserve">atmospheric </w:t>
      </w:r>
      <w:r w:rsidRPr="00956816">
        <w:rPr>
          <w:rFonts w:ascii="Arial" w:eastAsia="Times New Roman" w:hAnsi="Arial" w:cs="Arial"/>
          <w:szCs w:val="24"/>
          <w:lang w:val="en-US" w:eastAsia="nl-NL"/>
        </w:rPr>
        <w:t xml:space="preserve">water deficit decreased due to reduced demand </w:t>
      </w:r>
      <w:r w:rsidR="00FB25CF">
        <w:rPr>
          <w:rFonts w:ascii="Arial" w:eastAsia="Times New Roman" w:hAnsi="Arial" w:cs="Arial"/>
          <w:szCs w:val="24"/>
          <w:lang w:val="en-US" w:eastAsia="nl-NL"/>
        </w:rPr>
        <w:t>due to overcast conditions</w:t>
      </w:r>
      <w:r w:rsidRPr="00956816">
        <w:rPr>
          <w:rFonts w:ascii="Arial" w:eastAsia="Times New Roman" w:hAnsi="Arial" w:cs="Arial"/>
          <w:szCs w:val="24"/>
          <w:lang w:val="en-US" w:eastAsia="nl-NL"/>
        </w:rPr>
        <w:t xml:space="preserve">. On August 23, one day before the application of irrigation in both treatments, both the atmospheric demand and the canopy temperature of </w:t>
      </w:r>
      <w:del w:id="533" w:author="Quirijn" w:date="2011-06-22T09:57:00Z">
        <w:r w:rsidR="004D4D36" w:rsidDel="004B5A67">
          <w:rPr>
            <w:rFonts w:ascii="Arial" w:eastAsia="Times New Roman" w:hAnsi="Arial" w:cs="Arial"/>
            <w:szCs w:val="24"/>
            <w:lang w:val="en-US" w:eastAsia="nl-NL"/>
          </w:rPr>
          <w:delText>non-irrigated</w:delText>
        </w:r>
      </w:del>
      <w:ins w:id="534" w:author="Quirijn" w:date="2011-06-22T10:08:00Z">
        <w:r w:rsidR="004B5A67">
          <w:rPr>
            <w:rFonts w:ascii="Arial" w:eastAsia="Times New Roman" w:hAnsi="Arial" w:cs="Arial"/>
            <w:szCs w:val="24"/>
            <w:lang w:val="en-US" w:eastAsia="nl-NL"/>
          </w:rPr>
          <w:t>deficit irrigated</w:t>
        </w:r>
      </w:ins>
      <w:r w:rsidRPr="00956816">
        <w:rPr>
          <w:rFonts w:ascii="Arial" w:eastAsia="Times New Roman" w:hAnsi="Arial" w:cs="Arial"/>
          <w:szCs w:val="24"/>
          <w:lang w:val="en-US" w:eastAsia="nl-NL"/>
        </w:rPr>
        <w:t xml:space="preserve"> treatment were increasing. On August 25, the water stress </w:t>
      </w:r>
      <w:r w:rsidR="00FB25CF">
        <w:rPr>
          <w:rFonts w:ascii="Arial" w:eastAsia="Times New Roman" w:hAnsi="Arial" w:cs="Arial"/>
          <w:szCs w:val="24"/>
          <w:lang w:val="en-US" w:eastAsia="nl-NL"/>
        </w:rPr>
        <w:t xml:space="preserve">had </w:t>
      </w:r>
      <w:r w:rsidRPr="00956816">
        <w:rPr>
          <w:rFonts w:ascii="Arial" w:eastAsia="Times New Roman" w:hAnsi="Arial" w:cs="Arial"/>
          <w:szCs w:val="24"/>
          <w:lang w:val="en-US" w:eastAsia="nl-NL"/>
        </w:rPr>
        <w:t>decreased as a</w:t>
      </w:r>
      <w:r w:rsidR="00FB25CF">
        <w:rPr>
          <w:rFonts w:ascii="Arial" w:eastAsia="Times New Roman" w:hAnsi="Arial" w:cs="Arial"/>
          <w:szCs w:val="24"/>
          <w:lang w:val="en-US" w:eastAsia="nl-NL"/>
        </w:rPr>
        <w:t xml:space="preserve"> result</w:t>
      </w:r>
      <w:r w:rsidRPr="00956816">
        <w:rPr>
          <w:rFonts w:ascii="Arial" w:eastAsia="Times New Roman" w:hAnsi="Arial" w:cs="Arial"/>
          <w:szCs w:val="24"/>
          <w:lang w:val="en-US" w:eastAsia="nl-NL"/>
        </w:rPr>
        <w:t xml:space="preserve"> of the irrigation </w:t>
      </w:r>
      <w:r w:rsidR="00FB25CF">
        <w:rPr>
          <w:rFonts w:ascii="Arial" w:eastAsia="Times New Roman" w:hAnsi="Arial" w:cs="Arial"/>
          <w:szCs w:val="24"/>
          <w:lang w:val="en-US" w:eastAsia="nl-NL"/>
        </w:rPr>
        <w:t xml:space="preserve">the day </w:t>
      </w:r>
      <w:r w:rsidRPr="00956816">
        <w:rPr>
          <w:rFonts w:ascii="Arial" w:eastAsia="Times New Roman" w:hAnsi="Arial" w:cs="Arial"/>
          <w:szCs w:val="24"/>
          <w:lang w:val="en-US" w:eastAsia="nl-NL"/>
        </w:rPr>
        <w:t xml:space="preserve">before and plants of </w:t>
      </w:r>
      <w:r w:rsidR="00FB25CF">
        <w:rPr>
          <w:rFonts w:ascii="Arial" w:eastAsia="Times New Roman" w:hAnsi="Arial" w:cs="Arial"/>
          <w:szCs w:val="24"/>
          <w:lang w:val="en-US" w:eastAsia="nl-NL"/>
        </w:rPr>
        <w:t xml:space="preserve">the </w:t>
      </w:r>
      <w:del w:id="535" w:author="Quirijn" w:date="2011-06-22T09:57:00Z">
        <w:r w:rsidR="004D4D36" w:rsidDel="004B5A67">
          <w:rPr>
            <w:rFonts w:ascii="Arial" w:eastAsia="Times New Roman" w:hAnsi="Arial" w:cs="Arial"/>
            <w:szCs w:val="24"/>
            <w:lang w:val="en-US" w:eastAsia="nl-NL"/>
          </w:rPr>
          <w:delText>non-irrigated</w:delText>
        </w:r>
      </w:del>
      <w:ins w:id="536" w:author="Quirijn" w:date="2011-06-22T10:08:00Z">
        <w:r w:rsidR="004B5A67">
          <w:rPr>
            <w:rFonts w:ascii="Arial" w:eastAsia="Times New Roman" w:hAnsi="Arial" w:cs="Arial"/>
            <w:szCs w:val="24"/>
            <w:lang w:val="en-US" w:eastAsia="nl-NL"/>
          </w:rPr>
          <w:t>deficit irrigated</w:t>
        </w:r>
      </w:ins>
      <w:r w:rsidRPr="00956816">
        <w:rPr>
          <w:rFonts w:ascii="Arial" w:eastAsia="Times New Roman" w:hAnsi="Arial" w:cs="Arial"/>
          <w:szCs w:val="24"/>
          <w:lang w:val="en-US" w:eastAsia="nl-NL"/>
        </w:rPr>
        <w:t xml:space="preserve"> treatment responded to </w:t>
      </w:r>
      <w:r w:rsidR="00FB25CF">
        <w:rPr>
          <w:rFonts w:ascii="Arial" w:eastAsia="Times New Roman" w:hAnsi="Arial" w:cs="Arial"/>
          <w:szCs w:val="24"/>
          <w:lang w:val="en-US" w:eastAsia="nl-NL"/>
        </w:rPr>
        <w:t xml:space="preserve">the </w:t>
      </w:r>
      <w:r w:rsidRPr="00956816">
        <w:rPr>
          <w:rFonts w:ascii="Arial" w:eastAsia="Times New Roman" w:hAnsi="Arial" w:cs="Arial"/>
          <w:szCs w:val="24"/>
          <w:lang w:val="en-US" w:eastAsia="nl-NL"/>
        </w:rPr>
        <w:t xml:space="preserve">increased soil water content reducing canopy temperature and </w:t>
      </w:r>
      <w:r w:rsidRPr="00956816">
        <w:rPr>
          <w:rFonts w:ascii="Arial" w:eastAsia="Times New Roman" w:hAnsi="Arial" w:cs="Arial"/>
          <w:i/>
          <w:szCs w:val="24"/>
          <w:lang w:val="en-US" w:eastAsia="nl-NL"/>
        </w:rPr>
        <w:t>VPD</w:t>
      </w:r>
      <w:r w:rsidRPr="00956816">
        <w:rPr>
          <w:rFonts w:ascii="Arial" w:eastAsia="Times New Roman" w:hAnsi="Arial" w:cs="Arial"/>
          <w:szCs w:val="24"/>
          <w:lang w:val="en-US" w:eastAsia="nl-NL"/>
        </w:rPr>
        <w:t xml:space="preserve"> in comparison with </w:t>
      </w:r>
      <w:r w:rsidR="00FB25CF">
        <w:rPr>
          <w:rFonts w:ascii="Arial" w:eastAsia="Times New Roman" w:hAnsi="Arial" w:cs="Arial"/>
          <w:szCs w:val="24"/>
          <w:lang w:val="en-US" w:eastAsia="nl-NL"/>
        </w:rPr>
        <w:t>the</w:t>
      </w:r>
      <w:del w:id="537" w:author="Quirijn" w:date="2011-06-22T10:04:00Z">
        <w:r w:rsidR="00FB25CF" w:rsidDel="004B5A67">
          <w:rPr>
            <w:rFonts w:ascii="Arial" w:eastAsia="Times New Roman" w:hAnsi="Arial" w:cs="Arial"/>
            <w:szCs w:val="24"/>
            <w:lang w:val="en-US" w:eastAsia="nl-NL"/>
          </w:rPr>
          <w:delText xml:space="preserve"> </w:delText>
        </w:r>
        <w:r w:rsidRPr="00956816" w:rsidDel="004B5A67">
          <w:rPr>
            <w:rFonts w:ascii="Arial" w:eastAsia="Times New Roman" w:hAnsi="Arial" w:cs="Arial"/>
            <w:szCs w:val="24"/>
            <w:lang w:val="en-US" w:eastAsia="nl-NL"/>
          </w:rPr>
          <w:delText>irrigated</w:delText>
        </w:r>
      </w:del>
      <w:ins w:id="538" w:author="Quirijn" w:date="2011-06-22T10:04:00Z">
        <w:r w:rsidR="004B5A67">
          <w:rPr>
            <w:rFonts w:ascii="Arial" w:eastAsia="Times New Roman" w:hAnsi="Arial" w:cs="Arial"/>
            <w:szCs w:val="24"/>
            <w:lang w:val="en-US" w:eastAsia="nl-NL"/>
          </w:rPr>
          <w:t xml:space="preserve"> fully irrigated</w:t>
        </w:r>
      </w:ins>
      <w:r w:rsidRPr="00956816">
        <w:rPr>
          <w:rFonts w:ascii="Arial" w:eastAsia="Times New Roman" w:hAnsi="Arial" w:cs="Arial"/>
          <w:szCs w:val="24"/>
          <w:lang w:val="en-US" w:eastAsia="nl-NL"/>
        </w:rPr>
        <w:t xml:space="preserve"> treatment. On August 30, although the </w:t>
      </w:r>
      <w:r w:rsidRPr="00956816">
        <w:rPr>
          <w:rFonts w:ascii="Arial" w:eastAsia="Times New Roman" w:hAnsi="Arial" w:cs="Arial"/>
          <w:i/>
          <w:szCs w:val="24"/>
          <w:lang w:val="en-US" w:eastAsia="nl-NL"/>
        </w:rPr>
        <w:t>VPD</w:t>
      </w:r>
      <w:r w:rsidRPr="00956816">
        <w:rPr>
          <w:rFonts w:ascii="Arial" w:eastAsia="Times New Roman" w:hAnsi="Arial" w:cs="Arial"/>
          <w:szCs w:val="24"/>
          <w:lang w:val="en-US" w:eastAsia="nl-NL"/>
        </w:rPr>
        <w:t xml:space="preserve"> </w:t>
      </w:r>
      <w:r w:rsidR="00FB25CF">
        <w:rPr>
          <w:rFonts w:ascii="Arial" w:eastAsia="Times New Roman" w:hAnsi="Arial" w:cs="Arial"/>
          <w:szCs w:val="24"/>
          <w:lang w:val="en-US" w:eastAsia="nl-NL"/>
        </w:rPr>
        <w:t>in</w:t>
      </w:r>
      <w:r w:rsidRPr="00956816">
        <w:rPr>
          <w:rFonts w:ascii="Arial" w:eastAsia="Times New Roman" w:hAnsi="Arial" w:cs="Arial"/>
          <w:szCs w:val="24"/>
          <w:lang w:val="en-US" w:eastAsia="nl-NL"/>
        </w:rPr>
        <w:t xml:space="preserve"> </w:t>
      </w:r>
      <w:r w:rsidR="00FB25CF">
        <w:rPr>
          <w:rFonts w:ascii="Arial" w:eastAsia="Times New Roman" w:hAnsi="Arial" w:cs="Arial"/>
          <w:szCs w:val="24"/>
          <w:lang w:val="en-US" w:eastAsia="nl-NL"/>
        </w:rPr>
        <w:t xml:space="preserve">the </w:t>
      </w:r>
      <w:del w:id="539" w:author="Quirijn" w:date="2011-06-22T09:57:00Z">
        <w:r w:rsidR="004D4D36" w:rsidDel="004B5A67">
          <w:rPr>
            <w:rFonts w:ascii="Arial" w:eastAsia="Times New Roman" w:hAnsi="Arial" w:cs="Arial"/>
            <w:szCs w:val="24"/>
            <w:lang w:val="en-US" w:eastAsia="nl-NL"/>
          </w:rPr>
          <w:delText>non-irrigated</w:delText>
        </w:r>
      </w:del>
      <w:ins w:id="540" w:author="Quirijn" w:date="2011-06-22T10:08:00Z">
        <w:r w:rsidR="004B5A67">
          <w:rPr>
            <w:rFonts w:ascii="Arial" w:eastAsia="Times New Roman" w:hAnsi="Arial" w:cs="Arial"/>
            <w:szCs w:val="24"/>
            <w:lang w:val="en-US" w:eastAsia="nl-NL"/>
          </w:rPr>
          <w:t>deficit irrigated</w:t>
        </w:r>
      </w:ins>
      <w:r w:rsidRPr="00956816">
        <w:rPr>
          <w:rFonts w:ascii="Arial" w:eastAsia="Times New Roman" w:hAnsi="Arial" w:cs="Arial"/>
          <w:szCs w:val="24"/>
          <w:lang w:val="en-US" w:eastAsia="nl-NL"/>
        </w:rPr>
        <w:t xml:space="preserve"> plot had been reduced</w:t>
      </w:r>
      <w:r w:rsidR="00FB25CF">
        <w:rPr>
          <w:rFonts w:ascii="Arial" w:eastAsia="Times New Roman" w:hAnsi="Arial" w:cs="Arial"/>
          <w:szCs w:val="24"/>
          <w:lang w:val="en-US" w:eastAsia="nl-NL"/>
        </w:rPr>
        <w:t>,</w:t>
      </w:r>
      <w:r w:rsidRPr="00956816">
        <w:rPr>
          <w:rFonts w:ascii="Arial" w:eastAsia="Times New Roman" w:hAnsi="Arial" w:cs="Arial"/>
          <w:szCs w:val="24"/>
          <w:lang w:val="en-US" w:eastAsia="nl-NL"/>
        </w:rPr>
        <w:t xml:space="preserve"> the canopy temperature increased to </w:t>
      </w:r>
      <w:r w:rsidR="00FB25CF">
        <w:rPr>
          <w:rFonts w:ascii="Arial" w:eastAsia="Times New Roman" w:hAnsi="Arial" w:cs="Arial"/>
          <w:szCs w:val="24"/>
          <w:lang w:val="en-US" w:eastAsia="nl-NL"/>
        </w:rPr>
        <w:t>a value almost 8</w:t>
      </w:r>
      <w:r w:rsidRPr="00956816">
        <w:rPr>
          <w:rFonts w:ascii="Arial" w:eastAsia="Times New Roman" w:hAnsi="Arial" w:cs="Arial"/>
          <w:szCs w:val="24"/>
          <w:lang w:val="en-US" w:eastAsia="nl-NL"/>
        </w:rPr>
        <w:t>°C above the canopy temperature of the</w:t>
      </w:r>
      <w:del w:id="541" w:author="Quirijn" w:date="2011-06-22T10:04:00Z">
        <w:r w:rsidRPr="00956816" w:rsidDel="004B5A67">
          <w:rPr>
            <w:rFonts w:ascii="Arial" w:eastAsia="Times New Roman" w:hAnsi="Arial" w:cs="Arial"/>
            <w:szCs w:val="24"/>
            <w:lang w:val="en-US" w:eastAsia="nl-NL"/>
          </w:rPr>
          <w:delText xml:space="preserve"> irrigated</w:delText>
        </w:r>
      </w:del>
      <w:ins w:id="542" w:author="Quirijn" w:date="2011-06-22T10:04:00Z">
        <w:r w:rsidR="004B5A67">
          <w:rPr>
            <w:rFonts w:ascii="Arial" w:eastAsia="Times New Roman" w:hAnsi="Arial" w:cs="Arial"/>
            <w:szCs w:val="24"/>
            <w:lang w:val="en-US" w:eastAsia="nl-NL"/>
          </w:rPr>
          <w:t xml:space="preserve"> fully irrigated</w:t>
        </w:r>
      </w:ins>
      <w:r w:rsidRPr="00956816">
        <w:rPr>
          <w:rFonts w:ascii="Arial" w:eastAsia="Times New Roman" w:hAnsi="Arial" w:cs="Arial"/>
          <w:szCs w:val="24"/>
          <w:lang w:val="en-US" w:eastAsia="nl-NL"/>
        </w:rPr>
        <w:t xml:space="preserve"> treatment.</w:t>
      </w:r>
    </w:p>
    <w:p w:rsidR="00B3571D" w:rsidRPr="00743826" w:rsidRDefault="00956816" w:rsidP="006765DD">
      <w:pPr>
        <w:keepNext/>
        <w:tabs>
          <w:tab w:val="left" w:pos="7993"/>
        </w:tabs>
        <w:spacing w:line="240" w:lineRule="auto"/>
        <w:ind w:firstLine="0"/>
        <w:jc w:val="center"/>
        <w:rPr>
          <w:rFonts w:ascii="Arial" w:hAnsi="Arial" w:cs="Arial"/>
          <w:lang w:val="en-US"/>
        </w:rPr>
      </w:pPr>
      <w:r w:rsidRPr="00956816">
        <w:rPr>
          <w:rFonts w:ascii="Arial" w:hAnsi="Arial" w:cs="Arial"/>
          <w:lang w:val="en-US"/>
        </w:rPr>
        <w:lastRenderedPageBreak/>
        <w:t xml:space="preserve"> </w:t>
      </w:r>
      <w:r w:rsidR="00140580">
        <w:rPr>
          <w:noProof/>
          <w:lang w:eastAsia="pt-BR"/>
        </w:rPr>
        <w:drawing>
          <wp:inline distT="0" distB="0" distL="0" distR="0">
            <wp:extent cx="4762500" cy="2859724"/>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7" cstate="print"/>
                    <a:srcRect b="3412"/>
                    <a:stretch>
                      <a:fillRect/>
                    </a:stretch>
                  </pic:blipFill>
                  <pic:spPr bwMode="auto">
                    <a:xfrm>
                      <a:off x="0" y="0"/>
                      <a:ext cx="4762500" cy="2859724"/>
                    </a:xfrm>
                    <a:prstGeom prst="rect">
                      <a:avLst/>
                    </a:prstGeom>
                    <a:noFill/>
                    <a:ln w="9525">
                      <a:noFill/>
                      <a:miter lim="800000"/>
                      <a:headEnd/>
                      <a:tailEnd/>
                    </a:ln>
                  </pic:spPr>
                </pic:pic>
              </a:graphicData>
            </a:graphic>
          </wp:inline>
        </w:drawing>
      </w:r>
      <w:r w:rsidR="006A0EDD" w:rsidRPr="006A0EDD">
        <w:rPr>
          <w:lang w:val="en-ZA"/>
        </w:rPr>
        <w:t xml:space="preserve"> </w:t>
      </w:r>
    </w:p>
    <w:p w:rsidR="0028212A" w:rsidRPr="00743826" w:rsidRDefault="00C37845" w:rsidP="001C7032">
      <w:pPr>
        <w:pStyle w:val="Legenda"/>
        <w:keepNext/>
        <w:spacing w:after="0" w:line="360" w:lineRule="auto"/>
        <w:ind w:left="1120" w:hanging="1120"/>
        <w:rPr>
          <w:rFonts w:ascii="Arial" w:hAnsi="Arial" w:cs="Arial"/>
          <w:b w:val="0"/>
          <w:color w:val="auto"/>
          <w:sz w:val="20"/>
          <w:szCs w:val="20"/>
          <w:lang w:val="en-US"/>
        </w:rPr>
      </w:pPr>
      <w:bookmarkStart w:id="543" w:name="_Toc286740713"/>
      <w:bookmarkStart w:id="544" w:name="_Toc286746254"/>
      <w:bookmarkStart w:id="545" w:name="_Toc296436852"/>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546" w:name="fig19"/>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15</w:t>
      </w:r>
      <w:r w:rsidR="00EB4AC9" w:rsidRPr="00956816">
        <w:rPr>
          <w:rFonts w:ascii="Arial" w:hAnsi="Arial" w:cs="Arial"/>
          <w:b w:val="0"/>
          <w:color w:val="auto"/>
          <w:sz w:val="20"/>
          <w:szCs w:val="20"/>
          <w:lang w:val="en-US"/>
        </w:rPr>
        <w:fldChar w:fldCharType="end"/>
      </w:r>
      <w:bookmarkEnd w:id="546"/>
      <w:r w:rsidR="00B15300" w:rsidRPr="00743826">
        <w:rPr>
          <w:rFonts w:ascii="Arial" w:hAnsi="Arial" w:cs="Arial"/>
          <w:b w:val="0"/>
          <w:color w:val="auto"/>
          <w:sz w:val="20"/>
          <w:szCs w:val="20"/>
          <w:lang w:val="en-US"/>
        </w:rPr>
        <w:t xml:space="preserve"> </w:t>
      </w:r>
      <w:r w:rsidR="0037783A">
        <w:rPr>
          <w:rFonts w:ascii="Arial" w:hAnsi="Arial" w:cs="Arial"/>
          <w:b w:val="0"/>
          <w:color w:val="auto"/>
          <w:sz w:val="20"/>
          <w:szCs w:val="20"/>
          <w:lang w:val="en-US"/>
        </w:rPr>
        <w:t xml:space="preserve">– Difference in </w:t>
      </w:r>
      <w:r w:rsidR="0037783A">
        <w:rPr>
          <w:rFonts w:ascii="Arial" w:hAnsi="Arial" w:cs="Arial"/>
          <w:b w:val="0"/>
          <w:i/>
          <w:color w:val="auto"/>
          <w:sz w:val="20"/>
          <w:szCs w:val="20"/>
          <w:lang w:val="en-US"/>
        </w:rPr>
        <w:t>VPD</w:t>
      </w:r>
      <w:r w:rsidR="0037783A">
        <w:rPr>
          <w:rFonts w:ascii="Arial" w:hAnsi="Arial" w:cs="Arial"/>
          <w:b w:val="0"/>
          <w:color w:val="auto"/>
          <w:sz w:val="20"/>
          <w:szCs w:val="20"/>
          <w:lang w:val="en-US"/>
        </w:rPr>
        <w:t xml:space="preserve"> and difference in temperature (</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canopy</w:t>
      </w:r>
      <w:r w:rsidR="0037783A">
        <w:rPr>
          <w:rFonts w:ascii="Arial" w:hAnsi="Arial" w:cs="Arial"/>
          <w:b w:val="0"/>
          <w:i/>
          <w:color w:val="auto"/>
          <w:sz w:val="20"/>
          <w:szCs w:val="20"/>
          <w:vertAlign w:val="subscript"/>
          <w:lang w:val="en-US"/>
        </w:rPr>
        <w:noBreakHyphen/>
        <w:t>air</w:t>
      </w:r>
      <w:r w:rsidR="0037783A">
        <w:rPr>
          <w:rFonts w:ascii="Arial" w:hAnsi="Arial" w:cs="Arial"/>
          <w:b w:val="0"/>
          <w:color w:val="auto"/>
          <w:sz w:val="20"/>
          <w:szCs w:val="20"/>
          <w:lang w:val="en-US"/>
        </w:rPr>
        <w:t xml:space="preserve">) between </w:t>
      </w:r>
      <w:del w:id="547" w:author="Quirijn" w:date="2011-06-22T09:57:00Z">
        <w:r w:rsidR="004D4D36" w:rsidDel="004B5A67">
          <w:rPr>
            <w:rFonts w:ascii="Arial" w:hAnsi="Arial" w:cs="Arial"/>
            <w:b w:val="0"/>
            <w:color w:val="auto"/>
            <w:sz w:val="20"/>
            <w:szCs w:val="20"/>
            <w:lang w:val="en-US"/>
          </w:rPr>
          <w:delText>non-irrigated</w:delText>
        </w:r>
      </w:del>
      <w:proofErr w:type="gramStart"/>
      <w:ins w:id="548" w:author="Quirijn" w:date="2011-06-22T10:08:00Z">
        <w:r w:rsidR="004B5A67">
          <w:rPr>
            <w:rFonts w:ascii="Arial" w:hAnsi="Arial" w:cs="Arial"/>
            <w:b w:val="0"/>
            <w:color w:val="auto"/>
            <w:sz w:val="20"/>
            <w:szCs w:val="20"/>
            <w:lang w:val="en-US"/>
          </w:rPr>
          <w:t>deficit</w:t>
        </w:r>
        <w:proofErr w:type="gramEnd"/>
        <w:r w:rsidR="004B5A67">
          <w:rPr>
            <w:rFonts w:ascii="Arial" w:hAnsi="Arial" w:cs="Arial"/>
            <w:b w:val="0"/>
            <w:color w:val="auto"/>
            <w:sz w:val="20"/>
            <w:szCs w:val="20"/>
            <w:lang w:val="en-US"/>
          </w:rPr>
          <w:t xml:space="preserve"> irrigated</w:t>
        </w:r>
      </w:ins>
      <w:r w:rsidR="0037783A">
        <w:rPr>
          <w:rFonts w:ascii="Arial" w:hAnsi="Arial" w:cs="Arial"/>
          <w:b w:val="0"/>
          <w:color w:val="auto"/>
          <w:sz w:val="20"/>
          <w:szCs w:val="20"/>
          <w:lang w:val="en-US"/>
        </w:rPr>
        <w:t xml:space="preserve"> treatment and</w:t>
      </w:r>
      <w:del w:id="549" w:author="Quirijn" w:date="2011-06-22T10:04:00Z">
        <w:r w:rsidR="0037783A" w:rsidDel="004B5A67">
          <w:rPr>
            <w:rFonts w:ascii="Arial" w:hAnsi="Arial" w:cs="Arial"/>
            <w:b w:val="0"/>
            <w:color w:val="auto"/>
            <w:sz w:val="20"/>
            <w:szCs w:val="20"/>
            <w:lang w:val="en-US"/>
          </w:rPr>
          <w:delText xml:space="preserve"> irrigated</w:delText>
        </w:r>
      </w:del>
      <w:ins w:id="550" w:author="Quirijn" w:date="2011-06-22T10:04:00Z">
        <w:r w:rsidR="004B5A67">
          <w:rPr>
            <w:rFonts w:ascii="Arial" w:hAnsi="Arial" w:cs="Arial"/>
            <w:b w:val="0"/>
            <w:color w:val="auto"/>
            <w:sz w:val="20"/>
            <w:szCs w:val="20"/>
            <w:lang w:val="en-US"/>
          </w:rPr>
          <w:t xml:space="preserve"> fully irrigated</w:t>
        </w:r>
      </w:ins>
      <w:r w:rsidR="0037783A">
        <w:rPr>
          <w:rFonts w:ascii="Arial" w:hAnsi="Arial" w:cs="Arial"/>
          <w:b w:val="0"/>
          <w:color w:val="auto"/>
          <w:sz w:val="20"/>
          <w:szCs w:val="20"/>
          <w:lang w:val="en-US"/>
        </w:rPr>
        <w:t xml:space="preserve"> treatment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r w:rsidR="0037783A">
        <w:rPr>
          <w:rFonts w:ascii="Arial" w:hAnsi="Arial" w:cs="Arial"/>
          <w:b w:val="0"/>
          <w:color w:val="auto"/>
          <w:sz w:val="20"/>
          <w:szCs w:val="20"/>
          <w:lang w:val="en-US"/>
        </w:rPr>
        <w:t xml:space="preserve">. </w:t>
      </w:r>
      <w:r w:rsidR="00956816" w:rsidRPr="00956816">
        <w:rPr>
          <w:rFonts w:ascii="Arial" w:hAnsi="Arial" w:cs="Arial"/>
          <w:b w:val="0"/>
          <w:color w:val="auto"/>
          <w:sz w:val="20"/>
          <w:szCs w:val="20"/>
          <w:lang w:val="en-US"/>
        </w:rPr>
        <w:t>Ellipses identify in a sequence the days</w:t>
      </w:r>
      <w:r w:rsidR="006E2AB9">
        <w:rPr>
          <w:rFonts w:ascii="Arial" w:hAnsi="Arial" w:cs="Arial"/>
          <w:b w:val="0"/>
          <w:color w:val="auto"/>
          <w:sz w:val="20"/>
          <w:szCs w:val="20"/>
          <w:lang w:val="en-US"/>
        </w:rPr>
        <w:t xml:space="preserve"> August</w:t>
      </w:r>
      <w:r w:rsidR="00956816" w:rsidRPr="00956816">
        <w:rPr>
          <w:rFonts w:ascii="Arial" w:hAnsi="Arial" w:cs="Arial"/>
          <w:b w:val="0"/>
          <w:color w:val="auto"/>
          <w:sz w:val="20"/>
          <w:szCs w:val="20"/>
          <w:lang w:val="en-US"/>
        </w:rPr>
        <w:t xml:space="preserve"> 15, 23, 25 and 30</w:t>
      </w:r>
      <w:bookmarkEnd w:id="543"/>
      <w:bookmarkEnd w:id="544"/>
      <w:r w:rsidR="00956816" w:rsidRPr="00956816">
        <w:rPr>
          <w:rFonts w:ascii="Arial" w:hAnsi="Arial" w:cs="Arial"/>
          <w:b w:val="0"/>
          <w:color w:val="auto"/>
          <w:sz w:val="20"/>
          <w:szCs w:val="20"/>
          <w:lang w:val="en-US"/>
        </w:rPr>
        <w:t xml:space="preserve"> which were </w:t>
      </w:r>
      <w:r w:rsidR="0037783A">
        <w:rPr>
          <w:rFonts w:ascii="Arial" w:hAnsi="Arial" w:cs="Arial"/>
          <w:b w:val="0"/>
          <w:color w:val="auto"/>
          <w:sz w:val="20"/>
          <w:szCs w:val="20"/>
          <w:lang w:val="en-US"/>
        </w:rPr>
        <w:t>analyzed</w:t>
      </w:r>
      <w:r w:rsidR="00956816" w:rsidRPr="00956816">
        <w:rPr>
          <w:rFonts w:ascii="Arial" w:hAnsi="Arial" w:cs="Arial"/>
          <w:b w:val="0"/>
          <w:color w:val="auto"/>
          <w:sz w:val="20"/>
          <w:szCs w:val="20"/>
          <w:lang w:val="en-US"/>
        </w:rPr>
        <w:t xml:space="preserve"> in more details</w:t>
      </w:r>
      <w:bookmarkEnd w:id="545"/>
    </w:p>
    <w:p w:rsidR="00A42B53" w:rsidRPr="00743826" w:rsidRDefault="00A42B53" w:rsidP="00A42B53">
      <w:pPr>
        <w:spacing w:line="240" w:lineRule="auto"/>
        <w:ind w:firstLine="0"/>
        <w:jc w:val="left"/>
        <w:rPr>
          <w:rFonts w:eastAsia="Times New Roman" w:cs="Times New Roman"/>
          <w:szCs w:val="24"/>
          <w:lang w:val="en-US" w:eastAsia="nl-NL"/>
        </w:rPr>
      </w:pPr>
    </w:p>
    <w:p w:rsidR="00A42B53" w:rsidRPr="00743826" w:rsidRDefault="0037783A" w:rsidP="00A42B53">
      <w:pPr>
        <w:rPr>
          <w:rFonts w:ascii="Arial" w:eastAsia="Times New Roman" w:hAnsi="Arial" w:cs="Arial"/>
          <w:szCs w:val="24"/>
          <w:lang w:val="en-US" w:eastAsia="nl-NL"/>
        </w:rPr>
      </w:pPr>
      <w:r>
        <w:rPr>
          <w:rFonts w:ascii="Arial" w:eastAsia="Times New Roman" w:hAnsi="Arial" w:cs="Arial"/>
          <w:szCs w:val="24"/>
          <w:lang w:val="en-US" w:eastAsia="nl-NL"/>
        </w:rPr>
        <w:t xml:space="preserve">The </w:t>
      </w:r>
      <w:r w:rsidR="007E5047">
        <w:rPr>
          <w:rFonts w:ascii="Arial" w:eastAsia="Times New Roman" w:hAnsi="Arial" w:cs="Arial"/>
          <w:szCs w:val="24"/>
          <w:lang w:val="en-US" w:eastAsia="nl-NL"/>
        </w:rPr>
        <w:t>observed</w:t>
      </w:r>
      <w:r>
        <w:rPr>
          <w:rFonts w:ascii="Arial" w:eastAsia="Times New Roman" w:hAnsi="Arial" w:cs="Arial"/>
          <w:szCs w:val="24"/>
          <w:lang w:val="en-US" w:eastAsia="nl-NL"/>
        </w:rPr>
        <w:t xml:space="preserve"> stomatal conductance and transpiration rate </w:t>
      </w:r>
      <w:r w:rsidR="007E5047">
        <w:rPr>
          <w:rFonts w:ascii="Arial" w:eastAsia="Times New Roman" w:hAnsi="Arial" w:cs="Arial"/>
          <w:szCs w:val="24"/>
          <w:lang w:val="en-US" w:eastAsia="nl-NL"/>
        </w:rPr>
        <w:t xml:space="preserve">measured </w:t>
      </w:r>
      <w:r>
        <w:rPr>
          <w:rFonts w:ascii="Arial" w:eastAsia="Times New Roman" w:hAnsi="Arial" w:cs="Arial"/>
          <w:szCs w:val="24"/>
          <w:lang w:val="en-US" w:eastAsia="nl-NL"/>
        </w:rPr>
        <w:t xml:space="preserve">with </w:t>
      </w:r>
      <w:r w:rsidR="007E5047">
        <w:rPr>
          <w:rFonts w:ascii="Arial" w:eastAsia="Times New Roman" w:hAnsi="Arial" w:cs="Arial"/>
          <w:szCs w:val="24"/>
          <w:lang w:val="en-US" w:eastAsia="nl-NL"/>
        </w:rPr>
        <w:t>the</w:t>
      </w:r>
      <w:r>
        <w:rPr>
          <w:rFonts w:ascii="Arial" w:eastAsia="Times New Roman" w:hAnsi="Arial" w:cs="Arial"/>
          <w:szCs w:val="24"/>
          <w:lang w:val="en-US" w:eastAsia="nl-NL"/>
        </w:rPr>
        <w:t xml:space="preserve"> por</w:t>
      </w:r>
      <w:r w:rsidR="007E5047">
        <w:rPr>
          <w:rFonts w:ascii="Arial" w:eastAsia="Times New Roman" w:hAnsi="Arial" w:cs="Arial"/>
          <w:szCs w:val="24"/>
          <w:lang w:val="en-US" w:eastAsia="nl-NL"/>
        </w:rPr>
        <w:t>o</w:t>
      </w:r>
      <w:r>
        <w:rPr>
          <w:rFonts w:ascii="Arial" w:eastAsia="Times New Roman" w:hAnsi="Arial" w:cs="Arial"/>
          <w:szCs w:val="24"/>
          <w:lang w:val="en-US" w:eastAsia="nl-NL"/>
        </w:rPr>
        <w:t>meter are shown in Figure </w:t>
      </w:r>
      <w:r w:rsidR="00EB4AC9" w:rsidRPr="00956816">
        <w:rPr>
          <w:rFonts w:ascii="Arial" w:hAnsi="Arial" w:cs="Arial"/>
          <w:lang w:val="en-US"/>
        </w:rPr>
        <w:fldChar w:fldCharType="begin"/>
      </w:r>
      <w:r>
        <w:rPr>
          <w:rFonts w:ascii="Arial" w:hAnsi="Arial" w:cs="Arial"/>
          <w:lang w:val="en-US"/>
        </w:rPr>
        <w:instrText xml:space="preserve"> seq </w:instrText>
      </w:r>
      <w:r>
        <w:rPr>
          <w:rFonts w:ascii="Arial" w:hAnsi="Arial" w:cs="Arial"/>
          <w:b/>
          <w:sz w:val="20"/>
          <w:szCs w:val="20"/>
          <w:lang w:val="en-US"/>
        </w:rPr>
        <w:instrText>Figura \* ARABIC fig25</w:instrText>
      </w:r>
      <w:r>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16</w:t>
      </w:r>
      <w:r w:rsidR="00EB4AC9" w:rsidRPr="00956816">
        <w:rPr>
          <w:rFonts w:ascii="Arial" w:hAnsi="Arial" w:cs="Arial"/>
          <w:lang w:val="en-US"/>
        </w:rPr>
        <w:fldChar w:fldCharType="end"/>
      </w:r>
      <w:r w:rsidR="00A42B53" w:rsidRPr="00743826">
        <w:rPr>
          <w:rFonts w:ascii="Arial" w:hAnsi="Arial" w:cs="Arial"/>
          <w:lang w:val="en-US"/>
        </w:rPr>
        <w:t xml:space="preserve"> for both treatments</w:t>
      </w:r>
      <w:r>
        <w:rPr>
          <w:rFonts w:ascii="Arial" w:eastAsia="Times New Roman" w:hAnsi="Arial" w:cs="Arial"/>
          <w:szCs w:val="24"/>
          <w:lang w:val="en-US" w:eastAsia="nl-NL"/>
        </w:rPr>
        <w:t xml:space="preserve">. On August 10, when the measurements started, the </w:t>
      </w:r>
      <w:del w:id="551" w:author="Quirijn" w:date="2011-06-22T09:57:00Z">
        <w:r w:rsidR="004D4D36" w:rsidDel="004B5A67">
          <w:rPr>
            <w:rFonts w:ascii="Arial" w:eastAsia="Times New Roman" w:hAnsi="Arial" w:cs="Arial"/>
            <w:szCs w:val="24"/>
            <w:lang w:val="en-US" w:eastAsia="nl-NL"/>
          </w:rPr>
          <w:delText>non-irrigated</w:delText>
        </w:r>
      </w:del>
      <w:ins w:id="552" w:author="Quirijn" w:date="2011-06-22T10:08:00Z">
        <w:r w:rsidR="004B5A67">
          <w:rPr>
            <w:rFonts w:ascii="Arial" w:eastAsia="Times New Roman" w:hAnsi="Arial" w:cs="Arial"/>
            <w:szCs w:val="24"/>
            <w:lang w:val="en-US" w:eastAsia="nl-NL"/>
          </w:rPr>
          <w:t>deficit irrigated</w:t>
        </w:r>
      </w:ins>
      <w:r>
        <w:rPr>
          <w:rFonts w:ascii="Arial" w:eastAsia="Times New Roman" w:hAnsi="Arial" w:cs="Arial"/>
          <w:szCs w:val="24"/>
          <w:lang w:val="en-US" w:eastAsia="nl-NL"/>
        </w:rPr>
        <w:t xml:space="preserve"> treatment was </w:t>
      </w:r>
      <w:r w:rsidR="007E5047">
        <w:rPr>
          <w:rFonts w:ascii="Arial" w:eastAsia="Times New Roman" w:hAnsi="Arial" w:cs="Arial"/>
          <w:szCs w:val="24"/>
          <w:lang w:val="en-US" w:eastAsia="nl-NL"/>
        </w:rPr>
        <w:t xml:space="preserve">in its </w:t>
      </w:r>
      <w:r>
        <w:rPr>
          <w:rFonts w:ascii="Arial" w:eastAsia="Times New Roman" w:hAnsi="Arial" w:cs="Arial"/>
          <w:szCs w:val="24"/>
          <w:lang w:val="en-US" w:eastAsia="nl-NL"/>
        </w:rPr>
        <w:t>8</w:t>
      </w:r>
      <w:r w:rsidR="00956816" w:rsidRPr="00956816">
        <w:rPr>
          <w:rFonts w:ascii="Arial" w:eastAsia="Times New Roman" w:hAnsi="Arial" w:cs="Arial"/>
          <w:szCs w:val="24"/>
          <w:vertAlign w:val="superscript"/>
          <w:lang w:val="en-US" w:eastAsia="nl-NL"/>
        </w:rPr>
        <w:t>th</w:t>
      </w:r>
      <w:r w:rsidR="007E5047">
        <w:rPr>
          <w:rFonts w:ascii="Arial" w:eastAsia="Times New Roman" w:hAnsi="Arial" w:cs="Arial"/>
          <w:szCs w:val="24"/>
          <w:lang w:val="en-US" w:eastAsia="nl-NL"/>
        </w:rPr>
        <w:t xml:space="preserve"> </w:t>
      </w:r>
      <w:r>
        <w:rPr>
          <w:rFonts w:ascii="Arial" w:eastAsia="Times New Roman" w:hAnsi="Arial" w:cs="Arial"/>
          <w:szCs w:val="24"/>
          <w:lang w:val="en-US" w:eastAsia="nl-NL"/>
        </w:rPr>
        <w:t>day without irrigation, and the effect</w:t>
      </w:r>
      <w:r w:rsidR="007E5047">
        <w:rPr>
          <w:rFonts w:ascii="Arial" w:eastAsia="Times New Roman" w:hAnsi="Arial" w:cs="Arial"/>
          <w:szCs w:val="24"/>
          <w:lang w:val="en-US" w:eastAsia="nl-NL"/>
        </w:rPr>
        <w:t>s</w:t>
      </w:r>
      <w:r>
        <w:rPr>
          <w:rFonts w:ascii="Arial" w:eastAsia="Times New Roman" w:hAnsi="Arial" w:cs="Arial"/>
          <w:szCs w:val="24"/>
          <w:lang w:val="en-US" w:eastAsia="nl-NL"/>
        </w:rPr>
        <w:t xml:space="preserve"> of </w:t>
      </w:r>
      <w:r w:rsidR="007E5047">
        <w:rPr>
          <w:rFonts w:ascii="Arial" w:eastAsia="Times New Roman" w:hAnsi="Arial" w:cs="Arial"/>
          <w:szCs w:val="24"/>
          <w:lang w:val="en-US" w:eastAsia="nl-NL"/>
        </w:rPr>
        <w:t>water stress</w:t>
      </w:r>
      <w:r>
        <w:rPr>
          <w:rFonts w:ascii="Arial" w:eastAsia="Times New Roman" w:hAnsi="Arial" w:cs="Arial"/>
          <w:szCs w:val="24"/>
          <w:lang w:val="en-US" w:eastAsia="nl-NL"/>
        </w:rPr>
        <w:t xml:space="preserve"> could be observed in plants</w:t>
      </w:r>
      <w:r w:rsidR="007E5047">
        <w:rPr>
          <w:rFonts w:ascii="Arial" w:eastAsia="Times New Roman" w:hAnsi="Arial" w:cs="Arial"/>
          <w:szCs w:val="24"/>
          <w:lang w:val="en-US" w:eastAsia="nl-NL"/>
        </w:rPr>
        <w:t xml:space="preserve"> </w:t>
      </w:r>
      <w:r w:rsidR="00B046D2">
        <w:rPr>
          <w:rFonts w:ascii="Arial" w:eastAsia="Times New Roman" w:hAnsi="Arial" w:cs="Arial"/>
          <w:szCs w:val="24"/>
          <w:lang w:val="en-US" w:eastAsia="nl-NL"/>
        </w:rPr>
        <w:t>because t</w:t>
      </w:r>
      <w:r>
        <w:rPr>
          <w:rFonts w:ascii="Arial" w:eastAsia="Times New Roman" w:hAnsi="Arial" w:cs="Arial"/>
          <w:szCs w:val="24"/>
          <w:lang w:val="en-US" w:eastAsia="nl-NL"/>
        </w:rPr>
        <w:t xml:space="preserve">he transpiration rate and stomatal conductance </w:t>
      </w:r>
      <w:r w:rsidR="007E5047">
        <w:rPr>
          <w:rFonts w:ascii="Arial" w:eastAsia="Times New Roman" w:hAnsi="Arial" w:cs="Arial"/>
          <w:szCs w:val="24"/>
          <w:lang w:val="en-US" w:eastAsia="nl-NL"/>
        </w:rPr>
        <w:t>for</w:t>
      </w:r>
      <w:r>
        <w:rPr>
          <w:rFonts w:ascii="Arial" w:eastAsia="Times New Roman" w:hAnsi="Arial" w:cs="Arial"/>
          <w:szCs w:val="24"/>
          <w:lang w:val="en-US" w:eastAsia="nl-NL"/>
        </w:rPr>
        <w:t xml:space="preserve"> plants in </w:t>
      </w:r>
      <w:r w:rsidR="007E5047">
        <w:rPr>
          <w:rFonts w:ascii="Arial" w:eastAsia="Times New Roman" w:hAnsi="Arial" w:cs="Arial"/>
          <w:szCs w:val="24"/>
          <w:lang w:val="en-US" w:eastAsia="nl-NL"/>
        </w:rPr>
        <w:t xml:space="preserve">the </w:t>
      </w:r>
      <w:del w:id="553" w:author="Quirijn" w:date="2011-06-22T09:57:00Z">
        <w:r w:rsidDel="004B5A67">
          <w:rPr>
            <w:rFonts w:ascii="Arial" w:eastAsia="Times New Roman" w:hAnsi="Arial" w:cs="Arial"/>
            <w:szCs w:val="24"/>
            <w:lang w:val="en-US" w:eastAsia="nl-NL"/>
          </w:rPr>
          <w:delText>non-irrigated</w:delText>
        </w:r>
      </w:del>
      <w:ins w:id="554" w:author="Quirijn" w:date="2011-06-22T10:08:00Z">
        <w:r w:rsidR="004B5A67">
          <w:rPr>
            <w:rFonts w:ascii="Arial" w:eastAsia="Times New Roman" w:hAnsi="Arial" w:cs="Arial"/>
            <w:szCs w:val="24"/>
            <w:lang w:val="en-US" w:eastAsia="nl-NL"/>
          </w:rPr>
          <w:t>deficit irrigated</w:t>
        </w:r>
      </w:ins>
      <w:r>
        <w:rPr>
          <w:rFonts w:ascii="Arial" w:eastAsia="Times New Roman" w:hAnsi="Arial" w:cs="Arial"/>
          <w:szCs w:val="24"/>
          <w:lang w:val="en-US" w:eastAsia="nl-NL"/>
        </w:rPr>
        <w:t xml:space="preserve"> treatment were </w:t>
      </w:r>
      <w:r>
        <w:rPr>
          <w:rFonts w:ascii="Arial" w:hAnsi="Arial" w:cs="Arial"/>
          <w:lang w:val="en-US"/>
        </w:rPr>
        <w:t>191 mg m</w:t>
      </w:r>
      <w:r w:rsidR="00422C77">
        <w:rPr>
          <w:rFonts w:ascii="Arial" w:hAnsi="Arial" w:cs="Arial"/>
          <w:vertAlign w:val="superscript"/>
          <w:lang w:val="en-US"/>
        </w:rPr>
        <w:noBreakHyphen/>
        <w:t>2</w:t>
      </w:r>
      <w:r>
        <w:rPr>
          <w:rFonts w:ascii="Arial" w:hAnsi="Arial" w:cs="Arial"/>
          <w:lang w:val="en-US"/>
        </w:rPr>
        <w:t> s</w:t>
      </w:r>
      <w:r w:rsidR="00422C77">
        <w:rPr>
          <w:rFonts w:ascii="Arial" w:hAnsi="Arial" w:cs="Arial"/>
          <w:vertAlign w:val="superscript"/>
          <w:lang w:val="en-US"/>
        </w:rPr>
        <w:noBreakHyphen/>
        <w:t>1</w:t>
      </w:r>
      <w:r>
        <w:rPr>
          <w:rFonts w:ascii="Arial" w:hAnsi="Arial" w:cs="Arial"/>
          <w:lang w:val="en-US"/>
        </w:rPr>
        <w:t xml:space="preserve"> and 10 mm s</w:t>
      </w:r>
      <w:r w:rsidR="00422C77">
        <w:rPr>
          <w:rFonts w:ascii="Arial" w:hAnsi="Arial" w:cs="Arial"/>
          <w:vertAlign w:val="superscript"/>
          <w:lang w:val="en-US"/>
        </w:rPr>
        <w:noBreakHyphen/>
        <w:t>1</w:t>
      </w:r>
      <w:r>
        <w:rPr>
          <w:rFonts w:ascii="Arial" w:eastAsia="Times New Roman" w:hAnsi="Arial" w:cs="Arial"/>
          <w:szCs w:val="24"/>
          <w:lang w:val="en-US" w:eastAsia="nl-NL"/>
        </w:rPr>
        <w:t xml:space="preserve"> lower, respectively, than </w:t>
      </w:r>
      <w:r w:rsidR="007E5047">
        <w:rPr>
          <w:rFonts w:ascii="Arial" w:eastAsia="Times New Roman" w:hAnsi="Arial" w:cs="Arial"/>
          <w:szCs w:val="24"/>
          <w:lang w:val="en-US" w:eastAsia="nl-NL"/>
        </w:rPr>
        <w:t xml:space="preserve">for the </w:t>
      </w:r>
      <w:r>
        <w:rPr>
          <w:rFonts w:ascii="Arial" w:eastAsia="Times New Roman" w:hAnsi="Arial" w:cs="Arial"/>
          <w:szCs w:val="24"/>
          <w:lang w:val="en-US" w:eastAsia="nl-NL"/>
        </w:rPr>
        <w:t>plants in the</w:t>
      </w:r>
      <w:del w:id="555" w:author="Quirijn" w:date="2011-06-22T10:04:00Z">
        <w:r w:rsidDel="004B5A67">
          <w:rPr>
            <w:rFonts w:ascii="Arial" w:eastAsia="Times New Roman" w:hAnsi="Arial" w:cs="Arial"/>
            <w:szCs w:val="24"/>
            <w:lang w:val="en-US" w:eastAsia="nl-NL"/>
          </w:rPr>
          <w:delText xml:space="preserve"> irrigated</w:delText>
        </w:r>
      </w:del>
      <w:ins w:id="556" w:author="Quirijn" w:date="2011-06-22T10:04:00Z">
        <w:r w:rsidR="004B5A67">
          <w:rPr>
            <w:rFonts w:ascii="Arial" w:eastAsia="Times New Roman" w:hAnsi="Arial" w:cs="Arial"/>
            <w:szCs w:val="24"/>
            <w:lang w:val="en-US" w:eastAsia="nl-NL"/>
          </w:rPr>
          <w:t xml:space="preserve"> fully irrigated</w:t>
        </w:r>
      </w:ins>
      <w:r>
        <w:rPr>
          <w:rFonts w:ascii="Arial" w:eastAsia="Times New Roman" w:hAnsi="Arial" w:cs="Arial"/>
          <w:szCs w:val="24"/>
          <w:lang w:val="en-US" w:eastAsia="nl-NL"/>
        </w:rPr>
        <w:t xml:space="preserve"> treatment. Between August 14 and 16, a decrease </w:t>
      </w:r>
      <w:r w:rsidR="007E5047">
        <w:rPr>
          <w:rFonts w:ascii="Arial" w:eastAsia="Times New Roman" w:hAnsi="Arial" w:cs="Arial"/>
          <w:szCs w:val="24"/>
          <w:lang w:val="en-US" w:eastAsia="nl-NL"/>
        </w:rPr>
        <w:t>in</w:t>
      </w:r>
      <w:r>
        <w:rPr>
          <w:rFonts w:ascii="Arial" w:eastAsia="Times New Roman" w:hAnsi="Arial" w:cs="Arial"/>
          <w:szCs w:val="24"/>
          <w:lang w:val="en-US" w:eastAsia="nl-NL"/>
        </w:rPr>
        <w:t xml:space="preserve"> air temperature (Figure </w:t>
      </w:r>
      <w:r w:rsidR="00EB4AC9" w:rsidRPr="00956816">
        <w:rPr>
          <w:rFonts w:ascii="Arial" w:hAnsi="Arial" w:cs="Arial"/>
          <w:lang w:val="en-US"/>
        </w:rPr>
        <w:fldChar w:fldCharType="begin"/>
      </w:r>
      <w:r>
        <w:rPr>
          <w:rFonts w:ascii="Arial" w:hAnsi="Arial" w:cs="Arial"/>
          <w:lang w:val="en-US"/>
        </w:rPr>
        <w:instrText xml:space="preserve"> seq </w:instrText>
      </w:r>
      <w:r>
        <w:rPr>
          <w:rFonts w:ascii="Arial" w:hAnsi="Arial" w:cs="Arial"/>
          <w:b/>
          <w:sz w:val="20"/>
          <w:szCs w:val="20"/>
          <w:lang w:val="en-US"/>
        </w:rPr>
        <w:instrText>Figura \* ARABIC fig17</w:instrText>
      </w:r>
      <w:r>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12</w:t>
      </w:r>
      <w:r w:rsidR="00EB4AC9" w:rsidRPr="00956816">
        <w:rPr>
          <w:rFonts w:ascii="Arial" w:hAnsi="Arial" w:cs="Arial"/>
          <w:lang w:val="en-US"/>
        </w:rPr>
        <w:fldChar w:fldCharType="end"/>
      </w:r>
      <w:r w:rsidR="00A42B53" w:rsidRPr="00743826">
        <w:rPr>
          <w:rFonts w:ascii="Arial" w:eastAsia="Times New Roman" w:hAnsi="Arial" w:cs="Arial"/>
          <w:szCs w:val="24"/>
          <w:lang w:val="en-US" w:eastAsia="nl-NL"/>
        </w:rPr>
        <w:t xml:space="preserve">) </w:t>
      </w:r>
      <w:r>
        <w:rPr>
          <w:rFonts w:ascii="Arial" w:eastAsia="Times New Roman" w:hAnsi="Arial" w:cs="Arial"/>
          <w:szCs w:val="24"/>
          <w:lang w:val="en-US" w:eastAsia="nl-NL"/>
        </w:rPr>
        <w:t xml:space="preserve">caused a reduction of transpiration rate in both treatments. From day 16, however, observations in </w:t>
      </w:r>
      <w:r w:rsidR="007E5047">
        <w:rPr>
          <w:rFonts w:ascii="Arial" w:eastAsia="Times New Roman" w:hAnsi="Arial" w:cs="Arial"/>
          <w:szCs w:val="24"/>
          <w:lang w:val="en-US" w:eastAsia="nl-NL"/>
        </w:rPr>
        <w:t>both</w:t>
      </w:r>
      <w:r>
        <w:rPr>
          <w:rFonts w:ascii="Arial" w:eastAsia="Times New Roman" w:hAnsi="Arial" w:cs="Arial"/>
          <w:szCs w:val="24"/>
          <w:lang w:val="en-US" w:eastAsia="nl-NL"/>
        </w:rPr>
        <w:t xml:space="preserve"> treatments showed </w:t>
      </w:r>
      <w:r w:rsidR="007E5047">
        <w:rPr>
          <w:rFonts w:ascii="Arial" w:eastAsia="Times New Roman" w:hAnsi="Arial" w:cs="Arial"/>
          <w:szCs w:val="24"/>
          <w:lang w:val="en-US" w:eastAsia="nl-NL"/>
        </w:rPr>
        <w:t xml:space="preserve">a </w:t>
      </w:r>
      <w:r>
        <w:rPr>
          <w:rFonts w:ascii="Arial" w:eastAsia="Times New Roman" w:hAnsi="Arial" w:cs="Arial"/>
          <w:szCs w:val="24"/>
          <w:lang w:val="en-US" w:eastAsia="nl-NL"/>
        </w:rPr>
        <w:t xml:space="preserve">different </w:t>
      </w:r>
      <w:r w:rsidR="007E5047">
        <w:rPr>
          <w:rFonts w:ascii="Arial" w:eastAsia="Times New Roman" w:hAnsi="Arial" w:cs="Arial"/>
          <w:szCs w:val="24"/>
          <w:lang w:val="en-US" w:eastAsia="nl-NL"/>
        </w:rPr>
        <w:t>trend</w:t>
      </w:r>
      <w:r>
        <w:rPr>
          <w:rFonts w:ascii="Arial" w:eastAsia="Times New Roman" w:hAnsi="Arial" w:cs="Arial"/>
          <w:szCs w:val="24"/>
          <w:lang w:val="en-US" w:eastAsia="nl-NL"/>
        </w:rPr>
        <w:t xml:space="preserve">: in the </w:t>
      </w:r>
      <w:del w:id="557" w:author="Quirijn" w:date="2011-06-22T09:57:00Z">
        <w:r w:rsidR="004D4D36" w:rsidDel="004B5A67">
          <w:rPr>
            <w:rFonts w:ascii="Arial" w:eastAsia="Times New Roman" w:hAnsi="Arial" w:cs="Arial"/>
            <w:szCs w:val="24"/>
            <w:lang w:val="en-US" w:eastAsia="nl-NL"/>
          </w:rPr>
          <w:delText>non-irrigated</w:delText>
        </w:r>
      </w:del>
      <w:ins w:id="558" w:author="Quirijn" w:date="2011-06-22T10:08:00Z">
        <w:r w:rsidR="004B5A67">
          <w:rPr>
            <w:rFonts w:ascii="Arial" w:eastAsia="Times New Roman" w:hAnsi="Arial" w:cs="Arial"/>
            <w:szCs w:val="24"/>
            <w:lang w:val="en-US" w:eastAsia="nl-NL"/>
          </w:rPr>
          <w:t>deficit irrigated</w:t>
        </w:r>
      </w:ins>
      <w:r>
        <w:rPr>
          <w:rFonts w:ascii="Arial" w:eastAsia="Times New Roman" w:hAnsi="Arial" w:cs="Arial"/>
          <w:szCs w:val="24"/>
          <w:lang w:val="en-US" w:eastAsia="nl-NL"/>
        </w:rPr>
        <w:t xml:space="preserve"> treatment, the transpiration rate increased following the increase in air temperature; in the</w:t>
      </w:r>
      <w:del w:id="559" w:author="Quirijn" w:date="2011-06-22T10:04:00Z">
        <w:r w:rsidDel="004B5A67">
          <w:rPr>
            <w:rFonts w:ascii="Arial" w:eastAsia="Times New Roman" w:hAnsi="Arial" w:cs="Arial"/>
            <w:szCs w:val="24"/>
            <w:lang w:val="en-US" w:eastAsia="nl-NL"/>
          </w:rPr>
          <w:delText xml:space="preserve"> irrigated</w:delText>
        </w:r>
      </w:del>
      <w:ins w:id="560" w:author="Quirijn" w:date="2011-06-22T10:04:00Z">
        <w:r w:rsidR="004B5A67">
          <w:rPr>
            <w:rFonts w:ascii="Arial" w:eastAsia="Times New Roman" w:hAnsi="Arial" w:cs="Arial"/>
            <w:szCs w:val="24"/>
            <w:lang w:val="en-US" w:eastAsia="nl-NL"/>
          </w:rPr>
          <w:t xml:space="preserve"> fully irrigated</w:t>
        </w:r>
      </w:ins>
      <w:r>
        <w:rPr>
          <w:rFonts w:ascii="Arial" w:eastAsia="Times New Roman" w:hAnsi="Arial" w:cs="Arial"/>
          <w:szCs w:val="24"/>
          <w:lang w:val="en-US" w:eastAsia="nl-NL"/>
        </w:rPr>
        <w:t xml:space="preserve"> treatment the transpiration rate was ma</w:t>
      </w:r>
      <w:r w:rsidR="007E5047">
        <w:rPr>
          <w:rFonts w:ascii="Arial" w:eastAsia="Times New Roman" w:hAnsi="Arial" w:cs="Arial"/>
          <w:szCs w:val="24"/>
          <w:lang w:val="en-US" w:eastAsia="nl-NL"/>
        </w:rPr>
        <w:t>i</w:t>
      </w:r>
      <w:r>
        <w:rPr>
          <w:rFonts w:ascii="Arial" w:eastAsia="Times New Roman" w:hAnsi="Arial" w:cs="Arial"/>
          <w:szCs w:val="24"/>
          <w:lang w:val="en-US" w:eastAsia="nl-NL"/>
        </w:rPr>
        <w:t>ntained at low</w:t>
      </w:r>
      <w:r w:rsidR="007E5047">
        <w:rPr>
          <w:rFonts w:ascii="Arial" w:eastAsia="Times New Roman" w:hAnsi="Arial" w:cs="Arial"/>
          <w:szCs w:val="24"/>
          <w:lang w:val="en-US" w:eastAsia="nl-NL"/>
        </w:rPr>
        <w:t>er</w:t>
      </w:r>
      <w:r>
        <w:rPr>
          <w:rFonts w:ascii="Arial" w:eastAsia="Times New Roman" w:hAnsi="Arial" w:cs="Arial"/>
          <w:szCs w:val="24"/>
          <w:lang w:val="en-US" w:eastAsia="nl-NL"/>
        </w:rPr>
        <w:t xml:space="preserve"> leve</w:t>
      </w:r>
      <w:r w:rsidR="007E5047">
        <w:rPr>
          <w:rFonts w:ascii="Arial" w:eastAsia="Times New Roman" w:hAnsi="Arial" w:cs="Arial"/>
          <w:szCs w:val="24"/>
          <w:lang w:val="en-US" w:eastAsia="nl-NL"/>
        </w:rPr>
        <w:t>l</w:t>
      </w:r>
      <w:r>
        <w:rPr>
          <w:rFonts w:ascii="Arial" w:eastAsia="Times New Roman" w:hAnsi="Arial" w:cs="Arial"/>
          <w:szCs w:val="24"/>
          <w:lang w:val="en-US" w:eastAsia="nl-NL"/>
        </w:rPr>
        <w:t>s and approximately constant until the end of the month. It is also observed that</w:t>
      </w:r>
      <w:r w:rsidR="007E5047">
        <w:rPr>
          <w:rFonts w:ascii="Arial" w:eastAsia="Times New Roman" w:hAnsi="Arial" w:cs="Arial"/>
          <w:szCs w:val="24"/>
          <w:lang w:val="en-US" w:eastAsia="nl-NL"/>
        </w:rPr>
        <w:t>,</w:t>
      </w:r>
      <w:r>
        <w:rPr>
          <w:rFonts w:ascii="Arial" w:eastAsia="Times New Roman" w:hAnsi="Arial" w:cs="Arial"/>
          <w:szCs w:val="24"/>
          <w:lang w:val="en-US" w:eastAsia="nl-NL"/>
        </w:rPr>
        <w:t xml:space="preserve"> after the August 16</w:t>
      </w:r>
      <w:r w:rsidR="007E5047">
        <w:rPr>
          <w:rFonts w:ascii="Arial" w:eastAsia="Times New Roman" w:hAnsi="Arial" w:cs="Arial"/>
          <w:szCs w:val="24"/>
          <w:lang w:val="en-US" w:eastAsia="nl-NL"/>
        </w:rPr>
        <w:t>,</w:t>
      </w:r>
      <w:r>
        <w:rPr>
          <w:rFonts w:ascii="Arial" w:eastAsia="Times New Roman" w:hAnsi="Arial" w:cs="Arial"/>
          <w:szCs w:val="24"/>
          <w:lang w:val="en-US" w:eastAsia="nl-NL"/>
        </w:rPr>
        <w:t xml:space="preserve"> stomatal resistance of the </w:t>
      </w:r>
      <w:del w:id="561" w:author="Quirijn" w:date="2011-06-22T09:57:00Z">
        <w:r w:rsidR="004D4D36" w:rsidDel="004B5A67">
          <w:rPr>
            <w:rFonts w:ascii="Arial" w:eastAsia="Times New Roman" w:hAnsi="Arial" w:cs="Arial"/>
            <w:szCs w:val="24"/>
            <w:lang w:val="en-US" w:eastAsia="nl-NL"/>
          </w:rPr>
          <w:delText>non-irrigated</w:delText>
        </w:r>
      </w:del>
      <w:ins w:id="562" w:author="Quirijn" w:date="2011-06-22T10:08:00Z">
        <w:r w:rsidR="004B5A67">
          <w:rPr>
            <w:rFonts w:ascii="Arial" w:eastAsia="Times New Roman" w:hAnsi="Arial" w:cs="Arial"/>
            <w:szCs w:val="24"/>
            <w:lang w:val="en-US" w:eastAsia="nl-NL"/>
          </w:rPr>
          <w:t>deficit irrigated</w:t>
        </w:r>
      </w:ins>
      <w:r>
        <w:rPr>
          <w:rFonts w:ascii="Arial" w:eastAsia="Times New Roman" w:hAnsi="Arial" w:cs="Arial"/>
          <w:szCs w:val="24"/>
          <w:lang w:val="en-US" w:eastAsia="nl-NL"/>
        </w:rPr>
        <w:t xml:space="preserve"> plants was high and approximately constant, while in the</w:t>
      </w:r>
      <w:del w:id="563" w:author="Quirijn" w:date="2011-06-22T10:04:00Z">
        <w:r w:rsidDel="004B5A67">
          <w:rPr>
            <w:rFonts w:ascii="Arial" w:eastAsia="Times New Roman" w:hAnsi="Arial" w:cs="Arial"/>
            <w:szCs w:val="24"/>
            <w:lang w:val="en-US" w:eastAsia="nl-NL"/>
          </w:rPr>
          <w:delText xml:space="preserve"> irrigated</w:delText>
        </w:r>
      </w:del>
      <w:ins w:id="564" w:author="Quirijn" w:date="2011-06-22T10:04:00Z">
        <w:r w:rsidR="004B5A67">
          <w:rPr>
            <w:rFonts w:ascii="Arial" w:eastAsia="Times New Roman" w:hAnsi="Arial" w:cs="Arial"/>
            <w:szCs w:val="24"/>
            <w:lang w:val="en-US" w:eastAsia="nl-NL"/>
          </w:rPr>
          <w:t xml:space="preserve"> fully irrigated</w:t>
        </w:r>
      </w:ins>
      <w:r>
        <w:rPr>
          <w:rFonts w:ascii="Arial" w:eastAsia="Times New Roman" w:hAnsi="Arial" w:cs="Arial"/>
          <w:szCs w:val="24"/>
          <w:lang w:val="en-US" w:eastAsia="nl-NL"/>
        </w:rPr>
        <w:t xml:space="preserve"> plants </w:t>
      </w:r>
      <w:r w:rsidR="007E5047">
        <w:rPr>
          <w:rFonts w:ascii="Arial" w:eastAsia="Times New Roman" w:hAnsi="Arial" w:cs="Arial"/>
          <w:szCs w:val="24"/>
          <w:lang w:val="en-US" w:eastAsia="nl-NL"/>
        </w:rPr>
        <w:t xml:space="preserve">it </w:t>
      </w:r>
      <w:r>
        <w:rPr>
          <w:rFonts w:ascii="Arial" w:eastAsia="Times New Roman" w:hAnsi="Arial" w:cs="Arial"/>
          <w:szCs w:val="24"/>
          <w:lang w:val="en-US" w:eastAsia="nl-NL"/>
        </w:rPr>
        <w:t>decreased.</w:t>
      </w:r>
    </w:p>
    <w:p w:rsidR="00A42B53" w:rsidRPr="00743826" w:rsidRDefault="0037783A" w:rsidP="00A42B53">
      <w:pPr>
        <w:rPr>
          <w:rFonts w:ascii="Arial" w:eastAsia="Times New Roman" w:hAnsi="Arial" w:cs="Arial"/>
          <w:szCs w:val="24"/>
          <w:lang w:val="en-US" w:eastAsia="nl-NL"/>
        </w:rPr>
      </w:pPr>
      <w:r>
        <w:rPr>
          <w:rFonts w:ascii="Arial" w:eastAsia="Times New Roman" w:hAnsi="Arial" w:cs="Arial"/>
          <w:szCs w:val="24"/>
          <w:lang w:val="en-US" w:eastAsia="nl-NL"/>
        </w:rPr>
        <w:t>The closure</w:t>
      </w:r>
      <w:r w:rsidR="007E5047">
        <w:rPr>
          <w:rFonts w:ascii="Arial" w:eastAsia="Times New Roman" w:hAnsi="Arial" w:cs="Arial"/>
          <w:szCs w:val="24"/>
          <w:lang w:val="en-US" w:eastAsia="nl-NL"/>
        </w:rPr>
        <w:t xml:space="preserve"> of stomata is</w:t>
      </w:r>
      <w:r>
        <w:rPr>
          <w:rFonts w:ascii="Arial" w:eastAsia="Times New Roman" w:hAnsi="Arial" w:cs="Arial"/>
          <w:szCs w:val="24"/>
          <w:lang w:val="en-US" w:eastAsia="nl-NL"/>
        </w:rPr>
        <w:t xml:space="preserve"> a mechanical process </w:t>
      </w:r>
      <w:r w:rsidR="007E5047">
        <w:rPr>
          <w:rFonts w:ascii="Arial" w:eastAsia="Times New Roman" w:hAnsi="Arial" w:cs="Arial"/>
          <w:szCs w:val="24"/>
          <w:lang w:val="en-US" w:eastAsia="nl-NL"/>
        </w:rPr>
        <w:t xml:space="preserve">triggered </w:t>
      </w:r>
      <w:r>
        <w:rPr>
          <w:rFonts w:ascii="Arial" w:eastAsia="Times New Roman" w:hAnsi="Arial" w:cs="Arial"/>
          <w:szCs w:val="24"/>
          <w:lang w:val="en-US" w:eastAsia="nl-NL"/>
        </w:rPr>
        <w:t xml:space="preserve">due to </w:t>
      </w:r>
      <w:r w:rsidR="007E5047">
        <w:rPr>
          <w:rFonts w:ascii="Arial" w:eastAsia="Times New Roman" w:hAnsi="Arial" w:cs="Arial"/>
          <w:szCs w:val="24"/>
          <w:lang w:val="en-US" w:eastAsia="nl-NL"/>
        </w:rPr>
        <w:t xml:space="preserve">the </w:t>
      </w:r>
      <w:r>
        <w:rPr>
          <w:rFonts w:ascii="Arial" w:eastAsia="Times New Roman" w:hAnsi="Arial" w:cs="Arial"/>
          <w:szCs w:val="24"/>
          <w:lang w:val="en-US" w:eastAsia="nl-NL"/>
        </w:rPr>
        <w:t xml:space="preserve">decrease of water content in the rhizosphere or to </w:t>
      </w:r>
      <w:r w:rsidR="007E5047">
        <w:rPr>
          <w:rFonts w:ascii="Arial" w:eastAsia="Times New Roman" w:hAnsi="Arial" w:cs="Arial"/>
          <w:szCs w:val="24"/>
          <w:lang w:val="en-US" w:eastAsia="nl-NL"/>
        </w:rPr>
        <w:t>a</w:t>
      </w:r>
      <w:r>
        <w:rPr>
          <w:rFonts w:ascii="Arial" w:eastAsia="Times New Roman" w:hAnsi="Arial" w:cs="Arial"/>
          <w:szCs w:val="24"/>
          <w:lang w:val="en-US" w:eastAsia="nl-NL"/>
        </w:rPr>
        <w:t xml:space="preserve"> high atmospheric demand</w:t>
      </w:r>
      <w:r w:rsidR="002113AD">
        <w:rPr>
          <w:rFonts w:ascii="Arial" w:eastAsia="Times New Roman" w:hAnsi="Arial" w:cs="Arial"/>
          <w:szCs w:val="24"/>
          <w:lang w:val="en-US" w:eastAsia="nl-NL"/>
        </w:rPr>
        <w:t>. It can also be a response to</w:t>
      </w:r>
      <w:r>
        <w:rPr>
          <w:rFonts w:ascii="Arial" w:eastAsia="Times New Roman" w:hAnsi="Arial" w:cs="Arial"/>
          <w:szCs w:val="24"/>
          <w:lang w:val="en-US" w:eastAsia="nl-NL"/>
        </w:rPr>
        <w:t xml:space="preserve"> a physiological process</w:t>
      </w:r>
      <w:r w:rsidR="002113AD">
        <w:rPr>
          <w:rFonts w:ascii="Arial" w:eastAsia="Times New Roman" w:hAnsi="Arial" w:cs="Arial"/>
          <w:szCs w:val="24"/>
          <w:lang w:val="en-US" w:eastAsia="nl-NL"/>
        </w:rPr>
        <w:t xml:space="preserve">, </w:t>
      </w:r>
      <w:r>
        <w:rPr>
          <w:rFonts w:ascii="Arial" w:eastAsia="Times New Roman" w:hAnsi="Arial" w:cs="Arial"/>
          <w:szCs w:val="24"/>
          <w:lang w:val="en-US" w:eastAsia="nl-NL"/>
        </w:rPr>
        <w:t xml:space="preserve">a mechanism of </w:t>
      </w:r>
      <w:r w:rsidR="002113AD">
        <w:rPr>
          <w:rFonts w:ascii="Arial" w:eastAsia="Times New Roman" w:hAnsi="Arial" w:cs="Arial"/>
          <w:szCs w:val="24"/>
          <w:lang w:val="en-US" w:eastAsia="nl-NL"/>
        </w:rPr>
        <w:t xml:space="preserve">the </w:t>
      </w:r>
      <w:r>
        <w:rPr>
          <w:rFonts w:ascii="Arial" w:eastAsia="Times New Roman" w:hAnsi="Arial" w:cs="Arial"/>
          <w:szCs w:val="24"/>
          <w:lang w:val="en-US" w:eastAsia="nl-NL"/>
        </w:rPr>
        <w:t xml:space="preserve">plant to defense itself against </w:t>
      </w:r>
      <w:r>
        <w:rPr>
          <w:rFonts w:ascii="Arial" w:eastAsia="Times New Roman" w:hAnsi="Arial" w:cs="Arial"/>
          <w:szCs w:val="24"/>
          <w:lang w:val="en-US" w:eastAsia="nl-NL"/>
        </w:rPr>
        <w:lastRenderedPageBreak/>
        <w:t xml:space="preserve">water shortage. This process occurs through the formation of the hormone Abscisic Acid in the roots, which migrates to the leaves causing stomatal closure, </w:t>
      </w:r>
      <w:r w:rsidR="002113AD">
        <w:rPr>
          <w:rFonts w:ascii="Arial" w:eastAsia="Times New Roman" w:hAnsi="Arial" w:cs="Arial"/>
          <w:szCs w:val="24"/>
          <w:lang w:val="en-US" w:eastAsia="nl-NL"/>
        </w:rPr>
        <w:t>reducing</w:t>
      </w:r>
      <w:r>
        <w:rPr>
          <w:rFonts w:ascii="Arial" w:eastAsia="Times New Roman" w:hAnsi="Arial" w:cs="Arial"/>
          <w:szCs w:val="24"/>
          <w:lang w:val="en-US" w:eastAsia="nl-NL"/>
        </w:rPr>
        <w:t xml:space="preserve"> water loss by plants (</w:t>
      </w:r>
      <w:r>
        <w:rPr>
          <w:rFonts w:ascii="Arial" w:hAnsi="Arial" w:cs="Arial"/>
          <w:szCs w:val="24"/>
          <w:lang w:val="en-US"/>
        </w:rPr>
        <w:t>TAIZ; ZIEGER, 2004</w:t>
      </w:r>
      <w:r>
        <w:rPr>
          <w:rFonts w:ascii="Arial" w:eastAsia="Times New Roman" w:hAnsi="Arial" w:cs="Arial"/>
          <w:szCs w:val="24"/>
          <w:lang w:val="en-US" w:eastAsia="nl-NL"/>
        </w:rPr>
        <w:t>). Th</w:t>
      </w:r>
      <w:r w:rsidR="002113AD">
        <w:rPr>
          <w:rFonts w:ascii="Arial" w:eastAsia="Times New Roman" w:hAnsi="Arial" w:cs="Arial"/>
          <w:szCs w:val="24"/>
          <w:lang w:val="en-US" w:eastAsia="nl-NL"/>
        </w:rPr>
        <w:t xml:space="preserve">e </w:t>
      </w:r>
      <w:r>
        <w:rPr>
          <w:rFonts w:ascii="Arial" w:eastAsia="Times New Roman" w:hAnsi="Arial" w:cs="Arial"/>
          <w:szCs w:val="24"/>
          <w:lang w:val="en-US" w:eastAsia="nl-NL"/>
        </w:rPr>
        <w:t>effect</w:t>
      </w:r>
      <w:r w:rsidR="002113AD">
        <w:rPr>
          <w:rFonts w:ascii="Arial" w:eastAsia="Times New Roman" w:hAnsi="Arial" w:cs="Arial"/>
          <w:szCs w:val="24"/>
          <w:lang w:val="en-US" w:eastAsia="nl-NL"/>
        </w:rPr>
        <w:t xml:space="preserve"> of this hormone </w:t>
      </w:r>
      <w:r>
        <w:rPr>
          <w:rFonts w:ascii="Arial" w:eastAsia="Times New Roman" w:hAnsi="Arial" w:cs="Arial"/>
          <w:szCs w:val="24"/>
          <w:lang w:val="en-US" w:eastAsia="nl-NL"/>
        </w:rPr>
        <w:t>ha</w:t>
      </w:r>
      <w:r w:rsidR="002113AD">
        <w:rPr>
          <w:rFonts w:ascii="Arial" w:eastAsia="Times New Roman" w:hAnsi="Arial" w:cs="Arial"/>
          <w:szCs w:val="24"/>
          <w:lang w:val="en-US" w:eastAsia="nl-NL"/>
        </w:rPr>
        <w:t>s</w:t>
      </w:r>
      <w:r>
        <w:rPr>
          <w:rFonts w:ascii="Arial" w:eastAsia="Times New Roman" w:hAnsi="Arial" w:cs="Arial"/>
          <w:szCs w:val="24"/>
          <w:lang w:val="en-US" w:eastAsia="nl-NL"/>
        </w:rPr>
        <w:t xml:space="preserve"> been reported in plants of </w:t>
      </w:r>
      <w:r>
        <w:rPr>
          <w:rFonts w:ascii="Arial" w:hAnsi="Arial" w:cs="Arial"/>
          <w:i/>
          <w:szCs w:val="24"/>
          <w:lang w:val="en-US"/>
        </w:rPr>
        <w:t>Phaseolus vulgaris</w:t>
      </w:r>
      <w:r>
        <w:rPr>
          <w:rFonts w:ascii="Arial" w:hAnsi="Arial" w:cs="Arial"/>
          <w:szCs w:val="24"/>
          <w:lang w:val="en-US"/>
        </w:rPr>
        <w:t xml:space="preserve"> L.</w:t>
      </w:r>
      <w:r>
        <w:rPr>
          <w:rFonts w:ascii="Arial" w:eastAsia="Times New Roman" w:hAnsi="Arial" w:cs="Arial"/>
          <w:szCs w:val="24"/>
          <w:lang w:val="en-US" w:eastAsia="nl-NL"/>
        </w:rPr>
        <w:t xml:space="preserve"> (</w:t>
      </w:r>
      <w:r>
        <w:rPr>
          <w:rFonts w:ascii="Arial" w:hAnsi="Arial" w:cs="Arial"/>
          <w:szCs w:val="24"/>
          <w:lang w:val="en-US"/>
        </w:rPr>
        <w:t>PARDOSSI; VERNIERI; TOGNONI, 1992</w:t>
      </w:r>
      <w:r>
        <w:rPr>
          <w:rFonts w:ascii="Arial" w:eastAsia="Times New Roman" w:hAnsi="Arial" w:cs="Arial"/>
          <w:szCs w:val="24"/>
          <w:lang w:val="en-US" w:eastAsia="nl-NL"/>
        </w:rPr>
        <w:t>).</w:t>
      </w:r>
    </w:p>
    <w:p w:rsidR="00D14221" w:rsidRPr="00743826" w:rsidRDefault="00D14221" w:rsidP="00A42B53">
      <w:pPr>
        <w:rPr>
          <w:rFonts w:ascii="Arial" w:eastAsia="Times New Roman" w:hAnsi="Arial" w:cs="Arial"/>
          <w:szCs w:val="24"/>
          <w:lang w:val="en-US" w:eastAsia="nl-NL"/>
        </w:rPr>
      </w:pPr>
    </w:p>
    <w:p w:rsidR="00F35405" w:rsidRPr="00743826" w:rsidRDefault="00140580" w:rsidP="006765DD">
      <w:pPr>
        <w:keepNext/>
        <w:spacing w:line="240" w:lineRule="auto"/>
        <w:ind w:firstLine="0"/>
        <w:jc w:val="center"/>
        <w:rPr>
          <w:rFonts w:ascii="Arial" w:hAnsi="Arial" w:cs="Arial"/>
          <w:lang w:val="en-US"/>
        </w:rPr>
      </w:pPr>
      <w:bookmarkStart w:id="565" w:name="_Toc258333685"/>
      <w:bookmarkStart w:id="566" w:name="_Toc258333734"/>
      <w:bookmarkStart w:id="567" w:name="_Toc258333885"/>
      <w:bookmarkStart w:id="568" w:name="_Toc258334002"/>
      <w:bookmarkStart w:id="569" w:name="_Toc258334268"/>
      <w:r>
        <w:rPr>
          <w:noProof/>
          <w:lang w:eastAsia="pt-BR"/>
        </w:rPr>
        <w:drawing>
          <wp:inline distT="0" distB="0" distL="0" distR="0">
            <wp:extent cx="4867275" cy="2821306"/>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58" cstate="print"/>
                    <a:srcRect t="1139" b="5127"/>
                    <a:stretch>
                      <a:fillRect/>
                    </a:stretch>
                  </pic:blipFill>
                  <pic:spPr bwMode="auto">
                    <a:xfrm>
                      <a:off x="0" y="0"/>
                      <a:ext cx="4867275" cy="2821306"/>
                    </a:xfrm>
                    <a:prstGeom prst="rect">
                      <a:avLst/>
                    </a:prstGeom>
                    <a:noFill/>
                    <a:ln w="9525">
                      <a:noFill/>
                      <a:miter lim="800000"/>
                      <a:headEnd/>
                      <a:tailEnd/>
                    </a:ln>
                  </pic:spPr>
                </pic:pic>
              </a:graphicData>
            </a:graphic>
          </wp:inline>
        </w:drawing>
      </w:r>
      <w:r w:rsidR="006A0EDD" w:rsidRPr="006A0EDD">
        <w:rPr>
          <w:lang w:val="en-ZA"/>
        </w:rPr>
        <w:t xml:space="preserve"> </w:t>
      </w:r>
    </w:p>
    <w:p w:rsidR="00844E7F" w:rsidRPr="00743826" w:rsidRDefault="00140580" w:rsidP="006765DD">
      <w:pPr>
        <w:keepNext/>
        <w:spacing w:line="240" w:lineRule="auto"/>
        <w:ind w:firstLine="0"/>
        <w:jc w:val="center"/>
        <w:rPr>
          <w:rFonts w:ascii="Arial" w:hAnsi="Arial" w:cs="Arial"/>
          <w:lang w:val="en-US"/>
        </w:rPr>
      </w:pPr>
      <w:r>
        <w:rPr>
          <w:noProof/>
          <w:lang w:eastAsia="pt-BR"/>
        </w:rPr>
        <w:drawing>
          <wp:inline distT="0" distB="0" distL="0" distR="0">
            <wp:extent cx="4867275" cy="2817458"/>
            <wp:effectExtent l="0" t="0" r="0"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9" cstate="print"/>
                    <a:srcRect b="6266"/>
                    <a:stretch>
                      <a:fillRect/>
                    </a:stretch>
                  </pic:blipFill>
                  <pic:spPr bwMode="auto">
                    <a:xfrm>
                      <a:off x="0" y="0"/>
                      <a:ext cx="4867275" cy="2817458"/>
                    </a:xfrm>
                    <a:prstGeom prst="rect">
                      <a:avLst/>
                    </a:prstGeom>
                    <a:noFill/>
                    <a:ln w="9525">
                      <a:noFill/>
                      <a:miter lim="800000"/>
                      <a:headEnd/>
                      <a:tailEnd/>
                    </a:ln>
                  </pic:spPr>
                </pic:pic>
              </a:graphicData>
            </a:graphic>
          </wp:inline>
        </w:drawing>
      </w:r>
      <w:r w:rsidR="006A0EDD" w:rsidRPr="006A0EDD">
        <w:rPr>
          <w:lang w:val="en-ZA"/>
        </w:rPr>
        <w:t xml:space="preserve"> </w:t>
      </w:r>
    </w:p>
    <w:p w:rsidR="00F35405" w:rsidRPr="00743826" w:rsidRDefault="005667CE" w:rsidP="000276CC">
      <w:pPr>
        <w:pStyle w:val="Legenda"/>
        <w:keepNext/>
        <w:spacing w:after="0" w:line="360" w:lineRule="auto"/>
        <w:ind w:left="1050" w:hanging="1050"/>
        <w:rPr>
          <w:rFonts w:ascii="Arial" w:hAnsi="Arial" w:cs="Arial"/>
          <w:b w:val="0"/>
          <w:color w:val="auto"/>
          <w:sz w:val="20"/>
          <w:szCs w:val="20"/>
          <w:lang w:val="en-US"/>
        </w:rPr>
      </w:pPr>
      <w:bookmarkStart w:id="570" w:name="_Toc296436853"/>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571" w:name="fig25"/>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16</w:t>
      </w:r>
      <w:r w:rsidR="00EB4AC9" w:rsidRPr="00956816">
        <w:rPr>
          <w:rFonts w:ascii="Arial" w:hAnsi="Arial" w:cs="Arial"/>
          <w:b w:val="0"/>
          <w:color w:val="auto"/>
          <w:sz w:val="20"/>
          <w:szCs w:val="20"/>
          <w:lang w:val="en-US"/>
        </w:rPr>
        <w:fldChar w:fldCharType="end"/>
      </w:r>
      <w:bookmarkEnd w:id="571"/>
      <w:r w:rsidR="00F35405"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 xml:space="preserve">Mean values of stomatal conductance </w:t>
      </w:r>
      <w:r w:rsidR="0037783A">
        <w:rPr>
          <w:rFonts w:ascii="Arial" w:hAnsi="Arial" w:cs="Arial"/>
          <w:b w:val="0"/>
          <w:i/>
          <w:color w:val="auto"/>
          <w:sz w:val="20"/>
          <w:szCs w:val="20"/>
          <w:lang w:val="en-US"/>
        </w:rPr>
        <w:t>g</w:t>
      </w:r>
      <w:r w:rsidR="0037783A">
        <w:rPr>
          <w:rFonts w:ascii="Arial" w:hAnsi="Arial" w:cs="Arial"/>
          <w:b w:val="0"/>
          <w:i/>
          <w:color w:val="auto"/>
          <w:sz w:val="20"/>
          <w:szCs w:val="20"/>
          <w:vertAlign w:val="subscript"/>
          <w:lang w:val="en-US"/>
        </w:rPr>
        <w:t>s</w:t>
      </w:r>
      <w:r w:rsidR="0037783A">
        <w:rPr>
          <w:rFonts w:ascii="Arial" w:hAnsi="Arial" w:cs="Arial"/>
          <w:b w:val="0"/>
          <w:color w:val="auto"/>
          <w:sz w:val="20"/>
          <w:szCs w:val="20"/>
          <w:lang w:val="en-US"/>
        </w:rPr>
        <w:t xml:space="preserve"> (mm s</w:t>
      </w:r>
      <w:r w:rsidR="00422C77">
        <w:rPr>
          <w:rFonts w:ascii="Arial" w:hAnsi="Arial" w:cs="Arial"/>
          <w:b w:val="0"/>
          <w:color w:val="auto"/>
          <w:sz w:val="20"/>
          <w:szCs w:val="20"/>
          <w:vertAlign w:val="superscript"/>
          <w:lang w:val="en-US"/>
        </w:rPr>
        <w:noBreakHyphen/>
        <w:t>1</w:t>
      </w:r>
      <w:r w:rsidR="0037783A">
        <w:rPr>
          <w:rFonts w:ascii="Arial" w:hAnsi="Arial" w:cs="Arial"/>
          <w:b w:val="0"/>
          <w:color w:val="auto"/>
          <w:sz w:val="20"/>
          <w:szCs w:val="20"/>
          <w:lang w:val="en-US"/>
        </w:rPr>
        <w:t xml:space="preserve">) (above) and transpiration rate </w:t>
      </w:r>
      <w:r w:rsidR="0037783A">
        <w:rPr>
          <w:rFonts w:ascii="Arial" w:hAnsi="Arial" w:cs="Arial"/>
          <w:b w:val="0"/>
          <w:i/>
          <w:color w:val="auto"/>
          <w:sz w:val="20"/>
          <w:szCs w:val="20"/>
          <w:lang w:val="en-US"/>
        </w:rPr>
        <w:t>T</w:t>
      </w:r>
      <w:r w:rsidR="0037783A">
        <w:rPr>
          <w:rFonts w:ascii="Arial" w:hAnsi="Arial" w:cs="Arial"/>
          <w:b w:val="0"/>
          <w:color w:val="auto"/>
          <w:sz w:val="20"/>
          <w:szCs w:val="20"/>
          <w:lang w:val="en-US"/>
        </w:rPr>
        <w:t xml:space="preserve"> (mg m</w:t>
      </w:r>
      <w:r w:rsidR="00422C77">
        <w:rPr>
          <w:rFonts w:ascii="Arial" w:hAnsi="Arial" w:cs="Arial"/>
          <w:b w:val="0"/>
          <w:color w:val="auto"/>
          <w:sz w:val="20"/>
          <w:szCs w:val="20"/>
          <w:vertAlign w:val="superscript"/>
          <w:lang w:val="en-US"/>
        </w:rPr>
        <w:noBreakHyphen/>
        <w:t>2</w:t>
      </w:r>
      <w:r w:rsidR="0037783A">
        <w:rPr>
          <w:rFonts w:ascii="Arial" w:hAnsi="Arial" w:cs="Arial"/>
          <w:b w:val="0"/>
          <w:color w:val="auto"/>
          <w:sz w:val="20"/>
          <w:szCs w:val="20"/>
          <w:lang w:val="en-US"/>
        </w:rPr>
        <w:t> s</w:t>
      </w:r>
      <w:r w:rsidR="00422C77">
        <w:rPr>
          <w:rFonts w:ascii="Arial" w:hAnsi="Arial" w:cs="Arial"/>
          <w:b w:val="0"/>
          <w:color w:val="auto"/>
          <w:sz w:val="20"/>
          <w:szCs w:val="20"/>
          <w:vertAlign w:val="superscript"/>
          <w:lang w:val="en-US"/>
        </w:rPr>
        <w:noBreakHyphen/>
        <w:t>1</w:t>
      </w:r>
      <w:r w:rsidR="0037783A">
        <w:rPr>
          <w:rFonts w:ascii="Arial" w:hAnsi="Arial" w:cs="Arial"/>
          <w:b w:val="0"/>
          <w:color w:val="auto"/>
          <w:sz w:val="20"/>
          <w:szCs w:val="20"/>
          <w:lang w:val="en-US"/>
        </w:rPr>
        <w:t xml:space="preserve">) (below) for both treatments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r w:rsidR="0037783A">
        <w:rPr>
          <w:rFonts w:ascii="Arial" w:hAnsi="Arial" w:cs="Arial"/>
          <w:b w:val="0"/>
          <w:color w:val="auto"/>
          <w:sz w:val="20"/>
          <w:szCs w:val="20"/>
          <w:lang w:val="en-US"/>
        </w:rPr>
        <w:t xml:space="preserve">. </w:t>
      </w:r>
      <w:r w:rsidR="00956816" w:rsidRPr="00956816">
        <w:rPr>
          <w:rFonts w:ascii="Arial" w:hAnsi="Arial" w:cs="Arial"/>
          <w:b w:val="0"/>
          <w:color w:val="auto"/>
          <w:sz w:val="20"/>
          <w:szCs w:val="20"/>
          <w:lang w:val="en-US"/>
        </w:rPr>
        <w:t>Measurements were made between 11:00 AM and 2:30 PM by porometry</w:t>
      </w:r>
      <w:bookmarkEnd w:id="570"/>
    </w:p>
    <w:p w:rsidR="00F35405" w:rsidRPr="00743826" w:rsidRDefault="00F35405" w:rsidP="006765DD">
      <w:pPr>
        <w:rPr>
          <w:rFonts w:ascii="Arial" w:hAnsi="Arial" w:cs="Arial"/>
          <w:lang w:val="en-US"/>
        </w:rPr>
      </w:pPr>
    </w:p>
    <w:p w:rsidR="000276CC" w:rsidRPr="00743826" w:rsidRDefault="00956816" w:rsidP="00EB4880">
      <w:pPr>
        <w:pStyle w:val="Ttulo4"/>
        <w:keepNext/>
        <w:ind w:left="1151" w:hanging="794"/>
        <w:rPr>
          <w:rFonts w:ascii="Arial" w:hAnsi="Arial"/>
          <w:lang w:val="en-US"/>
        </w:rPr>
      </w:pPr>
      <w:bookmarkStart w:id="572" w:name="_Toc296436827"/>
      <w:r w:rsidRPr="00956816">
        <w:rPr>
          <w:rFonts w:ascii="Arial" w:hAnsi="Arial"/>
          <w:lang w:val="en-US"/>
        </w:rPr>
        <w:lastRenderedPageBreak/>
        <w:t>Soil parameters</w:t>
      </w:r>
      <w:bookmarkEnd w:id="572"/>
    </w:p>
    <w:p w:rsidR="00F3042E" w:rsidRPr="00743826" w:rsidRDefault="0077620F" w:rsidP="00F3042E">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T</w:t>
      </w:r>
      <w:r w:rsidR="00956816" w:rsidRPr="00956816">
        <w:rPr>
          <w:rFonts w:ascii="Arial" w:eastAsia="Times New Roman" w:hAnsi="Arial" w:cs="Arial"/>
          <w:color w:val="000000"/>
          <w:szCs w:val="24"/>
          <w:lang w:val="en-US" w:eastAsia="pt-BR"/>
        </w:rPr>
        <w:t xml:space="preserve">he </w:t>
      </w:r>
      <w:r>
        <w:rPr>
          <w:rFonts w:ascii="Arial" w:eastAsia="Times New Roman" w:hAnsi="Arial" w:cs="Arial"/>
          <w:color w:val="000000"/>
          <w:szCs w:val="24"/>
          <w:lang w:val="en-US" w:eastAsia="pt-BR"/>
        </w:rPr>
        <w:t xml:space="preserve">soil water </w:t>
      </w:r>
      <w:r w:rsidR="00956816" w:rsidRPr="00956816">
        <w:rPr>
          <w:rFonts w:ascii="Arial" w:eastAsia="Times New Roman" w:hAnsi="Arial" w:cs="Arial"/>
          <w:color w:val="000000"/>
          <w:szCs w:val="24"/>
          <w:lang w:val="en-US" w:eastAsia="pt-BR"/>
        </w:rPr>
        <w:t xml:space="preserve">pressure head </w:t>
      </w:r>
      <w:r>
        <w:rPr>
          <w:rFonts w:ascii="Arial" w:eastAsia="Times New Roman" w:hAnsi="Arial" w:cs="Arial"/>
          <w:color w:val="000000"/>
          <w:szCs w:val="24"/>
          <w:lang w:val="en-US" w:eastAsia="pt-BR"/>
        </w:rPr>
        <w:t>was</w:t>
      </w:r>
      <w:r w:rsidR="00956816" w:rsidRPr="00956816">
        <w:rPr>
          <w:rFonts w:ascii="Arial" w:eastAsia="Times New Roman" w:hAnsi="Arial" w:cs="Arial"/>
          <w:color w:val="000000"/>
          <w:szCs w:val="24"/>
          <w:lang w:val="en-US" w:eastAsia="pt-BR"/>
        </w:rPr>
        <w:t xml:space="preserve"> measured in three different soil layers</w:t>
      </w:r>
      <w:r>
        <w:rPr>
          <w:rFonts w:ascii="Arial" w:eastAsia="Times New Roman" w:hAnsi="Arial" w:cs="Arial"/>
          <w:color w:val="000000"/>
          <w:szCs w:val="24"/>
          <w:lang w:val="en-US" w:eastAsia="pt-BR"/>
        </w:rPr>
        <w:t xml:space="preserve"> (</w:t>
      </w:r>
      <w:r w:rsidR="00956816" w:rsidRPr="00956816">
        <w:rPr>
          <w:rFonts w:ascii="Arial" w:eastAsia="Times New Roman" w:hAnsi="Arial" w:cs="Arial"/>
          <w:color w:val="000000"/>
          <w:szCs w:val="24"/>
          <w:lang w:val="en-US" w:eastAsia="pt-BR"/>
        </w:rPr>
        <w:t>0-0.1 m, 0.1-0.2 m, and 0.2-0.4 m</w:t>
      </w:r>
      <w:r>
        <w:rPr>
          <w:rFonts w:ascii="Arial" w:eastAsia="Times New Roman" w:hAnsi="Arial" w:cs="Arial"/>
          <w:color w:val="000000"/>
          <w:szCs w:val="24"/>
          <w:lang w:val="en-US" w:eastAsia="pt-BR"/>
        </w:rPr>
        <w:t xml:space="preserve"> by</w:t>
      </w:r>
      <w:r w:rsidRPr="0037783A">
        <w:rPr>
          <w:rFonts w:ascii="Arial" w:eastAsia="Times New Roman" w:hAnsi="Arial" w:cs="Arial"/>
          <w:color w:val="000000"/>
          <w:szCs w:val="24"/>
          <w:lang w:val="en-US" w:eastAsia="pt-BR"/>
        </w:rPr>
        <w:t xml:space="preserve"> polymer tensiometers</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 xml:space="preserve">As expected, </w:t>
      </w:r>
      <w:r w:rsidR="00956816" w:rsidRPr="00956816">
        <w:rPr>
          <w:rFonts w:ascii="Arial" w:eastAsia="Times New Roman" w:hAnsi="Arial" w:cs="Arial"/>
          <w:color w:val="000000"/>
          <w:szCs w:val="24"/>
          <w:lang w:val="en-US" w:eastAsia="pt-BR"/>
        </w:rPr>
        <w:t>significant differen</w:t>
      </w:r>
      <w:r>
        <w:rPr>
          <w:rFonts w:ascii="Arial" w:eastAsia="Times New Roman" w:hAnsi="Arial" w:cs="Arial"/>
          <w:color w:val="000000"/>
          <w:szCs w:val="24"/>
          <w:lang w:val="en-US" w:eastAsia="pt-BR"/>
        </w:rPr>
        <w:t xml:space="preserve">ces occurred </w:t>
      </w:r>
      <w:r w:rsidR="00956816" w:rsidRPr="00956816">
        <w:rPr>
          <w:rFonts w:ascii="Arial" w:eastAsia="Times New Roman" w:hAnsi="Arial" w:cs="Arial"/>
          <w:color w:val="000000"/>
          <w:szCs w:val="24"/>
          <w:lang w:val="en-US" w:eastAsia="pt-BR"/>
        </w:rPr>
        <w:t>between treatments. As can be seen in 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fig15</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17</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xml:space="preserve">, the pressure head decreased to below </w:t>
      </w:r>
      <w:r w:rsidR="00422C77">
        <w:rPr>
          <w:rFonts w:ascii="Arial" w:eastAsia="Times New Roman" w:hAnsi="Arial" w:cs="Arial"/>
          <w:color w:val="000000"/>
          <w:szCs w:val="24"/>
          <w:lang w:val="en-US" w:eastAsia="pt-BR"/>
        </w:rPr>
        <w:noBreakHyphen/>
        <w:t>1</w:t>
      </w:r>
      <w:r w:rsidR="00956816" w:rsidRPr="00956816">
        <w:rPr>
          <w:rFonts w:ascii="Arial" w:eastAsia="Times New Roman" w:hAnsi="Arial" w:cs="Arial"/>
          <w:color w:val="000000"/>
          <w:szCs w:val="24"/>
          <w:lang w:val="en-US" w:eastAsia="pt-BR"/>
        </w:rPr>
        <w:t xml:space="preserve">60 m in </w:t>
      </w:r>
      <w:r>
        <w:rPr>
          <w:rFonts w:ascii="Arial" w:eastAsia="Times New Roman" w:hAnsi="Arial" w:cs="Arial"/>
          <w:color w:val="000000"/>
          <w:szCs w:val="24"/>
          <w:lang w:val="en-US" w:eastAsia="pt-BR"/>
        </w:rPr>
        <w:t xml:space="preserve">the </w:t>
      </w:r>
      <w:del w:id="573" w:author="Quirijn" w:date="2011-06-22T09:57:00Z">
        <w:r w:rsidR="004D4D36" w:rsidDel="004B5A67">
          <w:rPr>
            <w:rFonts w:ascii="Arial" w:eastAsia="Times New Roman" w:hAnsi="Arial" w:cs="Arial"/>
            <w:color w:val="000000"/>
            <w:szCs w:val="24"/>
            <w:lang w:val="en-US" w:eastAsia="pt-BR"/>
          </w:rPr>
          <w:delText>non-irrigated</w:delText>
        </w:r>
      </w:del>
      <w:ins w:id="574" w:author="Quirijn" w:date="2011-06-22T10:08:00Z">
        <w:r w:rsidR="004B5A67">
          <w:rPr>
            <w:rFonts w:ascii="Arial" w:eastAsia="Times New Roman" w:hAnsi="Arial" w:cs="Arial"/>
            <w:color w:val="000000"/>
            <w:szCs w:val="24"/>
            <w:lang w:val="en-US" w:eastAsia="pt-BR"/>
          </w:rPr>
          <w:t>deficit irrigated</w:t>
        </w:r>
      </w:ins>
      <w:r w:rsidR="00956816" w:rsidRPr="00956816">
        <w:rPr>
          <w:rFonts w:ascii="Arial" w:eastAsia="Times New Roman" w:hAnsi="Arial" w:cs="Arial"/>
          <w:color w:val="000000"/>
          <w:szCs w:val="24"/>
          <w:lang w:val="en-US" w:eastAsia="pt-BR"/>
        </w:rPr>
        <w:t xml:space="preserve"> treatment</w:t>
      </w:r>
      <w:r>
        <w:rPr>
          <w:rFonts w:ascii="Arial" w:eastAsia="Times New Roman" w:hAnsi="Arial" w:cs="Arial"/>
          <w:color w:val="000000"/>
          <w:szCs w:val="24"/>
          <w:lang w:val="en-US" w:eastAsia="pt-BR"/>
        </w:rPr>
        <w:t>; at the same time</w:t>
      </w:r>
      <w:r w:rsidR="00956816" w:rsidRPr="00956816">
        <w:rPr>
          <w:rFonts w:ascii="Arial" w:eastAsia="Times New Roman" w:hAnsi="Arial" w:cs="Arial"/>
          <w:color w:val="000000"/>
          <w:szCs w:val="24"/>
          <w:lang w:val="en-US" w:eastAsia="pt-BR"/>
        </w:rPr>
        <w:t xml:space="preserve"> </w:t>
      </w:r>
      <w:r w:rsidR="00956816" w:rsidRPr="00956816">
        <w:rPr>
          <w:rFonts w:ascii="Arial" w:eastAsia="Times New Roman" w:hAnsi="Arial" w:cs="Arial"/>
          <w:i/>
          <w:color w:val="000000"/>
          <w:szCs w:val="24"/>
          <w:lang w:val="en-US" w:eastAsia="pt-BR"/>
        </w:rPr>
        <w:t>t</w:t>
      </w:r>
      <w:r w:rsidR="00956816" w:rsidRPr="00956816">
        <w:rPr>
          <w:rFonts w:ascii="Arial" w:eastAsia="Times New Roman" w:hAnsi="Arial" w:cs="Arial"/>
          <w:i/>
          <w:color w:val="000000"/>
          <w:szCs w:val="24"/>
          <w:vertAlign w:val="subscript"/>
          <w:lang w:val="en-US" w:eastAsia="pt-BR"/>
        </w:rPr>
        <w:t>canopy</w:t>
      </w:r>
      <w:r w:rsidR="00956816" w:rsidRPr="00956816">
        <w:rPr>
          <w:rFonts w:ascii="Arial" w:eastAsia="Times New Roman" w:hAnsi="Arial" w:cs="Arial"/>
          <w:color w:val="000000"/>
          <w:szCs w:val="24"/>
          <w:lang w:val="en-US" w:eastAsia="pt-BR"/>
        </w:rPr>
        <w:t xml:space="preserve"> </w:t>
      </w:r>
      <w:r>
        <w:rPr>
          <w:rFonts w:ascii="Arial" w:eastAsia="Times New Roman" w:hAnsi="Arial" w:cs="Arial"/>
          <w:color w:val="000000"/>
          <w:szCs w:val="24"/>
          <w:lang w:val="en-US" w:eastAsia="pt-BR"/>
        </w:rPr>
        <w:t>showed its highest</w:t>
      </w:r>
      <w:r w:rsidR="00956816" w:rsidRPr="00956816">
        <w:rPr>
          <w:rFonts w:ascii="Arial" w:eastAsia="Times New Roman" w:hAnsi="Arial" w:cs="Arial"/>
          <w:color w:val="000000"/>
          <w:szCs w:val="24"/>
          <w:lang w:val="en-US" w:eastAsia="pt-BR"/>
        </w:rPr>
        <w:t xml:space="preserve"> values </w:t>
      </w:r>
      <w:r w:rsidR="00956816" w:rsidRPr="00956816">
        <w:rPr>
          <w:rFonts w:ascii="Cambria Math" w:eastAsia="Times New Roman" w:hAnsi="Cambria Math" w:cs="Arial"/>
          <w:color w:val="000000"/>
          <w:szCs w:val="24"/>
          <w:lang w:val="en-US" w:eastAsia="pt-BR"/>
        </w:rPr>
        <w:t>​​</w:t>
      </w:r>
      <w:r w:rsidR="00956816" w:rsidRPr="00956816">
        <w:rPr>
          <w:rFonts w:ascii="Arial" w:eastAsia="Times New Roman" w:hAnsi="Arial" w:cs="Arial"/>
          <w:color w:val="000000"/>
          <w:szCs w:val="24"/>
          <w:lang w:val="en-US" w:eastAsia="pt-BR"/>
        </w:rPr>
        <w:t>(~ 38°C) (Figure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fig17</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12</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Vertical lines in Figure </w:t>
      </w:r>
      <w:r w:rsidR="00EB4AC9" w:rsidRPr="00956816">
        <w:rPr>
          <w:rFonts w:ascii="Arial" w:hAnsi="Arial" w:cs="Arial"/>
          <w:lang w:val="en-US"/>
        </w:rPr>
        <w:fldChar w:fldCharType="begin"/>
      </w:r>
      <w:r w:rsidR="00956816" w:rsidRPr="00956816">
        <w:rPr>
          <w:rFonts w:ascii="Arial" w:hAnsi="Arial" w:cs="Arial"/>
          <w:lang w:val="en-US"/>
        </w:rPr>
        <w:instrText xml:space="preserve"> seq </w:instrText>
      </w:r>
      <w:r w:rsidR="00956816" w:rsidRPr="00956816">
        <w:rPr>
          <w:rFonts w:ascii="Arial" w:hAnsi="Arial" w:cs="Arial"/>
          <w:b/>
          <w:sz w:val="20"/>
          <w:szCs w:val="20"/>
          <w:lang w:val="en-US"/>
        </w:rPr>
        <w:instrText>Figura \* ARABIC fig15</w:instrText>
      </w:r>
      <w:r w:rsidR="00956816"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17</w:t>
      </w:r>
      <w:r w:rsidR="00EB4AC9" w:rsidRPr="00956816">
        <w:rPr>
          <w:rFonts w:ascii="Arial" w:hAnsi="Arial" w:cs="Arial"/>
          <w:lang w:val="en-US"/>
        </w:rPr>
        <w:fldChar w:fldCharType="end"/>
      </w:r>
      <w:r w:rsidR="00956816" w:rsidRPr="00956816">
        <w:rPr>
          <w:rFonts w:ascii="Arial" w:eastAsia="Times New Roman" w:hAnsi="Arial" w:cs="Arial"/>
          <w:color w:val="000000"/>
          <w:szCs w:val="24"/>
          <w:lang w:val="en-US" w:eastAsia="pt-BR"/>
        </w:rPr>
        <w:t xml:space="preserve"> indicate the </w:t>
      </w:r>
      <w:r w:rsidR="00803BB3">
        <w:rPr>
          <w:rFonts w:ascii="Arial" w:eastAsia="Times New Roman" w:hAnsi="Arial" w:cs="Arial"/>
          <w:color w:val="000000"/>
          <w:szCs w:val="24"/>
          <w:lang w:val="en-US" w:eastAsia="pt-BR"/>
        </w:rPr>
        <w:t>onset of plant</w:t>
      </w:r>
      <w:r w:rsidR="00956816" w:rsidRPr="00956816">
        <w:rPr>
          <w:rFonts w:ascii="Arial" w:eastAsia="Times New Roman" w:hAnsi="Arial" w:cs="Arial"/>
          <w:color w:val="000000"/>
          <w:szCs w:val="24"/>
          <w:lang w:val="en-US" w:eastAsia="pt-BR"/>
        </w:rPr>
        <w:t xml:space="preserve"> water stress (August 5) determined by the criterion </w:t>
      </w:r>
      <w:r w:rsidR="00956816" w:rsidRPr="00956816">
        <w:rPr>
          <w:rFonts w:ascii="Arial" w:hAnsi="Arial" w:cs="Arial"/>
          <w:szCs w:val="24"/>
          <w:lang w:val="en-US"/>
        </w:rPr>
        <w:t xml:space="preserve">of temperature and </w:t>
      </w:r>
      <w:r w:rsidR="00956816" w:rsidRPr="00956816">
        <w:rPr>
          <w:rFonts w:ascii="Arial" w:hAnsi="Arial" w:cs="Arial"/>
          <w:i/>
          <w:szCs w:val="24"/>
          <w:lang w:val="en-US"/>
        </w:rPr>
        <w:t>VPD</w:t>
      </w:r>
      <w:r w:rsidR="00956816" w:rsidRPr="00956816">
        <w:rPr>
          <w:rFonts w:ascii="Arial" w:hAnsi="Arial" w:cs="Arial"/>
          <w:szCs w:val="24"/>
          <w:lang w:val="en-US"/>
        </w:rPr>
        <w:t xml:space="preserve"> differences</w:t>
      </w:r>
      <w:r w:rsidR="00956816" w:rsidRPr="00956816">
        <w:rPr>
          <w:rFonts w:ascii="Arial" w:eastAsia="Times New Roman" w:hAnsi="Arial" w:cs="Arial"/>
          <w:color w:val="000000"/>
          <w:szCs w:val="24"/>
          <w:lang w:val="en-US" w:eastAsia="pt-BR"/>
        </w:rPr>
        <w:t xml:space="preserve">. It can be observed that this moment corresponds to a pressure head of a few meters negative in both observation points. </w:t>
      </w:r>
      <w:r w:rsidR="00803BB3">
        <w:rPr>
          <w:rFonts w:ascii="Arial" w:eastAsia="Times New Roman" w:hAnsi="Arial" w:cs="Arial"/>
          <w:color w:val="000000"/>
          <w:szCs w:val="24"/>
          <w:lang w:val="en-US" w:eastAsia="pt-BR"/>
        </w:rPr>
        <w:t>Conceptually, t</w:t>
      </w:r>
      <w:r w:rsidR="00956816" w:rsidRPr="00956816">
        <w:rPr>
          <w:rFonts w:ascii="Arial" w:eastAsia="Times New Roman" w:hAnsi="Arial" w:cs="Arial"/>
          <w:color w:val="000000"/>
          <w:szCs w:val="24"/>
          <w:lang w:val="en-US" w:eastAsia="pt-BR"/>
        </w:rPr>
        <w:t xml:space="preserve">here is no </w:t>
      </w:r>
      <w:r w:rsidR="00803BB3">
        <w:rPr>
          <w:rFonts w:ascii="Arial" w:eastAsia="Times New Roman" w:hAnsi="Arial" w:cs="Arial"/>
          <w:color w:val="000000"/>
          <w:szCs w:val="24"/>
          <w:lang w:val="en-US" w:eastAsia="pt-BR"/>
        </w:rPr>
        <w:t>fixed</w:t>
      </w:r>
      <w:r w:rsidR="00956816" w:rsidRPr="00956816">
        <w:rPr>
          <w:rFonts w:ascii="Arial" w:eastAsia="Times New Roman" w:hAnsi="Arial" w:cs="Arial"/>
          <w:color w:val="000000"/>
          <w:szCs w:val="24"/>
          <w:lang w:val="en-US" w:eastAsia="pt-BR"/>
        </w:rPr>
        <w:t xml:space="preserve"> value of pressure head </w:t>
      </w:r>
      <w:r w:rsidR="00803BB3">
        <w:rPr>
          <w:rFonts w:ascii="Arial" w:eastAsia="Times New Roman" w:hAnsi="Arial" w:cs="Arial"/>
          <w:color w:val="000000"/>
          <w:szCs w:val="24"/>
          <w:lang w:val="en-US" w:eastAsia="pt-BR"/>
        </w:rPr>
        <w:t>at which water stress begins</w:t>
      </w:r>
      <w:r w:rsidR="00956816" w:rsidRPr="00956816">
        <w:rPr>
          <w:rFonts w:ascii="Arial" w:eastAsia="Times New Roman" w:hAnsi="Arial" w:cs="Arial"/>
          <w:color w:val="000000"/>
          <w:szCs w:val="24"/>
          <w:lang w:val="en-US" w:eastAsia="pt-BR"/>
        </w:rPr>
        <w:t xml:space="preserve">, since </w:t>
      </w:r>
      <w:r w:rsidR="00803BB3">
        <w:rPr>
          <w:rFonts w:ascii="Arial" w:eastAsia="Times New Roman" w:hAnsi="Arial" w:cs="Arial"/>
          <w:color w:val="000000"/>
          <w:szCs w:val="24"/>
          <w:lang w:val="en-US" w:eastAsia="pt-BR"/>
        </w:rPr>
        <w:t>root water extraction</w:t>
      </w:r>
      <w:r w:rsidR="00956816" w:rsidRPr="00956816">
        <w:rPr>
          <w:rFonts w:ascii="Arial" w:eastAsia="Times New Roman" w:hAnsi="Arial" w:cs="Arial"/>
          <w:color w:val="000000"/>
          <w:szCs w:val="24"/>
          <w:lang w:val="en-US" w:eastAsia="pt-BR"/>
        </w:rPr>
        <w:t xml:space="preserve"> depends on soil properties such as hydraulic conductivity, atmospheric demand and root system characteristics. However, under the conditions of this experiment, root water uptake was </w:t>
      </w:r>
      <w:r w:rsidR="00803BB3">
        <w:rPr>
          <w:rFonts w:ascii="Arial" w:eastAsia="Times New Roman" w:hAnsi="Arial" w:cs="Arial"/>
          <w:color w:val="000000"/>
          <w:szCs w:val="24"/>
          <w:lang w:val="en-US" w:eastAsia="pt-BR"/>
        </w:rPr>
        <w:t xml:space="preserve">at its potential rates for pressure heads down to more or less </w:t>
      </w:r>
      <w:r w:rsidR="00422C77">
        <w:rPr>
          <w:rFonts w:ascii="Arial" w:eastAsia="Times New Roman" w:hAnsi="Arial" w:cs="Arial"/>
          <w:color w:val="000000"/>
          <w:szCs w:val="24"/>
          <w:lang w:val="en-US" w:eastAsia="pt-BR"/>
        </w:rPr>
        <w:noBreakHyphen/>
        <w:t>1</w:t>
      </w:r>
      <w:r w:rsidR="00956816" w:rsidRPr="00956816">
        <w:rPr>
          <w:rFonts w:ascii="Arial" w:eastAsia="Times New Roman" w:hAnsi="Arial" w:cs="Arial"/>
          <w:color w:val="000000"/>
          <w:szCs w:val="24"/>
          <w:lang w:val="en-US" w:eastAsia="pt-BR"/>
        </w:rPr>
        <w:t>0 m.</w:t>
      </w:r>
    </w:p>
    <w:p w:rsidR="001A216F" w:rsidRPr="00743826" w:rsidRDefault="00956816" w:rsidP="001A216F">
      <w:pPr>
        <w:textAlignment w:val="top"/>
        <w:rPr>
          <w:rFonts w:ascii="Arial" w:eastAsia="Times New Roman" w:hAnsi="Arial" w:cs="Arial"/>
          <w:color w:val="888888"/>
          <w:sz w:val="20"/>
          <w:szCs w:val="20"/>
          <w:lang w:val="en-US" w:eastAsia="pt-BR"/>
        </w:rPr>
      </w:pPr>
      <w:r w:rsidRPr="00956816">
        <w:rPr>
          <w:rFonts w:ascii="Arial" w:hAnsi="Arial" w:cs="Arial"/>
          <w:lang w:val="en-US"/>
        </w:rPr>
        <w:t xml:space="preserve"> </w:t>
      </w:r>
      <w:r w:rsidRPr="00956816">
        <w:rPr>
          <w:rFonts w:ascii="Arial" w:eastAsia="Times New Roman" w:hAnsi="Arial" w:cs="Arial"/>
          <w:color w:val="000000"/>
          <w:szCs w:val="24"/>
          <w:lang w:val="en-US" w:eastAsia="pt-BR"/>
        </w:rPr>
        <w:t>In the</w:t>
      </w:r>
      <w:del w:id="575" w:author="Quirijn" w:date="2011-06-22T10:05:00Z">
        <w:r w:rsidRPr="00956816" w:rsidDel="004B5A67">
          <w:rPr>
            <w:rFonts w:ascii="Arial" w:eastAsia="Times New Roman" w:hAnsi="Arial" w:cs="Arial"/>
            <w:color w:val="000000"/>
            <w:szCs w:val="24"/>
            <w:lang w:val="en-US" w:eastAsia="pt-BR"/>
          </w:rPr>
          <w:delText xml:space="preserve"> irrigated</w:delText>
        </w:r>
      </w:del>
      <w:ins w:id="576"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data from </w:t>
      </w:r>
      <w:r w:rsidR="00803BB3">
        <w:rPr>
          <w:rFonts w:ascii="Arial" w:eastAsia="Times New Roman" w:hAnsi="Arial" w:cs="Arial"/>
          <w:color w:val="000000"/>
          <w:szCs w:val="24"/>
          <w:lang w:val="en-US" w:eastAsia="pt-BR"/>
        </w:rPr>
        <w:t>PoT</w:t>
      </w:r>
      <w:r w:rsidRPr="00956816">
        <w:rPr>
          <w:rFonts w:ascii="Arial" w:eastAsia="Times New Roman" w:hAnsi="Arial" w:cs="Arial"/>
          <w:color w:val="000000"/>
          <w:szCs w:val="24"/>
          <w:lang w:val="en-US" w:eastAsia="pt-BR"/>
        </w:rPr>
        <w:t xml:space="preserve"> 3Pb</w:t>
      </w:r>
      <w:r w:rsidR="00803BB3">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installed at a depth of 0.05 m were </w:t>
      </w:r>
      <w:r w:rsidR="00803BB3">
        <w:rPr>
          <w:rFonts w:ascii="Arial" w:eastAsia="Times New Roman" w:hAnsi="Arial" w:cs="Arial"/>
          <w:color w:val="000000"/>
          <w:szCs w:val="24"/>
          <w:lang w:val="en-US" w:eastAsia="pt-BR"/>
        </w:rPr>
        <w:t>not used</w:t>
      </w:r>
      <w:r w:rsidRPr="00956816">
        <w:rPr>
          <w:rFonts w:ascii="Arial" w:eastAsia="Times New Roman" w:hAnsi="Arial" w:cs="Arial"/>
          <w:color w:val="000000"/>
          <w:szCs w:val="24"/>
          <w:lang w:val="en-US" w:eastAsia="pt-BR"/>
        </w:rPr>
        <w:t xml:space="preserve"> and are not shown in Figure</w:t>
      </w:r>
      <w:r w:rsidRPr="00956816">
        <w:rPr>
          <w:rFonts w:ascii="Arial" w:hAnsi="Arial" w:cs="Arial"/>
          <w:szCs w:val="24"/>
          <w:lang w:val="en-US" w:eastAsia="pt-BR"/>
        </w:rPr>
        <w:t xml:space="preserv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fig16</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18</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When the tensiometer data were collected, it was observed that the pressure head </w:t>
      </w:r>
      <w:r w:rsidR="00803BB3">
        <w:rPr>
          <w:rFonts w:ascii="Arial" w:eastAsia="Times New Roman" w:hAnsi="Arial" w:cs="Arial"/>
          <w:color w:val="000000"/>
          <w:szCs w:val="24"/>
          <w:lang w:val="en-US" w:eastAsia="pt-BR"/>
        </w:rPr>
        <w:t xml:space="preserve">in this PoT </w:t>
      </w:r>
      <w:r w:rsidRPr="00956816">
        <w:rPr>
          <w:rFonts w:ascii="Arial" w:eastAsia="Times New Roman" w:hAnsi="Arial" w:cs="Arial"/>
          <w:color w:val="000000"/>
          <w:szCs w:val="24"/>
          <w:lang w:val="en-US" w:eastAsia="pt-BR"/>
        </w:rPr>
        <w:t xml:space="preserve">was positive </w:t>
      </w:r>
      <w:r w:rsidRPr="00956816">
        <w:rPr>
          <w:rFonts w:ascii="Cambria Math" w:eastAsia="Times New Roman" w:hAnsi="Cambria Math" w:cs="Arial"/>
          <w:color w:val="000000"/>
          <w:szCs w:val="24"/>
          <w:lang w:val="en-US" w:eastAsia="pt-BR"/>
        </w:rPr>
        <w:t>​​</w:t>
      </w:r>
      <w:r w:rsidRPr="00956816">
        <w:rPr>
          <w:rFonts w:ascii="Arial" w:eastAsia="Times New Roman" w:hAnsi="Arial" w:cs="Arial"/>
          <w:color w:val="000000"/>
          <w:szCs w:val="24"/>
          <w:lang w:val="en-US" w:eastAsia="pt-BR"/>
        </w:rPr>
        <w:t xml:space="preserve">and increasing with time. This </w:t>
      </w:r>
      <w:r w:rsidR="00803BB3">
        <w:rPr>
          <w:rFonts w:ascii="Arial" w:eastAsia="Times New Roman" w:hAnsi="Arial" w:cs="Arial"/>
          <w:color w:val="000000"/>
          <w:szCs w:val="24"/>
          <w:lang w:val="en-US" w:eastAsia="pt-BR"/>
        </w:rPr>
        <w:t xml:space="preserve">may have been </w:t>
      </w:r>
      <w:r w:rsidRPr="00956816">
        <w:rPr>
          <w:rFonts w:ascii="Arial" w:eastAsia="Times New Roman" w:hAnsi="Arial" w:cs="Arial"/>
          <w:color w:val="000000"/>
          <w:szCs w:val="24"/>
          <w:lang w:val="en-US" w:eastAsia="pt-BR"/>
        </w:rPr>
        <w:t xml:space="preserve">caused by an electronic problem or </w:t>
      </w:r>
      <w:r w:rsidR="00803BB3">
        <w:rPr>
          <w:rFonts w:ascii="Arial" w:eastAsia="Times New Roman" w:hAnsi="Arial" w:cs="Arial"/>
          <w:color w:val="000000"/>
          <w:szCs w:val="24"/>
          <w:lang w:val="en-US" w:eastAsia="pt-BR"/>
        </w:rPr>
        <w:t xml:space="preserve">a defect in the </w:t>
      </w:r>
      <w:r w:rsidRPr="00956816">
        <w:rPr>
          <w:rFonts w:ascii="Arial" w:eastAsia="Times New Roman" w:hAnsi="Arial" w:cs="Arial"/>
          <w:color w:val="000000"/>
          <w:szCs w:val="24"/>
          <w:lang w:val="en-US" w:eastAsia="pt-BR"/>
        </w:rPr>
        <w:t>physical body of the tensiometer</w:t>
      </w:r>
      <w:r w:rsidR="00803BB3">
        <w:rPr>
          <w:rFonts w:ascii="Arial" w:eastAsia="Times New Roman" w:hAnsi="Arial" w:cs="Arial"/>
          <w:color w:val="000000"/>
          <w:szCs w:val="24"/>
          <w:lang w:val="en-US" w:eastAsia="pt-BR"/>
        </w:rPr>
        <w:t xml:space="preserve"> (porous cap or polymer chamber)</w:t>
      </w:r>
      <w:r w:rsidRPr="00956816">
        <w:rPr>
          <w:rFonts w:ascii="Arial" w:eastAsia="Times New Roman" w:hAnsi="Arial" w:cs="Arial"/>
          <w:color w:val="000000"/>
          <w:szCs w:val="24"/>
          <w:lang w:val="en-US" w:eastAsia="pt-BR"/>
        </w:rPr>
        <w:t xml:space="preserve">. For </w:t>
      </w:r>
      <w:r w:rsidR="00803BB3">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other tensiometers,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remained high with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between 0 and -7 m, a</w:t>
      </w:r>
      <w:r w:rsidR="00803BB3">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shown in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fig21</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13</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At observation point 1,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was higher than -0.1 m until August 16 at the depth of 0.15 m and until August 28 at the depth of 0.30 m.</w:t>
      </w:r>
    </w:p>
    <w:p w:rsidR="00317A67" w:rsidRPr="00743826" w:rsidRDefault="00317A67" w:rsidP="003A65BD">
      <w:pPr>
        <w:rPr>
          <w:rFonts w:ascii="Arial" w:hAnsi="Arial" w:cs="Arial"/>
          <w:b/>
          <w:sz w:val="20"/>
          <w:szCs w:val="20"/>
          <w:lang w:val="en-US"/>
        </w:rPr>
      </w:pPr>
    </w:p>
    <w:p w:rsidR="003A249F" w:rsidRPr="00743826" w:rsidRDefault="00CC79DE" w:rsidP="003248EB">
      <w:pPr>
        <w:keepNext/>
        <w:spacing w:line="240" w:lineRule="auto"/>
        <w:ind w:firstLine="0"/>
        <w:jc w:val="center"/>
        <w:rPr>
          <w:rFonts w:ascii="Arial" w:hAnsi="Arial" w:cs="Arial"/>
          <w:lang w:val="en-US"/>
        </w:rPr>
      </w:pPr>
      <w:r>
        <w:rPr>
          <w:noProof/>
          <w:lang w:eastAsia="pt-BR"/>
        </w:rPr>
        <w:lastRenderedPageBreak/>
        <w:drawing>
          <wp:inline distT="0" distB="0" distL="0" distR="0">
            <wp:extent cx="5407200" cy="3381375"/>
            <wp:effectExtent l="0" t="0" r="0" b="0"/>
            <wp:docPr id="18" name="Imagem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60" cstate="print"/>
                    <a:srcRect/>
                    <a:stretch>
                      <a:fillRect/>
                    </a:stretch>
                  </pic:blipFill>
                  <pic:spPr bwMode="auto">
                    <a:xfrm>
                      <a:off x="0" y="0"/>
                      <a:ext cx="5407200" cy="3381375"/>
                    </a:xfrm>
                    <a:prstGeom prst="rect">
                      <a:avLst/>
                    </a:prstGeom>
                    <a:noFill/>
                    <a:ln w="9525">
                      <a:noFill/>
                      <a:miter lim="800000"/>
                      <a:headEnd/>
                      <a:tailEnd/>
                    </a:ln>
                  </pic:spPr>
                </pic:pic>
              </a:graphicData>
            </a:graphic>
          </wp:inline>
        </w:drawing>
      </w:r>
    </w:p>
    <w:p w:rsidR="007A2A71" w:rsidRPr="00743826" w:rsidRDefault="00CC79DE" w:rsidP="003248EB">
      <w:pPr>
        <w:keepNext/>
        <w:spacing w:line="240" w:lineRule="auto"/>
        <w:ind w:firstLine="0"/>
        <w:jc w:val="center"/>
        <w:rPr>
          <w:rFonts w:ascii="Arial" w:hAnsi="Arial" w:cs="Arial"/>
          <w:lang w:val="en-US"/>
        </w:rPr>
      </w:pPr>
      <w:r>
        <w:rPr>
          <w:noProof/>
          <w:lang w:eastAsia="pt-BR"/>
        </w:rPr>
        <w:drawing>
          <wp:inline distT="0" distB="0" distL="0" distR="0">
            <wp:extent cx="5407200" cy="3381375"/>
            <wp:effectExtent l="0" t="0" r="0" b="0"/>
            <wp:docPr id="19" name="Imagem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61" cstate="print"/>
                    <a:srcRect/>
                    <a:stretch>
                      <a:fillRect/>
                    </a:stretch>
                  </pic:blipFill>
                  <pic:spPr bwMode="auto">
                    <a:xfrm>
                      <a:off x="0" y="0"/>
                      <a:ext cx="5407200" cy="3381375"/>
                    </a:xfrm>
                    <a:prstGeom prst="rect">
                      <a:avLst/>
                    </a:prstGeom>
                    <a:noFill/>
                    <a:ln w="9525">
                      <a:noFill/>
                      <a:miter lim="800000"/>
                      <a:headEnd/>
                      <a:tailEnd/>
                    </a:ln>
                  </pic:spPr>
                </pic:pic>
              </a:graphicData>
            </a:graphic>
          </wp:inline>
        </w:drawing>
      </w:r>
    </w:p>
    <w:p w:rsidR="00317A67" w:rsidRPr="00743826" w:rsidRDefault="005667CE" w:rsidP="001C7032">
      <w:pPr>
        <w:pStyle w:val="Legenda"/>
        <w:keepNext/>
        <w:spacing w:after="0" w:line="360" w:lineRule="auto"/>
        <w:ind w:left="1092" w:hanging="1092"/>
        <w:rPr>
          <w:rFonts w:ascii="Arial" w:hAnsi="Arial" w:cs="Arial"/>
          <w:b w:val="0"/>
          <w:color w:val="auto"/>
          <w:sz w:val="20"/>
          <w:szCs w:val="20"/>
          <w:lang w:val="en-US"/>
        </w:rPr>
      </w:pPr>
      <w:bookmarkStart w:id="577" w:name="_Toc286740707"/>
      <w:bookmarkStart w:id="578" w:name="_Toc286746261"/>
      <w:bookmarkStart w:id="579" w:name="_Toc296436854"/>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580" w:name="fig15"/>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17</w:t>
      </w:r>
      <w:r w:rsidR="00EB4AC9" w:rsidRPr="00956816">
        <w:rPr>
          <w:rFonts w:ascii="Arial" w:hAnsi="Arial" w:cs="Arial"/>
          <w:b w:val="0"/>
          <w:color w:val="auto"/>
          <w:sz w:val="20"/>
          <w:szCs w:val="20"/>
          <w:lang w:val="en-US"/>
        </w:rPr>
        <w:fldChar w:fldCharType="end"/>
      </w:r>
      <w:bookmarkEnd w:id="580"/>
      <w:r w:rsidR="00317A67" w:rsidRPr="00743826">
        <w:rPr>
          <w:rFonts w:ascii="Arial" w:hAnsi="Arial" w:cs="Arial"/>
          <w:b w:val="0"/>
          <w:color w:val="auto"/>
          <w:sz w:val="20"/>
          <w:szCs w:val="20"/>
          <w:lang w:val="en-US"/>
        </w:rPr>
        <w:t xml:space="preserve"> </w:t>
      </w:r>
      <w:r w:rsidR="0037783A">
        <w:rPr>
          <w:rFonts w:ascii="Arial" w:hAnsi="Arial" w:cs="Arial"/>
          <w:b w:val="0"/>
          <w:color w:val="auto"/>
          <w:sz w:val="20"/>
          <w:szCs w:val="20"/>
          <w:lang w:val="en-US"/>
        </w:rPr>
        <w:t xml:space="preserve">– Soil water pressure head </w:t>
      </w:r>
      <w:r w:rsidR="0037783A">
        <w:rPr>
          <w:rFonts w:ascii="Arial" w:hAnsi="Arial" w:cs="Arial"/>
          <w:b w:val="0"/>
          <w:i/>
          <w:color w:val="auto"/>
          <w:sz w:val="20"/>
          <w:szCs w:val="20"/>
          <w:lang w:val="en-US"/>
        </w:rPr>
        <w:t>h</w:t>
      </w:r>
      <w:r w:rsidR="0037783A">
        <w:rPr>
          <w:rFonts w:ascii="Arial" w:hAnsi="Arial" w:cs="Arial"/>
          <w:b w:val="0"/>
          <w:color w:val="auto"/>
          <w:sz w:val="20"/>
          <w:szCs w:val="20"/>
          <w:lang w:val="en-US"/>
        </w:rPr>
        <w:t xml:space="preserve"> (m) </w:t>
      </w:r>
      <w:r w:rsidR="00803BB3">
        <w:rPr>
          <w:rFonts w:ascii="Arial" w:hAnsi="Arial" w:cs="Arial"/>
          <w:b w:val="0"/>
          <w:color w:val="auto"/>
          <w:sz w:val="20"/>
          <w:szCs w:val="20"/>
          <w:lang w:val="en-US"/>
        </w:rPr>
        <w:t>for three</w:t>
      </w:r>
      <w:r w:rsidR="0037783A">
        <w:rPr>
          <w:rFonts w:ascii="Arial" w:hAnsi="Arial" w:cs="Arial"/>
          <w:b w:val="0"/>
          <w:color w:val="auto"/>
          <w:sz w:val="20"/>
          <w:szCs w:val="20"/>
          <w:lang w:val="en-US"/>
        </w:rPr>
        <w:t xml:space="preserve"> depths in two observation point</w:t>
      </w:r>
      <w:r w:rsidR="00803BB3">
        <w:rPr>
          <w:rFonts w:ascii="Arial" w:hAnsi="Arial" w:cs="Arial"/>
          <w:b w:val="0"/>
          <w:color w:val="auto"/>
          <w:sz w:val="20"/>
          <w:szCs w:val="20"/>
          <w:lang w:val="en-US"/>
        </w:rPr>
        <w:t>s</w:t>
      </w:r>
      <w:r w:rsidR="0037783A">
        <w:rPr>
          <w:rFonts w:ascii="Arial" w:hAnsi="Arial" w:cs="Arial"/>
          <w:b w:val="0"/>
          <w:color w:val="auto"/>
          <w:sz w:val="20"/>
          <w:szCs w:val="20"/>
          <w:lang w:val="en-US"/>
        </w:rPr>
        <w:t xml:space="preserve"> </w:t>
      </w:r>
      <w:r w:rsidR="00803BB3">
        <w:rPr>
          <w:rFonts w:ascii="Arial" w:hAnsi="Arial" w:cs="Arial"/>
          <w:b w:val="0"/>
          <w:color w:val="auto"/>
          <w:sz w:val="20"/>
          <w:szCs w:val="20"/>
          <w:lang w:val="en-US"/>
        </w:rPr>
        <w:t>of the</w:t>
      </w:r>
      <w:r w:rsidR="0037783A">
        <w:rPr>
          <w:rFonts w:ascii="Arial" w:hAnsi="Arial" w:cs="Arial"/>
          <w:b w:val="0"/>
          <w:color w:val="auto"/>
          <w:sz w:val="20"/>
          <w:szCs w:val="20"/>
          <w:lang w:val="en-US"/>
        </w:rPr>
        <w:t xml:space="preserve"> </w:t>
      </w:r>
      <w:del w:id="581" w:author="Quirijn" w:date="2011-06-22T09:57:00Z">
        <w:r w:rsidR="004D4D36" w:rsidDel="004B5A67">
          <w:rPr>
            <w:rFonts w:ascii="Arial" w:hAnsi="Arial" w:cs="Arial"/>
            <w:b w:val="0"/>
            <w:color w:val="auto"/>
            <w:sz w:val="20"/>
            <w:szCs w:val="20"/>
            <w:lang w:val="en-US"/>
          </w:rPr>
          <w:delText>non-irrigated</w:delText>
        </w:r>
      </w:del>
      <w:ins w:id="582" w:author="Quirijn" w:date="2011-06-22T10:08:00Z">
        <w:r w:rsidR="004B5A67">
          <w:rPr>
            <w:rFonts w:ascii="Arial" w:hAnsi="Arial" w:cs="Arial"/>
            <w:b w:val="0"/>
            <w:color w:val="auto"/>
            <w:sz w:val="20"/>
            <w:szCs w:val="20"/>
            <w:lang w:val="en-US"/>
          </w:rPr>
          <w:t>deficit irrigated</w:t>
        </w:r>
      </w:ins>
      <w:r w:rsidR="0037783A">
        <w:rPr>
          <w:rFonts w:ascii="Arial" w:hAnsi="Arial" w:cs="Arial"/>
          <w:b w:val="0"/>
          <w:color w:val="auto"/>
          <w:sz w:val="20"/>
          <w:szCs w:val="20"/>
          <w:lang w:val="en-US"/>
        </w:rPr>
        <w:t xml:space="preserve"> treatment (</w:t>
      </w:r>
      <w:del w:id="583" w:author="Quirijn" w:date="2011-06-22T10:00:00Z">
        <w:r w:rsidR="0037783A" w:rsidDel="004B5A67">
          <w:rPr>
            <w:rFonts w:ascii="Arial" w:hAnsi="Arial" w:cs="Arial"/>
            <w:b w:val="0"/>
            <w:color w:val="auto"/>
            <w:sz w:val="20"/>
            <w:szCs w:val="20"/>
            <w:lang w:val="en-US"/>
          </w:rPr>
          <w:delText>NI</w:delText>
        </w:r>
      </w:del>
      <w:ins w:id="584" w:author="Quirijn" w:date="2011-06-22T10:00:00Z">
        <w:r w:rsidR="004B5A67">
          <w:rPr>
            <w:rFonts w:ascii="Arial" w:hAnsi="Arial" w:cs="Arial"/>
            <w:b w:val="0"/>
            <w:color w:val="auto"/>
            <w:sz w:val="20"/>
            <w:szCs w:val="20"/>
            <w:lang w:val="en-US"/>
          </w:rPr>
          <w:t>DI</w:t>
        </w:r>
      </w:ins>
      <w:r w:rsidR="0037783A">
        <w:rPr>
          <w:rFonts w:ascii="Arial" w:hAnsi="Arial" w:cs="Arial"/>
          <w:b w:val="0"/>
          <w:color w:val="auto"/>
          <w:sz w:val="20"/>
          <w:szCs w:val="20"/>
          <w:lang w:val="en-US"/>
        </w:rPr>
        <w:t xml:space="preserve"> 1 and </w:t>
      </w:r>
      <w:del w:id="585" w:author="Quirijn" w:date="2011-06-22T10:00:00Z">
        <w:r w:rsidR="0037783A" w:rsidDel="004B5A67">
          <w:rPr>
            <w:rFonts w:ascii="Arial" w:hAnsi="Arial" w:cs="Arial"/>
            <w:b w:val="0"/>
            <w:color w:val="auto"/>
            <w:sz w:val="20"/>
            <w:szCs w:val="20"/>
            <w:lang w:val="en-US"/>
          </w:rPr>
          <w:delText>NI</w:delText>
        </w:r>
      </w:del>
      <w:ins w:id="586" w:author="Quirijn" w:date="2011-06-22T10:00:00Z">
        <w:r w:rsidR="004B5A67">
          <w:rPr>
            <w:rFonts w:ascii="Arial" w:hAnsi="Arial" w:cs="Arial"/>
            <w:b w:val="0"/>
            <w:color w:val="auto"/>
            <w:sz w:val="20"/>
            <w:szCs w:val="20"/>
            <w:lang w:val="en-US"/>
          </w:rPr>
          <w:t>DI</w:t>
        </w:r>
      </w:ins>
      <w:r w:rsidR="0037783A">
        <w:rPr>
          <w:rFonts w:ascii="Arial" w:hAnsi="Arial" w:cs="Arial"/>
          <w:b w:val="0"/>
          <w:color w:val="auto"/>
          <w:sz w:val="20"/>
          <w:szCs w:val="20"/>
          <w:lang w:val="en-US"/>
        </w:rPr>
        <w:t xml:space="preserve"> 2)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577"/>
      <w:bookmarkEnd w:id="578"/>
      <w:r w:rsidR="0037783A">
        <w:rPr>
          <w:rFonts w:ascii="Arial" w:hAnsi="Arial" w:cs="Arial"/>
          <w:b w:val="0"/>
          <w:color w:val="auto"/>
          <w:sz w:val="20"/>
          <w:szCs w:val="20"/>
          <w:lang w:val="en-US"/>
        </w:rPr>
        <w:t xml:space="preserve">. </w:t>
      </w:r>
      <w:r w:rsidR="00956816" w:rsidRPr="00956816">
        <w:rPr>
          <w:rFonts w:ascii="Arial" w:hAnsi="Arial" w:cs="Arial"/>
          <w:b w:val="0"/>
          <w:color w:val="auto"/>
          <w:sz w:val="20"/>
          <w:szCs w:val="20"/>
          <w:lang w:val="en-US"/>
        </w:rPr>
        <w:t>Vertical line</w:t>
      </w:r>
      <w:r w:rsidR="00803BB3">
        <w:rPr>
          <w:rFonts w:ascii="Arial" w:hAnsi="Arial" w:cs="Arial"/>
          <w:b w:val="0"/>
          <w:color w:val="auto"/>
          <w:sz w:val="20"/>
          <w:szCs w:val="20"/>
          <w:lang w:val="en-US"/>
        </w:rPr>
        <w:t>s</w:t>
      </w:r>
      <w:r w:rsidR="00956816" w:rsidRPr="00956816">
        <w:rPr>
          <w:rFonts w:ascii="Arial" w:hAnsi="Arial" w:cs="Arial"/>
          <w:b w:val="0"/>
          <w:color w:val="auto"/>
          <w:sz w:val="20"/>
          <w:szCs w:val="20"/>
          <w:lang w:val="en-US"/>
        </w:rPr>
        <w:t xml:space="preserve"> indicate the </w:t>
      </w:r>
      <w:r w:rsidR="00803BB3">
        <w:rPr>
          <w:rFonts w:ascii="Arial" w:hAnsi="Arial" w:cs="Arial"/>
          <w:b w:val="0"/>
          <w:color w:val="auto"/>
          <w:sz w:val="20"/>
          <w:szCs w:val="20"/>
          <w:lang w:val="en-US"/>
        </w:rPr>
        <w:t>onset</w:t>
      </w:r>
      <w:r w:rsidR="00956816" w:rsidRPr="00956816">
        <w:rPr>
          <w:rFonts w:ascii="Arial" w:hAnsi="Arial" w:cs="Arial"/>
          <w:b w:val="0"/>
          <w:color w:val="auto"/>
          <w:sz w:val="20"/>
          <w:szCs w:val="20"/>
          <w:lang w:val="en-US"/>
        </w:rPr>
        <w:t xml:space="preserve"> of water stress </w:t>
      </w:r>
      <w:r w:rsidR="00803BB3">
        <w:rPr>
          <w:rFonts w:ascii="Arial" w:hAnsi="Arial" w:cs="Arial"/>
          <w:b w:val="0"/>
          <w:color w:val="auto"/>
          <w:sz w:val="20"/>
          <w:szCs w:val="20"/>
          <w:lang w:val="en-US"/>
        </w:rPr>
        <w:t>determined</w:t>
      </w:r>
      <w:r w:rsidR="00956816" w:rsidRPr="00956816">
        <w:rPr>
          <w:rFonts w:ascii="Arial" w:hAnsi="Arial" w:cs="Arial"/>
          <w:b w:val="0"/>
          <w:color w:val="auto"/>
          <w:sz w:val="20"/>
          <w:szCs w:val="20"/>
          <w:lang w:val="en-US"/>
        </w:rPr>
        <w:t xml:space="preserve"> by the criterion of temperature and </w:t>
      </w:r>
      <w:r w:rsidR="00956816" w:rsidRPr="00956816">
        <w:rPr>
          <w:rFonts w:ascii="Arial" w:hAnsi="Arial" w:cs="Arial"/>
          <w:b w:val="0"/>
          <w:i/>
          <w:color w:val="auto"/>
          <w:sz w:val="20"/>
          <w:szCs w:val="20"/>
          <w:lang w:val="en-US"/>
        </w:rPr>
        <w:t>VPD</w:t>
      </w:r>
      <w:r w:rsidR="00956816" w:rsidRPr="00956816">
        <w:rPr>
          <w:rFonts w:ascii="Arial" w:hAnsi="Arial" w:cs="Arial"/>
          <w:b w:val="0"/>
          <w:color w:val="auto"/>
          <w:sz w:val="20"/>
          <w:szCs w:val="20"/>
          <w:lang w:val="en-US"/>
        </w:rPr>
        <w:t xml:space="preserve"> differences</w:t>
      </w:r>
      <w:bookmarkEnd w:id="579"/>
    </w:p>
    <w:p w:rsidR="003A249F" w:rsidRPr="00743826" w:rsidRDefault="003A249F" w:rsidP="003A249F">
      <w:pPr>
        <w:keepNext/>
        <w:spacing w:line="240" w:lineRule="auto"/>
        <w:ind w:firstLine="0"/>
        <w:jc w:val="center"/>
        <w:rPr>
          <w:rFonts w:ascii="Arial" w:hAnsi="Arial" w:cs="Arial"/>
          <w:lang w:val="en-US"/>
        </w:rPr>
      </w:pPr>
    </w:p>
    <w:p w:rsidR="003A249F" w:rsidRPr="00743826" w:rsidRDefault="003A249F" w:rsidP="003A249F">
      <w:pPr>
        <w:keepNext/>
        <w:spacing w:line="240" w:lineRule="auto"/>
        <w:ind w:firstLine="0"/>
        <w:jc w:val="center"/>
        <w:rPr>
          <w:rFonts w:ascii="Arial" w:hAnsi="Arial" w:cs="Arial"/>
          <w:lang w:val="en-US"/>
        </w:rPr>
      </w:pPr>
    </w:p>
    <w:p w:rsidR="007A2A71" w:rsidRPr="00743826" w:rsidRDefault="00CC79DE" w:rsidP="003A249F">
      <w:pPr>
        <w:keepNext/>
        <w:spacing w:line="240" w:lineRule="auto"/>
        <w:ind w:firstLine="0"/>
        <w:jc w:val="center"/>
        <w:rPr>
          <w:rFonts w:ascii="Arial" w:hAnsi="Arial" w:cs="Arial"/>
          <w:lang w:val="en-US"/>
        </w:rPr>
      </w:pPr>
      <w:r>
        <w:rPr>
          <w:noProof/>
          <w:lang w:eastAsia="pt-BR"/>
        </w:rPr>
        <w:lastRenderedPageBreak/>
        <w:drawing>
          <wp:inline distT="0" distB="0" distL="0" distR="0">
            <wp:extent cx="5407200" cy="3381375"/>
            <wp:effectExtent l="0" t="0" r="0" b="0"/>
            <wp:docPr id="17" name="Imagem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62" cstate="print"/>
                    <a:srcRect/>
                    <a:stretch>
                      <a:fillRect/>
                    </a:stretch>
                  </pic:blipFill>
                  <pic:spPr bwMode="auto">
                    <a:xfrm>
                      <a:off x="0" y="0"/>
                      <a:ext cx="5407200" cy="3381375"/>
                    </a:xfrm>
                    <a:prstGeom prst="rect">
                      <a:avLst/>
                    </a:prstGeom>
                    <a:noFill/>
                    <a:ln w="9525">
                      <a:noFill/>
                      <a:miter lim="800000"/>
                      <a:headEnd/>
                      <a:tailEnd/>
                    </a:ln>
                  </pic:spPr>
                </pic:pic>
              </a:graphicData>
            </a:graphic>
          </wp:inline>
        </w:drawing>
      </w:r>
    </w:p>
    <w:p w:rsidR="000276CC" w:rsidRPr="00743826" w:rsidRDefault="00CC79DE" w:rsidP="003A249F">
      <w:pPr>
        <w:keepNext/>
        <w:spacing w:line="240" w:lineRule="auto"/>
        <w:ind w:firstLine="0"/>
        <w:jc w:val="center"/>
        <w:rPr>
          <w:rFonts w:ascii="Arial" w:hAnsi="Arial" w:cs="Arial"/>
          <w:lang w:val="en-US"/>
        </w:rPr>
      </w:pPr>
      <w:r>
        <w:rPr>
          <w:noProof/>
          <w:lang w:eastAsia="pt-BR"/>
        </w:rPr>
        <w:drawing>
          <wp:inline distT="0" distB="0" distL="0" distR="0">
            <wp:extent cx="5407200" cy="3381375"/>
            <wp:effectExtent l="0" t="0" r="0" b="0"/>
            <wp:docPr id="96" name="Imagem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63" cstate="print"/>
                    <a:srcRect/>
                    <a:stretch>
                      <a:fillRect/>
                    </a:stretch>
                  </pic:blipFill>
                  <pic:spPr bwMode="auto">
                    <a:xfrm>
                      <a:off x="0" y="0"/>
                      <a:ext cx="5407200" cy="3381375"/>
                    </a:xfrm>
                    <a:prstGeom prst="rect">
                      <a:avLst/>
                    </a:prstGeom>
                    <a:noFill/>
                    <a:ln w="9525">
                      <a:noFill/>
                      <a:miter lim="800000"/>
                      <a:headEnd/>
                      <a:tailEnd/>
                    </a:ln>
                  </pic:spPr>
                </pic:pic>
              </a:graphicData>
            </a:graphic>
          </wp:inline>
        </w:drawing>
      </w:r>
    </w:p>
    <w:p w:rsidR="003A249F" w:rsidRPr="00743826" w:rsidRDefault="0039290E" w:rsidP="001C7032">
      <w:pPr>
        <w:pStyle w:val="Legenda"/>
        <w:keepNext/>
        <w:spacing w:after="0" w:line="360" w:lineRule="auto"/>
        <w:ind w:left="1120" w:hanging="1120"/>
        <w:rPr>
          <w:rFonts w:ascii="Arial" w:hAnsi="Arial" w:cs="Arial"/>
          <w:b w:val="0"/>
          <w:color w:val="auto"/>
          <w:sz w:val="20"/>
          <w:szCs w:val="20"/>
          <w:lang w:val="en-US"/>
        </w:rPr>
      </w:pPr>
      <w:bookmarkStart w:id="587" w:name="_Toc286740708"/>
      <w:bookmarkStart w:id="588" w:name="_Toc286746262"/>
      <w:bookmarkStart w:id="589" w:name="_Toc296436855"/>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590" w:name="fig16"/>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18</w:t>
      </w:r>
      <w:r w:rsidR="00EB4AC9" w:rsidRPr="00956816">
        <w:rPr>
          <w:rFonts w:ascii="Arial" w:hAnsi="Arial" w:cs="Arial"/>
          <w:b w:val="0"/>
          <w:color w:val="auto"/>
          <w:sz w:val="20"/>
          <w:szCs w:val="20"/>
          <w:lang w:val="en-US"/>
        </w:rPr>
        <w:fldChar w:fldCharType="end"/>
      </w:r>
      <w:bookmarkEnd w:id="590"/>
      <w:r w:rsidR="003A249F" w:rsidRPr="00743826">
        <w:rPr>
          <w:rFonts w:ascii="Arial" w:hAnsi="Arial" w:cs="Arial"/>
          <w:b w:val="0"/>
          <w:color w:val="auto"/>
          <w:sz w:val="20"/>
          <w:szCs w:val="20"/>
          <w:lang w:val="en-US"/>
        </w:rPr>
        <w:t xml:space="preserve"> </w:t>
      </w:r>
      <w:bookmarkEnd w:id="587"/>
      <w:bookmarkEnd w:id="588"/>
      <w:r w:rsidR="0037783A">
        <w:rPr>
          <w:rFonts w:ascii="Arial" w:hAnsi="Arial" w:cs="Arial"/>
          <w:b w:val="0"/>
          <w:color w:val="auto"/>
          <w:sz w:val="20"/>
          <w:szCs w:val="20"/>
          <w:lang w:val="en-US"/>
        </w:rPr>
        <w:t xml:space="preserve">– Soil water pressure head </w:t>
      </w:r>
      <w:r w:rsidR="0037783A">
        <w:rPr>
          <w:rFonts w:ascii="Arial" w:hAnsi="Arial" w:cs="Arial"/>
          <w:b w:val="0"/>
          <w:i/>
          <w:color w:val="auto"/>
          <w:sz w:val="20"/>
          <w:szCs w:val="20"/>
          <w:lang w:val="en-US"/>
        </w:rPr>
        <w:t>h</w:t>
      </w:r>
      <w:r w:rsidR="0037783A">
        <w:rPr>
          <w:rFonts w:ascii="Arial" w:hAnsi="Arial" w:cs="Arial"/>
          <w:b w:val="0"/>
          <w:color w:val="auto"/>
          <w:sz w:val="20"/>
          <w:szCs w:val="20"/>
          <w:lang w:val="en-US"/>
        </w:rPr>
        <w:t xml:space="preserve"> (m) at </w:t>
      </w:r>
      <w:r w:rsidR="00803BB3">
        <w:rPr>
          <w:rFonts w:ascii="Arial" w:hAnsi="Arial" w:cs="Arial"/>
          <w:b w:val="0"/>
          <w:color w:val="auto"/>
          <w:sz w:val="20"/>
          <w:szCs w:val="20"/>
          <w:lang w:val="en-US"/>
        </w:rPr>
        <w:t>three</w:t>
      </w:r>
      <w:r w:rsidR="0037783A">
        <w:rPr>
          <w:rFonts w:ascii="Arial" w:hAnsi="Arial" w:cs="Arial"/>
          <w:b w:val="0"/>
          <w:color w:val="auto"/>
          <w:sz w:val="20"/>
          <w:szCs w:val="20"/>
          <w:lang w:val="en-US"/>
        </w:rPr>
        <w:t xml:space="preserve"> depths in </w:t>
      </w:r>
      <w:r w:rsidR="00803BB3">
        <w:rPr>
          <w:rFonts w:ascii="Arial" w:hAnsi="Arial" w:cs="Arial"/>
          <w:b w:val="0"/>
          <w:color w:val="auto"/>
          <w:sz w:val="20"/>
          <w:szCs w:val="20"/>
          <w:lang w:val="en-US"/>
        </w:rPr>
        <w:t xml:space="preserve">the </w:t>
      </w:r>
      <w:r w:rsidR="0037783A">
        <w:rPr>
          <w:rFonts w:ascii="Arial" w:hAnsi="Arial" w:cs="Arial"/>
          <w:b w:val="0"/>
          <w:color w:val="auto"/>
          <w:sz w:val="20"/>
          <w:szCs w:val="20"/>
          <w:lang w:val="en-US"/>
        </w:rPr>
        <w:t>two observation point</w:t>
      </w:r>
      <w:r w:rsidR="00803BB3">
        <w:rPr>
          <w:rFonts w:ascii="Arial" w:hAnsi="Arial" w:cs="Arial"/>
          <w:b w:val="0"/>
          <w:color w:val="auto"/>
          <w:sz w:val="20"/>
          <w:szCs w:val="20"/>
          <w:lang w:val="en-US"/>
        </w:rPr>
        <w:t>s</w:t>
      </w:r>
      <w:r w:rsidR="0037783A">
        <w:rPr>
          <w:rFonts w:ascii="Arial" w:hAnsi="Arial" w:cs="Arial"/>
          <w:b w:val="0"/>
          <w:color w:val="auto"/>
          <w:sz w:val="20"/>
          <w:szCs w:val="20"/>
          <w:lang w:val="en-US"/>
        </w:rPr>
        <w:t xml:space="preserve"> </w:t>
      </w:r>
      <w:r w:rsidR="00803BB3">
        <w:rPr>
          <w:rFonts w:ascii="Arial" w:hAnsi="Arial" w:cs="Arial"/>
          <w:b w:val="0"/>
          <w:color w:val="auto"/>
          <w:sz w:val="20"/>
          <w:szCs w:val="20"/>
          <w:lang w:val="en-US"/>
        </w:rPr>
        <w:t>in the</w:t>
      </w:r>
      <w:del w:id="591" w:author="Quirijn" w:date="2011-06-22T10:05:00Z">
        <w:r w:rsidR="0037783A" w:rsidDel="004B5A67">
          <w:rPr>
            <w:rFonts w:ascii="Arial" w:hAnsi="Arial" w:cs="Arial"/>
            <w:b w:val="0"/>
            <w:color w:val="auto"/>
            <w:sz w:val="20"/>
            <w:szCs w:val="20"/>
            <w:lang w:val="en-US"/>
          </w:rPr>
          <w:delText xml:space="preserve"> irrigated</w:delText>
        </w:r>
      </w:del>
      <w:ins w:id="592" w:author="Quirijn" w:date="2011-06-22T10:05:00Z">
        <w:r w:rsidR="004B5A67">
          <w:rPr>
            <w:rFonts w:ascii="Arial" w:hAnsi="Arial" w:cs="Arial"/>
            <w:b w:val="0"/>
            <w:color w:val="auto"/>
            <w:sz w:val="20"/>
            <w:szCs w:val="20"/>
            <w:lang w:val="en-US"/>
          </w:rPr>
          <w:t xml:space="preserve"> fully irrigated</w:t>
        </w:r>
      </w:ins>
      <w:r w:rsidR="0037783A">
        <w:rPr>
          <w:rFonts w:ascii="Arial" w:hAnsi="Arial" w:cs="Arial"/>
          <w:b w:val="0"/>
          <w:color w:val="auto"/>
          <w:sz w:val="20"/>
          <w:szCs w:val="20"/>
          <w:lang w:val="en-US"/>
        </w:rPr>
        <w:t xml:space="preserve"> treatment (</w:t>
      </w:r>
      <w:del w:id="593" w:author="Quirijn" w:date="2011-06-22T10:02:00Z">
        <w:r w:rsidR="0037783A" w:rsidDel="004B5A67">
          <w:rPr>
            <w:rFonts w:ascii="Arial" w:hAnsi="Arial" w:cs="Arial"/>
            <w:b w:val="0"/>
            <w:color w:val="auto"/>
            <w:sz w:val="20"/>
            <w:szCs w:val="20"/>
            <w:lang w:val="en-US"/>
          </w:rPr>
          <w:delText>I</w:delText>
        </w:r>
      </w:del>
      <w:ins w:id="594" w:author="Quirijn" w:date="2011-06-22T10:02:00Z">
        <w:r w:rsidR="004B5A67">
          <w:rPr>
            <w:rFonts w:ascii="Arial" w:hAnsi="Arial" w:cs="Arial"/>
            <w:b w:val="0"/>
            <w:color w:val="auto"/>
            <w:sz w:val="20"/>
            <w:szCs w:val="20"/>
            <w:lang w:val="en-US"/>
          </w:rPr>
          <w:t>FI</w:t>
        </w:r>
      </w:ins>
      <w:r w:rsidR="0037783A">
        <w:rPr>
          <w:rFonts w:ascii="Arial" w:hAnsi="Arial" w:cs="Arial"/>
          <w:b w:val="0"/>
          <w:color w:val="auto"/>
          <w:sz w:val="20"/>
          <w:szCs w:val="20"/>
          <w:lang w:val="en-US"/>
        </w:rPr>
        <w:t xml:space="preserve"> 1 and </w:t>
      </w:r>
      <w:del w:id="595" w:author="Quirijn" w:date="2011-06-22T10:02:00Z">
        <w:r w:rsidR="0037783A" w:rsidDel="004B5A67">
          <w:rPr>
            <w:rFonts w:ascii="Arial" w:hAnsi="Arial" w:cs="Arial"/>
            <w:b w:val="0"/>
            <w:color w:val="auto"/>
            <w:sz w:val="20"/>
            <w:szCs w:val="20"/>
            <w:lang w:val="en-US"/>
          </w:rPr>
          <w:delText>I</w:delText>
        </w:r>
      </w:del>
      <w:ins w:id="596" w:author="Quirijn" w:date="2011-06-22T10:02:00Z">
        <w:r w:rsidR="004B5A67">
          <w:rPr>
            <w:rFonts w:ascii="Arial" w:hAnsi="Arial" w:cs="Arial"/>
            <w:b w:val="0"/>
            <w:color w:val="auto"/>
            <w:sz w:val="20"/>
            <w:szCs w:val="20"/>
            <w:lang w:val="en-US"/>
          </w:rPr>
          <w:t>FI</w:t>
        </w:r>
      </w:ins>
      <w:r w:rsidR="0037783A">
        <w:rPr>
          <w:rFonts w:ascii="Arial" w:hAnsi="Arial" w:cs="Arial"/>
          <w:b w:val="0"/>
          <w:color w:val="auto"/>
          <w:sz w:val="20"/>
          <w:szCs w:val="20"/>
          <w:lang w:val="en-US"/>
        </w:rPr>
        <w:t xml:space="preserve"> 2)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589"/>
    </w:p>
    <w:bookmarkEnd w:id="565"/>
    <w:bookmarkEnd w:id="566"/>
    <w:bookmarkEnd w:id="567"/>
    <w:bookmarkEnd w:id="568"/>
    <w:bookmarkEnd w:id="569"/>
    <w:p w:rsidR="00BB5258" w:rsidRPr="00743826" w:rsidRDefault="00BB5258" w:rsidP="00910E59">
      <w:pPr>
        <w:tabs>
          <w:tab w:val="center" w:pos="4706"/>
          <w:tab w:val="right" w:pos="9412"/>
        </w:tabs>
        <w:rPr>
          <w:rFonts w:ascii="Arial" w:hAnsi="Arial" w:cs="Arial"/>
          <w:lang w:val="en-US"/>
        </w:rPr>
      </w:pPr>
    </w:p>
    <w:p w:rsidR="0039290E" w:rsidRPr="00743826" w:rsidRDefault="0039290E" w:rsidP="00910E59">
      <w:pPr>
        <w:tabs>
          <w:tab w:val="center" w:pos="4706"/>
          <w:tab w:val="right" w:pos="9412"/>
        </w:tabs>
        <w:rPr>
          <w:rFonts w:ascii="Arial" w:hAnsi="Arial" w:cs="Arial"/>
          <w:lang w:val="en-US"/>
        </w:rPr>
      </w:pPr>
    </w:p>
    <w:p w:rsidR="003F4D8C" w:rsidRPr="00743826" w:rsidRDefault="003F4D8C" w:rsidP="00910E59">
      <w:pPr>
        <w:tabs>
          <w:tab w:val="center" w:pos="4706"/>
          <w:tab w:val="right" w:pos="9412"/>
        </w:tabs>
        <w:rPr>
          <w:rFonts w:ascii="Arial" w:hAnsi="Arial" w:cs="Arial"/>
          <w:lang w:val="en-US"/>
        </w:rPr>
      </w:pPr>
    </w:p>
    <w:p w:rsidR="009F6EF8" w:rsidRPr="00743826" w:rsidRDefault="009F6EF8" w:rsidP="00910E59">
      <w:pPr>
        <w:tabs>
          <w:tab w:val="center" w:pos="4706"/>
          <w:tab w:val="right" w:pos="9412"/>
        </w:tabs>
        <w:rPr>
          <w:rFonts w:ascii="Arial" w:hAnsi="Arial" w:cs="Arial"/>
          <w:lang w:val="en-US"/>
        </w:rPr>
      </w:pPr>
    </w:p>
    <w:p w:rsidR="009F6EF8" w:rsidRPr="00743826" w:rsidRDefault="00956816" w:rsidP="00EB4880">
      <w:pPr>
        <w:pStyle w:val="Ttulo4"/>
        <w:ind w:left="1151" w:hanging="794"/>
        <w:rPr>
          <w:rFonts w:ascii="Arial" w:hAnsi="Arial"/>
          <w:lang w:val="en-US"/>
        </w:rPr>
      </w:pPr>
      <w:bookmarkStart w:id="597" w:name="_Toc296436828"/>
      <w:r w:rsidRPr="00956816">
        <w:rPr>
          <w:rFonts w:ascii="Arial" w:hAnsi="Arial"/>
          <w:lang w:val="en-US"/>
        </w:rPr>
        <w:lastRenderedPageBreak/>
        <w:t xml:space="preserve">Experimental data </w:t>
      </w:r>
      <w:r w:rsidR="00803BB3">
        <w:rPr>
          <w:rFonts w:ascii="Arial" w:hAnsi="Arial"/>
          <w:lang w:val="en-US"/>
        </w:rPr>
        <w:t xml:space="preserve">at </w:t>
      </w:r>
      <w:r w:rsidR="00803BB3" w:rsidRPr="0037783A">
        <w:rPr>
          <w:rFonts w:ascii="Arial" w:hAnsi="Arial"/>
          <w:lang w:val="en-US"/>
        </w:rPr>
        <w:t>detailed</w:t>
      </w:r>
      <w:r w:rsidRPr="00956816">
        <w:rPr>
          <w:rFonts w:ascii="Arial" w:hAnsi="Arial"/>
          <w:lang w:val="en-US"/>
        </w:rPr>
        <w:t xml:space="preserve"> time scale</w:t>
      </w:r>
      <w:bookmarkEnd w:id="597"/>
    </w:p>
    <w:p w:rsidR="00D278B4" w:rsidRPr="00743826" w:rsidRDefault="00956816" w:rsidP="00D278B4">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The m</w:t>
      </w:r>
      <w:r w:rsidR="00456BC5">
        <w:rPr>
          <w:rFonts w:ascii="Arial" w:eastAsia="Times New Roman" w:hAnsi="Arial" w:cs="Arial"/>
          <w:color w:val="000000"/>
          <w:szCs w:val="24"/>
          <w:lang w:val="en-US" w:eastAsia="pt-BR"/>
        </w:rPr>
        <w:t xml:space="preserve">ost relevant </w:t>
      </w:r>
      <w:r w:rsidRPr="00956816">
        <w:rPr>
          <w:rFonts w:ascii="Arial" w:eastAsia="Times New Roman" w:hAnsi="Arial" w:cs="Arial"/>
          <w:color w:val="000000"/>
          <w:szCs w:val="24"/>
          <w:lang w:val="en-US" w:eastAsia="pt-BR"/>
        </w:rPr>
        <w:t xml:space="preserve">experimental data were analyzed </w:t>
      </w:r>
      <w:r w:rsidR="00456BC5">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the temporal resolution of</w:t>
      </w:r>
      <w:r w:rsidR="00456BC5">
        <w:rPr>
          <w:rFonts w:ascii="Arial" w:eastAsia="Times New Roman" w:hAnsi="Arial" w:cs="Arial"/>
          <w:color w:val="000000"/>
          <w:szCs w:val="24"/>
          <w:lang w:val="en-US" w:eastAsia="pt-BR"/>
        </w:rPr>
        <w:t xml:space="preserve"> the</w:t>
      </w:r>
      <w:r w:rsidRPr="00956816">
        <w:rPr>
          <w:rFonts w:ascii="Arial" w:eastAsia="Times New Roman" w:hAnsi="Arial" w:cs="Arial"/>
          <w:color w:val="000000"/>
          <w:szCs w:val="24"/>
          <w:lang w:val="en-US" w:eastAsia="pt-BR"/>
        </w:rPr>
        <w:t xml:space="preserve"> field measurements (one observation every 30 minutes) for </w:t>
      </w:r>
      <w:r w:rsidR="00456BC5">
        <w:rPr>
          <w:rFonts w:ascii="Arial" w:eastAsia="Times New Roman" w:hAnsi="Arial" w:cs="Arial"/>
          <w:color w:val="000000"/>
          <w:szCs w:val="24"/>
          <w:lang w:val="en-US" w:eastAsia="pt-BR"/>
        </w:rPr>
        <w:t>four selected dates for which simulations were performed (</w:t>
      </w:r>
      <w:r w:rsidRPr="00956816">
        <w:rPr>
          <w:rFonts w:ascii="Arial" w:eastAsia="Times New Roman" w:hAnsi="Arial" w:cs="Arial"/>
          <w:color w:val="000000"/>
          <w:szCs w:val="24"/>
          <w:lang w:val="en-US" w:eastAsia="pt-BR"/>
        </w:rPr>
        <w:t>August 15, 23, 25 and 30</w:t>
      </w:r>
      <w:r w:rsidR="00456BC5">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and also for August 9 </w:t>
      </w:r>
      <w:r w:rsidR="0022093B">
        <w:rPr>
          <w:rFonts w:ascii="Arial" w:eastAsia="Times New Roman" w:hAnsi="Arial" w:cs="Arial"/>
          <w:color w:val="000000"/>
          <w:szCs w:val="24"/>
          <w:lang w:val="en-US" w:eastAsia="pt-BR"/>
        </w:rPr>
        <w:t xml:space="preserve">which </w:t>
      </w:r>
      <w:r w:rsidRPr="00956816">
        <w:rPr>
          <w:rFonts w:ascii="Arial" w:eastAsia="Times New Roman" w:hAnsi="Arial" w:cs="Arial"/>
          <w:color w:val="000000"/>
          <w:szCs w:val="24"/>
          <w:lang w:val="en-US" w:eastAsia="pt-BR"/>
        </w:rPr>
        <w:t xml:space="preserve">represents a condition of </w:t>
      </w:r>
      <w:r w:rsidR="0022093B">
        <w:rPr>
          <w:rFonts w:ascii="Arial" w:eastAsia="Times New Roman" w:hAnsi="Arial" w:cs="Arial"/>
          <w:color w:val="000000"/>
          <w:szCs w:val="24"/>
          <w:lang w:val="en-US" w:eastAsia="pt-BR"/>
        </w:rPr>
        <w:t>soil water</w:t>
      </w:r>
      <w:r w:rsidRPr="00956816">
        <w:rPr>
          <w:rFonts w:ascii="Arial" w:eastAsia="Times New Roman" w:hAnsi="Arial" w:cs="Arial"/>
          <w:color w:val="000000"/>
          <w:szCs w:val="24"/>
          <w:lang w:val="en-US" w:eastAsia="pt-BR"/>
        </w:rPr>
        <w:t xml:space="preserve"> dynamic</w:t>
      </w:r>
      <w:r w:rsidR="0022093B">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at the </w:t>
      </w:r>
      <w:r w:rsidR="0022093B">
        <w:rPr>
          <w:rFonts w:ascii="Arial" w:eastAsia="Times New Roman" w:hAnsi="Arial" w:cs="Arial"/>
          <w:color w:val="000000"/>
          <w:szCs w:val="24"/>
          <w:lang w:val="en-US" w:eastAsia="pt-BR"/>
        </w:rPr>
        <w:t>onset</w:t>
      </w:r>
      <w:r w:rsidRPr="00956816">
        <w:rPr>
          <w:rFonts w:ascii="Arial" w:eastAsia="Times New Roman" w:hAnsi="Arial" w:cs="Arial"/>
          <w:color w:val="000000"/>
          <w:szCs w:val="24"/>
          <w:lang w:val="en-US" w:eastAsia="pt-BR"/>
        </w:rPr>
        <w:t xml:space="preserve"> of the drying period. The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for both treatments and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in the two observation points of the </w:t>
      </w:r>
      <w:del w:id="598" w:author="Quirijn" w:date="2011-06-22T09:57:00Z">
        <w:r w:rsidR="004D4D36" w:rsidDel="004B5A67">
          <w:rPr>
            <w:rFonts w:ascii="Arial" w:eastAsia="Times New Roman" w:hAnsi="Arial" w:cs="Arial"/>
            <w:color w:val="000000"/>
            <w:szCs w:val="24"/>
            <w:lang w:val="en-US" w:eastAsia="pt-BR"/>
          </w:rPr>
          <w:delText>non-irrigated</w:delText>
        </w:r>
      </w:del>
      <w:ins w:id="599"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are presented in </w:t>
      </w:r>
      <w:r w:rsidR="0022093B">
        <w:rPr>
          <w:rFonts w:ascii="Arial" w:eastAsia="Times New Roman" w:hAnsi="Arial" w:cs="Arial"/>
          <w:color w:val="000000"/>
          <w:szCs w:val="24"/>
          <w:lang w:val="en-US" w:eastAsia="pt-BR"/>
        </w:rPr>
        <w:t>the following</w:t>
      </w:r>
      <w:r w:rsidRPr="00956816">
        <w:rPr>
          <w:rFonts w:ascii="Arial" w:eastAsia="Times New Roman" w:hAnsi="Arial" w:cs="Arial"/>
          <w:color w:val="000000"/>
          <w:szCs w:val="24"/>
          <w:lang w:val="en-US" w:eastAsia="pt-BR"/>
        </w:rPr>
        <w:t xml:space="preserve">. Previously, measurements of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xml:space="preserve"> at these days are shown (Figure </w:t>
      </w:r>
      <w:r w:rsidR="00EB4AC9" w:rsidRPr="00956816">
        <w:rPr>
          <w:rFonts w:ascii="Arial" w:hAnsi="Arial" w:cs="Arial"/>
          <w:lang w:val="en-US"/>
        </w:rPr>
        <w:fldChar w:fldCharType="begin"/>
      </w:r>
      <w:r w:rsidRPr="00956816">
        <w:rPr>
          <w:rFonts w:ascii="Arial" w:hAnsi="Arial" w:cs="Arial"/>
          <w:lang w:val="en-US"/>
        </w:rPr>
        <w:instrText xml:space="preserve"> seq Figura \* ARABIC fig47 </w:instrText>
      </w:r>
      <w:r w:rsidR="00EB4AC9" w:rsidRPr="00956816">
        <w:rPr>
          <w:rFonts w:ascii="Arial" w:hAnsi="Arial" w:cs="Arial"/>
          <w:lang w:val="en-US"/>
        </w:rPr>
        <w:fldChar w:fldCharType="separate"/>
      </w:r>
      <w:r w:rsidR="00864ADF">
        <w:rPr>
          <w:rFonts w:ascii="Arial" w:hAnsi="Arial" w:cs="Arial"/>
          <w:noProof/>
          <w:lang w:val="en-US"/>
        </w:rPr>
        <w:t>19</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It is observed from the figure that only on August 15 </w:t>
      </w:r>
      <w:r w:rsidR="0022093B">
        <w:rPr>
          <w:rFonts w:ascii="Arial" w:eastAsia="Times New Roman" w:hAnsi="Arial" w:cs="Arial"/>
          <w:color w:val="000000"/>
          <w:szCs w:val="24"/>
          <w:lang w:val="en-US" w:eastAsia="pt-BR"/>
        </w:rPr>
        <w:t>the sky was overcast</w:t>
      </w:r>
      <w:r w:rsidRPr="00956816">
        <w:rPr>
          <w:rFonts w:ascii="Arial" w:eastAsia="Times New Roman" w:hAnsi="Arial" w:cs="Arial"/>
          <w:color w:val="000000"/>
          <w:szCs w:val="24"/>
          <w:lang w:val="en-US" w:eastAsia="pt-BR"/>
        </w:rPr>
        <w:t xml:space="preserve">. For the other days, </w:t>
      </w:r>
      <w:r w:rsidR="0022093B">
        <w:rPr>
          <w:rFonts w:ascii="Arial" w:eastAsia="Times New Roman" w:hAnsi="Arial" w:cs="Arial"/>
          <w:color w:val="000000"/>
          <w:szCs w:val="24"/>
          <w:lang w:val="en-US" w:eastAsia="pt-BR"/>
        </w:rPr>
        <w:t xml:space="preserve">the observed </w:t>
      </w:r>
      <w:r w:rsidRPr="00956816">
        <w:rPr>
          <w:rFonts w:ascii="Arial" w:eastAsia="Times New Roman" w:hAnsi="Arial" w:cs="Arial"/>
          <w:i/>
          <w:color w:val="000000"/>
          <w:szCs w:val="24"/>
          <w:lang w:val="en-US" w:eastAsia="pt-BR"/>
        </w:rPr>
        <w:t>PAR</w:t>
      </w:r>
      <w:r w:rsidRPr="00956816">
        <w:rPr>
          <w:rFonts w:ascii="Arial" w:eastAsia="Times New Roman" w:hAnsi="Arial" w:cs="Arial"/>
          <w:color w:val="000000"/>
          <w:szCs w:val="24"/>
          <w:lang w:val="en-US" w:eastAsia="pt-BR"/>
        </w:rPr>
        <w:t xml:space="preserve"> </w:t>
      </w:r>
      <w:r w:rsidR="0022093B">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w:t>
      </w:r>
      <w:r w:rsidR="0022093B" w:rsidRPr="0037783A">
        <w:rPr>
          <w:rFonts w:ascii="Arial" w:eastAsia="Times New Roman" w:hAnsi="Arial" w:cs="Arial"/>
          <w:color w:val="000000"/>
          <w:szCs w:val="24"/>
          <w:lang w:val="en-US" w:eastAsia="pt-BR"/>
        </w:rPr>
        <w:t>characteristic</w:t>
      </w:r>
      <w:r w:rsidRPr="00956816">
        <w:rPr>
          <w:rFonts w:ascii="Arial" w:eastAsia="Times New Roman" w:hAnsi="Arial" w:cs="Arial"/>
          <w:color w:val="000000"/>
          <w:szCs w:val="24"/>
          <w:lang w:val="en-US" w:eastAsia="pt-BR"/>
        </w:rPr>
        <w:t xml:space="preserve"> for a </w:t>
      </w:r>
      <w:r w:rsidR="0022093B">
        <w:rPr>
          <w:rFonts w:ascii="Arial" w:eastAsia="Times New Roman" w:hAnsi="Arial" w:cs="Arial"/>
          <w:color w:val="000000"/>
          <w:szCs w:val="24"/>
          <w:lang w:val="en-US" w:eastAsia="pt-BR"/>
        </w:rPr>
        <w:t xml:space="preserve">day with </w:t>
      </w:r>
      <w:r w:rsidRPr="00956816">
        <w:rPr>
          <w:rFonts w:ascii="Arial" w:eastAsia="Times New Roman" w:hAnsi="Arial" w:cs="Arial"/>
          <w:color w:val="000000"/>
          <w:szCs w:val="24"/>
          <w:lang w:val="en-US" w:eastAsia="pt-BR"/>
        </w:rPr>
        <w:t>clear sky at this time of the year</w:t>
      </w:r>
      <w:r w:rsidR="0022093B">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with maximum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near </w:t>
      </w:r>
      <w:r w:rsidRPr="00956816">
        <w:rPr>
          <w:rFonts w:ascii="Arial" w:hAnsi="Arial" w:cs="Arial"/>
          <w:lang w:val="en-US"/>
        </w:rPr>
        <w:t>260 W m</w:t>
      </w:r>
      <w:r w:rsidR="00422C77">
        <w:rPr>
          <w:rFonts w:ascii="Arial" w:hAnsi="Arial" w:cs="Arial"/>
          <w:vertAlign w:val="superscript"/>
          <w:lang w:val="en-US"/>
        </w:rPr>
        <w:noBreakHyphen/>
        <w:t>2</w:t>
      </w:r>
      <w:r w:rsidRPr="00956816">
        <w:rPr>
          <w:rFonts w:ascii="Arial" w:hAnsi="Arial" w:cs="Arial"/>
          <w:lang w:val="en-US"/>
        </w:rPr>
        <w:t>.</w:t>
      </w:r>
    </w:p>
    <w:p w:rsidR="009F6EF8" w:rsidRPr="00743826" w:rsidRDefault="009F6EF8" w:rsidP="009F6EF8">
      <w:pPr>
        <w:tabs>
          <w:tab w:val="center" w:pos="4706"/>
          <w:tab w:val="right" w:pos="9412"/>
        </w:tabs>
        <w:rPr>
          <w:rFonts w:ascii="Arial" w:hAnsi="Arial" w:cs="Arial"/>
          <w:lang w:val="en-US"/>
        </w:rPr>
      </w:pPr>
    </w:p>
    <w:p w:rsidR="009F6EF8" w:rsidRPr="00743826" w:rsidRDefault="00140580" w:rsidP="009F6EF8">
      <w:pPr>
        <w:keepNext/>
        <w:spacing w:line="240" w:lineRule="auto"/>
        <w:ind w:firstLine="0"/>
        <w:jc w:val="center"/>
        <w:rPr>
          <w:rFonts w:ascii="Arial" w:hAnsi="Arial" w:cs="Arial"/>
          <w:lang w:val="en-US"/>
        </w:rPr>
      </w:pPr>
      <w:r>
        <w:rPr>
          <w:noProof/>
          <w:lang w:eastAsia="pt-BR"/>
        </w:rPr>
        <w:drawing>
          <wp:inline distT="0" distB="0" distL="0" distR="0">
            <wp:extent cx="5070001" cy="3165000"/>
            <wp:effectExtent l="1905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64" cstate="print"/>
                    <a:srcRect/>
                    <a:stretch>
                      <a:fillRect/>
                    </a:stretch>
                  </pic:blipFill>
                  <pic:spPr bwMode="auto">
                    <a:xfrm>
                      <a:off x="0" y="0"/>
                      <a:ext cx="5070001" cy="3165000"/>
                    </a:xfrm>
                    <a:prstGeom prst="rect">
                      <a:avLst/>
                    </a:prstGeom>
                    <a:noFill/>
                    <a:ln w="9525">
                      <a:noFill/>
                      <a:miter lim="800000"/>
                      <a:headEnd/>
                      <a:tailEnd/>
                    </a:ln>
                  </pic:spPr>
                </pic:pic>
              </a:graphicData>
            </a:graphic>
          </wp:inline>
        </w:drawing>
      </w:r>
      <w:r w:rsidR="006A0EDD" w:rsidRPr="006A0EDD">
        <w:rPr>
          <w:lang w:val="en-ZA"/>
        </w:rPr>
        <w:t xml:space="preserve"> </w:t>
      </w:r>
    </w:p>
    <w:p w:rsidR="009F6EF8" w:rsidRPr="00743826" w:rsidRDefault="00956816" w:rsidP="00431578">
      <w:pPr>
        <w:pStyle w:val="Legenda"/>
        <w:keepNext/>
        <w:spacing w:after="0" w:line="360" w:lineRule="auto"/>
        <w:ind w:left="1050" w:hanging="1050"/>
        <w:rPr>
          <w:rFonts w:ascii="Arial" w:hAnsi="Arial" w:cs="Arial"/>
          <w:b w:val="0"/>
          <w:color w:val="auto"/>
          <w:sz w:val="20"/>
          <w:szCs w:val="20"/>
          <w:lang w:val="en-US"/>
        </w:rPr>
      </w:pPr>
      <w:bookmarkStart w:id="600" w:name="_Toc295805490"/>
      <w:bookmarkStart w:id="601" w:name="_Toc296436856"/>
      <w:r w:rsidRPr="00956816">
        <w:rPr>
          <w:rFonts w:ascii="Arial" w:hAnsi="Arial" w:cs="Arial"/>
          <w:b w:val="0"/>
          <w:color w:val="auto"/>
          <w:sz w:val="20"/>
          <w:szCs w:val="20"/>
          <w:lang w:val="en-US"/>
        </w:rPr>
        <w:t xml:space="preserve">Figure </w:t>
      </w:r>
      <w:bookmarkStart w:id="602" w:name="fig47"/>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19</w:t>
      </w:r>
      <w:r w:rsidR="00EB4AC9" w:rsidRPr="00956816">
        <w:rPr>
          <w:rFonts w:ascii="Arial" w:hAnsi="Arial" w:cs="Arial"/>
          <w:b w:val="0"/>
          <w:color w:val="auto"/>
          <w:sz w:val="20"/>
          <w:szCs w:val="20"/>
          <w:lang w:val="en-US"/>
        </w:rPr>
        <w:fldChar w:fldCharType="end"/>
      </w:r>
      <w:bookmarkEnd w:id="602"/>
      <w:r w:rsidRPr="00956816">
        <w:rPr>
          <w:rFonts w:ascii="Arial" w:hAnsi="Arial" w:cs="Arial"/>
          <w:b w:val="0"/>
          <w:color w:val="auto"/>
          <w:sz w:val="20"/>
          <w:szCs w:val="20"/>
          <w:lang w:val="en-US"/>
        </w:rPr>
        <w:t xml:space="preserve"> – Photosynthetically active radiation </w:t>
      </w:r>
      <w:r w:rsidRPr="00956816">
        <w:rPr>
          <w:rFonts w:ascii="Arial" w:hAnsi="Arial" w:cs="Arial"/>
          <w:b w:val="0"/>
          <w:i/>
          <w:color w:val="auto"/>
          <w:sz w:val="20"/>
          <w:szCs w:val="20"/>
          <w:lang w:val="en-US"/>
        </w:rPr>
        <w:t>PAR</w:t>
      </w:r>
      <w:r w:rsidRPr="00956816">
        <w:rPr>
          <w:rFonts w:ascii="Arial" w:hAnsi="Arial" w:cs="Arial"/>
          <w:b w:val="0"/>
          <w:color w:val="auto"/>
          <w:sz w:val="20"/>
          <w:szCs w:val="20"/>
          <w:lang w:val="en-US"/>
        </w:rPr>
        <w:t xml:space="preserve"> (W m</w:t>
      </w:r>
      <w:r w:rsidR="00422C77">
        <w:rPr>
          <w:rFonts w:ascii="Arial" w:hAnsi="Arial" w:cs="Arial"/>
          <w:b w:val="0"/>
          <w:color w:val="auto"/>
          <w:sz w:val="20"/>
          <w:szCs w:val="20"/>
          <w:vertAlign w:val="superscript"/>
          <w:lang w:val="en-US"/>
        </w:rPr>
        <w:noBreakHyphen/>
        <w:t>2</w:t>
      </w:r>
      <w:r w:rsidRPr="00956816">
        <w:rPr>
          <w:rFonts w:ascii="Arial" w:hAnsi="Arial" w:cs="Arial"/>
          <w:b w:val="0"/>
          <w:color w:val="auto"/>
          <w:sz w:val="20"/>
          <w:szCs w:val="20"/>
          <w:lang w:val="en-US"/>
        </w:rPr>
        <w:t xml:space="preserve">) as a function of </w:t>
      </w:r>
      <w:r w:rsidR="006A0EDD" w:rsidRPr="006A0EDD">
        <w:rPr>
          <w:rFonts w:ascii="Arial" w:hAnsi="Arial" w:cs="Arial"/>
          <w:b w:val="0"/>
          <w:color w:val="auto"/>
          <w:sz w:val="20"/>
          <w:szCs w:val="20"/>
          <w:lang w:val="en-US"/>
        </w:rPr>
        <w:t>the time of the day for August</w:t>
      </w:r>
      <w:r w:rsidRPr="00956816">
        <w:rPr>
          <w:rFonts w:ascii="Arial" w:hAnsi="Arial" w:cs="Arial"/>
          <w:b w:val="0"/>
          <w:color w:val="auto"/>
          <w:sz w:val="20"/>
          <w:szCs w:val="20"/>
          <w:lang w:val="en-US"/>
        </w:rPr>
        <w:t xml:space="preserve"> 9, 15, 23, 25 and 30, 2010</w:t>
      </w:r>
      <w:bookmarkEnd w:id="600"/>
      <w:bookmarkEnd w:id="601"/>
    </w:p>
    <w:p w:rsidR="009F6EF8" w:rsidRPr="00743826" w:rsidRDefault="009F6EF8" w:rsidP="009F6EF8">
      <w:pPr>
        <w:tabs>
          <w:tab w:val="center" w:pos="4706"/>
          <w:tab w:val="right" w:pos="9412"/>
        </w:tabs>
        <w:rPr>
          <w:rFonts w:ascii="Arial" w:hAnsi="Arial" w:cs="Arial"/>
          <w:szCs w:val="24"/>
          <w:lang w:val="en-US"/>
        </w:rPr>
      </w:pPr>
    </w:p>
    <w:p w:rsidR="00FB2325" w:rsidRPr="00743826" w:rsidRDefault="00956816" w:rsidP="00FB2325">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On August 9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fig40</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20</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the air temperature was high and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was similar in both treatments, reaching 25.5 hPa. The temperature of the </w:t>
      </w:r>
      <w:del w:id="603" w:author="Quirijn" w:date="2011-06-22T09:57:00Z">
        <w:r w:rsidR="004D4D36" w:rsidDel="004B5A67">
          <w:rPr>
            <w:rFonts w:ascii="Arial" w:eastAsia="Times New Roman" w:hAnsi="Arial" w:cs="Arial"/>
            <w:color w:val="000000"/>
            <w:szCs w:val="24"/>
            <w:lang w:val="en-US" w:eastAsia="pt-BR"/>
          </w:rPr>
          <w:delText>non-irrigated</w:delText>
        </w:r>
      </w:del>
      <w:ins w:id="604"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canopy showed </w:t>
      </w:r>
      <w:r w:rsidR="0022093B">
        <w:rPr>
          <w:rFonts w:ascii="Arial" w:eastAsia="Times New Roman" w:hAnsi="Arial" w:cs="Arial"/>
          <w:color w:val="000000"/>
          <w:szCs w:val="24"/>
          <w:lang w:val="en-US" w:eastAsia="pt-BR"/>
        </w:rPr>
        <w:t xml:space="preserve">an increase, indicating a </w:t>
      </w:r>
      <w:r w:rsidRPr="00956816">
        <w:rPr>
          <w:rFonts w:ascii="Arial" w:eastAsia="Times New Roman" w:hAnsi="Arial" w:cs="Arial"/>
          <w:color w:val="000000"/>
          <w:szCs w:val="24"/>
          <w:lang w:val="en-US" w:eastAsia="pt-BR"/>
        </w:rPr>
        <w:t>reduc</w:t>
      </w:r>
      <w:r w:rsidR="0022093B">
        <w:rPr>
          <w:rFonts w:ascii="Arial" w:eastAsia="Times New Roman" w:hAnsi="Arial" w:cs="Arial"/>
          <w:color w:val="000000"/>
          <w:szCs w:val="24"/>
          <w:lang w:val="en-US" w:eastAsia="pt-BR"/>
        </w:rPr>
        <w:t>tion of</w:t>
      </w:r>
      <w:r w:rsidR="00D361DF">
        <w:rPr>
          <w:rFonts w:ascii="Arial" w:eastAsia="Times New Roman" w:hAnsi="Arial" w:cs="Arial"/>
          <w:color w:val="000000"/>
          <w:szCs w:val="24"/>
          <w:lang w:val="en-US" w:eastAsia="pt-BR"/>
        </w:rPr>
        <w:t xml:space="preserve"> the transpiration rate </w:t>
      </w:r>
      <w:r w:rsidR="0022093B">
        <w:rPr>
          <w:rFonts w:ascii="Arial" w:eastAsia="Times New Roman" w:hAnsi="Arial" w:cs="Arial"/>
          <w:color w:val="000000"/>
          <w:szCs w:val="24"/>
          <w:lang w:val="en-US" w:eastAsia="pt-BR"/>
        </w:rPr>
        <w:t>due to limiting soil hydraulic conditions</w:t>
      </w:r>
      <w:r w:rsidRPr="00956816">
        <w:rPr>
          <w:rFonts w:ascii="Arial" w:eastAsia="Times New Roman" w:hAnsi="Arial" w:cs="Arial"/>
          <w:color w:val="000000"/>
          <w:szCs w:val="24"/>
          <w:lang w:val="en-US" w:eastAsia="pt-BR"/>
        </w:rPr>
        <w:t xml:space="preserve">, since irrigation </w:t>
      </w:r>
      <w:r w:rsidR="0022093B">
        <w:rPr>
          <w:rFonts w:ascii="Arial" w:eastAsia="Times New Roman" w:hAnsi="Arial" w:cs="Arial"/>
          <w:color w:val="000000"/>
          <w:szCs w:val="24"/>
          <w:lang w:val="en-US" w:eastAsia="pt-BR"/>
        </w:rPr>
        <w:t>had</w:t>
      </w:r>
      <w:r w:rsidRPr="00956816">
        <w:rPr>
          <w:rFonts w:ascii="Arial" w:eastAsia="Times New Roman" w:hAnsi="Arial" w:cs="Arial"/>
          <w:color w:val="000000"/>
          <w:szCs w:val="24"/>
          <w:lang w:val="en-US" w:eastAsia="pt-BR"/>
        </w:rPr>
        <w:t xml:space="preserve"> </w:t>
      </w:r>
      <w:r w:rsidR="0022093B">
        <w:rPr>
          <w:rFonts w:ascii="Arial" w:eastAsia="Times New Roman" w:hAnsi="Arial" w:cs="Arial"/>
          <w:color w:val="000000"/>
          <w:szCs w:val="24"/>
          <w:lang w:val="en-US" w:eastAsia="pt-BR"/>
        </w:rPr>
        <w:t xml:space="preserve">ceased </w:t>
      </w:r>
      <w:r w:rsidRPr="00956816">
        <w:rPr>
          <w:rFonts w:ascii="Arial" w:eastAsia="Times New Roman" w:hAnsi="Arial" w:cs="Arial"/>
          <w:color w:val="000000"/>
          <w:szCs w:val="24"/>
          <w:lang w:val="en-US" w:eastAsia="pt-BR"/>
        </w:rPr>
        <w:t xml:space="preserve">a week before. The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of </w:t>
      </w:r>
      <w:del w:id="605" w:author="Quirijn" w:date="2011-06-22T09:57:00Z">
        <w:r w:rsidR="004D4D36" w:rsidDel="004B5A67">
          <w:rPr>
            <w:rFonts w:ascii="Arial" w:eastAsia="Times New Roman" w:hAnsi="Arial" w:cs="Arial"/>
            <w:color w:val="000000"/>
            <w:szCs w:val="24"/>
            <w:lang w:val="en-US" w:eastAsia="pt-BR"/>
          </w:rPr>
          <w:delText>non-irrigated</w:delText>
        </w:r>
      </w:del>
      <w:ins w:id="60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reached 26.5°C at 1:00 PM, 2°C above the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of the</w:t>
      </w:r>
      <w:del w:id="607" w:author="Quirijn" w:date="2011-06-22T10:05:00Z">
        <w:r w:rsidRPr="00956816" w:rsidDel="004B5A67">
          <w:rPr>
            <w:rFonts w:ascii="Arial" w:eastAsia="Times New Roman" w:hAnsi="Arial" w:cs="Arial"/>
            <w:color w:val="000000"/>
            <w:szCs w:val="24"/>
            <w:lang w:val="en-US" w:eastAsia="pt-BR"/>
          </w:rPr>
          <w:delText xml:space="preserve"> irrigated</w:delText>
        </w:r>
      </w:del>
      <w:ins w:id="608"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pressure head of soil water was close to -50 m in the first layer in both </w:t>
      </w:r>
      <w:r w:rsidRPr="00956816">
        <w:rPr>
          <w:rFonts w:ascii="Arial" w:eastAsia="Times New Roman" w:hAnsi="Arial" w:cs="Arial"/>
          <w:color w:val="000000"/>
          <w:szCs w:val="24"/>
          <w:lang w:val="en-US" w:eastAsia="pt-BR"/>
        </w:rPr>
        <w:lastRenderedPageBreak/>
        <w:t>observation points, with a tendency to decrease with time.</w:t>
      </w:r>
      <w:r w:rsidRPr="00956816">
        <w:rPr>
          <w:rFonts w:ascii="Arial" w:hAnsi="Arial" w:cs="Arial"/>
          <w:color w:val="000000"/>
          <w:lang w:val="en-US"/>
        </w:rPr>
        <w:t xml:space="preserve"> </w:t>
      </w:r>
      <w:r w:rsidRPr="00956816">
        <w:rPr>
          <w:rFonts w:ascii="Arial" w:eastAsia="Times New Roman" w:hAnsi="Arial" w:cs="Arial"/>
          <w:color w:val="000000"/>
          <w:szCs w:val="24"/>
          <w:lang w:val="en-US" w:eastAsia="pt-BR"/>
        </w:rPr>
        <w:t xml:space="preserve">Except </w:t>
      </w:r>
      <w:r w:rsidR="0022093B">
        <w:rPr>
          <w:rFonts w:ascii="Arial" w:eastAsia="Times New Roman" w:hAnsi="Arial" w:cs="Arial"/>
          <w:color w:val="000000"/>
          <w:szCs w:val="24"/>
          <w:lang w:val="en-US" w:eastAsia="pt-BR"/>
        </w:rPr>
        <w:t>for</w:t>
      </w:r>
      <w:r w:rsidRPr="00956816">
        <w:rPr>
          <w:rFonts w:ascii="Arial" w:eastAsia="Times New Roman" w:hAnsi="Arial" w:cs="Arial"/>
          <w:color w:val="000000"/>
          <w:szCs w:val="24"/>
          <w:lang w:val="en-US" w:eastAsia="pt-BR"/>
        </w:rPr>
        <w:t xml:space="preserve"> the depth of 0.3 m </w:t>
      </w:r>
      <w:r w:rsidR="0022093B">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observation point 1, other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observations showed </w:t>
      </w:r>
      <w:r w:rsidR="0022093B">
        <w:rPr>
          <w:rFonts w:ascii="Arial" w:eastAsia="Times New Roman" w:hAnsi="Arial" w:cs="Arial"/>
          <w:color w:val="000000"/>
          <w:szCs w:val="24"/>
          <w:lang w:val="en-US" w:eastAsia="pt-BR"/>
        </w:rPr>
        <w:t>values to become lower at those times of the day during</w:t>
      </w:r>
      <w:r w:rsidRPr="00956816">
        <w:rPr>
          <w:rFonts w:ascii="Arial" w:eastAsia="Times New Roman" w:hAnsi="Arial" w:cs="Arial"/>
          <w:color w:val="000000"/>
          <w:szCs w:val="24"/>
          <w:lang w:val="en-US" w:eastAsia="pt-BR"/>
        </w:rPr>
        <w:t xml:space="preserve"> which the water uptake rate by roots </w:t>
      </w:r>
      <w:r w:rsidR="0022093B">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high</w:t>
      </w:r>
      <w:r w:rsidR="0022093B">
        <w:rPr>
          <w:rFonts w:ascii="Arial" w:eastAsia="Times New Roman" w:hAnsi="Arial" w:cs="Arial"/>
          <w:color w:val="000000"/>
          <w:szCs w:val="24"/>
          <w:lang w:val="en-US" w:eastAsia="pt-BR"/>
        </w:rPr>
        <w:t>er</w:t>
      </w:r>
      <w:r w:rsidRPr="00956816">
        <w:rPr>
          <w:rFonts w:ascii="Arial" w:eastAsia="Times New Roman" w:hAnsi="Arial" w:cs="Arial"/>
          <w:color w:val="000000"/>
          <w:szCs w:val="24"/>
          <w:lang w:val="en-US" w:eastAsia="pt-BR"/>
        </w:rPr>
        <w:t xml:space="preserve">. </w:t>
      </w:r>
      <w:r w:rsidR="0022093B">
        <w:rPr>
          <w:rFonts w:ascii="Arial" w:eastAsia="Times New Roman" w:hAnsi="Arial" w:cs="Arial"/>
          <w:color w:val="000000"/>
          <w:szCs w:val="24"/>
          <w:lang w:val="en-US" w:eastAsia="pt-BR"/>
        </w:rPr>
        <w:t xml:space="preserve">This effect </w:t>
      </w:r>
      <w:r w:rsidR="00A468F6">
        <w:rPr>
          <w:rFonts w:ascii="Arial" w:eastAsia="Times New Roman" w:hAnsi="Arial" w:cs="Arial"/>
          <w:color w:val="000000"/>
          <w:szCs w:val="24"/>
          <w:lang w:val="en-US" w:eastAsia="pt-BR"/>
        </w:rPr>
        <w:t>was</w:t>
      </w:r>
      <w:r w:rsidR="0022093B">
        <w:rPr>
          <w:rFonts w:ascii="Arial" w:eastAsia="Times New Roman" w:hAnsi="Arial" w:cs="Arial"/>
          <w:color w:val="000000"/>
          <w:szCs w:val="24"/>
          <w:lang w:val="en-US" w:eastAsia="pt-BR"/>
        </w:rPr>
        <w:t xml:space="preserve"> most pronounced at</w:t>
      </w:r>
      <w:r w:rsidRPr="00956816">
        <w:rPr>
          <w:rFonts w:ascii="Arial" w:eastAsia="Times New Roman" w:hAnsi="Arial" w:cs="Arial"/>
          <w:color w:val="000000"/>
          <w:szCs w:val="24"/>
          <w:lang w:val="en-US" w:eastAsia="pt-BR"/>
        </w:rPr>
        <w:t xml:space="preserve"> the depth of 0.05 m</w:t>
      </w:r>
      <w:r w:rsidR="0022093B">
        <w:rPr>
          <w:rFonts w:ascii="Arial" w:eastAsia="Times New Roman" w:hAnsi="Arial" w:cs="Arial"/>
          <w:color w:val="000000"/>
          <w:szCs w:val="24"/>
          <w:lang w:val="en-US" w:eastAsia="pt-BR"/>
        </w:rPr>
        <w:t>, probably because</w:t>
      </w:r>
      <w:r w:rsidRPr="00956816">
        <w:rPr>
          <w:rFonts w:ascii="Arial" w:eastAsia="Times New Roman" w:hAnsi="Arial" w:cs="Arial"/>
          <w:color w:val="000000"/>
          <w:szCs w:val="24"/>
          <w:lang w:val="en-US" w:eastAsia="pt-BR"/>
        </w:rPr>
        <w:t xml:space="preserve"> this layer contains the highest root </w:t>
      </w:r>
      <w:r w:rsidR="0022093B">
        <w:rPr>
          <w:rFonts w:ascii="Arial" w:eastAsia="Times New Roman" w:hAnsi="Arial" w:cs="Arial"/>
          <w:color w:val="000000"/>
          <w:szCs w:val="24"/>
          <w:lang w:val="en-US" w:eastAsia="pt-BR"/>
        </w:rPr>
        <w:t xml:space="preserve">length </w:t>
      </w:r>
      <w:r w:rsidRPr="00956816">
        <w:rPr>
          <w:rFonts w:ascii="Arial" w:eastAsia="Times New Roman" w:hAnsi="Arial" w:cs="Arial"/>
          <w:color w:val="000000"/>
          <w:szCs w:val="24"/>
          <w:lang w:val="en-US" w:eastAsia="pt-BR"/>
        </w:rPr>
        <w:t>density and los</w:t>
      </w:r>
      <w:r w:rsidR="0022093B">
        <w:rPr>
          <w:rFonts w:ascii="Arial" w:eastAsia="Times New Roman" w:hAnsi="Arial" w:cs="Arial"/>
          <w:color w:val="000000"/>
          <w:szCs w:val="24"/>
          <w:lang w:val="en-US" w:eastAsia="pt-BR"/>
        </w:rPr>
        <w:t>es</w:t>
      </w:r>
      <w:r w:rsidRPr="00956816">
        <w:rPr>
          <w:rFonts w:ascii="Arial" w:eastAsia="Times New Roman" w:hAnsi="Arial" w:cs="Arial"/>
          <w:color w:val="000000"/>
          <w:szCs w:val="24"/>
          <w:lang w:val="en-US" w:eastAsia="pt-BR"/>
        </w:rPr>
        <w:t xml:space="preserve"> water by evaporation. W</w:t>
      </w:r>
      <w:r w:rsidR="0022093B">
        <w:rPr>
          <w:rFonts w:ascii="Arial" w:eastAsia="Times New Roman" w:hAnsi="Arial" w:cs="Arial"/>
          <w:color w:val="000000"/>
          <w:szCs w:val="24"/>
          <w:lang w:val="en-US" w:eastAsia="pt-BR"/>
        </w:rPr>
        <w:t>hile</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w:t>
      </w:r>
      <w:r w:rsidR="0022093B" w:rsidRPr="0037783A">
        <w:rPr>
          <w:rFonts w:ascii="Arial" w:eastAsia="Times New Roman" w:hAnsi="Arial" w:cs="Arial"/>
          <w:color w:val="000000"/>
          <w:szCs w:val="24"/>
          <w:lang w:val="en-US" w:eastAsia="pt-BR"/>
        </w:rPr>
        <w:t>decreas</w:t>
      </w:r>
      <w:r w:rsidR="00A468F6">
        <w:rPr>
          <w:rFonts w:ascii="Arial" w:eastAsia="Times New Roman" w:hAnsi="Arial" w:cs="Arial"/>
          <w:color w:val="000000"/>
          <w:szCs w:val="24"/>
          <w:lang w:val="en-US" w:eastAsia="pt-BR"/>
        </w:rPr>
        <w:t>ed</w:t>
      </w:r>
      <w:r w:rsidR="0022093B" w:rsidRPr="0037783A">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from the bottom to the top of </w:t>
      </w:r>
      <w:r w:rsidR="0022093B">
        <w:rPr>
          <w:rFonts w:ascii="Arial" w:eastAsia="Times New Roman" w:hAnsi="Arial" w:cs="Arial"/>
          <w:color w:val="000000"/>
          <w:szCs w:val="24"/>
          <w:lang w:val="en-US" w:eastAsia="pt-BR"/>
        </w:rPr>
        <w:t xml:space="preserve">the </w:t>
      </w:r>
      <w:r w:rsidR="00A468F6">
        <w:rPr>
          <w:rFonts w:ascii="Arial" w:eastAsia="Times New Roman" w:hAnsi="Arial" w:cs="Arial"/>
          <w:color w:val="000000"/>
          <w:szCs w:val="24"/>
          <w:lang w:val="en-US" w:eastAsia="pt-BR"/>
        </w:rPr>
        <w:t>soil profile, there was</w:t>
      </w:r>
      <w:r w:rsidRPr="00956816">
        <w:rPr>
          <w:rFonts w:ascii="Arial" w:eastAsia="Times New Roman" w:hAnsi="Arial" w:cs="Arial"/>
          <w:color w:val="000000"/>
          <w:szCs w:val="24"/>
          <w:lang w:val="en-US" w:eastAsia="pt-BR"/>
        </w:rPr>
        <w:t xml:space="preserve"> an upward vertical water </w:t>
      </w:r>
      <w:r w:rsidR="001054A2">
        <w:rPr>
          <w:rFonts w:ascii="Arial" w:eastAsia="Times New Roman" w:hAnsi="Arial" w:cs="Arial"/>
          <w:color w:val="000000"/>
          <w:szCs w:val="24"/>
          <w:lang w:val="en-US" w:eastAsia="pt-BR"/>
        </w:rPr>
        <w:t>flux</w:t>
      </w:r>
      <w:r w:rsidRPr="00956816">
        <w:rPr>
          <w:rFonts w:ascii="Arial" w:eastAsia="Times New Roman" w:hAnsi="Arial" w:cs="Arial"/>
          <w:color w:val="000000"/>
          <w:szCs w:val="24"/>
          <w:lang w:val="en-US" w:eastAsia="pt-BR"/>
        </w:rPr>
        <w:t xml:space="preserve">. </w:t>
      </w:r>
      <w:r w:rsidR="00E6003B">
        <w:rPr>
          <w:rFonts w:ascii="Arial" w:eastAsia="Times New Roman" w:hAnsi="Arial" w:cs="Arial"/>
          <w:color w:val="000000"/>
          <w:szCs w:val="24"/>
          <w:lang w:val="en-US" w:eastAsia="pt-BR"/>
        </w:rPr>
        <w:t>During the</w:t>
      </w:r>
      <w:r w:rsidRPr="00956816">
        <w:rPr>
          <w:rFonts w:ascii="Arial" w:eastAsia="Times New Roman" w:hAnsi="Arial" w:cs="Arial"/>
          <w:color w:val="000000"/>
          <w:szCs w:val="24"/>
          <w:lang w:val="en-US" w:eastAsia="pt-BR"/>
        </w:rPr>
        <w:t xml:space="preserve"> night, the pressure head in</w:t>
      </w:r>
      <w:r w:rsidR="00A468F6">
        <w:rPr>
          <w:rFonts w:ascii="Arial" w:eastAsia="Times New Roman" w:hAnsi="Arial" w:cs="Arial"/>
          <w:color w:val="000000"/>
          <w:szCs w:val="24"/>
          <w:lang w:val="en-US" w:eastAsia="pt-BR"/>
        </w:rPr>
        <w:t>creased</w:t>
      </w:r>
      <w:r w:rsidRPr="00956816">
        <w:rPr>
          <w:rFonts w:ascii="Arial" w:eastAsia="Times New Roman" w:hAnsi="Arial" w:cs="Arial"/>
          <w:color w:val="000000"/>
          <w:szCs w:val="24"/>
          <w:lang w:val="en-US" w:eastAsia="pt-BR"/>
        </w:rPr>
        <w:t xml:space="preserve"> in all layers because </w:t>
      </w:r>
      <w:r w:rsidR="00E6003B">
        <w:rPr>
          <w:rFonts w:ascii="Arial" w:eastAsia="Times New Roman" w:hAnsi="Arial" w:cs="Arial"/>
          <w:color w:val="000000"/>
          <w:szCs w:val="24"/>
          <w:lang w:val="en-US" w:eastAsia="pt-BR"/>
        </w:rPr>
        <w:t xml:space="preserve">water </w:t>
      </w:r>
      <w:r w:rsidR="00A468F6">
        <w:rPr>
          <w:rFonts w:ascii="Arial" w:eastAsia="Times New Roman" w:hAnsi="Arial" w:cs="Arial"/>
          <w:color w:val="000000"/>
          <w:szCs w:val="24"/>
          <w:lang w:val="en-US" w:eastAsia="pt-BR"/>
        </w:rPr>
        <w:t>loss by evapotranspiration stopped</w:t>
      </w:r>
      <w:r w:rsidR="00E6003B">
        <w:rPr>
          <w:rFonts w:ascii="Arial" w:eastAsia="Times New Roman" w:hAnsi="Arial" w:cs="Arial"/>
          <w:color w:val="000000"/>
          <w:szCs w:val="24"/>
          <w:lang w:val="en-US" w:eastAsia="pt-BR"/>
        </w:rPr>
        <w:t xml:space="preserve"> and </w:t>
      </w:r>
      <w:r w:rsidRPr="00956816">
        <w:rPr>
          <w:rFonts w:ascii="Arial" w:eastAsia="Times New Roman" w:hAnsi="Arial" w:cs="Arial"/>
          <w:color w:val="000000"/>
          <w:szCs w:val="24"/>
          <w:lang w:val="en-US" w:eastAsia="pt-BR"/>
        </w:rPr>
        <w:t>ascension of water</w:t>
      </w:r>
      <w:r w:rsidR="00A468F6">
        <w:rPr>
          <w:rFonts w:ascii="Arial" w:eastAsia="Times New Roman" w:hAnsi="Arial" w:cs="Arial"/>
          <w:color w:val="000000"/>
          <w:szCs w:val="24"/>
          <w:lang w:val="en-US" w:eastAsia="pt-BR"/>
        </w:rPr>
        <w:t xml:space="preserve"> from below continued</w:t>
      </w:r>
      <w:r w:rsidRPr="00956816">
        <w:rPr>
          <w:rFonts w:ascii="Arial" w:eastAsia="Times New Roman" w:hAnsi="Arial" w:cs="Arial"/>
          <w:color w:val="000000"/>
          <w:szCs w:val="24"/>
          <w:lang w:val="en-US" w:eastAsia="pt-BR"/>
        </w:rPr>
        <w:t xml:space="preserve">. It </w:t>
      </w:r>
      <w:r w:rsidR="00E6003B">
        <w:rPr>
          <w:rFonts w:ascii="Arial" w:eastAsia="Times New Roman" w:hAnsi="Arial" w:cs="Arial"/>
          <w:color w:val="000000"/>
          <w:szCs w:val="24"/>
          <w:lang w:val="en-US" w:eastAsia="pt-BR"/>
        </w:rPr>
        <w:t xml:space="preserve">is interesting to </w:t>
      </w:r>
      <w:r w:rsidRPr="00956816">
        <w:rPr>
          <w:rFonts w:ascii="Arial" w:eastAsia="Times New Roman" w:hAnsi="Arial" w:cs="Arial"/>
          <w:color w:val="000000"/>
          <w:szCs w:val="24"/>
          <w:lang w:val="en-US" w:eastAsia="pt-BR"/>
        </w:rPr>
        <w:t>observe that the soil at observation point 2 (</w:t>
      </w:r>
      <w:del w:id="609" w:author="Quirijn" w:date="2011-06-22T10:00:00Z">
        <w:r w:rsidRPr="00956816" w:rsidDel="004B5A67">
          <w:rPr>
            <w:rFonts w:ascii="Arial" w:eastAsia="Times New Roman" w:hAnsi="Arial" w:cs="Arial"/>
            <w:color w:val="000000"/>
            <w:szCs w:val="24"/>
            <w:lang w:val="en-US" w:eastAsia="pt-BR"/>
          </w:rPr>
          <w:delText>NI</w:delText>
        </w:r>
      </w:del>
      <w:ins w:id="610" w:author="Quirijn" w:date="2011-06-22T10:00:00Z">
        <w:r w:rsidR="004B5A67">
          <w:rPr>
            <w:rFonts w:ascii="Arial" w:eastAsia="Times New Roman" w:hAnsi="Arial" w:cs="Arial"/>
            <w:color w:val="000000"/>
            <w:szCs w:val="24"/>
            <w:lang w:val="en-US" w:eastAsia="pt-BR"/>
          </w:rPr>
          <w:t>DI</w:t>
        </w:r>
      </w:ins>
      <w:r w:rsidRPr="00956816">
        <w:rPr>
          <w:rFonts w:ascii="Arial" w:eastAsia="Times New Roman" w:hAnsi="Arial" w:cs="Arial"/>
          <w:color w:val="000000"/>
          <w:szCs w:val="24"/>
          <w:lang w:val="en-US" w:eastAsia="pt-BR"/>
        </w:rPr>
        <w:t xml:space="preserve"> 2) was drier than the soil of observation point 1 (</w:t>
      </w:r>
      <w:del w:id="611" w:author="Quirijn" w:date="2011-06-22T10:00:00Z">
        <w:r w:rsidRPr="00956816" w:rsidDel="004B5A67">
          <w:rPr>
            <w:rFonts w:ascii="Arial" w:eastAsia="Times New Roman" w:hAnsi="Arial" w:cs="Arial"/>
            <w:color w:val="000000"/>
            <w:szCs w:val="24"/>
            <w:lang w:val="en-US" w:eastAsia="pt-BR"/>
          </w:rPr>
          <w:delText>NI</w:delText>
        </w:r>
      </w:del>
      <w:ins w:id="612" w:author="Quirijn" w:date="2011-06-22T10:00:00Z">
        <w:r w:rsidR="004B5A67">
          <w:rPr>
            <w:rFonts w:ascii="Arial" w:eastAsia="Times New Roman" w:hAnsi="Arial" w:cs="Arial"/>
            <w:color w:val="000000"/>
            <w:szCs w:val="24"/>
            <w:lang w:val="en-US" w:eastAsia="pt-BR"/>
          </w:rPr>
          <w:t>DI</w:t>
        </w:r>
      </w:ins>
      <w:r w:rsidRPr="00956816">
        <w:rPr>
          <w:rFonts w:ascii="Arial" w:eastAsia="Times New Roman" w:hAnsi="Arial" w:cs="Arial"/>
          <w:color w:val="000000"/>
          <w:szCs w:val="24"/>
          <w:lang w:val="en-US" w:eastAsia="pt-BR"/>
        </w:rPr>
        <w:t xml:space="preserve"> 1), </w:t>
      </w:r>
      <w:r w:rsidR="00E6003B">
        <w:rPr>
          <w:rFonts w:ascii="Arial" w:eastAsia="Times New Roman" w:hAnsi="Arial" w:cs="Arial"/>
          <w:color w:val="000000"/>
          <w:szCs w:val="24"/>
          <w:lang w:val="en-US" w:eastAsia="pt-BR"/>
        </w:rPr>
        <w:t xml:space="preserve">giving some </w:t>
      </w:r>
      <w:r w:rsidRPr="00956816">
        <w:rPr>
          <w:rFonts w:ascii="Arial" w:eastAsia="Times New Roman" w:hAnsi="Arial" w:cs="Arial"/>
          <w:color w:val="000000"/>
          <w:szCs w:val="24"/>
          <w:lang w:val="en-US" w:eastAsia="pt-BR"/>
        </w:rPr>
        <w:t>indicati</w:t>
      </w:r>
      <w:r w:rsidR="00E6003B">
        <w:rPr>
          <w:rFonts w:ascii="Arial" w:eastAsia="Times New Roman" w:hAnsi="Arial" w:cs="Arial"/>
          <w:color w:val="000000"/>
          <w:szCs w:val="24"/>
          <w:lang w:val="en-US" w:eastAsia="pt-BR"/>
        </w:rPr>
        <w:t>on</w:t>
      </w:r>
      <w:r w:rsidRPr="00956816">
        <w:rPr>
          <w:rFonts w:ascii="Arial" w:eastAsia="Times New Roman" w:hAnsi="Arial" w:cs="Arial"/>
          <w:color w:val="000000"/>
          <w:szCs w:val="24"/>
          <w:lang w:val="en-US" w:eastAsia="pt-BR"/>
        </w:rPr>
        <w:t xml:space="preserve"> </w:t>
      </w:r>
      <w:r w:rsidR="00E6003B">
        <w:rPr>
          <w:rFonts w:ascii="Arial" w:eastAsia="Times New Roman" w:hAnsi="Arial" w:cs="Arial"/>
          <w:color w:val="000000"/>
          <w:szCs w:val="24"/>
          <w:lang w:val="en-US" w:eastAsia="pt-BR"/>
        </w:rPr>
        <w:t xml:space="preserve">of soil </w:t>
      </w:r>
      <w:r w:rsidRPr="00956816">
        <w:rPr>
          <w:rFonts w:ascii="Arial" w:eastAsia="Times New Roman" w:hAnsi="Arial" w:cs="Arial"/>
          <w:color w:val="000000"/>
          <w:szCs w:val="24"/>
          <w:lang w:val="en-US" w:eastAsia="pt-BR"/>
        </w:rPr>
        <w:t>spatial variability.</w:t>
      </w:r>
    </w:p>
    <w:p w:rsidR="00FB2325" w:rsidRPr="00743826" w:rsidRDefault="00956816" w:rsidP="00FB2325">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On August 15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00A468F6">
        <w:rPr>
          <w:rFonts w:ascii="Arial" w:hAnsi="Arial" w:cs="Arial"/>
          <w:b/>
          <w:sz w:val="20"/>
          <w:szCs w:val="20"/>
          <w:lang w:val="en-US"/>
        </w:rPr>
        <w:instrText>Figura \* ARABIC fig48</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21</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plants of </w:t>
      </w:r>
      <w:r w:rsidR="00E6003B">
        <w:rPr>
          <w:rFonts w:ascii="Arial" w:eastAsia="Times New Roman" w:hAnsi="Arial" w:cs="Arial"/>
          <w:color w:val="000000"/>
          <w:szCs w:val="24"/>
          <w:lang w:val="en-US" w:eastAsia="pt-BR"/>
        </w:rPr>
        <w:t xml:space="preserve">the </w:t>
      </w:r>
      <w:del w:id="613" w:author="Quirijn" w:date="2011-06-22T09:57:00Z">
        <w:r w:rsidR="004D4D36" w:rsidDel="004B5A67">
          <w:rPr>
            <w:rFonts w:ascii="Arial" w:eastAsia="Times New Roman" w:hAnsi="Arial" w:cs="Arial"/>
            <w:color w:val="000000"/>
            <w:szCs w:val="24"/>
            <w:lang w:val="en-US" w:eastAsia="pt-BR"/>
          </w:rPr>
          <w:delText>non-irrigated</w:delText>
        </w:r>
      </w:del>
      <w:ins w:id="614"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were without irrigation</w:t>
      </w:r>
      <w:r w:rsidR="00E6003B">
        <w:rPr>
          <w:rFonts w:ascii="Arial" w:eastAsia="Times New Roman" w:hAnsi="Arial" w:cs="Arial"/>
          <w:color w:val="000000"/>
          <w:szCs w:val="24"/>
          <w:lang w:val="en-US" w:eastAsia="pt-BR"/>
        </w:rPr>
        <w:t xml:space="preserve"> </w:t>
      </w:r>
      <w:r w:rsidR="00E6003B" w:rsidRPr="0037783A">
        <w:rPr>
          <w:rFonts w:ascii="Arial" w:eastAsia="Times New Roman" w:hAnsi="Arial" w:cs="Arial"/>
          <w:color w:val="000000"/>
          <w:szCs w:val="24"/>
          <w:lang w:val="en-US" w:eastAsia="pt-BR"/>
        </w:rPr>
        <w:t>for 13 days</w:t>
      </w:r>
      <w:r w:rsidRPr="00956816">
        <w:rPr>
          <w:rFonts w:ascii="Arial" w:eastAsia="Times New Roman" w:hAnsi="Arial" w:cs="Arial"/>
          <w:color w:val="000000"/>
          <w:szCs w:val="24"/>
          <w:lang w:val="en-US" w:eastAsia="pt-BR"/>
        </w:rPr>
        <w:t xml:space="preserve">. The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was low with maximum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11.4 hPa and similar in both treatments due to the reduction of air temperature </w:t>
      </w:r>
      <w:r w:rsidR="00E6003B">
        <w:rPr>
          <w:rFonts w:ascii="Arial" w:eastAsia="Times New Roman" w:hAnsi="Arial" w:cs="Arial"/>
          <w:color w:val="000000"/>
          <w:szCs w:val="24"/>
          <w:lang w:val="en-US" w:eastAsia="pt-BR"/>
        </w:rPr>
        <w:t>on that cloudy day</w:t>
      </w:r>
      <w:r w:rsidRPr="00956816">
        <w:rPr>
          <w:rFonts w:ascii="Arial" w:eastAsia="Times New Roman" w:hAnsi="Arial" w:cs="Arial"/>
          <w:color w:val="000000"/>
          <w:szCs w:val="24"/>
          <w:lang w:val="en-US" w:eastAsia="pt-BR"/>
        </w:rPr>
        <w:t xml:space="preserve">. The canopy </w:t>
      </w:r>
      <w:r w:rsidR="00E6003B" w:rsidRPr="0037783A">
        <w:rPr>
          <w:rFonts w:ascii="Arial" w:eastAsia="Times New Roman" w:hAnsi="Arial" w:cs="Arial"/>
          <w:color w:val="000000"/>
          <w:szCs w:val="24"/>
          <w:lang w:val="en-US" w:eastAsia="pt-BR"/>
        </w:rPr>
        <w:t>temperature</w:t>
      </w:r>
      <w:r w:rsidRPr="00956816">
        <w:rPr>
          <w:rFonts w:ascii="Arial" w:eastAsia="Times New Roman" w:hAnsi="Arial" w:cs="Arial"/>
          <w:color w:val="000000"/>
          <w:szCs w:val="24"/>
          <w:lang w:val="en-US" w:eastAsia="pt-BR"/>
        </w:rPr>
        <w:t xml:space="preserve"> of </w:t>
      </w:r>
      <w:r w:rsidR="00E6003B">
        <w:rPr>
          <w:rFonts w:ascii="Arial" w:eastAsia="Times New Roman" w:hAnsi="Arial" w:cs="Arial"/>
          <w:color w:val="000000"/>
          <w:szCs w:val="24"/>
          <w:lang w:val="en-US" w:eastAsia="pt-BR"/>
        </w:rPr>
        <w:t xml:space="preserve">the </w:t>
      </w:r>
      <w:del w:id="615" w:author="Quirijn" w:date="2011-06-22T09:57:00Z">
        <w:r w:rsidR="004D4D36" w:rsidDel="004B5A67">
          <w:rPr>
            <w:rFonts w:ascii="Arial" w:eastAsia="Times New Roman" w:hAnsi="Arial" w:cs="Arial"/>
            <w:color w:val="000000"/>
            <w:szCs w:val="24"/>
            <w:lang w:val="en-US" w:eastAsia="pt-BR"/>
          </w:rPr>
          <w:delText>non-irrigated</w:delText>
        </w:r>
      </w:del>
      <w:ins w:id="61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was slightly higher (around 3°C) than in </w:t>
      </w:r>
      <w:r w:rsidR="00E6003B">
        <w:rPr>
          <w:rFonts w:ascii="Arial" w:eastAsia="Times New Roman" w:hAnsi="Arial" w:cs="Arial"/>
          <w:color w:val="000000"/>
          <w:szCs w:val="24"/>
          <w:lang w:val="en-US" w:eastAsia="pt-BR"/>
        </w:rPr>
        <w:t>the</w:t>
      </w:r>
      <w:del w:id="617" w:author="Quirijn" w:date="2011-06-22T10:05:00Z">
        <w:r w:rsidR="00E6003B"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618"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at the </w:t>
      </w:r>
      <w:r w:rsidR="00E6003B">
        <w:rPr>
          <w:rFonts w:ascii="Arial" w:eastAsia="Times New Roman" w:hAnsi="Arial" w:cs="Arial"/>
          <w:color w:val="000000"/>
          <w:szCs w:val="24"/>
          <w:lang w:val="en-US" w:eastAsia="pt-BR"/>
        </w:rPr>
        <w:t>hottest</w:t>
      </w:r>
      <w:r w:rsidRPr="00956816">
        <w:rPr>
          <w:rFonts w:ascii="Arial" w:eastAsia="Times New Roman" w:hAnsi="Arial" w:cs="Arial"/>
          <w:color w:val="000000"/>
          <w:szCs w:val="24"/>
          <w:lang w:val="en-US" w:eastAsia="pt-BR"/>
        </w:rPr>
        <w:t xml:space="preserve"> time</w:t>
      </w:r>
      <w:r w:rsidR="00E6003B">
        <w:rPr>
          <w:rFonts w:ascii="Arial" w:eastAsia="Times New Roman" w:hAnsi="Arial" w:cs="Arial"/>
          <w:color w:val="000000"/>
          <w:szCs w:val="24"/>
          <w:lang w:val="en-US" w:eastAsia="pt-BR"/>
        </w:rPr>
        <w:t xml:space="preserve"> of the day</w:t>
      </w:r>
      <w:r w:rsidRPr="00956816">
        <w:rPr>
          <w:rFonts w:ascii="Arial" w:eastAsia="Times New Roman" w:hAnsi="Arial" w:cs="Arial"/>
          <w:color w:val="000000"/>
          <w:szCs w:val="24"/>
          <w:lang w:val="en-US" w:eastAsia="pt-BR"/>
        </w:rPr>
        <w:t xml:space="preserve">. The pressure head of soil water was decreasing in the first two depths (0.05 m and 0.15 m), reaching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24 m. </w:t>
      </w:r>
      <w:r w:rsidR="00E6003B">
        <w:rPr>
          <w:rFonts w:ascii="Arial" w:eastAsia="Times New Roman" w:hAnsi="Arial" w:cs="Arial"/>
          <w:color w:val="000000"/>
          <w:szCs w:val="24"/>
          <w:lang w:val="en-US" w:eastAsia="pt-BR"/>
        </w:rPr>
        <w:t>The low</w:t>
      </w:r>
      <w:r w:rsidRPr="00956816">
        <w:rPr>
          <w:rFonts w:ascii="Arial" w:eastAsia="Times New Roman" w:hAnsi="Arial" w:cs="Arial"/>
          <w:color w:val="000000"/>
          <w:szCs w:val="24"/>
          <w:lang w:val="en-US" w:eastAsia="pt-BR"/>
        </w:rPr>
        <w:t xml:space="preserve"> </w:t>
      </w:r>
      <w:r w:rsidR="00E6003B" w:rsidRPr="0037783A">
        <w:rPr>
          <w:rFonts w:ascii="Arial" w:eastAsia="Times New Roman" w:hAnsi="Arial" w:cs="Arial"/>
          <w:color w:val="000000"/>
          <w:szCs w:val="24"/>
          <w:lang w:val="en-US" w:eastAsia="pt-BR"/>
        </w:rPr>
        <w:t>transpiration</w:t>
      </w:r>
      <w:r w:rsidRPr="00956816">
        <w:rPr>
          <w:rFonts w:ascii="Arial" w:eastAsia="Times New Roman" w:hAnsi="Arial" w:cs="Arial"/>
          <w:color w:val="000000"/>
          <w:szCs w:val="24"/>
          <w:lang w:val="en-US" w:eastAsia="pt-BR"/>
        </w:rPr>
        <w:t xml:space="preserve"> rate </w:t>
      </w:r>
      <w:r w:rsidR="00E6003B">
        <w:rPr>
          <w:rFonts w:ascii="Arial" w:eastAsia="Times New Roman" w:hAnsi="Arial" w:cs="Arial"/>
          <w:color w:val="000000"/>
          <w:szCs w:val="24"/>
          <w:lang w:val="en-US" w:eastAsia="pt-BR"/>
        </w:rPr>
        <w:t>caused by lower</w:t>
      </w:r>
      <w:r w:rsidRPr="00956816">
        <w:rPr>
          <w:rFonts w:ascii="Arial" w:eastAsia="Times New Roman" w:hAnsi="Arial" w:cs="Arial"/>
          <w:color w:val="000000"/>
          <w:szCs w:val="24"/>
          <w:lang w:val="en-US" w:eastAsia="pt-BR"/>
        </w:rPr>
        <w:t xml:space="preserve"> atmospheric demand</w:t>
      </w:r>
      <w:r w:rsidR="00E6003B">
        <w:rPr>
          <w:rFonts w:ascii="Arial" w:eastAsia="Times New Roman" w:hAnsi="Arial" w:cs="Arial"/>
          <w:color w:val="000000"/>
          <w:szCs w:val="24"/>
          <w:lang w:val="en-US" w:eastAsia="pt-BR"/>
        </w:rPr>
        <w:t xml:space="preserve">, together with the dry soil conditions made </w:t>
      </w:r>
      <w:r w:rsidRPr="00956816">
        <w:rPr>
          <w:rFonts w:ascii="Arial" w:eastAsia="Times New Roman" w:hAnsi="Arial" w:cs="Arial"/>
          <w:color w:val="000000"/>
          <w:szCs w:val="24"/>
          <w:lang w:val="en-US" w:eastAsia="pt-BR"/>
        </w:rPr>
        <w:t xml:space="preserve">root water uptake </w:t>
      </w:r>
      <w:r w:rsidR="00E6003B">
        <w:rPr>
          <w:rFonts w:ascii="Arial" w:eastAsia="Times New Roman" w:hAnsi="Arial" w:cs="Arial"/>
          <w:color w:val="000000"/>
          <w:szCs w:val="24"/>
          <w:lang w:val="en-US" w:eastAsia="pt-BR"/>
        </w:rPr>
        <w:t>to</w:t>
      </w:r>
      <w:r w:rsidRPr="00956816">
        <w:rPr>
          <w:rFonts w:ascii="Arial" w:eastAsia="Times New Roman" w:hAnsi="Arial" w:cs="Arial"/>
          <w:color w:val="000000"/>
          <w:szCs w:val="24"/>
          <w:lang w:val="en-US" w:eastAsia="pt-BR"/>
        </w:rPr>
        <w:t xml:space="preserve"> </w:t>
      </w:r>
      <w:r w:rsidR="00D82652" w:rsidRPr="0037783A">
        <w:rPr>
          <w:rFonts w:ascii="Arial" w:eastAsia="Times New Roman" w:hAnsi="Arial" w:cs="Arial"/>
          <w:color w:val="000000"/>
          <w:szCs w:val="24"/>
          <w:lang w:val="en-US" w:eastAsia="pt-BR"/>
        </w:rPr>
        <w:t>decrease</w:t>
      </w:r>
      <w:r w:rsidR="00E6003B">
        <w:rPr>
          <w:rFonts w:ascii="Arial" w:eastAsia="Times New Roman" w:hAnsi="Arial" w:cs="Arial"/>
          <w:color w:val="000000"/>
          <w:szCs w:val="24"/>
          <w:lang w:val="en-US" w:eastAsia="pt-BR"/>
        </w:rPr>
        <w:t xml:space="preserve">. As a consequence, </w:t>
      </w:r>
      <w:r w:rsidR="00E6003B" w:rsidRPr="0037783A">
        <w:rPr>
          <w:rFonts w:ascii="Arial" w:eastAsia="Times New Roman" w:hAnsi="Arial" w:cs="Arial"/>
          <w:color w:val="000000"/>
          <w:szCs w:val="24"/>
          <w:lang w:val="en-US" w:eastAsia="pt-BR"/>
        </w:rPr>
        <w:t xml:space="preserve">no reduction of pressure head </w:t>
      </w:r>
      <w:r w:rsidRPr="00956816">
        <w:rPr>
          <w:rFonts w:ascii="Arial" w:eastAsia="Times New Roman" w:hAnsi="Arial" w:cs="Arial"/>
          <w:color w:val="000000"/>
          <w:szCs w:val="24"/>
          <w:lang w:val="en-US" w:eastAsia="pt-BR"/>
        </w:rPr>
        <w:t xml:space="preserve">in the first two layers </w:t>
      </w:r>
      <w:r w:rsidR="00A468F6">
        <w:rPr>
          <w:rFonts w:ascii="Arial" w:eastAsia="Times New Roman" w:hAnsi="Arial" w:cs="Arial"/>
          <w:color w:val="000000"/>
          <w:szCs w:val="24"/>
          <w:lang w:val="en-US" w:eastAsia="pt-BR"/>
        </w:rPr>
        <w:t>was</w:t>
      </w:r>
      <w:r w:rsidR="00D82652">
        <w:rPr>
          <w:rFonts w:ascii="Arial" w:eastAsia="Times New Roman" w:hAnsi="Arial" w:cs="Arial"/>
          <w:color w:val="000000"/>
          <w:szCs w:val="24"/>
          <w:lang w:val="en-US" w:eastAsia="pt-BR"/>
        </w:rPr>
        <w:t xml:space="preserve"> observed during this day</w:t>
      </w:r>
      <w:r w:rsidRPr="00956816">
        <w:rPr>
          <w:rFonts w:ascii="Arial" w:eastAsia="Times New Roman" w:hAnsi="Arial" w:cs="Arial"/>
          <w:color w:val="000000"/>
          <w:szCs w:val="24"/>
          <w:lang w:val="en-US" w:eastAsia="pt-BR"/>
        </w:rPr>
        <w:t xml:space="preserve">. </w:t>
      </w:r>
      <w:r w:rsidR="00D82652">
        <w:rPr>
          <w:rFonts w:ascii="Arial" w:eastAsia="Times New Roman" w:hAnsi="Arial" w:cs="Arial"/>
          <w:color w:val="000000"/>
          <w:szCs w:val="24"/>
          <w:lang w:val="en-US" w:eastAsia="pt-BR"/>
        </w:rPr>
        <w:t>Due to the drier conditions</w:t>
      </w:r>
      <w:r w:rsidRPr="00956816">
        <w:rPr>
          <w:rFonts w:ascii="Arial" w:eastAsia="Times New Roman" w:hAnsi="Arial" w:cs="Arial"/>
          <w:color w:val="000000"/>
          <w:szCs w:val="24"/>
          <w:lang w:val="en-US" w:eastAsia="pt-BR"/>
        </w:rPr>
        <w:t xml:space="preserve">, the </w:t>
      </w:r>
      <w:r w:rsidR="00A468F6">
        <w:rPr>
          <w:rFonts w:ascii="Arial" w:eastAsia="Times New Roman" w:hAnsi="Arial" w:cs="Arial"/>
          <w:color w:val="000000"/>
          <w:szCs w:val="24"/>
          <w:lang w:val="en-US" w:eastAsia="pt-BR"/>
        </w:rPr>
        <w:t>water ascension also became</w:t>
      </w:r>
      <w:r w:rsidR="00D82652">
        <w:rPr>
          <w:rFonts w:ascii="Arial" w:eastAsia="Times New Roman" w:hAnsi="Arial" w:cs="Arial"/>
          <w:color w:val="000000"/>
          <w:szCs w:val="24"/>
          <w:lang w:val="en-US" w:eastAsia="pt-BR"/>
        </w:rPr>
        <w:t xml:space="preserve"> lower</w:t>
      </w:r>
      <w:r w:rsidRPr="00956816">
        <w:rPr>
          <w:rFonts w:ascii="Arial" w:eastAsia="Times New Roman" w:hAnsi="Arial" w:cs="Arial"/>
          <w:color w:val="000000"/>
          <w:szCs w:val="24"/>
          <w:lang w:val="en-US" w:eastAsia="pt-BR"/>
        </w:rPr>
        <w:t xml:space="preserve"> and the pressure head of the upper layers </w:t>
      </w:r>
      <w:r w:rsidR="00A468F6">
        <w:rPr>
          <w:rFonts w:ascii="Arial" w:eastAsia="Times New Roman" w:hAnsi="Arial" w:cs="Arial"/>
          <w:color w:val="000000"/>
          <w:szCs w:val="24"/>
          <w:lang w:val="en-US" w:eastAsia="pt-BR"/>
        </w:rPr>
        <w:t>was</w:t>
      </w:r>
      <w:r w:rsidR="00D82652">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not increas</w:t>
      </w:r>
      <w:r w:rsidR="00D82652">
        <w:rPr>
          <w:rFonts w:ascii="Arial" w:eastAsia="Times New Roman" w:hAnsi="Arial" w:cs="Arial"/>
          <w:color w:val="000000"/>
          <w:szCs w:val="24"/>
          <w:lang w:val="en-US" w:eastAsia="pt-BR"/>
        </w:rPr>
        <w:t>ing anymore</w:t>
      </w:r>
      <w:r w:rsidRPr="00956816">
        <w:rPr>
          <w:rFonts w:ascii="Arial" w:eastAsia="Times New Roman" w:hAnsi="Arial" w:cs="Arial"/>
          <w:color w:val="000000"/>
          <w:szCs w:val="24"/>
          <w:lang w:val="en-US" w:eastAsia="pt-BR"/>
        </w:rPr>
        <w:t xml:space="preserve"> during the night, except for the layer between 0.2</w:t>
      </w:r>
      <w:r w:rsidRPr="00956816">
        <w:rPr>
          <w:rFonts w:ascii="Arial" w:eastAsia="Times New Roman" w:hAnsi="Arial" w:cs="Arial"/>
          <w:color w:val="000000"/>
          <w:szCs w:val="24"/>
          <w:lang w:val="en-US" w:eastAsia="pt-BR"/>
        </w:rPr>
        <w:noBreakHyphen/>
        <w:t>0.4 m from observation point 2.</w:t>
      </w:r>
    </w:p>
    <w:p w:rsidR="009F6EF8" w:rsidRPr="00743826" w:rsidRDefault="009F6EF8" w:rsidP="009F6EF8">
      <w:pPr>
        <w:tabs>
          <w:tab w:val="center" w:pos="4706"/>
          <w:tab w:val="right" w:pos="9412"/>
        </w:tabs>
        <w:rPr>
          <w:rFonts w:ascii="Arial" w:hAnsi="Arial" w:cs="Arial"/>
          <w:szCs w:val="24"/>
          <w:lang w:val="en-US"/>
        </w:rPr>
      </w:pPr>
    </w:p>
    <w:p w:rsidR="009F6EF8" w:rsidRPr="00743826" w:rsidRDefault="009F6EF8" w:rsidP="009F6EF8">
      <w:pPr>
        <w:keepNext/>
        <w:tabs>
          <w:tab w:val="center" w:pos="4706"/>
          <w:tab w:val="right" w:pos="9412"/>
        </w:tabs>
        <w:spacing w:line="240" w:lineRule="auto"/>
        <w:ind w:firstLine="0"/>
        <w:jc w:val="center"/>
        <w:rPr>
          <w:rFonts w:ascii="Arial" w:hAnsi="Arial" w:cs="Arial"/>
          <w:lang w:val="en-US"/>
        </w:rPr>
      </w:pPr>
    </w:p>
    <w:p w:rsidR="009F6EF8" w:rsidRPr="00743826" w:rsidRDefault="00CC79DE" w:rsidP="009F6EF8">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726343" cy="2228850"/>
            <wp:effectExtent l="19050" t="0" r="0" b="0"/>
            <wp:docPr id="24"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5" cstate="print"/>
                    <a:srcRect t="36967" r="54320" b="3412"/>
                    <a:stretch>
                      <a:fillRect/>
                    </a:stretch>
                  </pic:blipFill>
                  <pic:spPr bwMode="auto">
                    <a:xfrm>
                      <a:off x="0" y="0"/>
                      <a:ext cx="2726343" cy="2228850"/>
                    </a:xfrm>
                    <a:prstGeom prst="rect">
                      <a:avLst/>
                    </a:prstGeom>
                    <a:noFill/>
                    <a:ln w="9525">
                      <a:noFill/>
                      <a:miter lim="800000"/>
                      <a:headEnd/>
                      <a:tailEnd/>
                    </a:ln>
                  </pic:spPr>
                </pic:pic>
              </a:graphicData>
            </a:graphic>
          </wp:inline>
        </w:drawing>
      </w:r>
      <w:r>
        <w:rPr>
          <w:noProof/>
          <w:lang w:eastAsia="pt-BR"/>
        </w:rPr>
        <w:drawing>
          <wp:inline distT="0" distB="0" distL="0" distR="0">
            <wp:extent cx="2835509" cy="2228850"/>
            <wp:effectExtent l="19050" t="0" r="2941" b="0"/>
            <wp:docPr id="25"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6" cstate="print"/>
                    <a:srcRect t="36967" r="52544" b="3412"/>
                    <a:stretch>
                      <a:fillRect/>
                    </a:stretch>
                  </pic:blipFill>
                  <pic:spPr bwMode="auto">
                    <a:xfrm>
                      <a:off x="0" y="0"/>
                      <a:ext cx="2835509" cy="2228850"/>
                    </a:xfrm>
                    <a:prstGeom prst="rect">
                      <a:avLst/>
                    </a:prstGeom>
                    <a:noFill/>
                    <a:ln w="9525">
                      <a:noFill/>
                      <a:miter lim="800000"/>
                      <a:headEnd/>
                      <a:tailEnd/>
                    </a:ln>
                  </pic:spPr>
                </pic:pic>
              </a:graphicData>
            </a:graphic>
          </wp:inline>
        </w:drawing>
      </w:r>
    </w:p>
    <w:p w:rsidR="002E2CAD" w:rsidRPr="00743826" w:rsidRDefault="00140580" w:rsidP="009F6EF8">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838450" cy="2453433"/>
            <wp:effectExtent l="0" t="0" r="0"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67" cstate="print"/>
                    <a:srcRect l="-1065" t="34123" r="53609"/>
                    <a:stretch>
                      <a:fillRect/>
                    </a:stretch>
                  </pic:blipFill>
                  <pic:spPr bwMode="auto">
                    <a:xfrm>
                      <a:off x="0" y="0"/>
                      <a:ext cx="2838450" cy="2453433"/>
                    </a:xfrm>
                    <a:prstGeom prst="rect">
                      <a:avLst/>
                    </a:prstGeom>
                    <a:noFill/>
                    <a:ln w="9525">
                      <a:noFill/>
                      <a:miter lim="800000"/>
                      <a:headEnd/>
                      <a:tailEnd/>
                    </a:ln>
                  </pic:spPr>
                </pic:pic>
              </a:graphicData>
            </a:graphic>
          </wp:inline>
        </w:drawing>
      </w:r>
      <w:r>
        <w:rPr>
          <w:noProof/>
          <w:lang w:eastAsia="pt-BR"/>
        </w:rPr>
        <w:drawing>
          <wp:inline distT="0" distB="0" distL="0" distR="0">
            <wp:extent cx="2966521" cy="2460300"/>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8" cstate="print"/>
                    <a:srcRect t="34123" r="50414"/>
                    <a:stretch>
                      <a:fillRect/>
                    </a:stretch>
                  </pic:blipFill>
                  <pic:spPr bwMode="auto">
                    <a:xfrm>
                      <a:off x="0" y="0"/>
                      <a:ext cx="2966521" cy="2460300"/>
                    </a:xfrm>
                    <a:prstGeom prst="rect">
                      <a:avLst/>
                    </a:prstGeom>
                    <a:noFill/>
                    <a:ln w="9525">
                      <a:noFill/>
                      <a:miter lim="800000"/>
                      <a:headEnd/>
                      <a:tailEnd/>
                    </a:ln>
                  </pic:spPr>
                </pic:pic>
              </a:graphicData>
            </a:graphic>
          </wp:inline>
        </w:drawing>
      </w:r>
      <w:r w:rsidR="006A0EDD" w:rsidRPr="006A0EDD">
        <w:rPr>
          <w:lang w:val="en-ZA"/>
        </w:rPr>
        <w:t xml:space="preserve"> </w:t>
      </w:r>
    </w:p>
    <w:p w:rsidR="009F6EF8" w:rsidRPr="00743826" w:rsidRDefault="00956816" w:rsidP="00431578">
      <w:pPr>
        <w:pStyle w:val="Legenda"/>
        <w:keepNext/>
        <w:spacing w:after="0" w:line="360" w:lineRule="auto"/>
        <w:ind w:left="1190" w:hanging="1190"/>
        <w:rPr>
          <w:rFonts w:ascii="Arial" w:hAnsi="Arial" w:cs="Arial"/>
          <w:b w:val="0"/>
          <w:color w:val="auto"/>
          <w:sz w:val="20"/>
          <w:szCs w:val="20"/>
          <w:lang w:val="en-US"/>
        </w:rPr>
      </w:pPr>
      <w:bookmarkStart w:id="619" w:name="_Toc295805491"/>
      <w:bookmarkStart w:id="620" w:name="_Toc296436857"/>
      <w:r w:rsidRPr="00956816">
        <w:rPr>
          <w:rFonts w:ascii="Arial" w:hAnsi="Arial" w:cs="Arial"/>
          <w:b w:val="0"/>
          <w:color w:val="auto"/>
          <w:sz w:val="20"/>
          <w:szCs w:val="20"/>
          <w:lang w:val="en-US"/>
        </w:rPr>
        <w:t xml:space="preserve">Figure </w:t>
      </w:r>
      <w:bookmarkStart w:id="621" w:name="fig40"/>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20</w:t>
      </w:r>
      <w:r w:rsidR="00EB4AC9" w:rsidRPr="00956816">
        <w:rPr>
          <w:rFonts w:ascii="Arial" w:hAnsi="Arial" w:cs="Arial"/>
          <w:b w:val="0"/>
          <w:color w:val="auto"/>
          <w:sz w:val="20"/>
          <w:szCs w:val="20"/>
          <w:lang w:val="en-US"/>
        </w:rPr>
        <w:fldChar w:fldCharType="end"/>
      </w:r>
      <w:bookmarkEnd w:id="621"/>
      <w:r w:rsidRPr="00956816">
        <w:rPr>
          <w:rFonts w:ascii="Arial" w:hAnsi="Arial" w:cs="Arial"/>
          <w:b w:val="0"/>
          <w:color w:val="auto"/>
          <w:sz w:val="20"/>
          <w:szCs w:val="20"/>
          <w:lang w:val="en-US"/>
        </w:rPr>
        <w:t xml:space="preserve"> – </w:t>
      </w:r>
      <w:r w:rsidR="00D82652">
        <w:rPr>
          <w:rFonts w:ascii="Arial" w:hAnsi="Arial" w:cs="Arial"/>
          <w:b w:val="0"/>
          <w:color w:val="auto"/>
          <w:sz w:val="20"/>
          <w:szCs w:val="20"/>
          <w:lang w:val="en-US"/>
        </w:rPr>
        <w:t>V</w:t>
      </w:r>
      <w:r w:rsidR="001054A2">
        <w:rPr>
          <w:rFonts w:ascii="Arial" w:hAnsi="Arial" w:cs="Arial"/>
          <w:b w:val="0"/>
          <w:color w:val="auto"/>
          <w:sz w:val="20"/>
          <w:szCs w:val="20"/>
          <w:lang w:val="en-US"/>
        </w:rPr>
        <w:t>apor</w:t>
      </w:r>
      <w:r w:rsidRPr="00956816">
        <w:rPr>
          <w:rFonts w:ascii="Arial" w:hAnsi="Arial" w:cs="Arial"/>
          <w:b w:val="0"/>
          <w:color w:val="auto"/>
          <w:sz w:val="20"/>
          <w:szCs w:val="20"/>
          <w:lang w:val="en-US"/>
        </w:rPr>
        <w:t xml:space="preserve"> pressure deficit (</w:t>
      </w:r>
      <w:r w:rsidRPr="00956816">
        <w:rPr>
          <w:rFonts w:ascii="Arial" w:hAnsi="Arial" w:cs="Arial"/>
          <w:b w:val="0"/>
          <w:i/>
          <w:color w:val="auto"/>
          <w:sz w:val="20"/>
          <w:szCs w:val="20"/>
          <w:lang w:val="en-US"/>
        </w:rPr>
        <w:t>VPD</w:t>
      </w:r>
      <w:r w:rsidRPr="00956816">
        <w:rPr>
          <w:rFonts w:ascii="Arial" w:hAnsi="Arial" w:cs="Arial"/>
          <w:b w:val="0"/>
          <w:color w:val="auto"/>
          <w:sz w:val="20"/>
          <w:szCs w:val="20"/>
          <w:lang w:val="en-US"/>
        </w:rPr>
        <w:t>) and canopy temperature (</w:t>
      </w:r>
      <w:r w:rsidRPr="00956816">
        <w:rPr>
          <w:rFonts w:ascii="Arial" w:hAnsi="Arial" w:cs="Arial"/>
          <w:b w:val="0"/>
          <w:i/>
          <w:color w:val="auto"/>
          <w:sz w:val="20"/>
          <w:szCs w:val="20"/>
          <w:lang w:val="en-US"/>
        </w:rPr>
        <w:t>t</w:t>
      </w:r>
      <w:r w:rsidRPr="00956816">
        <w:rPr>
          <w:rFonts w:ascii="Arial" w:hAnsi="Arial" w:cs="Arial"/>
          <w:b w:val="0"/>
          <w:i/>
          <w:color w:val="auto"/>
          <w:sz w:val="20"/>
          <w:szCs w:val="20"/>
          <w:vertAlign w:val="subscript"/>
          <w:lang w:val="en-US"/>
        </w:rPr>
        <w:t>canopy</w:t>
      </w:r>
      <w:r w:rsidRPr="00956816">
        <w:rPr>
          <w:rFonts w:ascii="Arial" w:hAnsi="Arial" w:cs="Arial"/>
          <w:b w:val="0"/>
          <w:color w:val="auto"/>
          <w:sz w:val="20"/>
          <w:szCs w:val="20"/>
          <w:lang w:val="en-US"/>
        </w:rPr>
        <w:t xml:space="preserve">) for </w:t>
      </w:r>
      <w:r w:rsidR="00D82652">
        <w:rPr>
          <w:rFonts w:ascii="Arial" w:hAnsi="Arial" w:cs="Arial"/>
          <w:b w:val="0"/>
          <w:color w:val="auto"/>
          <w:sz w:val="20"/>
          <w:szCs w:val="20"/>
          <w:lang w:val="en-US"/>
        </w:rPr>
        <w:t>the</w:t>
      </w:r>
      <w:del w:id="622" w:author="Quirijn" w:date="2011-06-22T10:05:00Z">
        <w:r w:rsidR="00D82652" w:rsidDel="004B5A67">
          <w:rPr>
            <w:rFonts w:ascii="Arial" w:hAnsi="Arial" w:cs="Arial"/>
            <w:b w:val="0"/>
            <w:color w:val="auto"/>
            <w:sz w:val="20"/>
            <w:szCs w:val="20"/>
            <w:lang w:val="en-US"/>
          </w:rPr>
          <w:delText xml:space="preserve"> </w:delText>
        </w:r>
        <w:r w:rsidRPr="00956816" w:rsidDel="004B5A67">
          <w:rPr>
            <w:rFonts w:ascii="Arial" w:hAnsi="Arial" w:cs="Arial"/>
            <w:b w:val="0"/>
            <w:color w:val="auto"/>
            <w:sz w:val="20"/>
            <w:szCs w:val="20"/>
            <w:lang w:val="en-US"/>
          </w:rPr>
          <w:delText>irrigated</w:delText>
        </w:r>
      </w:del>
      <w:ins w:id="623" w:author="Quirijn" w:date="2011-06-22T10:05:00Z">
        <w:r w:rsidR="004B5A67">
          <w:rPr>
            <w:rFonts w:ascii="Arial" w:hAnsi="Arial" w:cs="Arial"/>
            <w:b w:val="0"/>
            <w:color w:val="auto"/>
            <w:sz w:val="20"/>
            <w:szCs w:val="20"/>
            <w:lang w:val="en-US"/>
          </w:rPr>
          <w:t xml:space="preserve"> fully irrigated</w:t>
        </w:r>
      </w:ins>
      <w:r w:rsidRPr="00956816">
        <w:rPr>
          <w:rFonts w:ascii="Arial" w:hAnsi="Arial" w:cs="Arial"/>
          <w:b w:val="0"/>
          <w:color w:val="auto"/>
          <w:sz w:val="20"/>
          <w:szCs w:val="20"/>
          <w:lang w:val="en-US"/>
        </w:rPr>
        <w:t xml:space="preserve"> treatment (continuous line) and </w:t>
      </w:r>
      <w:r w:rsidR="00D82652">
        <w:rPr>
          <w:rFonts w:ascii="Arial" w:hAnsi="Arial" w:cs="Arial"/>
          <w:b w:val="0"/>
          <w:color w:val="auto"/>
          <w:sz w:val="20"/>
          <w:szCs w:val="20"/>
          <w:lang w:val="en-US"/>
        </w:rPr>
        <w:t xml:space="preserve">for the </w:t>
      </w:r>
      <w:del w:id="624" w:author="Quirijn" w:date="2011-06-22T09:57:00Z">
        <w:r w:rsidR="004D4D36" w:rsidDel="004B5A67">
          <w:rPr>
            <w:rFonts w:ascii="Arial" w:hAnsi="Arial" w:cs="Arial"/>
            <w:b w:val="0"/>
            <w:color w:val="auto"/>
            <w:sz w:val="20"/>
            <w:szCs w:val="20"/>
            <w:lang w:val="en-US"/>
          </w:rPr>
          <w:delText>non-irrigated</w:delText>
        </w:r>
      </w:del>
      <w:ins w:id="625" w:author="Quirijn" w:date="2011-06-22T10:08:00Z">
        <w:r w:rsidR="004B5A67">
          <w:rPr>
            <w:rFonts w:ascii="Arial" w:hAnsi="Arial" w:cs="Arial"/>
            <w:b w:val="0"/>
            <w:color w:val="auto"/>
            <w:sz w:val="20"/>
            <w:szCs w:val="20"/>
            <w:lang w:val="en-US"/>
          </w:rPr>
          <w:t>deficit irrigated</w:t>
        </w:r>
      </w:ins>
      <w:r w:rsidRPr="00956816">
        <w:rPr>
          <w:rFonts w:ascii="Arial" w:hAnsi="Arial" w:cs="Arial"/>
          <w:b w:val="0"/>
          <w:color w:val="auto"/>
          <w:sz w:val="20"/>
          <w:szCs w:val="20"/>
          <w:lang w:val="en-US"/>
        </w:rPr>
        <w:t xml:space="preserve"> treatment (dashed line), and </w:t>
      </w:r>
      <w:r w:rsidR="00D82652">
        <w:rPr>
          <w:rFonts w:ascii="Arial" w:hAnsi="Arial" w:cs="Arial"/>
          <w:b w:val="0"/>
          <w:color w:val="auto"/>
          <w:sz w:val="20"/>
          <w:szCs w:val="20"/>
          <w:lang w:val="en-US"/>
        </w:rPr>
        <w:t xml:space="preserve">soil water </w:t>
      </w:r>
      <w:r w:rsidRPr="00956816">
        <w:rPr>
          <w:rFonts w:ascii="Arial" w:hAnsi="Arial" w:cs="Arial"/>
          <w:b w:val="0"/>
          <w:color w:val="auto"/>
          <w:sz w:val="20"/>
          <w:szCs w:val="20"/>
          <w:lang w:val="en-US"/>
        </w:rPr>
        <w:t>pressure head (</w:t>
      </w:r>
      <w:r w:rsidRPr="00956816">
        <w:rPr>
          <w:rFonts w:ascii="Arial" w:hAnsi="Arial" w:cs="Arial"/>
          <w:b w:val="0"/>
          <w:i/>
          <w:color w:val="auto"/>
          <w:sz w:val="20"/>
          <w:szCs w:val="20"/>
          <w:lang w:val="en-US"/>
        </w:rPr>
        <w:t>h</w:t>
      </w:r>
      <w:r w:rsidRPr="00956816">
        <w:rPr>
          <w:rFonts w:ascii="Arial" w:hAnsi="Arial" w:cs="Arial"/>
          <w:b w:val="0"/>
          <w:color w:val="auto"/>
          <w:sz w:val="20"/>
          <w:szCs w:val="20"/>
          <w:lang w:val="en-US"/>
        </w:rPr>
        <w:t xml:space="preserve">) at </w:t>
      </w:r>
      <w:r w:rsidR="00D82652">
        <w:rPr>
          <w:rFonts w:ascii="Arial" w:hAnsi="Arial" w:cs="Arial"/>
          <w:b w:val="0"/>
          <w:color w:val="auto"/>
          <w:sz w:val="20"/>
          <w:szCs w:val="20"/>
          <w:lang w:val="en-US"/>
        </w:rPr>
        <w:t xml:space="preserve">the </w:t>
      </w:r>
      <w:r w:rsidRPr="00956816">
        <w:rPr>
          <w:rFonts w:ascii="Arial" w:hAnsi="Arial" w:cs="Arial"/>
          <w:b w:val="0"/>
          <w:color w:val="auto"/>
          <w:sz w:val="20"/>
          <w:szCs w:val="20"/>
          <w:lang w:val="en-US"/>
        </w:rPr>
        <w:t xml:space="preserve">two observation points </w:t>
      </w:r>
      <w:r w:rsidR="00D82652">
        <w:rPr>
          <w:rFonts w:ascii="Arial" w:hAnsi="Arial" w:cs="Arial"/>
          <w:b w:val="0"/>
          <w:color w:val="auto"/>
          <w:sz w:val="20"/>
          <w:szCs w:val="20"/>
          <w:lang w:val="en-US"/>
        </w:rPr>
        <w:t>in the</w:t>
      </w:r>
      <w:r w:rsidRPr="00956816">
        <w:rPr>
          <w:rFonts w:ascii="Arial" w:hAnsi="Arial" w:cs="Arial"/>
          <w:b w:val="0"/>
          <w:color w:val="auto"/>
          <w:sz w:val="20"/>
          <w:szCs w:val="20"/>
          <w:lang w:val="en-US"/>
        </w:rPr>
        <w:t xml:space="preserve"> </w:t>
      </w:r>
      <w:del w:id="626" w:author="Quirijn" w:date="2011-06-22T09:57:00Z">
        <w:r w:rsidR="004D4D36" w:rsidDel="004B5A67">
          <w:rPr>
            <w:rFonts w:ascii="Arial" w:hAnsi="Arial" w:cs="Arial"/>
            <w:b w:val="0"/>
            <w:color w:val="auto"/>
            <w:sz w:val="20"/>
            <w:szCs w:val="20"/>
            <w:lang w:val="en-US"/>
          </w:rPr>
          <w:delText>non-irrigated</w:delText>
        </w:r>
      </w:del>
      <w:ins w:id="627" w:author="Quirijn" w:date="2011-06-22T10:08:00Z">
        <w:r w:rsidR="004B5A67">
          <w:rPr>
            <w:rFonts w:ascii="Arial" w:hAnsi="Arial" w:cs="Arial"/>
            <w:b w:val="0"/>
            <w:color w:val="auto"/>
            <w:sz w:val="20"/>
            <w:szCs w:val="20"/>
            <w:lang w:val="en-US"/>
          </w:rPr>
          <w:t>deficit irrigated</w:t>
        </w:r>
      </w:ins>
      <w:r w:rsidR="00D361DF">
        <w:rPr>
          <w:rFonts w:ascii="Arial" w:hAnsi="Arial" w:cs="Arial"/>
          <w:b w:val="0"/>
          <w:color w:val="auto"/>
          <w:sz w:val="20"/>
          <w:szCs w:val="20"/>
          <w:lang w:val="en-US"/>
        </w:rPr>
        <w:t xml:space="preserve"> treatment (</w:t>
      </w:r>
      <w:del w:id="628" w:author="Quirijn" w:date="2011-06-22T10:00:00Z">
        <w:r w:rsidR="00D361DF" w:rsidDel="004B5A67">
          <w:rPr>
            <w:rFonts w:ascii="Arial" w:hAnsi="Arial" w:cs="Arial"/>
            <w:b w:val="0"/>
            <w:color w:val="auto"/>
            <w:sz w:val="20"/>
            <w:szCs w:val="20"/>
            <w:lang w:val="en-US"/>
          </w:rPr>
          <w:delText>NI</w:delText>
        </w:r>
      </w:del>
      <w:ins w:id="629" w:author="Quirijn" w:date="2011-06-22T10:00:00Z">
        <w:r w:rsidR="004B5A67">
          <w:rPr>
            <w:rFonts w:ascii="Arial" w:hAnsi="Arial" w:cs="Arial"/>
            <w:b w:val="0"/>
            <w:color w:val="auto"/>
            <w:sz w:val="20"/>
            <w:szCs w:val="20"/>
            <w:lang w:val="en-US"/>
          </w:rPr>
          <w:t>DI</w:t>
        </w:r>
      </w:ins>
      <w:r w:rsidR="00D361DF">
        <w:rPr>
          <w:rFonts w:ascii="Arial" w:hAnsi="Arial" w:cs="Arial"/>
          <w:b w:val="0"/>
          <w:color w:val="auto"/>
          <w:sz w:val="20"/>
          <w:szCs w:val="20"/>
          <w:lang w:val="en-US"/>
        </w:rPr>
        <w:t> </w:t>
      </w:r>
      <w:r w:rsidRPr="00956816">
        <w:rPr>
          <w:rFonts w:ascii="Arial" w:hAnsi="Arial" w:cs="Arial"/>
          <w:b w:val="0"/>
          <w:color w:val="auto"/>
          <w:sz w:val="20"/>
          <w:szCs w:val="20"/>
          <w:lang w:val="en-US"/>
        </w:rPr>
        <w:t xml:space="preserve">1 and </w:t>
      </w:r>
      <w:del w:id="630" w:author="Quirijn" w:date="2011-06-22T10:00:00Z">
        <w:r w:rsidRPr="00956816" w:rsidDel="004B5A67">
          <w:rPr>
            <w:rFonts w:ascii="Arial" w:hAnsi="Arial" w:cs="Arial"/>
            <w:b w:val="0"/>
            <w:color w:val="auto"/>
            <w:sz w:val="20"/>
            <w:szCs w:val="20"/>
            <w:lang w:val="en-US"/>
          </w:rPr>
          <w:delText>NI</w:delText>
        </w:r>
      </w:del>
      <w:ins w:id="631" w:author="Quirijn" w:date="2011-06-22T10:00:00Z">
        <w:r w:rsidR="004B5A67">
          <w:rPr>
            <w:rFonts w:ascii="Arial" w:hAnsi="Arial" w:cs="Arial"/>
            <w:b w:val="0"/>
            <w:color w:val="auto"/>
            <w:sz w:val="20"/>
            <w:szCs w:val="20"/>
            <w:lang w:val="en-US"/>
          </w:rPr>
          <w:t>DI</w:t>
        </w:r>
      </w:ins>
      <w:r w:rsidRPr="00956816">
        <w:rPr>
          <w:rFonts w:ascii="Arial" w:hAnsi="Arial" w:cs="Arial"/>
          <w:b w:val="0"/>
          <w:color w:val="auto"/>
          <w:sz w:val="20"/>
          <w:szCs w:val="20"/>
          <w:lang w:val="en-US"/>
        </w:rPr>
        <w:t xml:space="preserve"> 2) </w:t>
      </w:r>
      <w:r w:rsidR="00D82652">
        <w:rPr>
          <w:rFonts w:ascii="Arial" w:hAnsi="Arial" w:cs="Arial"/>
          <w:b w:val="0"/>
          <w:color w:val="auto"/>
          <w:sz w:val="20"/>
          <w:szCs w:val="20"/>
          <w:lang w:val="en-US"/>
        </w:rPr>
        <w:t>on</w:t>
      </w:r>
      <w:r w:rsidRPr="00956816">
        <w:rPr>
          <w:rFonts w:ascii="Arial" w:hAnsi="Arial" w:cs="Arial"/>
          <w:b w:val="0"/>
          <w:color w:val="auto"/>
          <w:sz w:val="20"/>
          <w:szCs w:val="20"/>
          <w:lang w:val="en-US"/>
        </w:rPr>
        <w:t xml:space="preserve"> August 9, 2010</w:t>
      </w:r>
      <w:bookmarkEnd w:id="619"/>
      <w:r w:rsidR="00D82652">
        <w:rPr>
          <w:rFonts w:ascii="Arial" w:hAnsi="Arial" w:cs="Arial"/>
          <w:b w:val="0"/>
          <w:color w:val="auto"/>
          <w:sz w:val="20"/>
          <w:szCs w:val="20"/>
          <w:lang w:val="en-US"/>
        </w:rPr>
        <w:t>.</w:t>
      </w:r>
      <w:bookmarkEnd w:id="620"/>
    </w:p>
    <w:p w:rsidR="009F6EF8" w:rsidRPr="00743826" w:rsidRDefault="009F6EF8" w:rsidP="009F6EF8">
      <w:pPr>
        <w:rPr>
          <w:lang w:val="en-US"/>
        </w:rPr>
      </w:pPr>
    </w:p>
    <w:p w:rsidR="009F6EF8" w:rsidRPr="00743826" w:rsidRDefault="009F6EF8" w:rsidP="009F6EF8">
      <w:pPr>
        <w:rPr>
          <w:lang w:val="en-US"/>
        </w:rPr>
      </w:pPr>
    </w:p>
    <w:p w:rsidR="009F6EF8" w:rsidRPr="00743826" w:rsidRDefault="00CC79DE" w:rsidP="009F6EF8">
      <w:pPr>
        <w:keepNext/>
        <w:tabs>
          <w:tab w:val="center" w:pos="4706"/>
          <w:tab w:val="right" w:pos="9412"/>
        </w:tabs>
        <w:spacing w:line="240" w:lineRule="auto"/>
        <w:ind w:firstLine="0"/>
        <w:jc w:val="center"/>
        <w:rPr>
          <w:rFonts w:ascii="Arial" w:hAnsi="Arial" w:cs="Arial"/>
          <w:lang w:val="en-US"/>
        </w:rPr>
      </w:pPr>
      <w:r>
        <w:rPr>
          <w:noProof/>
          <w:lang w:eastAsia="pt-BR"/>
        </w:rPr>
        <w:lastRenderedPageBreak/>
        <w:drawing>
          <wp:inline distT="0" distB="0" distL="0" distR="0">
            <wp:extent cx="2771775" cy="2226675"/>
            <wp:effectExtent l="19050" t="0" r="952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9" cstate="print"/>
                    <a:srcRect t="36967" r="53609" b="3412"/>
                    <a:stretch>
                      <a:fillRect/>
                    </a:stretch>
                  </pic:blipFill>
                  <pic:spPr bwMode="auto">
                    <a:xfrm>
                      <a:off x="0" y="0"/>
                      <a:ext cx="2771775" cy="2226675"/>
                    </a:xfrm>
                    <a:prstGeom prst="rect">
                      <a:avLst/>
                    </a:prstGeom>
                    <a:noFill/>
                    <a:ln w="9525">
                      <a:noFill/>
                      <a:miter lim="800000"/>
                      <a:headEnd/>
                      <a:tailEnd/>
                    </a:ln>
                  </pic:spPr>
                </pic:pic>
              </a:graphicData>
            </a:graphic>
          </wp:inline>
        </w:drawing>
      </w:r>
      <w:r>
        <w:rPr>
          <w:noProof/>
          <w:lang w:eastAsia="pt-BR"/>
        </w:rPr>
        <w:drawing>
          <wp:inline distT="0" distB="0" distL="0" distR="0">
            <wp:extent cx="2792730" cy="2226675"/>
            <wp:effectExtent l="19050" t="0" r="762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0" cstate="print"/>
                    <a:srcRect t="36967" r="53254" b="3412"/>
                    <a:stretch>
                      <a:fillRect/>
                    </a:stretch>
                  </pic:blipFill>
                  <pic:spPr bwMode="auto">
                    <a:xfrm>
                      <a:off x="0" y="0"/>
                      <a:ext cx="2792730" cy="2226675"/>
                    </a:xfrm>
                    <a:prstGeom prst="rect">
                      <a:avLst/>
                    </a:prstGeom>
                    <a:noFill/>
                    <a:ln w="9525">
                      <a:noFill/>
                      <a:miter lim="800000"/>
                      <a:headEnd/>
                      <a:tailEnd/>
                    </a:ln>
                  </pic:spPr>
                </pic:pic>
              </a:graphicData>
            </a:graphic>
          </wp:inline>
        </w:drawing>
      </w:r>
    </w:p>
    <w:p w:rsidR="009F6EF8" w:rsidRPr="00743826" w:rsidRDefault="00140580" w:rsidP="009F6EF8">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771775" cy="2459708"/>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1" cstate="print"/>
                    <a:srcRect t="34123" r="53609"/>
                    <a:stretch>
                      <a:fillRect/>
                    </a:stretch>
                  </pic:blipFill>
                  <pic:spPr bwMode="auto">
                    <a:xfrm>
                      <a:off x="0" y="0"/>
                      <a:ext cx="2771775" cy="2459708"/>
                    </a:xfrm>
                    <a:prstGeom prst="rect">
                      <a:avLst/>
                    </a:prstGeom>
                    <a:noFill/>
                    <a:ln w="9525">
                      <a:noFill/>
                      <a:miter lim="800000"/>
                      <a:headEnd/>
                      <a:tailEnd/>
                    </a:ln>
                  </pic:spPr>
                </pic:pic>
              </a:graphicData>
            </a:graphic>
          </wp:inline>
        </w:drawing>
      </w:r>
      <w:r w:rsidR="006A0EDD" w:rsidRPr="006A0EDD">
        <w:rPr>
          <w:lang w:val="en-ZA"/>
        </w:rPr>
        <w:t xml:space="preserve"> </w:t>
      </w:r>
      <w:r>
        <w:rPr>
          <w:noProof/>
          <w:lang w:eastAsia="pt-BR"/>
        </w:rPr>
        <w:drawing>
          <wp:inline distT="0" distB="0" distL="0" distR="0">
            <wp:extent cx="2876540" cy="2453433"/>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72" cstate="print"/>
                    <a:srcRect t="34123" r="51834"/>
                    <a:stretch>
                      <a:fillRect/>
                    </a:stretch>
                  </pic:blipFill>
                  <pic:spPr bwMode="auto">
                    <a:xfrm>
                      <a:off x="0" y="0"/>
                      <a:ext cx="2876540" cy="2453433"/>
                    </a:xfrm>
                    <a:prstGeom prst="rect">
                      <a:avLst/>
                    </a:prstGeom>
                    <a:noFill/>
                    <a:ln w="9525">
                      <a:noFill/>
                      <a:miter lim="800000"/>
                      <a:headEnd/>
                      <a:tailEnd/>
                    </a:ln>
                  </pic:spPr>
                </pic:pic>
              </a:graphicData>
            </a:graphic>
          </wp:inline>
        </w:drawing>
      </w:r>
    </w:p>
    <w:p w:rsidR="009F6EF8" w:rsidRPr="00743826" w:rsidRDefault="00956816" w:rsidP="0002596D">
      <w:pPr>
        <w:pStyle w:val="Legenda"/>
        <w:keepNext/>
        <w:spacing w:after="0" w:line="360" w:lineRule="auto"/>
        <w:ind w:left="1190" w:hanging="1190"/>
        <w:rPr>
          <w:rFonts w:ascii="Arial" w:hAnsi="Arial" w:cs="Arial"/>
          <w:b w:val="0"/>
          <w:color w:val="auto"/>
          <w:sz w:val="20"/>
          <w:szCs w:val="20"/>
          <w:lang w:val="en-US"/>
        </w:rPr>
      </w:pPr>
      <w:bookmarkStart w:id="632" w:name="_Toc295805492"/>
      <w:bookmarkStart w:id="633" w:name="_Toc296436858"/>
      <w:r w:rsidRPr="00956816">
        <w:rPr>
          <w:rFonts w:ascii="Arial" w:hAnsi="Arial" w:cs="Arial"/>
          <w:b w:val="0"/>
          <w:color w:val="auto"/>
          <w:sz w:val="20"/>
          <w:szCs w:val="20"/>
          <w:lang w:val="en-US"/>
        </w:rPr>
        <w:t xml:space="preserve">Figure </w:t>
      </w:r>
      <w:bookmarkStart w:id="634" w:name="fig48"/>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21</w:t>
      </w:r>
      <w:r w:rsidR="00EB4AC9" w:rsidRPr="00956816">
        <w:rPr>
          <w:rFonts w:ascii="Arial" w:hAnsi="Arial" w:cs="Arial"/>
          <w:b w:val="0"/>
          <w:color w:val="auto"/>
          <w:sz w:val="20"/>
          <w:szCs w:val="20"/>
          <w:lang w:val="en-US"/>
        </w:rPr>
        <w:fldChar w:fldCharType="end"/>
      </w:r>
      <w:bookmarkEnd w:id="634"/>
      <w:r w:rsidRPr="00956816">
        <w:rPr>
          <w:rFonts w:ascii="Arial" w:hAnsi="Arial" w:cs="Arial"/>
          <w:b w:val="0"/>
          <w:color w:val="auto"/>
          <w:sz w:val="20"/>
          <w:szCs w:val="20"/>
          <w:lang w:val="en-US"/>
        </w:rPr>
        <w:t xml:space="preserve"> – </w:t>
      </w:r>
      <w:bookmarkEnd w:id="632"/>
      <w:r w:rsidR="00D82652">
        <w:rPr>
          <w:rFonts w:ascii="Arial" w:hAnsi="Arial" w:cs="Arial"/>
          <w:b w:val="0"/>
          <w:color w:val="auto"/>
          <w:sz w:val="20"/>
          <w:szCs w:val="20"/>
          <w:lang w:val="en-US"/>
        </w:rPr>
        <w:t>Vapor</w:t>
      </w:r>
      <w:r w:rsidR="00D82652" w:rsidRPr="0037783A">
        <w:rPr>
          <w:rFonts w:ascii="Arial" w:hAnsi="Arial" w:cs="Arial"/>
          <w:b w:val="0"/>
          <w:color w:val="auto"/>
          <w:sz w:val="20"/>
          <w:szCs w:val="20"/>
          <w:lang w:val="en-US"/>
        </w:rPr>
        <w:t xml:space="preserve"> pressure deficit (</w:t>
      </w:r>
      <w:r w:rsidR="00D82652" w:rsidRPr="0037783A">
        <w:rPr>
          <w:rFonts w:ascii="Arial" w:hAnsi="Arial" w:cs="Arial"/>
          <w:b w:val="0"/>
          <w:i/>
          <w:color w:val="auto"/>
          <w:sz w:val="20"/>
          <w:szCs w:val="20"/>
          <w:lang w:val="en-US"/>
        </w:rPr>
        <w:t>VPD</w:t>
      </w:r>
      <w:r w:rsidR="00D82652" w:rsidRPr="0037783A">
        <w:rPr>
          <w:rFonts w:ascii="Arial" w:hAnsi="Arial" w:cs="Arial"/>
          <w:b w:val="0"/>
          <w:color w:val="auto"/>
          <w:sz w:val="20"/>
          <w:szCs w:val="20"/>
          <w:lang w:val="en-US"/>
        </w:rPr>
        <w:t>) and canopy temperature (</w:t>
      </w:r>
      <w:r w:rsidR="00D82652" w:rsidRPr="0037783A">
        <w:rPr>
          <w:rFonts w:ascii="Arial" w:hAnsi="Arial" w:cs="Arial"/>
          <w:b w:val="0"/>
          <w:i/>
          <w:color w:val="auto"/>
          <w:sz w:val="20"/>
          <w:szCs w:val="20"/>
          <w:lang w:val="en-US"/>
        </w:rPr>
        <w:t>t</w:t>
      </w:r>
      <w:r w:rsidR="00D82652" w:rsidRPr="0037783A">
        <w:rPr>
          <w:rFonts w:ascii="Arial" w:hAnsi="Arial" w:cs="Arial"/>
          <w:b w:val="0"/>
          <w:i/>
          <w:color w:val="auto"/>
          <w:sz w:val="20"/>
          <w:szCs w:val="20"/>
          <w:vertAlign w:val="subscript"/>
          <w:lang w:val="en-US"/>
        </w:rPr>
        <w:t>canopy</w:t>
      </w:r>
      <w:r w:rsidR="00D82652" w:rsidRPr="0037783A">
        <w:rPr>
          <w:rFonts w:ascii="Arial" w:hAnsi="Arial" w:cs="Arial"/>
          <w:b w:val="0"/>
          <w:color w:val="auto"/>
          <w:sz w:val="20"/>
          <w:szCs w:val="20"/>
          <w:lang w:val="en-US"/>
        </w:rPr>
        <w:t xml:space="preserve">) for </w:t>
      </w:r>
      <w:r w:rsidR="00D82652">
        <w:rPr>
          <w:rFonts w:ascii="Arial" w:hAnsi="Arial" w:cs="Arial"/>
          <w:b w:val="0"/>
          <w:color w:val="auto"/>
          <w:sz w:val="20"/>
          <w:szCs w:val="20"/>
          <w:lang w:val="en-US"/>
        </w:rPr>
        <w:t>the</w:t>
      </w:r>
      <w:del w:id="635" w:author="Quirijn" w:date="2011-06-22T10:05:00Z">
        <w:r w:rsidR="00D82652" w:rsidDel="004B5A67">
          <w:rPr>
            <w:rFonts w:ascii="Arial" w:hAnsi="Arial" w:cs="Arial"/>
            <w:b w:val="0"/>
            <w:color w:val="auto"/>
            <w:sz w:val="20"/>
            <w:szCs w:val="20"/>
            <w:lang w:val="en-US"/>
          </w:rPr>
          <w:delText xml:space="preserve"> </w:delText>
        </w:r>
        <w:r w:rsidR="00D82652" w:rsidRPr="0037783A" w:rsidDel="004B5A67">
          <w:rPr>
            <w:rFonts w:ascii="Arial" w:hAnsi="Arial" w:cs="Arial"/>
            <w:b w:val="0"/>
            <w:color w:val="auto"/>
            <w:sz w:val="20"/>
            <w:szCs w:val="20"/>
            <w:lang w:val="en-US"/>
          </w:rPr>
          <w:delText>irrigated</w:delText>
        </w:r>
      </w:del>
      <w:ins w:id="636" w:author="Quirijn" w:date="2011-06-22T10:05:00Z">
        <w:r w:rsidR="004B5A67">
          <w:rPr>
            <w:rFonts w:ascii="Arial" w:hAnsi="Arial" w:cs="Arial"/>
            <w:b w:val="0"/>
            <w:color w:val="auto"/>
            <w:sz w:val="20"/>
            <w:szCs w:val="20"/>
            <w:lang w:val="en-US"/>
          </w:rPr>
          <w:t xml:space="preserve"> fully irrigated</w:t>
        </w:r>
      </w:ins>
      <w:r w:rsidR="00D82652" w:rsidRPr="0037783A">
        <w:rPr>
          <w:rFonts w:ascii="Arial" w:hAnsi="Arial" w:cs="Arial"/>
          <w:b w:val="0"/>
          <w:color w:val="auto"/>
          <w:sz w:val="20"/>
          <w:szCs w:val="20"/>
          <w:lang w:val="en-US"/>
        </w:rPr>
        <w:t xml:space="preserve"> treatment (continuous line) and </w:t>
      </w:r>
      <w:r w:rsidR="00D82652">
        <w:rPr>
          <w:rFonts w:ascii="Arial" w:hAnsi="Arial" w:cs="Arial"/>
          <w:b w:val="0"/>
          <w:color w:val="auto"/>
          <w:sz w:val="20"/>
          <w:szCs w:val="20"/>
          <w:lang w:val="en-US"/>
        </w:rPr>
        <w:t xml:space="preserve">for the </w:t>
      </w:r>
      <w:del w:id="637" w:author="Quirijn" w:date="2011-06-22T09:57:00Z">
        <w:r w:rsidR="00D82652" w:rsidDel="004B5A67">
          <w:rPr>
            <w:rFonts w:ascii="Arial" w:hAnsi="Arial" w:cs="Arial"/>
            <w:b w:val="0"/>
            <w:color w:val="auto"/>
            <w:sz w:val="20"/>
            <w:szCs w:val="20"/>
            <w:lang w:val="en-US"/>
          </w:rPr>
          <w:delText>non-irrigated</w:delText>
        </w:r>
      </w:del>
      <w:ins w:id="638"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(dashed line), and </w:t>
      </w:r>
      <w:r w:rsidR="00D82652">
        <w:rPr>
          <w:rFonts w:ascii="Arial" w:hAnsi="Arial" w:cs="Arial"/>
          <w:b w:val="0"/>
          <w:color w:val="auto"/>
          <w:sz w:val="20"/>
          <w:szCs w:val="20"/>
          <w:lang w:val="en-US"/>
        </w:rPr>
        <w:t xml:space="preserve">soil water </w:t>
      </w:r>
      <w:r w:rsidR="00D82652" w:rsidRPr="0037783A">
        <w:rPr>
          <w:rFonts w:ascii="Arial" w:hAnsi="Arial" w:cs="Arial"/>
          <w:b w:val="0"/>
          <w:color w:val="auto"/>
          <w:sz w:val="20"/>
          <w:szCs w:val="20"/>
          <w:lang w:val="en-US"/>
        </w:rPr>
        <w:t>pressure head (</w:t>
      </w:r>
      <w:r w:rsidR="00D82652" w:rsidRPr="0037783A">
        <w:rPr>
          <w:rFonts w:ascii="Arial" w:hAnsi="Arial" w:cs="Arial"/>
          <w:b w:val="0"/>
          <w:i/>
          <w:color w:val="auto"/>
          <w:sz w:val="20"/>
          <w:szCs w:val="20"/>
          <w:lang w:val="en-US"/>
        </w:rPr>
        <w:t>h</w:t>
      </w:r>
      <w:r w:rsidR="00D82652" w:rsidRPr="0037783A">
        <w:rPr>
          <w:rFonts w:ascii="Arial" w:hAnsi="Arial" w:cs="Arial"/>
          <w:b w:val="0"/>
          <w:color w:val="auto"/>
          <w:sz w:val="20"/>
          <w:szCs w:val="20"/>
          <w:lang w:val="en-US"/>
        </w:rPr>
        <w:t xml:space="preserve">) at </w:t>
      </w:r>
      <w:r w:rsidR="00D82652">
        <w:rPr>
          <w:rFonts w:ascii="Arial" w:hAnsi="Arial" w:cs="Arial"/>
          <w:b w:val="0"/>
          <w:color w:val="auto"/>
          <w:sz w:val="20"/>
          <w:szCs w:val="20"/>
          <w:lang w:val="en-US"/>
        </w:rPr>
        <w:t xml:space="preserve">the </w:t>
      </w:r>
      <w:r w:rsidR="00D82652" w:rsidRPr="0037783A">
        <w:rPr>
          <w:rFonts w:ascii="Arial" w:hAnsi="Arial" w:cs="Arial"/>
          <w:b w:val="0"/>
          <w:color w:val="auto"/>
          <w:sz w:val="20"/>
          <w:szCs w:val="20"/>
          <w:lang w:val="en-US"/>
        </w:rPr>
        <w:t xml:space="preserve">two observation points </w:t>
      </w:r>
      <w:r w:rsidR="00D82652">
        <w:rPr>
          <w:rFonts w:ascii="Arial" w:hAnsi="Arial" w:cs="Arial"/>
          <w:b w:val="0"/>
          <w:color w:val="auto"/>
          <w:sz w:val="20"/>
          <w:szCs w:val="20"/>
          <w:lang w:val="en-US"/>
        </w:rPr>
        <w:t>in the</w:t>
      </w:r>
      <w:r w:rsidR="00D82652" w:rsidRPr="0037783A">
        <w:rPr>
          <w:rFonts w:ascii="Arial" w:hAnsi="Arial" w:cs="Arial"/>
          <w:b w:val="0"/>
          <w:color w:val="auto"/>
          <w:sz w:val="20"/>
          <w:szCs w:val="20"/>
          <w:lang w:val="en-US"/>
        </w:rPr>
        <w:t xml:space="preserve"> </w:t>
      </w:r>
      <w:del w:id="639" w:author="Quirijn" w:date="2011-06-22T09:57:00Z">
        <w:r w:rsidR="00D82652" w:rsidDel="004B5A67">
          <w:rPr>
            <w:rFonts w:ascii="Arial" w:hAnsi="Arial" w:cs="Arial"/>
            <w:b w:val="0"/>
            <w:color w:val="auto"/>
            <w:sz w:val="20"/>
            <w:szCs w:val="20"/>
            <w:lang w:val="en-US"/>
          </w:rPr>
          <w:delText>non-irrigated</w:delText>
        </w:r>
      </w:del>
      <w:ins w:id="640"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w:t>
      </w:r>
      <w:del w:id="641" w:author="Quirijn" w:date="2011-06-22T10:01:00Z">
        <w:r w:rsidR="00D82652" w:rsidRPr="0037783A" w:rsidDel="004B5A67">
          <w:rPr>
            <w:rFonts w:ascii="Arial" w:hAnsi="Arial" w:cs="Arial"/>
            <w:b w:val="0"/>
            <w:color w:val="auto"/>
            <w:sz w:val="20"/>
            <w:szCs w:val="20"/>
            <w:lang w:val="en-US"/>
          </w:rPr>
          <w:delText>NI</w:delText>
        </w:r>
      </w:del>
      <w:ins w:id="642"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1 and </w:t>
      </w:r>
      <w:del w:id="643" w:author="Quirijn" w:date="2011-06-22T10:01:00Z">
        <w:r w:rsidR="00D82652" w:rsidRPr="0037783A" w:rsidDel="004B5A67">
          <w:rPr>
            <w:rFonts w:ascii="Arial" w:hAnsi="Arial" w:cs="Arial"/>
            <w:b w:val="0"/>
            <w:color w:val="auto"/>
            <w:sz w:val="20"/>
            <w:szCs w:val="20"/>
            <w:lang w:val="en-US"/>
          </w:rPr>
          <w:delText>NI</w:delText>
        </w:r>
      </w:del>
      <w:ins w:id="644"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2) </w:t>
      </w:r>
      <w:r w:rsidR="00D82652">
        <w:rPr>
          <w:rFonts w:ascii="Arial" w:hAnsi="Arial" w:cs="Arial"/>
          <w:b w:val="0"/>
          <w:color w:val="auto"/>
          <w:sz w:val="20"/>
          <w:szCs w:val="20"/>
          <w:lang w:val="en-US"/>
        </w:rPr>
        <w:t>on</w:t>
      </w:r>
      <w:r w:rsidRPr="00956816">
        <w:rPr>
          <w:rFonts w:ascii="Arial" w:hAnsi="Arial" w:cs="Arial"/>
          <w:b w:val="0"/>
          <w:color w:val="auto"/>
          <w:sz w:val="20"/>
          <w:szCs w:val="20"/>
          <w:lang w:val="en-US"/>
        </w:rPr>
        <w:t xml:space="preserve"> August 15, 2010</w:t>
      </w:r>
      <w:bookmarkEnd w:id="633"/>
    </w:p>
    <w:p w:rsidR="009F6EF8" w:rsidRPr="00743826" w:rsidRDefault="009F6EF8" w:rsidP="009F6EF8">
      <w:pPr>
        <w:tabs>
          <w:tab w:val="center" w:pos="4706"/>
          <w:tab w:val="right" w:pos="9412"/>
        </w:tabs>
        <w:rPr>
          <w:rFonts w:ascii="Arial" w:hAnsi="Arial" w:cs="Arial"/>
          <w:lang w:val="en-US"/>
        </w:rPr>
      </w:pPr>
    </w:p>
    <w:p w:rsidR="00AD2926" w:rsidRPr="00743826" w:rsidRDefault="00956816" w:rsidP="00AD2926">
      <w:pPr>
        <w:textAlignment w:val="top"/>
        <w:rPr>
          <w:rFonts w:ascii="Arial" w:hAnsi="Arial" w:cs="Arial"/>
          <w:szCs w:val="24"/>
          <w:lang w:val="en-US"/>
        </w:rPr>
      </w:pPr>
      <w:r w:rsidRPr="00956816">
        <w:rPr>
          <w:rFonts w:ascii="Arial" w:eastAsia="Times New Roman" w:hAnsi="Arial" w:cs="Arial"/>
          <w:color w:val="000000"/>
          <w:szCs w:val="24"/>
          <w:lang w:val="en-US" w:eastAsia="pt-BR"/>
        </w:rPr>
        <w:t>On August 23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fig41</w:instrText>
      </w:r>
      <w:r w:rsidR="00EB4AC9" w:rsidRPr="00956816">
        <w:rPr>
          <w:rFonts w:ascii="Arial" w:hAnsi="Arial" w:cs="Arial"/>
          <w:lang w:val="en-US"/>
        </w:rPr>
        <w:fldChar w:fldCharType="separate"/>
      </w:r>
      <w:r w:rsidR="00864ADF">
        <w:rPr>
          <w:rFonts w:ascii="Arial" w:hAnsi="Arial" w:cs="Arial"/>
          <w:noProof/>
          <w:lang w:val="en-US"/>
        </w:rPr>
        <w:t>22</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a </w:t>
      </w:r>
      <w:r w:rsidR="00992127">
        <w:rPr>
          <w:rFonts w:ascii="Arial" w:eastAsia="Times New Roman" w:hAnsi="Arial" w:cs="Arial"/>
          <w:color w:val="000000"/>
          <w:szCs w:val="24"/>
          <w:lang w:val="en-US" w:eastAsia="pt-BR"/>
        </w:rPr>
        <w:t xml:space="preserve">clear </w:t>
      </w:r>
      <w:r w:rsidRPr="00956816">
        <w:rPr>
          <w:rFonts w:ascii="Arial" w:eastAsia="Times New Roman" w:hAnsi="Arial" w:cs="Arial"/>
          <w:color w:val="000000"/>
          <w:szCs w:val="24"/>
          <w:lang w:val="en-US" w:eastAsia="pt-BR"/>
        </w:rPr>
        <w:t xml:space="preserve">day, plants of </w:t>
      </w:r>
      <w:r w:rsidR="00992127">
        <w:rPr>
          <w:rFonts w:ascii="Arial" w:eastAsia="Times New Roman" w:hAnsi="Arial" w:cs="Arial"/>
          <w:color w:val="000000"/>
          <w:szCs w:val="24"/>
          <w:lang w:val="en-US" w:eastAsia="pt-BR"/>
        </w:rPr>
        <w:t xml:space="preserve">the </w:t>
      </w:r>
      <w:del w:id="645" w:author="Quirijn" w:date="2011-06-22T09:57:00Z">
        <w:r w:rsidR="004D4D36" w:rsidDel="004B5A67">
          <w:rPr>
            <w:rFonts w:ascii="Arial" w:eastAsia="Times New Roman" w:hAnsi="Arial" w:cs="Arial"/>
            <w:color w:val="000000"/>
            <w:szCs w:val="24"/>
            <w:lang w:val="en-US" w:eastAsia="pt-BR"/>
          </w:rPr>
          <w:delText>non-irrigated</w:delText>
        </w:r>
      </w:del>
      <w:ins w:id="64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were not receiving irrigation for 21 days. The atmospheric demand </w:t>
      </w:r>
      <w:r w:rsidR="00992127">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w:t>
      </w:r>
      <w:r w:rsidR="00992127">
        <w:rPr>
          <w:rFonts w:ascii="Arial" w:eastAsia="Times New Roman" w:hAnsi="Arial" w:cs="Arial"/>
          <w:color w:val="000000"/>
          <w:szCs w:val="24"/>
          <w:lang w:val="en-US" w:eastAsia="pt-BR"/>
        </w:rPr>
        <w:t>high</w:t>
      </w:r>
      <w:r w:rsidRPr="00956816">
        <w:rPr>
          <w:rFonts w:ascii="Arial" w:eastAsia="Times New Roman" w:hAnsi="Arial" w:cs="Arial"/>
          <w:color w:val="000000"/>
          <w:szCs w:val="24"/>
          <w:lang w:val="en-US" w:eastAsia="pt-BR"/>
        </w:rPr>
        <w:t xml:space="preserve"> </w:t>
      </w:r>
      <w:r w:rsidR="00992127">
        <w:rPr>
          <w:rFonts w:ascii="Arial" w:eastAsia="Times New Roman" w:hAnsi="Arial" w:cs="Arial"/>
          <w:color w:val="000000"/>
          <w:szCs w:val="24"/>
          <w:lang w:val="en-US" w:eastAsia="pt-BR"/>
        </w:rPr>
        <w:t xml:space="preserve">due to the higher </w:t>
      </w:r>
      <w:r w:rsidRPr="00956816">
        <w:rPr>
          <w:rFonts w:ascii="Arial" w:eastAsia="Times New Roman" w:hAnsi="Arial" w:cs="Arial"/>
          <w:color w:val="000000"/>
          <w:szCs w:val="24"/>
          <w:lang w:val="en-US" w:eastAsia="pt-BR"/>
        </w:rPr>
        <w:t xml:space="preserve">air </w:t>
      </w:r>
      <w:r w:rsidR="00992127">
        <w:rPr>
          <w:rFonts w:ascii="Arial" w:eastAsia="Times New Roman" w:hAnsi="Arial" w:cs="Arial"/>
          <w:color w:val="000000"/>
          <w:szCs w:val="24"/>
          <w:lang w:val="en-US" w:eastAsia="pt-BR"/>
        </w:rPr>
        <w:t>temperatures</w:t>
      </w:r>
      <w:r w:rsidRPr="00956816">
        <w:rPr>
          <w:rFonts w:ascii="Arial" w:eastAsia="Times New Roman" w:hAnsi="Arial" w:cs="Arial"/>
          <w:color w:val="000000"/>
          <w:szCs w:val="24"/>
          <w:lang w:val="en-US" w:eastAsia="pt-BR"/>
        </w:rPr>
        <w:t xml:space="preserve"> and the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of </w:t>
      </w:r>
      <w:del w:id="647" w:author="Quirijn" w:date="2011-06-22T09:57:00Z">
        <w:r w:rsidR="004D4D36" w:rsidDel="004B5A67">
          <w:rPr>
            <w:rFonts w:ascii="Arial" w:eastAsia="Times New Roman" w:hAnsi="Arial" w:cs="Arial"/>
            <w:color w:val="000000"/>
            <w:szCs w:val="24"/>
            <w:lang w:val="en-US" w:eastAsia="pt-BR"/>
          </w:rPr>
          <w:delText>non-irrigated</w:delText>
        </w:r>
      </w:del>
      <w:ins w:id="648"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was slightly higher than of </w:t>
      </w:r>
      <w:r w:rsidR="00992127">
        <w:rPr>
          <w:rFonts w:ascii="Arial" w:eastAsia="Times New Roman" w:hAnsi="Arial" w:cs="Arial"/>
          <w:color w:val="000000"/>
          <w:szCs w:val="24"/>
          <w:lang w:val="en-US" w:eastAsia="pt-BR"/>
        </w:rPr>
        <w:t>the</w:t>
      </w:r>
      <w:del w:id="649" w:author="Quirijn" w:date="2011-06-22T10:05:00Z">
        <w:r w:rsidRPr="00956816" w:rsidDel="004B5A67">
          <w:rPr>
            <w:rFonts w:ascii="Arial" w:eastAsia="Times New Roman" w:hAnsi="Arial" w:cs="Arial"/>
            <w:color w:val="000000"/>
            <w:szCs w:val="24"/>
            <w:lang w:val="en-US" w:eastAsia="pt-BR"/>
          </w:rPr>
          <w:delText xml:space="preserve"> irrigated</w:delText>
        </w:r>
      </w:del>
      <w:ins w:id="650"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w:t>
      </w:r>
      <w:r w:rsidR="00992127">
        <w:rPr>
          <w:rFonts w:ascii="Arial" w:eastAsia="Times New Roman" w:hAnsi="Arial" w:cs="Arial"/>
          <w:color w:val="000000"/>
          <w:szCs w:val="24"/>
          <w:lang w:val="en-US" w:eastAsia="pt-BR"/>
        </w:rPr>
        <w:t>plants</w:t>
      </w:r>
      <w:r w:rsidRPr="00956816">
        <w:rPr>
          <w:rFonts w:ascii="Arial" w:eastAsia="Times New Roman" w:hAnsi="Arial" w:cs="Arial"/>
          <w:color w:val="000000"/>
          <w:szCs w:val="24"/>
          <w:lang w:val="en-US" w:eastAsia="pt-BR"/>
        </w:rPr>
        <w:t xml:space="preserve"> the warmest times</w:t>
      </w:r>
      <w:r w:rsidR="00992127">
        <w:rPr>
          <w:rFonts w:ascii="Arial" w:eastAsia="Times New Roman" w:hAnsi="Arial" w:cs="Arial"/>
          <w:color w:val="000000"/>
          <w:szCs w:val="24"/>
          <w:lang w:val="en-US" w:eastAsia="pt-BR"/>
        </w:rPr>
        <w:t xml:space="preserve"> of the day</w:t>
      </w:r>
      <w:r w:rsidRPr="00956816">
        <w:rPr>
          <w:rFonts w:ascii="Arial" w:eastAsia="Times New Roman" w:hAnsi="Arial" w:cs="Arial"/>
          <w:color w:val="000000"/>
          <w:szCs w:val="24"/>
          <w:lang w:val="en-US" w:eastAsia="pt-BR"/>
        </w:rPr>
        <w:t xml:space="preserve">. At 2:00 PM, for example,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of the </w:t>
      </w:r>
      <w:del w:id="651" w:author="Quirijn" w:date="2011-06-22T09:57:00Z">
        <w:r w:rsidR="004D4D36" w:rsidDel="004B5A67">
          <w:rPr>
            <w:rFonts w:ascii="Arial" w:eastAsia="Times New Roman" w:hAnsi="Arial" w:cs="Arial"/>
            <w:color w:val="000000"/>
            <w:szCs w:val="24"/>
            <w:lang w:val="en-US" w:eastAsia="pt-BR"/>
          </w:rPr>
          <w:delText>non-irrigated</w:delText>
        </w:r>
      </w:del>
      <w:ins w:id="652"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was 2.4 hPa higher than in the</w:t>
      </w:r>
      <w:del w:id="653" w:author="Quirijn" w:date="2011-06-22T10:05:00Z">
        <w:r w:rsidRPr="00956816" w:rsidDel="004B5A67">
          <w:rPr>
            <w:rFonts w:ascii="Arial" w:eastAsia="Times New Roman" w:hAnsi="Arial" w:cs="Arial"/>
            <w:color w:val="000000"/>
            <w:szCs w:val="24"/>
            <w:lang w:val="en-US" w:eastAsia="pt-BR"/>
          </w:rPr>
          <w:delText xml:space="preserve"> irrigated</w:delText>
        </w:r>
      </w:del>
      <w:ins w:id="654"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canopy temperature significantly increased </w:t>
      </w:r>
      <w:r w:rsidR="00992127">
        <w:rPr>
          <w:rFonts w:ascii="Arial" w:eastAsia="Times New Roman" w:hAnsi="Arial" w:cs="Arial"/>
          <w:color w:val="000000"/>
          <w:szCs w:val="24"/>
          <w:lang w:val="en-US" w:eastAsia="pt-BR"/>
        </w:rPr>
        <w:t>when</w:t>
      </w:r>
      <w:r w:rsidRPr="00956816">
        <w:rPr>
          <w:rFonts w:ascii="Arial" w:eastAsia="Times New Roman" w:hAnsi="Arial" w:cs="Arial"/>
          <w:color w:val="000000"/>
          <w:szCs w:val="24"/>
          <w:lang w:val="en-US" w:eastAsia="pt-BR"/>
        </w:rPr>
        <w:t xml:space="preserve"> compared to </w:t>
      </w:r>
      <w:r w:rsidR="00992127">
        <w:rPr>
          <w:rFonts w:ascii="Arial" w:eastAsia="Times New Roman" w:hAnsi="Arial" w:cs="Arial"/>
          <w:color w:val="000000"/>
          <w:szCs w:val="24"/>
          <w:lang w:val="en-US" w:eastAsia="pt-BR"/>
        </w:rPr>
        <w:t>August</w:t>
      </w:r>
      <w:r w:rsidRPr="00956816">
        <w:rPr>
          <w:rFonts w:ascii="Arial" w:eastAsia="Times New Roman" w:hAnsi="Arial" w:cs="Arial"/>
          <w:color w:val="000000"/>
          <w:szCs w:val="24"/>
          <w:lang w:val="en-US" w:eastAsia="pt-BR"/>
        </w:rPr>
        <w:t xml:space="preserve"> 15. The </w:t>
      </w:r>
      <w:r w:rsidR="00992127">
        <w:rPr>
          <w:rFonts w:ascii="Arial" w:eastAsia="Times New Roman" w:hAnsi="Arial" w:cs="Arial"/>
          <w:color w:val="000000"/>
          <w:szCs w:val="24"/>
          <w:lang w:val="en-US" w:eastAsia="pt-BR"/>
        </w:rPr>
        <w:t xml:space="preserve">soil water </w:t>
      </w:r>
      <w:r w:rsidRPr="00956816">
        <w:rPr>
          <w:rFonts w:ascii="Arial" w:eastAsia="Times New Roman" w:hAnsi="Arial" w:cs="Arial"/>
          <w:color w:val="000000"/>
          <w:szCs w:val="24"/>
          <w:lang w:val="en-US" w:eastAsia="pt-BR"/>
        </w:rPr>
        <w:t xml:space="preserve">pressure head reached values </w:t>
      </w:r>
      <w:r w:rsidRPr="00956816">
        <w:rPr>
          <w:rFonts w:ascii="Cambria Math" w:eastAsia="Times New Roman" w:hAnsi="Cambria Math" w:cs="Arial"/>
          <w:color w:val="000000"/>
          <w:szCs w:val="24"/>
          <w:lang w:val="en-US" w:eastAsia="pt-BR"/>
        </w:rPr>
        <w:t>​​</w:t>
      </w:r>
      <w:r w:rsidRPr="00956816">
        <w:rPr>
          <w:rFonts w:ascii="Arial" w:eastAsia="Times New Roman" w:hAnsi="Arial" w:cs="Arial"/>
          <w:color w:val="000000"/>
          <w:szCs w:val="24"/>
          <w:lang w:val="en-US" w:eastAsia="pt-BR"/>
        </w:rPr>
        <w:t xml:space="preserve">below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60 m in the surface layer in both observation points. </w:t>
      </w:r>
      <w:r w:rsidR="000934CE">
        <w:rPr>
          <w:rFonts w:ascii="Arial" w:eastAsia="Times New Roman" w:hAnsi="Arial" w:cs="Arial"/>
          <w:color w:val="000000"/>
          <w:szCs w:val="24"/>
          <w:lang w:val="en-US" w:eastAsia="pt-BR"/>
        </w:rPr>
        <w:t xml:space="preserve">The effect of increasing root water extraction during the hottest hours of the day </w:t>
      </w:r>
      <w:r w:rsidR="000934CE">
        <w:rPr>
          <w:rFonts w:ascii="Arial" w:eastAsia="Times New Roman" w:hAnsi="Arial" w:cs="Arial"/>
          <w:color w:val="000000"/>
          <w:szCs w:val="24"/>
          <w:lang w:val="en-US" w:eastAsia="pt-BR"/>
        </w:rPr>
        <w:lastRenderedPageBreak/>
        <w:t>and reducing extraction in the afternoon can be observed in the tendencies of soil water pressure head values</w:t>
      </w:r>
      <w:r w:rsidRPr="00956816">
        <w:rPr>
          <w:rFonts w:ascii="Arial" w:eastAsia="Times New Roman" w:hAnsi="Arial" w:cs="Arial"/>
          <w:color w:val="000000"/>
          <w:szCs w:val="24"/>
          <w:lang w:val="en-US" w:eastAsia="pt-BR"/>
        </w:rPr>
        <w:t>.</w:t>
      </w:r>
    </w:p>
    <w:p w:rsidR="008B3731" w:rsidRPr="00743826" w:rsidRDefault="00956816" w:rsidP="008B3731">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On August 24, plants of both treatments received an irrigation of 15 mm and </w:t>
      </w:r>
      <w:r w:rsidR="000934CE">
        <w:rPr>
          <w:rFonts w:ascii="Arial" w:eastAsia="Times New Roman" w:hAnsi="Arial" w:cs="Arial"/>
          <w:color w:val="000000"/>
          <w:szCs w:val="24"/>
          <w:lang w:val="en-US" w:eastAsia="pt-BR"/>
        </w:rPr>
        <w:t>this reflected in the observations for</w:t>
      </w:r>
      <w:r w:rsidRPr="00956816">
        <w:rPr>
          <w:rFonts w:ascii="Arial" w:eastAsia="Times New Roman" w:hAnsi="Arial" w:cs="Arial"/>
          <w:color w:val="000000"/>
          <w:szCs w:val="24"/>
          <w:lang w:val="en-US" w:eastAsia="pt-BR"/>
        </w:rPr>
        <w:t xml:space="preserve"> August 25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fig42</w:instrText>
      </w:r>
      <w:r w:rsidR="00EB4AC9" w:rsidRPr="00956816">
        <w:rPr>
          <w:rFonts w:ascii="Arial" w:hAnsi="Arial" w:cs="Arial"/>
          <w:lang w:val="en-US"/>
        </w:rPr>
        <w:fldChar w:fldCharType="separate"/>
      </w:r>
      <w:r w:rsidR="00864ADF">
        <w:rPr>
          <w:rFonts w:ascii="Arial" w:hAnsi="Arial" w:cs="Arial"/>
          <w:noProof/>
          <w:lang w:val="en-US"/>
        </w:rPr>
        <w:t>23</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w:t>
      </w:r>
      <w:r w:rsidR="000934CE">
        <w:rPr>
          <w:rFonts w:ascii="Arial" w:eastAsia="Times New Roman" w:hAnsi="Arial" w:cs="Arial"/>
          <w:color w:val="000000"/>
          <w:szCs w:val="24"/>
          <w:lang w:val="en-US" w:eastAsia="pt-BR"/>
        </w:rPr>
        <w:t xml:space="preserve">, when </w:t>
      </w:r>
      <w:r w:rsidRPr="00956816">
        <w:rPr>
          <w:rFonts w:ascii="Arial" w:eastAsia="Times New Roman" w:hAnsi="Arial" w:cs="Arial"/>
          <w:color w:val="000000"/>
          <w:szCs w:val="24"/>
          <w:lang w:val="en-US" w:eastAsia="pt-BR"/>
        </w:rPr>
        <w:t xml:space="preserve">conditions </w:t>
      </w:r>
      <w:r w:rsidR="000934CE">
        <w:rPr>
          <w:rFonts w:ascii="Arial" w:eastAsia="Times New Roman" w:hAnsi="Arial" w:cs="Arial"/>
          <w:color w:val="000000"/>
          <w:szCs w:val="24"/>
          <w:lang w:val="en-US" w:eastAsia="pt-BR"/>
        </w:rPr>
        <w:t>were clearly different from August</w:t>
      </w:r>
      <w:r w:rsidRPr="00956816">
        <w:rPr>
          <w:rFonts w:ascii="Arial" w:eastAsia="Times New Roman" w:hAnsi="Arial" w:cs="Arial"/>
          <w:color w:val="000000"/>
          <w:szCs w:val="24"/>
          <w:lang w:val="en-US" w:eastAsia="pt-BR"/>
        </w:rPr>
        <w:t xml:space="preserve"> 23. The difference in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between the treatments was reduced</w:t>
      </w:r>
      <w:r w:rsidR="000934CE">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as well as the difference between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000934CE">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w</w:t>
      </w:r>
      <w:r w:rsidR="000934CE">
        <w:rPr>
          <w:rFonts w:ascii="Arial" w:eastAsia="Times New Roman" w:hAnsi="Arial" w:cs="Arial"/>
          <w:color w:val="000000"/>
          <w:szCs w:val="24"/>
          <w:lang w:val="en-US" w:eastAsia="pt-BR"/>
        </w:rPr>
        <w:t>ith</w:t>
      </w:r>
      <w:r w:rsidRPr="00956816">
        <w:rPr>
          <w:rFonts w:ascii="Arial" w:eastAsia="Times New Roman" w:hAnsi="Arial" w:cs="Arial"/>
          <w:color w:val="000000"/>
          <w:szCs w:val="24"/>
          <w:lang w:val="en-US" w:eastAsia="pt-BR"/>
        </w:rPr>
        <w:t xml:space="preserve"> maximum value</w:t>
      </w:r>
      <w:r w:rsidR="000934CE">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w:t>
      </w:r>
      <w:r w:rsidR="000934CE">
        <w:rPr>
          <w:rFonts w:ascii="Arial" w:eastAsia="Times New Roman" w:hAnsi="Arial" w:cs="Arial"/>
          <w:color w:val="000000"/>
          <w:szCs w:val="24"/>
          <w:lang w:val="en-US" w:eastAsia="pt-BR"/>
        </w:rPr>
        <w:t>of</w:t>
      </w:r>
      <w:r w:rsidRPr="00956816">
        <w:rPr>
          <w:rFonts w:ascii="Arial" w:eastAsia="Times New Roman" w:hAnsi="Arial" w:cs="Arial"/>
          <w:color w:val="000000"/>
          <w:szCs w:val="24"/>
          <w:lang w:val="en-US" w:eastAsia="pt-BR"/>
        </w:rPr>
        <w:t xml:space="preserve"> approximately 5°C. The pressure head that at the beginning of the day was ~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50 m in the 0</w:t>
      </w:r>
      <w:r w:rsidRPr="00956816">
        <w:rPr>
          <w:rFonts w:ascii="Arial" w:eastAsia="Times New Roman" w:hAnsi="Arial" w:cs="Arial"/>
          <w:color w:val="000000"/>
          <w:szCs w:val="24"/>
          <w:lang w:val="en-US" w:eastAsia="pt-BR"/>
        </w:rPr>
        <w:noBreakHyphen/>
        <w:t xml:space="preserve">0.1 m </w:t>
      </w:r>
      <w:r w:rsidR="000934CE">
        <w:rPr>
          <w:rFonts w:ascii="Arial" w:eastAsia="Times New Roman" w:hAnsi="Arial" w:cs="Arial"/>
          <w:color w:val="000000"/>
          <w:szCs w:val="24"/>
          <w:lang w:val="en-US" w:eastAsia="pt-BR"/>
        </w:rPr>
        <w:t xml:space="preserve">layer </w:t>
      </w:r>
      <w:r w:rsidRPr="00956816">
        <w:rPr>
          <w:rFonts w:ascii="Arial" w:eastAsia="Times New Roman" w:hAnsi="Arial" w:cs="Arial"/>
          <w:color w:val="000000"/>
          <w:szCs w:val="24"/>
          <w:lang w:val="en-US" w:eastAsia="pt-BR"/>
        </w:rPr>
        <w:t>of both observation points</w:t>
      </w:r>
      <w:r w:rsidR="000934CE">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w:t>
      </w:r>
      <w:r w:rsidR="000934CE">
        <w:rPr>
          <w:rFonts w:ascii="Arial" w:eastAsia="Times New Roman" w:hAnsi="Arial" w:cs="Arial"/>
          <w:color w:val="000000"/>
          <w:szCs w:val="24"/>
          <w:lang w:val="en-US" w:eastAsia="pt-BR"/>
        </w:rPr>
        <w:t xml:space="preserve">increasing </w:t>
      </w:r>
      <w:r w:rsidRPr="00956816">
        <w:rPr>
          <w:rFonts w:ascii="Arial" w:eastAsia="Times New Roman" w:hAnsi="Arial" w:cs="Arial"/>
          <w:color w:val="000000"/>
          <w:szCs w:val="24"/>
          <w:lang w:val="en-US" w:eastAsia="pt-BR"/>
        </w:rPr>
        <w:t xml:space="preserve">to </w:t>
      </w:r>
      <w:r w:rsidRPr="00956816">
        <w:rPr>
          <w:rFonts w:ascii="Arial" w:eastAsia="Times New Roman" w:hAnsi="Arial" w:cs="Arial"/>
          <w:color w:val="000000"/>
          <w:szCs w:val="24"/>
          <w:lang w:val="en-US" w:eastAsia="pt-BR"/>
        </w:rPr>
        <w:noBreakHyphen/>
        <w:t xml:space="preserve">80 m at the end of the day. In the second soil layer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also </w:t>
      </w:r>
      <w:r w:rsidR="000934CE">
        <w:rPr>
          <w:rFonts w:ascii="Arial" w:eastAsia="Times New Roman" w:hAnsi="Arial" w:cs="Arial"/>
          <w:color w:val="000000"/>
          <w:szCs w:val="24"/>
          <w:lang w:val="en-US" w:eastAsia="pt-BR"/>
        </w:rPr>
        <w:t xml:space="preserve">tended to </w:t>
      </w:r>
      <w:r w:rsidRPr="00956816">
        <w:rPr>
          <w:rFonts w:ascii="Arial" w:eastAsia="Times New Roman" w:hAnsi="Arial" w:cs="Arial"/>
          <w:color w:val="000000"/>
          <w:szCs w:val="24"/>
          <w:lang w:val="en-US" w:eastAsia="pt-BR"/>
        </w:rPr>
        <w:t>increase</w:t>
      </w:r>
      <w:r w:rsidR="000934CE">
        <w:rPr>
          <w:rFonts w:ascii="Arial" w:eastAsia="Times New Roman" w:hAnsi="Arial" w:cs="Arial"/>
          <w:color w:val="000000"/>
          <w:szCs w:val="24"/>
          <w:lang w:val="en-US" w:eastAsia="pt-BR"/>
        </w:rPr>
        <w:t xml:space="preserve">, although the drying effect of root water </w:t>
      </w:r>
      <w:r w:rsidR="00ED0BB7">
        <w:rPr>
          <w:rFonts w:ascii="Arial" w:eastAsia="Times New Roman" w:hAnsi="Arial" w:cs="Arial"/>
          <w:color w:val="000000"/>
          <w:szCs w:val="24"/>
          <w:lang w:val="en-US" w:eastAsia="pt-BR"/>
        </w:rPr>
        <w:t>uptake</w:t>
      </w:r>
      <w:r w:rsidR="000934CE">
        <w:rPr>
          <w:rFonts w:ascii="Arial" w:eastAsia="Times New Roman" w:hAnsi="Arial" w:cs="Arial"/>
          <w:color w:val="000000"/>
          <w:szCs w:val="24"/>
          <w:lang w:val="en-US" w:eastAsia="pt-BR"/>
        </w:rPr>
        <w:t xml:space="preserve"> can be observed during the afternoon hours</w:t>
      </w:r>
      <w:r w:rsidRPr="00956816">
        <w:rPr>
          <w:rFonts w:ascii="Arial" w:eastAsia="Times New Roman" w:hAnsi="Arial" w:cs="Arial"/>
          <w:color w:val="000000"/>
          <w:szCs w:val="24"/>
          <w:lang w:val="en-US" w:eastAsia="pt-BR"/>
        </w:rPr>
        <w:t>.</w:t>
      </w:r>
    </w:p>
    <w:p w:rsidR="00EC62CD" w:rsidRPr="00743826" w:rsidRDefault="00956816" w:rsidP="00EC62CD">
      <w:pPr>
        <w:textAlignment w:val="top"/>
        <w:rPr>
          <w:rFonts w:ascii="Arial" w:hAnsi="Arial" w:cs="Arial"/>
          <w:lang w:val="en-US"/>
        </w:rPr>
      </w:pPr>
      <w:r w:rsidRPr="00956816">
        <w:rPr>
          <w:rFonts w:ascii="Arial" w:eastAsia="Times New Roman" w:hAnsi="Arial" w:cs="Arial"/>
          <w:color w:val="000000"/>
          <w:szCs w:val="24"/>
          <w:lang w:val="en-US" w:eastAsia="pt-BR"/>
        </w:rPr>
        <w:t>On August 30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fig43</w:instrText>
      </w:r>
      <w:r w:rsidR="00EB4AC9" w:rsidRPr="00956816">
        <w:rPr>
          <w:rFonts w:ascii="Arial" w:hAnsi="Arial" w:cs="Arial"/>
          <w:lang w:val="en-US"/>
        </w:rPr>
        <w:fldChar w:fldCharType="separate"/>
      </w:r>
      <w:r w:rsidR="00864ADF">
        <w:rPr>
          <w:rFonts w:ascii="Arial" w:hAnsi="Arial" w:cs="Arial"/>
          <w:noProof/>
          <w:lang w:val="en-US"/>
        </w:rPr>
        <w:t>24</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although the atmospheric demand </w:t>
      </w:r>
      <w:r w:rsidR="00265F0E">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reduced, the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w:t>
      </w:r>
      <w:r w:rsidR="00265F0E">
        <w:rPr>
          <w:rFonts w:ascii="Arial" w:eastAsia="Times New Roman" w:hAnsi="Arial" w:cs="Arial"/>
          <w:color w:val="000000"/>
          <w:szCs w:val="24"/>
          <w:lang w:val="en-US" w:eastAsia="pt-BR"/>
        </w:rPr>
        <w:t>in the</w:t>
      </w:r>
      <w:r w:rsidRPr="00956816">
        <w:rPr>
          <w:rFonts w:ascii="Arial" w:eastAsia="Times New Roman" w:hAnsi="Arial" w:cs="Arial"/>
          <w:color w:val="000000"/>
          <w:szCs w:val="24"/>
          <w:lang w:val="en-US" w:eastAsia="pt-BR"/>
        </w:rPr>
        <w:t xml:space="preserve"> </w:t>
      </w:r>
      <w:del w:id="655" w:author="Quirijn" w:date="2011-06-22T09:57:00Z">
        <w:r w:rsidR="004D4D36" w:rsidDel="004B5A67">
          <w:rPr>
            <w:rFonts w:ascii="Arial" w:eastAsia="Times New Roman" w:hAnsi="Arial" w:cs="Arial"/>
            <w:color w:val="000000"/>
            <w:szCs w:val="24"/>
            <w:lang w:val="en-US" w:eastAsia="pt-BR"/>
          </w:rPr>
          <w:delText>non-irrigated</w:delText>
        </w:r>
      </w:del>
      <w:ins w:id="65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was higher than in </w:t>
      </w:r>
      <w:r w:rsidR="00265F0E">
        <w:rPr>
          <w:rFonts w:ascii="Arial" w:eastAsia="Times New Roman" w:hAnsi="Arial" w:cs="Arial"/>
          <w:color w:val="000000"/>
          <w:szCs w:val="24"/>
          <w:lang w:val="en-US" w:eastAsia="pt-BR"/>
        </w:rPr>
        <w:t>the</w:t>
      </w:r>
      <w:del w:id="657" w:author="Quirijn" w:date="2011-06-22T10:05:00Z">
        <w:r w:rsidR="00265F0E"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658"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w:t>
      </w:r>
      <w:r w:rsidR="00265F0E">
        <w:rPr>
          <w:rFonts w:ascii="Arial" w:eastAsia="Times New Roman" w:hAnsi="Arial" w:cs="Arial"/>
          <w:color w:val="000000"/>
          <w:szCs w:val="24"/>
          <w:lang w:val="en-US" w:eastAsia="pt-BR"/>
        </w:rPr>
        <w:t xml:space="preserve">for the interval </w:t>
      </w:r>
      <w:r w:rsidRPr="00956816">
        <w:rPr>
          <w:rFonts w:ascii="Arial" w:eastAsia="Times New Roman" w:hAnsi="Arial" w:cs="Arial"/>
          <w:color w:val="000000"/>
          <w:szCs w:val="24"/>
          <w:lang w:val="en-US" w:eastAsia="pt-BR"/>
        </w:rPr>
        <w:t xml:space="preserve">between 1:00 PM and 3:00 PM. The canopy temperature </w:t>
      </w:r>
      <w:r w:rsidR="00265F0E">
        <w:rPr>
          <w:rFonts w:ascii="Arial" w:eastAsia="Times New Roman" w:hAnsi="Arial" w:cs="Arial"/>
          <w:color w:val="000000"/>
          <w:szCs w:val="24"/>
          <w:lang w:val="en-US" w:eastAsia="pt-BR"/>
        </w:rPr>
        <w:t xml:space="preserve">in the </w:t>
      </w:r>
      <w:del w:id="659" w:author="Quirijn" w:date="2011-06-22T09:57:00Z">
        <w:r w:rsidR="004D4D36" w:rsidDel="004B5A67">
          <w:rPr>
            <w:rFonts w:ascii="Arial" w:eastAsia="Times New Roman" w:hAnsi="Arial" w:cs="Arial"/>
            <w:color w:val="000000"/>
            <w:szCs w:val="24"/>
            <w:lang w:val="en-US" w:eastAsia="pt-BR"/>
          </w:rPr>
          <w:delText>non-irrigated</w:delText>
        </w:r>
      </w:del>
      <w:ins w:id="660"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t>
      </w:r>
      <w:r w:rsidR="00265F0E">
        <w:rPr>
          <w:rFonts w:ascii="Arial" w:eastAsia="Times New Roman" w:hAnsi="Arial" w:cs="Arial"/>
          <w:color w:val="000000"/>
          <w:szCs w:val="24"/>
          <w:lang w:val="en-US" w:eastAsia="pt-BR"/>
        </w:rPr>
        <w:t>was higher than on</w:t>
      </w:r>
      <w:r w:rsidRPr="00956816">
        <w:rPr>
          <w:rFonts w:ascii="Arial" w:eastAsia="Times New Roman" w:hAnsi="Arial" w:cs="Arial"/>
          <w:color w:val="000000"/>
          <w:szCs w:val="24"/>
          <w:lang w:val="en-US" w:eastAsia="pt-BR"/>
        </w:rPr>
        <w:t xml:space="preserve"> August 25, while the canopy temperature of </w:t>
      </w:r>
      <w:r w:rsidR="00265F0E">
        <w:rPr>
          <w:rFonts w:ascii="Arial" w:eastAsia="Times New Roman" w:hAnsi="Arial" w:cs="Arial"/>
          <w:color w:val="000000"/>
          <w:szCs w:val="24"/>
          <w:lang w:val="en-US" w:eastAsia="pt-BR"/>
        </w:rPr>
        <w:t>the</w:t>
      </w:r>
      <w:del w:id="661" w:author="Quirijn" w:date="2011-06-22T10:05:00Z">
        <w:r w:rsidR="00265F0E"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662"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remained almost </w:t>
      </w:r>
      <w:r w:rsidR="00265F0E">
        <w:rPr>
          <w:rFonts w:ascii="Arial" w:eastAsia="Times New Roman" w:hAnsi="Arial" w:cs="Arial"/>
          <w:color w:val="000000"/>
          <w:szCs w:val="24"/>
          <w:lang w:val="en-US" w:eastAsia="pt-BR"/>
        </w:rPr>
        <w:t>the same</w:t>
      </w:r>
      <w:r w:rsidRPr="00956816">
        <w:rPr>
          <w:rFonts w:ascii="Arial" w:eastAsia="Times New Roman" w:hAnsi="Arial" w:cs="Arial"/>
          <w:color w:val="000000"/>
          <w:szCs w:val="24"/>
          <w:lang w:val="en-US" w:eastAsia="pt-BR"/>
        </w:rPr>
        <w:t xml:space="preserve">. The </w:t>
      </w:r>
      <w:r w:rsidR="00265F0E">
        <w:rPr>
          <w:rFonts w:ascii="Arial" w:eastAsia="Times New Roman" w:hAnsi="Arial" w:cs="Arial"/>
          <w:color w:val="000000"/>
          <w:szCs w:val="24"/>
          <w:lang w:val="en-US" w:eastAsia="pt-BR"/>
        </w:rPr>
        <w:t xml:space="preserve">soil water </w:t>
      </w:r>
      <w:r w:rsidRPr="00956816">
        <w:rPr>
          <w:rFonts w:ascii="Arial" w:eastAsia="Times New Roman" w:hAnsi="Arial" w:cs="Arial"/>
          <w:color w:val="000000"/>
          <w:szCs w:val="24"/>
          <w:lang w:val="en-US" w:eastAsia="pt-BR"/>
        </w:rPr>
        <w:t xml:space="preserve">pressure head further </w:t>
      </w:r>
      <w:r w:rsidR="00265F0E">
        <w:rPr>
          <w:rFonts w:ascii="Arial" w:eastAsia="Times New Roman" w:hAnsi="Arial" w:cs="Arial"/>
          <w:color w:val="000000"/>
          <w:szCs w:val="24"/>
          <w:lang w:val="en-US" w:eastAsia="pt-BR"/>
        </w:rPr>
        <w:t xml:space="preserve">decreased </w:t>
      </w:r>
      <w:r w:rsidRPr="00956816">
        <w:rPr>
          <w:rFonts w:ascii="Arial" w:eastAsia="Times New Roman" w:hAnsi="Arial" w:cs="Arial"/>
          <w:color w:val="000000"/>
          <w:szCs w:val="24"/>
          <w:lang w:val="en-US" w:eastAsia="pt-BR"/>
        </w:rPr>
        <w:t xml:space="preserve">in all layers, reaching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34 m at observation point 1 and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01 m at observation point 2. The effect of vertical water </w:t>
      </w:r>
      <w:r w:rsidR="001054A2">
        <w:rPr>
          <w:rFonts w:ascii="Arial" w:eastAsia="Times New Roman" w:hAnsi="Arial" w:cs="Arial"/>
          <w:color w:val="000000"/>
          <w:szCs w:val="24"/>
          <w:lang w:val="en-US" w:eastAsia="pt-BR"/>
        </w:rPr>
        <w:t>flux</w:t>
      </w:r>
      <w:r w:rsidRPr="00956816">
        <w:rPr>
          <w:rFonts w:ascii="Arial" w:eastAsia="Times New Roman" w:hAnsi="Arial" w:cs="Arial"/>
          <w:color w:val="000000"/>
          <w:szCs w:val="24"/>
          <w:lang w:val="en-US" w:eastAsia="pt-BR"/>
        </w:rPr>
        <w:t xml:space="preserve"> between layers was more evident </w:t>
      </w:r>
      <w:r w:rsidR="00265F0E">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observation point 1; </w:t>
      </w:r>
      <w:r w:rsidR="0002596D">
        <w:rPr>
          <w:rFonts w:ascii="Arial" w:eastAsia="Times New Roman" w:hAnsi="Arial" w:cs="Arial"/>
          <w:color w:val="000000"/>
          <w:szCs w:val="24"/>
          <w:lang w:val="en-US" w:eastAsia="pt-BR"/>
        </w:rPr>
        <w:t>at</w:t>
      </w:r>
      <w:r w:rsidR="0002596D" w:rsidRPr="00956816">
        <w:rPr>
          <w:rFonts w:ascii="Arial" w:eastAsia="Times New Roman" w:hAnsi="Arial" w:cs="Arial"/>
          <w:color w:val="000000"/>
          <w:szCs w:val="24"/>
          <w:lang w:val="en-US" w:eastAsia="pt-BR"/>
        </w:rPr>
        <w:t xml:space="preserve"> observation</w:t>
      </w:r>
      <w:r w:rsidRPr="00956816">
        <w:rPr>
          <w:rFonts w:ascii="Arial" w:eastAsia="Times New Roman" w:hAnsi="Arial" w:cs="Arial"/>
          <w:color w:val="000000"/>
          <w:szCs w:val="24"/>
          <w:lang w:val="en-US" w:eastAsia="pt-BR"/>
        </w:rPr>
        <w:t xml:space="preserve"> point 2 this effect was less pronounced. </w:t>
      </w:r>
      <w:r w:rsidR="00265F0E">
        <w:rPr>
          <w:rFonts w:ascii="Arial" w:eastAsia="Times New Roman" w:hAnsi="Arial" w:cs="Arial"/>
          <w:color w:val="000000"/>
          <w:szCs w:val="24"/>
          <w:lang w:val="en-US" w:eastAsia="pt-BR"/>
        </w:rPr>
        <w:t xml:space="preserve">The drier </w:t>
      </w:r>
      <w:r w:rsidRPr="00956816">
        <w:rPr>
          <w:rFonts w:ascii="Arial" w:eastAsia="Times New Roman" w:hAnsi="Arial" w:cs="Arial"/>
          <w:color w:val="000000"/>
          <w:szCs w:val="24"/>
          <w:lang w:val="en-US" w:eastAsia="pt-BR"/>
        </w:rPr>
        <w:t>soil</w:t>
      </w:r>
      <w:r w:rsidR="00265F0E">
        <w:rPr>
          <w:rFonts w:ascii="Arial" w:eastAsia="Times New Roman" w:hAnsi="Arial" w:cs="Arial"/>
          <w:color w:val="000000"/>
          <w:szCs w:val="24"/>
          <w:lang w:val="en-US" w:eastAsia="pt-BR"/>
        </w:rPr>
        <w:t xml:space="preserve"> reduced </w:t>
      </w:r>
      <w:r w:rsidRPr="00956816">
        <w:rPr>
          <w:rFonts w:ascii="Arial" w:eastAsia="Times New Roman" w:hAnsi="Arial" w:cs="Arial"/>
          <w:color w:val="000000"/>
          <w:szCs w:val="24"/>
          <w:lang w:val="en-US" w:eastAsia="pt-BR"/>
        </w:rPr>
        <w:t>root water uptake and transpiration rate</w:t>
      </w:r>
      <w:r w:rsidR="00265F0E">
        <w:rPr>
          <w:rFonts w:ascii="Arial" w:eastAsia="Times New Roman" w:hAnsi="Arial" w:cs="Arial"/>
          <w:color w:val="000000"/>
          <w:szCs w:val="24"/>
          <w:lang w:val="en-US" w:eastAsia="pt-BR"/>
        </w:rPr>
        <w:t xml:space="preserve">, making </w:t>
      </w:r>
      <w:r w:rsidRPr="00956816">
        <w:rPr>
          <w:rFonts w:ascii="Arial" w:eastAsia="Times New Roman" w:hAnsi="Arial" w:cs="Arial"/>
          <w:color w:val="000000"/>
          <w:szCs w:val="24"/>
          <w:lang w:val="en-US" w:eastAsia="pt-BR"/>
        </w:rPr>
        <w:t xml:space="preserve">the canopy temperature of </w:t>
      </w:r>
      <w:del w:id="663" w:author="Quirijn" w:date="2011-06-22T09:57:00Z">
        <w:r w:rsidR="004D4D36" w:rsidDel="004B5A67">
          <w:rPr>
            <w:rFonts w:ascii="Arial" w:eastAsia="Times New Roman" w:hAnsi="Arial" w:cs="Arial"/>
            <w:color w:val="000000"/>
            <w:szCs w:val="24"/>
            <w:lang w:val="en-US" w:eastAsia="pt-BR"/>
          </w:rPr>
          <w:delText>non-irrigated</w:delText>
        </w:r>
      </w:del>
      <w:ins w:id="664"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to increase.</w:t>
      </w:r>
    </w:p>
    <w:p w:rsidR="009F6EF8" w:rsidRPr="00743826" w:rsidRDefault="009F6EF8" w:rsidP="009F6EF8">
      <w:pPr>
        <w:tabs>
          <w:tab w:val="center" w:pos="4706"/>
          <w:tab w:val="right" w:pos="9412"/>
        </w:tabs>
        <w:rPr>
          <w:rFonts w:ascii="Arial" w:hAnsi="Arial" w:cs="Arial"/>
          <w:lang w:val="en-US"/>
        </w:rPr>
      </w:pPr>
    </w:p>
    <w:p w:rsidR="009F6EF8" w:rsidRPr="00743826" w:rsidRDefault="009F6EF8" w:rsidP="009F6EF8">
      <w:pPr>
        <w:keepNext/>
        <w:tabs>
          <w:tab w:val="center" w:pos="4706"/>
          <w:tab w:val="right" w:pos="9412"/>
        </w:tabs>
        <w:spacing w:line="240" w:lineRule="auto"/>
        <w:ind w:firstLine="0"/>
        <w:jc w:val="center"/>
        <w:rPr>
          <w:rFonts w:ascii="Arial" w:hAnsi="Arial" w:cs="Arial"/>
          <w:lang w:val="en-US"/>
        </w:rPr>
      </w:pPr>
    </w:p>
    <w:p w:rsidR="009F6EF8" w:rsidRPr="00743826" w:rsidRDefault="00CC79DE" w:rsidP="009F6EF8">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764326" cy="2219325"/>
            <wp:effectExtent l="19050" t="0" r="0" b="0"/>
            <wp:docPr id="2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3" cstate="print"/>
                    <a:srcRect t="36967" r="53609" b="3412"/>
                    <a:stretch>
                      <a:fillRect/>
                    </a:stretch>
                  </pic:blipFill>
                  <pic:spPr bwMode="auto">
                    <a:xfrm>
                      <a:off x="0" y="0"/>
                      <a:ext cx="2764326" cy="2219325"/>
                    </a:xfrm>
                    <a:prstGeom prst="rect">
                      <a:avLst/>
                    </a:prstGeom>
                    <a:noFill/>
                    <a:ln w="9525">
                      <a:noFill/>
                      <a:miter lim="800000"/>
                      <a:headEnd/>
                      <a:tailEnd/>
                    </a:ln>
                  </pic:spPr>
                </pic:pic>
              </a:graphicData>
            </a:graphic>
          </wp:inline>
        </w:drawing>
      </w:r>
      <w:r>
        <w:rPr>
          <w:noProof/>
          <w:lang w:eastAsia="pt-BR"/>
        </w:rPr>
        <w:drawing>
          <wp:inline distT="0" distB="0" distL="0" distR="0">
            <wp:extent cx="2724150" cy="2216303"/>
            <wp:effectExtent l="1905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4" cstate="print"/>
                    <a:srcRect t="36967" r="54320" b="3412"/>
                    <a:stretch>
                      <a:fillRect/>
                    </a:stretch>
                  </pic:blipFill>
                  <pic:spPr bwMode="auto">
                    <a:xfrm>
                      <a:off x="0" y="0"/>
                      <a:ext cx="2724150" cy="2216303"/>
                    </a:xfrm>
                    <a:prstGeom prst="rect">
                      <a:avLst/>
                    </a:prstGeom>
                    <a:noFill/>
                    <a:ln w="9525">
                      <a:noFill/>
                      <a:miter lim="800000"/>
                      <a:headEnd/>
                      <a:tailEnd/>
                    </a:ln>
                  </pic:spPr>
                </pic:pic>
              </a:graphicData>
            </a:graphic>
          </wp:inline>
        </w:drawing>
      </w:r>
    </w:p>
    <w:p w:rsidR="003A7C20" w:rsidRPr="00743826" w:rsidRDefault="00140580" w:rsidP="009F6EF8">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771775" cy="2459708"/>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75" cstate="print"/>
                    <a:srcRect t="34123" r="53609"/>
                    <a:stretch>
                      <a:fillRect/>
                    </a:stretch>
                  </pic:blipFill>
                  <pic:spPr bwMode="auto">
                    <a:xfrm>
                      <a:off x="0" y="0"/>
                      <a:ext cx="2771775" cy="2459708"/>
                    </a:xfrm>
                    <a:prstGeom prst="rect">
                      <a:avLst/>
                    </a:prstGeom>
                    <a:noFill/>
                    <a:ln w="9525">
                      <a:noFill/>
                      <a:miter lim="800000"/>
                      <a:headEnd/>
                      <a:tailEnd/>
                    </a:ln>
                  </pic:spPr>
                </pic:pic>
              </a:graphicData>
            </a:graphic>
          </wp:inline>
        </w:drawing>
      </w:r>
      <w:r>
        <w:rPr>
          <w:noProof/>
          <w:lang w:eastAsia="pt-BR"/>
        </w:rPr>
        <w:drawing>
          <wp:inline distT="0" distB="0" distL="0" distR="0">
            <wp:extent cx="2817839" cy="246030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76" cstate="print"/>
                    <a:srcRect l="-355" t="34123" r="53254"/>
                    <a:stretch>
                      <a:fillRect/>
                    </a:stretch>
                  </pic:blipFill>
                  <pic:spPr bwMode="auto">
                    <a:xfrm>
                      <a:off x="0" y="0"/>
                      <a:ext cx="2817839" cy="2460300"/>
                    </a:xfrm>
                    <a:prstGeom prst="rect">
                      <a:avLst/>
                    </a:prstGeom>
                    <a:noFill/>
                    <a:ln w="9525">
                      <a:noFill/>
                      <a:miter lim="800000"/>
                      <a:headEnd/>
                      <a:tailEnd/>
                    </a:ln>
                  </pic:spPr>
                </pic:pic>
              </a:graphicData>
            </a:graphic>
          </wp:inline>
        </w:drawing>
      </w:r>
      <w:r w:rsidR="006A0EDD" w:rsidRPr="006A0EDD">
        <w:rPr>
          <w:lang w:val="en-ZA"/>
        </w:rPr>
        <w:t xml:space="preserve"> </w:t>
      </w:r>
    </w:p>
    <w:p w:rsidR="009F6EF8" w:rsidRPr="00743826" w:rsidRDefault="00956816" w:rsidP="0002596D">
      <w:pPr>
        <w:pStyle w:val="Legenda"/>
        <w:keepNext/>
        <w:spacing w:after="0" w:line="360" w:lineRule="auto"/>
        <w:ind w:left="1190" w:hanging="1190"/>
        <w:rPr>
          <w:rFonts w:ascii="Arial" w:hAnsi="Arial" w:cs="Arial"/>
          <w:b w:val="0"/>
          <w:color w:val="auto"/>
          <w:sz w:val="20"/>
          <w:szCs w:val="20"/>
          <w:lang w:val="en-US"/>
        </w:rPr>
      </w:pPr>
      <w:bookmarkStart w:id="665" w:name="_Toc295805493"/>
      <w:bookmarkStart w:id="666" w:name="_Toc296436859"/>
      <w:r w:rsidRPr="00956816">
        <w:rPr>
          <w:rFonts w:ascii="Arial" w:hAnsi="Arial" w:cs="Arial"/>
          <w:b w:val="0"/>
          <w:color w:val="auto"/>
          <w:sz w:val="20"/>
          <w:szCs w:val="20"/>
          <w:lang w:val="en-US"/>
        </w:rPr>
        <w:t xml:space="preserve">Figure </w:t>
      </w:r>
      <w:bookmarkStart w:id="667" w:name="fig41"/>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22</w:t>
      </w:r>
      <w:r w:rsidR="00EB4AC9" w:rsidRPr="00956816">
        <w:rPr>
          <w:rFonts w:ascii="Arial" w:hAnsi="Arial" w:cs="Arial"/>
          <w:b w:val="0"/>
          <w:color w:val="auto"/>
          <w:sz w:val="20"/>
          <w:szCs w:val="20"/>
          <w:lang w:val="en-US"/>
        </w:rPr>
        <w:fldChar w:fldCharType="end"/>
      </w:r>
      <w:bookmarkEnd w:id="667"/>
      <w:r w:rsidRPr="00956816">
        <w:rPr>
          <w:rFonts w:ascii="Arial" w:hAnsi="Arial" w:cs="Arial"/>
          <w:b w:val="0"/>
          <w:color w:val="auto"/>
          <w:sz w:val="20"/>
          <w:szCs w:val="20"/>
          <w:lang w:val="en-US"/>
        </w:rPr>
        <w:t xml:space="preserve"> – </w:t>
      </w:r>
      <w:bookmarkEnd w:id="665"/>
      <w:r w:rsidR="00D82652">
        <w:rPr>
          <w:rFonts w:ascii="Arial" w:hAnsi="Arial" w:cs="Arial"/>
          <w:b w:val="0"/>
          <w:color w:val="auto"/>
          <w:sz w:val="20"/>
          <w:szCs w:val="20"/>
          <w:lang w:val="en-US"/>
        </w:rPr>
        <w:t>Vapor</w:t>
      </w:r>
      <w:r w:rsidR="00D82652" w:rsidRPr="0037783A">
        <w:rPr>
          <w:rFonts w:ascii="Arial" w:hAnsi="Arial" w:cs="Arial"/>
          <w:b w:val="0"/>
          <w:color w:val="auto"/>
          <w:sz w:val="20"/>
          <w:szCs w:val="20"/>
          <w:lang w:val="en-US"/>
        </w:rPr>
        <w:t xml:space="preserve"> pressure deficit (</w:t>
      </w:r>
      <w:r w:rsidR="00D82652" w:rsidRPr="0037783A">
        <w:rPr>
          <w:rFonts w:ascii="Arial" w:hAnsi="Arial" w:cs="Arial"/>
          <w:b w:val="0"/>
          <w:i/>
          <w:color w:val="auto"/>
          <w:sz w:val="20"/>
          <w:szCs w:val="20"/>
          <w:lang w:val="en-US"/>
        </w:rPr>
        <w:t>VPD</w:t>
      </w:r>
      <w:r w:rsidR="00D82652" w:rsidRPr="0037783A">
        <w:rPr>
          <w:rFonts w:ascii="Arial" w:hAnsi="Arial" w:cs="Arial"/>
          <w:b w:val="0"/>
          <w:color w:val="auto"/>
          <w:sz w:val="20"/>
          <w:szCs w:val="20"/>
          <w:lang w:val="en-US"/>
        </w:rPr>
        <w:t>) and canopy temperature (</w:t>
      </w:r>
      <w:r w:rsidR="00D82652" w:rsidRPr="0037783A">
        <w:rPr>
          <w:rFonts w:ascii="Arial" w:hAnsi="Arial" w:cs="Arial"/>
          <w:b w:val="0"/>
          <w:i/>
          <w:color w:val="auto"/>
          <w:sz w:val="20"/>
          <w:szCs w:val="20"/>
          <w:lang w:val="en-US"/>
        </w:rPr>
        <w:t>t</w:t>
      </w:r>
      <w:r w:rsidR="00D82652" w:rsidRPr="0037783A">
        <w:rPr>
          <w:rFonts w:ascii="Arial" w:hAnsi="Arial" w:cs="Arial"/>
          <w:b w:val="0"/>
          <w:i/>
          <w:color w:val="auto"/>
          <w:sz w:val="20"/>
          <w:szCs w:val="20"/>
          <w:vertAlign w:val="subscript"/>
          <w:lang w:val="en-US"/>
        </w:rPr>
        <w:t>canopy</w:t>
      </w:r>
      <w:r w:rsidR="00D82652" w:rsidRPr="0037783A">
        <w:rPr>
          <w:rFonts w:ascii="Arial" w:hAnsi="Arial" w:cs="Arial"/>
          <w:b w:val="0"/>
          <w:color w:val="auto"/>
          <w:sz w:val="20"/>
          <w:szCs w:val="20"/>
          <w:lang w:val="en-US"/>
        </w:rPr>
        <w:t xml:space="preserve">) for </w:t>
      </w:r>
      <w:r w:rsidR="00D82652">
        <w:rPr>
          <w:rFonts w:ascii="Arial" w:hAnsi="Arial" w:cs="Arial"/>
          <w:b w:val="0"/>
          <w:color w:val="auto"/>
          <w:sz w:val="20"/>
          <w:szCs w:val="20"/>
          <w:lang w:val="en-US"/>
        </w:rPr>
        <w:t>the</w:t>
      </w:r>
      <w:del w:id="668" w:author="Quirijn" w:date="2011-06-22T10:05:00Z">
        <w:r w:rsidR="00D82652" w:rsidDel="004B5A67">
          <w:rPr>
            <w:rFonts w:ascii="Arial" w:hAnsi="Arial" w:cs="Arial"/>
            <w:b w:val="0"/>
            <w:color w:val="auto"/>
            <w:sz w:val="20"/>
            <w:szCs w:val="20"/>
            <w:lang w:val="en-US"/>
          </w:rPr>
          <w:delText xml:space="preserve"> </w:delText>
        </w:r>
        <w:r w:rsidR="00D82652" w:rsidRPr="0037783A" w:rsidDel="004B5A67">
          <w:rPr>
            <w:rFonts w:ascii="Arial" w:hAnsi="Arial" w:cs="Arial"/>
            <w:b w:val="0"/>
            <w:color w:val="auto"/>
            <w:sz w:val="20"/>
            <w:szCs w:val="20"/>
            <w:lang w:val="en-US"/>
          </w:rPr>
          <w:delText>irrigated</w:delText>
        </w:r>
      </w:del>
      <w:ins w:id="669" w:author="Quirijn" w:date="2011-06-22T10:05:00Z">
        <w:r w:rsidR="004B5A67">
          <w:rPr>
            <w:rFonts w:ascii="Arial" w:hAnsi="Arial" w:cs="Arial"/>
            <w:b w:val="0"/>
            <w:color w:val="auto"/>
            <w:sz w:val="20"/>
            <w:szCs w:val="20"/>
            <w:lang w:val="en-US"/>
          </w:rPr>
          <w:t xml:space="preserve"> fully irrigated</w:t>
        </w:r>
      </w:ins>
      <w:r w:rsidR="00D82652" w:rsidRPr="0037783A">
        <w:rPr>
          <w:rFonts w:ascii="Arial" w:hAnsi="Arial" w:cs="Arial"/>
          <w:b w:val="0"/>
          <w:color w:val="auto"/>
          <w:sz w:val="20"/>
          <w:szCs w:val="20"/>
          <w:lang w:val="en-US"/>
        </w:rPr>
        <w:t xml:space="preserve"> treatment (continuous line) and </w:t>
      </w:r>
      <w:r w:rsidR="00D82652">
        <w:rPr>
          <w:rFonts w:ascii="Arial" w:hAnsi="Arial" w:cs="Arial"/>
          <w:b w:val="0"/>
          <w:color w:val="auto"/>
          <w:sz w:val="20"/>
          <w:szCs w:val="20"/>
          <w:lang w:val="en-US"/>
        </w:rPr>
        <w:t xml:space="preserve">for the </w:t>
      </w:r>
      <w:del w:id="670" w:author="Quirijn" w:date="2011-06-22T09:57:00Z">
        <w:r w:rsidR="00D82652" w:rsidDel="004B5A67">
          <w:rPr>
            <w:rFonts w:ascii="Arial" w:hAnsi="Arial" w:cs="Arial"/>
            <w:b w:val="0"/>
            <w:color w:val="auto"/>
            <w:sz w:val="20"/>
            <w:szCs w:val="20"/>
            <w:lang w:val="en-US"/>
          </w:rPr>
          <w:delText>non-irrigated</w:delText>
        </w:r>
      </w:del>
      <w:ins w:id="671"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(dashed line), and </w:t>
      </w:r>
      <w:r w:rsidR="00D82652">
        <w:rPr>
          <w:rFonts w:ascii="Arial" w:hAnsi="Arial" w:cs="Arial"/>
          <w:b w:val="0"/>
          <w:color w:val="auto"/>
          <w:sz w:val="20"/>
          <w:szCs w:val="20"/>
          <w:lang w:val="en-US"/>
        </w:rPr>
        <w:t xml:space="preserve">soil water </w:t>
      </w:r>
      <w:r w:rsidR="00D82652" w:rsidRPr="0037783A">
        <w:rPr>
          <w:rFonts w:ascii="Arial" w:hAnsi="Arial" w:cs="Arial"/>
          <w:b w:val="0"/>
          <w:color w:val="auto"/>
          <w:sz w:val="20"/>
          <w:szCs w:val="20"/>
          <w:lang w:val="en-US"/>
        </w:rPr>
        <w:t>pressure head (</w:t>
      </w:r>
      <w:r w:rsidR="00D82652" w:rsidRPr="0037783A">
        <w:rPr>
          <w:rFonts w:ascii="Arial" w:hAnsi="Arial" w:cs="Arial"/>
          <w:b w:val="0"/>
          <w:i/>
          <w:color w:val="auto"/>
          <w:sz w:val="20"/>
          <w:szCs w:val="20"/>
          <w:lang w:val="en-US"/>
        </w:rPr>
        <w:t>h</w:t>
      </w:r>
      <w:r w:rsidR="00D82652" w:rsidRPr="0037783A">
        <w:rPr>
          <w:rFonts w:ascii="Arial" w:hAnsi="Arial" w:cs="Arial"/>
          <w:b w:val="0"/>
          <w:color w:val="auto"/>
          <w:sz w:val="20"/>
          <w:szCs w:val="20"/>
          <w:lang w:val="en-US"/>
        </w:rPr>
        <w:t xml:space="preserve">) at </w:t>
      </w:r>
      <w:r w:rsidR="00D82652">
        <w:rPr>
          <w:rFonts w:ascii="Arial" w:hAnsi="Arial" w:cs="Arial"/>
          <w:b w:val="0"/>
          <w:color w:val="auto"/>
          <w:sz w:val="20"/>
          <w:szCs w:val="20"/>
          <w:lang w:val="en-US"/>
        </w:rPr>
        <w:t xml:space="preserve">the </w:t>
      </w:r>
      <w:r w:rsidR="00D82652" w:rsidRPr="0037783A">
        <w:rPr>
          <w:rFonts w:ascii="Arial" w:hAnsi="Arial" w:cs="Arial"/>
          <w:b w:val="0"/>
          <w:color w:val="auto"/>
          <w:sz w:val="20"/>
          <w:szCs w:val="20"/>
          <w:lang w:val="en-US"/>
        </w:rPr>
        <w:t xml:space="preserve">two observation points </w:t>
      </w:r>
      <w:r w:rsidR="00D82652">
        <w:rPr>
          <w:rFonts w:ascii="Arial" w:hAnsi="Arial" w:cs="Arial"/>
          <w:b w:val="0"/>
          <w:color w:val="auto"/>
          <w:sz w:val="20"/>
          <w:szCs w:val="20"/>
          <w:lang w:val="en-US"/>
        </w:rPr>
        <w:t>in the</w:t>
      </w:r>
      <w:r w:rsidR="00D82652" w:rsidRPr="0037783A">
        <w:rPr>
          <w:rFonts w:ascii="Arial" w:hAnsi="Arial" w:cs="Arial"/>
          <w:b w:val="0"/>
          <w:color w:val="auto"/>
          <w:sz w:val="20"/>
          <w:szCs w:val="20"/>
          <w:lang w:val="en-US"/>
        </w:rPr>
        <w:t xml:space="preserve"> </w:t>
      </w:r>
      <w:del w:id="672" w:author="Quirijn" w:date="2011-06-22T09:57:00Z">
        <w:r w:rsidR="00D82652" w:rsidDel="004B5A67">
          <w:rPr>
            <w:rFonts w:ascii="Arial" w:hAnsi="Arial" w:cs="Arial"/>
            <w:b w:val="0"/>
            <w:color w:val="auto"/>
            <w:sz w:val="20"/>
            <w:szCs w:val="20"/>
            <w:lang w:val="en-US"/>
          </w:rPr>
          <w:delText>non-irrigated</w:delText>
        </w:r>
      </w:del>
      <w:ins w:id="673"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w:t>
      </w:r>
      <w:del w:id="674" w:author="Quirijn" w:date="2011-06-22T10:01:00Z">
        <w:r w:rsidR="00D82652" w:rsidRPr="0037783A" w:rsidDel="004B5A67">
          <w:rPr>
            <w:rFonts w:ascii="Arial" w:hAnsi="Arial" w:cs="Arial"/>
            <w:b w:val="0"/>
            <w:color w:val="auto"/>
            <w:sz w:val="20"/>
            <w:szCs w:val="20"/>
            <w:lang w:val="en-US"/>
          </w:rPr>
          <w:delText>NI</w:delText>
        </w:r>
      </w:del>
      <w:ins w:id="675"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1 and </w:t>
      </w:r>
      <w:del w:id="676" w:author="Quirijn" w:date="2011-06-22T10:01:00Z">
        <w:r w:rsidR="00D82652" w:rsidRPr="0037783A" w:rsidDel="004B5A67">
          <w:rPr>
            <w:rFonts w:ascii="Arial" w:hAnsi="Arial" w:cs="Arial"/>
            <w:b w:val="0"/>
            <w:color w:val="auto"/>
            <w:sz w:val="20"/>
            <w:szCs w:val="20"/>
            <w:lang w:val="en-US"/>
          </w:rPr>
          <w:delText>NI</w:delText>
        </w:r>
      </w:del>
      <w:ins w:id="677"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2) </w:t>
      </w:r>
      <w:r w:rsidR="00D82652">
        <w:rPr>
          <w:rFonts w:ascii="Arial" w:hAnsi="Arial" w:cs="Arial"/>
          <w:b w:val="0"/>
          <w:color w:val="auto"/>
          <w:sz w:val="20"/>
          <w:szCs w:val="20"/>
          <w:lang w:val="en-US"/>
        </w:rPr>
        <w:t>on</w:t>
      </w:r>
      <w:r w:rsidRPr="00956816">
        <w:rPr>
          <w:rFonts w:ascii="Arial" w:hAnsi="Arial" w:cs="Arial"/>
          <w:b w:val="0"/>
          <w:color w:val="auto"/>
          <w:sz w:val="20"/>
          <w:szCs w:val="20"/>
          <w:lang w:val="en-US"/>
        </w:rPr>
        <w:t xml:space="preserve"> August 23, 2010</w:t>
      </w:r>
      <w:bookmarkEnd w:id="666"/>
    </w:p>
    <w:p w:rsidR="009F6EF8" w:rsidRPr="00743826" w:rsidRDefault="009F6EF8" w:rsidP="009F6EF8">
      <w:pPr>
        <w:tabs>
          <w:tab w:val="center" w:pos="4706"/>
          <w:tab w:val="right" w:pos="9412"/>
        </w:tabs>
        <w:rPr>
          <w:rFonts w:ascii="Arial" w:hAnsi="Arial" w:cs="Arial"/>
          <w:lang w:val="en-US"/>
        </w:rPr>
      </w:pPr>
    </w:p>
    <w:p w:rsidR="009F6EF8" w:rsidRPr="00743826" w:rsidRDefault="00CC79DE" w:rsidP="009F6EF8">
      <w:pPr>
        <w:keepNext/>
        <w:tabs>
          <w:tab w:val="center" w:pos="4706"/>
          <w:tab w:val="right" w:pos="9412"/>
        </w:tabs>
        <w:spacing w:line="240" w:lineRule="auto"/>
        <w:ind w:firstLine="0"/>
        <w:jc w:val="center"/>
        <w:rPr>
          <w:rFonts w:ascii="Arial" w:hAnsi="Arial" w:cs="Arial"/>
          <w:lang w:val="en-US"/>
        </w:rPr>
      </w:pPr>
      <w:r>
        <w:rPr>
          <w:noProof/>
          <w:lang w:eastAsia="pt-BR"/>
        </w:rPr>
        <w:lastRenderedPageBreak/>
        <w:drawing>
          <wp:inline distT="0" distB="0" distL="0" distR="0">
            <wp:extent cx="2792730" cy="2236088"/>
            <wp:effectExtent l="19050" t="0" r="762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7" cstate="print"/>
                    <a:srcRect t="36967" r="53254" b="3412"/>
                    <a:stretch>
                      <a:fillRect/>
                    </a:stretch>
                  </pic:blipFill>
                  <pic:spPr bwMode="auto">
                    <a:xfrm>
                      <a:off x="0" y="0"/>
                      <a:ext cx="2792730" cy="2236088"/>
                    </a:xfrm>
                    <a:prstGeom prst="rect">
                      <a:avLst/>
                    </a:prstGeom>
                    <a:noFill/>
                    <a:ln w="9525">
                      <a:noFill/>
                      <a:miter lim="800000"/>
                      <a:headEnd/>
                      <a:tailEnd/>
                    </a:ln>
                  </pic:spPr>
                </pic:pic>
              </a:graphicData>
            </a:graphic>
          </wp:inline>
        </w:drawing>
      </w:r>
      <w:r>
        <w:rPr>
          <w:noProof/>
          <w:lang w:eastAsia="pt-BR"/>
        </w:rPr>
        <w:drawing>
          <wp:inline distT="0" distB="0" distL="0" distR="0">
            <wp:extent cx="2792730" cy="2216303"/>
            <wp:effectExtent l="19050" t="0" r="762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8" cstate="print"/>
                    <a:srcRect t="36967" r="53254" b="3412"/>
                    <a:stretch>
                      <a:fillRect/>
                    </a:stretch>
                  </pic:blipFill>
                  <pic:spPr bwMode="auto">
                    <a:xfrm>
                      <a:off x="0" y="0"/>
                      <a:ext cx="2792730" cy="2216303"/>
                    </a:xfrm>
                    <a:prstGeom prst="rect">
                      <a:avLst/>
                    </a:prstGeom>
                    <a:noFill/>
                    <a:ln w="9525">
                      <a:noFill/>
                      <a:miter lim="800000"/>
                      <a:headEnd/>
                      <a:tailEnd/>
                    </a:ln>
                  </pic:spPr>
                </pic:pic>
              </a:graphicData>
            </a:graphic>
          </wp:inline>
        </w:drawing>
      </w:r>
    </w:p>
    <w:p w:rsidR="009F6EF8" w:rsidRPr="00743826" w:rsidRDefault="00956816" w:rsidP="009F6EF8">
      <w:pPr>
        <w:keepNext/>
        <w:tabs>
          <w:tab w:val="center" w:pos="4706"/>
          <w:tab w:val="right" w:pos="9412"/>
        </w:tabs>
        <w:spacing w:line="240" w:lineRule="auto"/>
        <w:ind w:firstLine="0"/>
        <w:jc w:val="center"/>
        <w:rPr>
          <w:rFonts w:ascii="Arial" w:hAnsi="Arial" w:cs="Arial"/>
          <w:lang w:val="en-US"/>
        </w:rPr>
      </w:pPr>
      <w:r w:rsidRPr="00956816">
        <w:rPr>
          <w:rFonts w:ascii="Arial" w:hAnsi="Arial" w:cs="Arial"/>
          <w:lang w:val="en-US"/>
        </w:rPr>
        <w:t xml:space="preserve"> </w:t>
      </w:r>
      <w:r w:rsidR="00140580">
        <w:rPr>
          <w:noProof/>
          <w:lang w:eastAsia="pt-BR"/>
        </w:rPr>
        <w:drawing>
          <wp:inline distT="0" distB="0" distL="0" distR="0">
            <wp:extent cx="2886075" cy="2459708"/>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79" cstate="print"/>
                    <a:srcRect t="34123" r="51834"/>
                    <a:stretch>
                      <a:fillRect/>
                    </a:stretch>
                  </pic:blipFill>
                  <pic:spPr bwMode="auto">
                    <a:xfrm>
                      <a:off x="0" y="0"/>
                      <a:ext cx="2886075" cy="2459708"/>
                    </a:xfrm>
                    <a:prstGeom prst="rect">
                      <a:avLst/>
                    </a:prstGeom>
                    <a:noFill/>
                    <a:ln w="9525">
                      <a:noFill/>
                      <a:miter lim="800000"/>
                      <a:headEnd/>
                      <a:tailEnd/>
                    </a:ln>
                  </pic:spPr>
                </pic:pic>
              </a:graphicData>
            </a:graphic>
          </wp:inline>
        </w:drawing>
      </w:r>
      <w:r w:rsidR="00140580">
        <w:rPr>
          <w:noProof/>
          <w:lang w:eastAsia="pt-BR"/>
        </w:rPr>
        <w:drawing>
          <wp:inline distT="0" distB="0" distL="0" distR="0">
            <wp:extent cx="2861998" cy="2459708"/>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80" cstate="print"/>
                    <a:srcRect l="710" t="34123" r="51479"/>
                    <a:stretch>
                      <a:fillRect/>
                    </a:stretch>
                  </pic:blipFill>
                  <pic:spPr bwMode="auto">
                    <a:xfrm>
                      <a:off x="0" y="0"/>
                      <a:ext cx="2861998" cy="2459708"/>
                    </a:xfrm>
                    <a:prstGeom prst="rect">
                      <a:avLst/>
                    </a:prstGeom>
                    <a:noFill/>
                    <a:ln w="9525">
                      <a:noFill/>
                      <a:miter lim="800000"/>
                      <a:headEnd/>
                      <a:tailEnd/>
                    </a:ln>
                  </pic:spPr>
                </pic:pic>
              </a:graphicData>
            </a:graphic>
          </wp:inline>
        </w:drawing>
      </w:r>
      <w:r w:rsidR="006A0EDD" w:rsidRPr="006A0EDD">
        <w:rPr>
          <w:lang w:val="en-ZA"/>
        </w:rPr>
        <w:t xml:space="preserve"> </w:t>
      </w:r>
    </w:p>
    <w:p w:rsidR="009F6EF8" w:rsidRPr="00743826" w:rsidRDefault="00956816" w:rsidP="0097132E">
      <w:pPr>
        <w:pStyle w:val="Legenda"/>
        <w:keepNext/>
        <w:spacing w:after="0" w:line="360" w:lineRule="auto"/>
        <w:ind w:left="1190" w:hanging="1190"/>
        <w:rPr>
          <w:rFonts w:ascii="Arial" w:hAnsi="Arial" w:cs="Arial"/>
          <w:b w:val="0"/>
          <w:color w:val="auto"/>
          <w:sz w:val="20"/>
          <w:szCs w:val="20"/>
          <w:lang w:val="en-US"/>
        </w:rPr>
      </w:pPr>
      <w:bookmarkStart w:id="678" w:name="_Toc295805494"/>
      <w:bookmarkStart w:id="679" w:name="_Toc296436860"/>
      <w:r w:rsidRPr="00956816">
        <w:rPr>
          <w:rFonts w:ascii="Arial" w:hAnsi="Arial" w:cs="Arial"/>
          <w:b w:val="0"/>
          <w:color w:val="auto"/>
          <w:sz w:val="20"/>
          <w:szCs w:val="20"/>
          <w:lang w:val="en-US"/>
        </w:rPr>
        <w:t xml:space="preserve">Figure </w:t>
      </w:r>
      <w:bookmarkStart w:id="680" w:name="fig42"/>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23</w:t>
      </w:r>
      <w:r w:rsidR="00EB4AC9" w:rsidRPr="00956816">
        <w:rPr>
          <w:rFonts w:ascii="Arial" w:hAnsi="Arial" w:cs="Arial"/>
          <w:b w:val="0"/>
          <w:color w:val="auto"/>
          <w:sz w:val="20"/>
          <w:szCs w:val="20"/>
          <w:lang w:val="en-US"/>
        </w:rPr>
        <w:fldChar w:fldCharType="end"/>
      </w:r>
      <w:bookmarkEnd w:id="680"/>
      <w:r w:rsidRPr="00956816">
        <w:rPr>
          <w:rFonts w:ascii="Arial" w:hAnsi="Arial" w:cs="Arial"/>
          <w:b w:val="0"/>
          <w:color w:val="auto"/>
          <w:sz w:val="20"/>
          <w:szCs w:val="20"/>
          <w:lang w:val="en-US"/>
        </w:rPr>
        <w:t xml:space="preserve"> – </w:t>
      </w:r>
      <w:bookmarkEnd w:id="678"/>
      <w:r w:rsidR="00D82652">
        <w:rPr>
          <w:rFonts w:ascii="Arial" w:hAnsi="Arial" w:cs="Arial"/>
          <w:b w:val="0"/>
          <w:color w:val="auto"/>
          <w:sz w:val="20"/>
          <w:szCs w:val="20"/>
          <w:lang w:val="en-US"/>
        </w:rPr>
        <w:t>Vapor</w:t>
      </w:r>
      <w:r w:rsidR="00D82652" w:rsidRPr="0037783A">
        <w:rPr>
          <w:rFonts w:ascii="Arial" w:hAnsi="Arial" w:cs="Arial"/>
          <w:b w:val="0"/>
          <w:color w:val="auto"/>
          <w:sz w:val="20"/>
          <w:szCs w:val="20"/>
          <w:lang w:val="en-US"/>
        </w:rPr>
        <w:t xml:space="preserve"> pressure deficit (</w:t>
      </w:r>
      <w:r w:rsidR="00D82652" w:rsidRPr="0037783A">
        <w:rPr>
          <w:rFonts w:ascii="Arial" w:hAnsi="Arial" w:cs="Arial"/>
          <w:b w:val="0"/>
          <w:i/>
          <w:color w:val="auto"/>
          <w:sz w:val="20"/>
          <w:szCs w:val="20"/>
          <w:lang w:val="en-US"/>
        </w:rPr>
        <w:t>VPD</w:t>
      </w:r>
      <w:r w:rsidR="00D82652" w:rsidRPr="0037783A">
        <w:rPr>
          <w:rFonts w:ascii="Arial" w:hAnsi="Arial" w:cs="Arial"/>
          <w:b w:val="0"/>
          <w:color w:val="auto"/>
          <w:sz w:val="20"/>
          <w:szCs w:val="20"/>
          <w:lang w:val="en-US"/>
        </w:rPr>
        <w:t>) and canopy temperature (</w:t>
      </w:r>
      <w:r w:rsidR="00D82652" w:rsidRPr="0037783A">
        <w:rPr>
          <w:rFonts w:ascii="Arial" w:hAnsi="Arial" w:cs="Arial"/>
          <w:b w:val="0"/>
          <w:i/>
          <w:color w:val="auto"/>
          <w:sz w:val="20"/>
          <w:szCs w:val="20"/>
          <w:lang w:val="en-US"/>
        </w:rPr>
        <w:t>t</w:t>
      </w:r>
      <w:r w:rsidR="00D82652" w:rsidRPr="0037783A">
        <w:rPr>
          <w:rFonts w:ascii="Arial" w:hAnsi="Arial" w:cs="Arial"/>
          <w:b w:val="0"/>
          <w:i/>
          <w:color w:val="auto"/>
          <w:sz w:val="20"/>
          <w:szCs w:val="20"/>
          <w:vertAlign w:val="subscript"/>
          <w:lang w:val="en-US"/>
        </w:rPr>
        <w:t>canopy</w:t>
      </w:r>
      <w:r w:rsidR="00D82652" w:rsidRPr="0037783A">
        <w:rPr>
          <w:rFonts w:ascii="Arial" w:hAnsi="Arial" w:cs="Arial"/>
          <w:b w:val="0"/>
          <w:color w:val="auto"/>
          <w:sz w:val="20"/>
          <w:szCs w:val="20"/>
          <w:lang w:val="en-US"/>
        </w:rPr>
        <w:t xml:space="preserve">) for </w:t>
      </w:r>
      <w:r w:rsidR="00D82652">
        <w:rPr>
          <w:rFonts w:ascii="Arial" w:hAnsi="Arial" w:cs="Arial"/>
          <w:b w:val="0"/>
          <w:color w:val="auto"/>
          <w:sz w:val="20"/>
          <w:szCs w:val="20"/>
          <w:lang w:val="en-US"/>
        </w:rPr>
        <w:t>the</w:t>
      </w:r>
      <w:del w:id="681" w:author="Quirijn" w:date="2011-06-22T10:05:00Z">
        <w:r w:rsidR="00D82652" w:rsidDel="004B5A67">
          <w:rPr>
            <w:rFonts w:ascii="Arial" w:hAnsi="Arial" w:cs="Arial"/>
            <w:b w:val="0"/>
            <w:color w:val="auto"/>
            <w:sz w:val="20"/>
            <w:szCs w:val="20"/>
            <w:lang w:val="en-US"/>
          </w:rPr>
          <w:delText xml:space="preserve"> </w:delText>
        </w:r>
        <w:r w:rsidR="00D82652" w:rsidRPr="0037783A" w:rsidDel="004B5A67">
          <w:rPr>
            <w:rFonts w:ascii="Arial" w:hAnsi="Arial" w:cs="Arial"/>
            <w:b w:val="0"/>
            <w:color w:val="auto"/>
            <w:sz w:val="20"/>
            <w:szCs w:val="20"/>
            <w:lang w:val="en-US"/>
          </w:rPr>
          <w:delText>irrigated</w:delText>
        </w:r>
      </w:del>
      <w:ins w:id="682" w:author="Quirijn" w:date="2011-06-22T10:05:00Z">
        <w:r w:rsidR="004B5A67">
          <w:rPr>
            <w:rFonts w:ascii="Arial" w:hAnsi="Arial" w:cs="Arial"/>
            <w:b w:val="0"/>
            <w:color w:val="auto"/>
            <w:sz w:val="20"/>
            <w:szCs w:val="20"/>
            <w:lang w:val="en-US"/>
          </w:rPr>
          <w:t xml:space="preserve"> fully irrigated</w:t>
        </w:r>
      </w:ins>
      <w:r w:rsidR="00D82652" w:rsidRPr="0037783A">
        <w:rPr>
          <w:rFonts w:ascii="Arial" w:hAnsi="Arial" w:cs="Arial"/>
          <w:b w:val="0"/>
          <w:color w:val="auto"/>
          <w:sz w:val="20"/>
          <w:szCs w:val="20"/>
          <w:lang w:val="en-US"/>
        </w:rPr>
        <w:t xml:space="preserve"> treatment (continuous line) and </w:t>
      </w:r>
      <w:r w:rsidR="00D82652">
        <w:rPr>
          <w:rFonts w:ascii="Arial" w:hAnsi="Arial" w:cs="Arial"/>
          <w:b w:val="0"/>
          <w:color w:val="auto"/>
          <w:sz w:val="20"/>
          <w:szCs w:val="20"/>
          <w:lang w:val="en-US"/>
        </w:rPr>
        <w:t xml:space="preserve">for the </w:t>
      </w:r>
      <w:del w:id="683" w:author="Quirijn" w:date="2011-06-22T09:57:00Z">
        <w:r w:rsidR="00D82652" w:rsidDel="004B5A67">
          <w:rPr>
            <w:rFonts w:ascii="Arial" w:hAnsi="Arial" w:cs="Arial"/>
            <w:b w:val="0"/>
            <w:color w:val="auto"/>
            <w:sz w:val="20"/>
            <w:szCs w:val="20"/>
            <w:lang w:val="en-US"/>
          </w:rPr>
          <w:delText>non-irrigated</w:delText>
        </w:r>
      </w:del>
      <w:ins w:id="684"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(dashed line), and </w:t>
      </w:r>
      <w:r w:rsidR="00D82652">
        <w:rPr>
          <w:rFonts w:ascii="Arial" w:hAnsi="Arial" w:cs="Arial"/>
          <w:b w:val="0"/>
          <w:color w:val="auto"/>
          <w:sz w:val="20"/>
          <w:szCs w:val="20"/>
          <w:lang w:val="en-US"/>
        </w:rPr>
        <w:t xml:space="preserve">soil water </w:t>
      </w:r>
      <w:r w:rsidR="00D82652" w:rsidRPr="0037783A">
        <w:rPr>
          <w:rFonts w:ascii="Arial" w:hAnsi="Arial" w:cs="Arial"/>
          <w:b w:val="0"/>
          <w:color w:val="auto"/>
          <w:sz w:val="20"/>
          <w:szCs w:val="20"/>
          <w:lang w:val="en-US"/>
        </w:rPr>
        <w:t>pressure head (</w:t>
      </w:r>
      <w:r w:rsidR="00D82652" w:rsidRPr="0037783A">
        <w:rPr>
          <w:rFonts w:ascii="Arial" w:hAnsi="Arial" w:cs="Arial"/>
          <w:b w:val="0"/>
          <w:i/>
          <w:color w:val="auto"/>
          <w:sz w:val="20"/>
          <w:szCs w:val="20"/>
          <w:lang w:val="en-US"/>
        </w:rPr>
        <w:t>h</w:t>
      </w:r>
      <w:r w:rsidR="00D82652" w:rsidRPr="0037783A">
        <w:rPr>
          <w:rFonts w:ascii="Arial" w:hAnsi="Arial" w:cs="Arial"/>
          <w:b w:val="0"/>
          <w:color w:val="auto"/>
          <w:sz w:val="20"/>
          <w:szCs w:val="20"/>
          <w:lang w:val="en-US"/>
        </w:rPr>
        <w:t xml:space="preserve">) at </w:t>
      </w:r>
      <w:r w:rsidR="00D82652">
        <w:rPr>
          <w:rFonts w:ascii="Arial" w:hAnsi="Arial" w:cs="Arial"/>
          <w:b w:val="0"/>
          <w:color w:val="auto"/>
          <w:sz w:val="20"/>
          <w:szCs w:val="20"/>
          <w:lang w:val="en-US"/>
        </w:rPr>
        <w:t xml:space="preserve">the </w:t>
      </w:r>
      <w:r w:rsidR="00D82652" w:rsidRPr="0037783A">
        <w:rPr>
          <w:rFonts w:ascii="Arial" w:hAnsi="Arial" w:cs="Arial"/>
          <w:b w:val="0"/>
          <w:color w:val="auto"/>
          <w:sz w:val="20"/>
          <w:szCs w:val="20"/>
          <w:lang w:val="en-US"/>
        </w:rPr>
        <w:t xml:space="preserve">two observation points </w:t>
      </w:r>
      <w:r w:rsidR="00D82652">
        <w:rPr>
          <w:rFonts w:ascii="Arial" w:hAnsi="Arial" w:cs="Arial"/>
          <w:b w:val="0"/>
          <w:color w:val="auto"/>
          <w:sz w:val="20"/>
          <w:szCs w:val="20"/>
          <w:lang w:val="en-US"/>
        </w:rPr>
        <w:t>in the</w:t>
      </w:r>
      <w:r w:rsidR="00D82652" w:rsidRPr="0037783A">
        <w:rPr>
          <w:rFonts w:ascii="Arial" w:hAnsi="Arial" w:cs="Arial"/>
          <w:b w:val="0"/>
          <w:color w:val="auto"/>
          <w:sz w:val="20"/>
          <w:szCs w:val="20"/>
          <w:lang w:val="en-US"/>
        </w:rPr>
        <w:t xml:space="preserve"> </w:t>
      </w:r>
      <w:del w:id="685" w:author="Quirijn" w:date="2011-06-22T09:57:00Z">
        <w:r w:rsidR="00D82652" w:rsidDel="004B5A67">
          <w:rPr>
            <w:rFonts w:ascii="Arial" w:hAnsi="Arial" w:cs="Arial"/>
            <w:b w:val="0"/>
            <w:color w:val="auto"/>
            <w:sz w:val="20"/>
            <w:szCs w:val="20"/>
            <w:lang w:val="en-US"/>
          </w:rPr>
          <w:delText>non-irrigated</w:delText>
        </w:r>
      </w:del>
      <w:ins w:id="686" w:author="Quirijn" w:date="2011-06-22T10:08:00Z">
        <w:r w:rsidR="004B5A67">
          <w:rPr>
            <w:rFonts w:ascii="Arial" w:hAnsi="Arial" w:cs="Arial"/>
            <w:b w:val="0"/>
            <w:color w:val="auto"/>
            <w:sz w:val="20"/>
            <w:szCs w:val="20"/>
            <w:lang w:val="en-US"/>
          </w:rPr>
          <w:t>deficit irrigated</w:t>
        </w:r>
      </w:ins>
      <w:r w:rsidR="00D82652" w:rsidRPr="0037783A">
        <w:rPr>
          <w:rFonts w:ascii="Arial" w:hAnsi="Arial" w:cs="Arial"/>
          <w:b w:val="0"/>
          <w:color w:val="auto"/>
          <w:sz w:val="20"/>
          <w:szCs w:val="20"/>
          <w:lang w:val="en-US"/>
        </w:rPr>
        <w:t xml:space="preserve"> treatment (</w:t>
      </w:r>
      <w:del w:id="687" w:author="Quirijn" w:date="2011-06-22T10:01:00Z">
        <w:r w:rsidR="00D82652" w:rsidRPr="0037783A" w:rsidDel="004B5A67">
          <w:rPr>
            <w:rFonts w:ascii="Arial" w:hAnsi="Arial" w:cs="Arial"/>
            <w:b w:val="0"/>
            <w:color w:val="auto"/>
            <w:sz w:val="20"/>
            <w:szCs w:val="20"/>
            <w:lang w:val="en-US"/>
          </w:rPr>
          <w:delText>NI</w:delText>
        </w:r>
      </w:del>
      <w:ins w:id="688"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1 and </w:t>
      </w:r>
      <w:del w:id="689" w:author="Quirijn" w:date="2011-06-22T10:01:00Z">
        <w:r w:rsidR="00D82652" w:rsidRPr="0037783A" w:rsidDel="004B5A67">
          <w:rPr>
            <w:rFonts w:ascii="Arial" w:hAnsi="Arial" w:cs="Arial"/>
            <w:b w:val="0"/>
            <w:color w:val="auto"/>
            <w:sz w:val="20"/>
            <w:szCs w:val="20"/>
            <w:lang w:val="en-US"/>
          </w:rPr>
          <w:delText>NI</w:delText>
        </w:r>
      </w:del>
      <w:ins w:id="690" w:author="Quirijn" w:date="2011-06-22T10:01:00Z">
        <w:r w:rsidR="004B5A67">
          <w:rPr>
            <w:rFonts w:ascii="Arial" w:hAnsi="Arial" w:cs="Arial"/>
            <w:b w:val="0"/>
            <w:color w:val="auto"/>
            <w:sz w:val="20"/>
            <w:szCs w:val="20"/>
            <w:lang w:val="en-US"/>
          </w:rPr>
          <w:t>DI</w:t>
        </w:r>
      </w:ins>
      <w:r w:rsidR="00D82652" w:rsidRPr="0037783A">
        <w:rPr>
          <w:rFonts w:ascii="Arial" w:hAnsi="Arial" w:cs="Arial"/>
          <w:b w:val="0"/>
          <w:color w:val="auto"/>
          <w:sz w:val="20"/>
          <w:szCs w:val="20"/>
          <w:lang w:val="en-US"/>
        </w:rPr>
        <w:t xml:space="preserve"> 2) </w:t>
      </w:r>
      <w:r w:rsidR="00D82652">
        <w:rPr>
          <w:rFonts w:ascii="Arial" w:hAnsi="Arial" w:cs="Arial"/>
          <w:b w:val="0"/>
          <w:color w:val="auto"/>
          <w:sz w:val="20"/>
          <w:szCs w:val="20"/>
          <w:lang w:val="en-US"/>
        </w:rPr>
        <w:t>on</w:t>
      </w:r>
      <w:r w:rsidRPr="00956816">
        <w:rPr>
          <w:rFonts w:ascii="Arial" w:hAnsi="Arial" w:cs="Arial"/>
          <w:b w:val="0"/>
          <w:color w:val="auto"/>
          <w:sz w:val="20"/>
          <w:szCs w:val="20"/>
          <w:lang w:val="en-US"/>
        </w:rPr>
        <w:t xml:space="preserve"> August 25, 2010</w:t>
      </w:r>
      <w:bookmarkEnd w:id="679"/>
    </w:p>
    <w:p w:rsidR="009F6EF8" w:rsidRPr="00743826" w:rsidRDefault="009F6EF8" w:rsidP="009F6EF8">
      <w:pPr>
        <w:tabs>
          <w:tab w:val="center" w:pos="4706"/>
          <w:tab w:val="right" w:pos="9412"/>
        </w:tabs>
        <w:rPr>
          <w:rFonts w:ascii="Arial" w:hAnsi="Arial" w:cs="Arial"/>
          <w:lang w:val="en-US"/>
        </w:rPr>
      </w:pPr>
    </w:p>
    <w:p w:rsidR="009F6EF8" w:rsidRPr="00743826" w:rsidRDefault="009F6EF8" w:rsidP="009F6EF8">
      <w:pPr>
        <w:keepNext/>
        <w:tabs>
          <w:tab w:val="center" w:pos="4706"/>
          <w:tab w:val="right" w:pos="9412"/>
        </w:tabs>
        <w:spacing w:line="240" w:lineRule="auto"/>
        <w:ind w:firstLine="0"/>
        <w:jc w:val="center"/>
        <w:rPr>
          <w:rFonts w:ascii="Arial" w:hAnsi="Arial" w:cs="Arial"/>
          <w:lang w:val="en-US"/>
        </w:rPr>
      </w:pPr>
    </w:p>
    <w:p w:rsidR="009F6EF8" w:rsidRPr="00743826" w:rsidRDefault="00956816" w:rsidP="009F6EF8">
      <w:pPr>
        <w:keepNext/>
        <w:tabs>
          <w:tab w:val="center" w:pos="4706"/>
          <w:tab w:val="right" w:pos="9412"/>
        </w:tabs>
        <w:spacing w:line="240" w:lineRule="auto"/>
        <w:ind w:firstLine="0"/>
        <w:jc w:val="center"/>
        <w:rPr>
          <w:rFonts w:ascii="Arial" w:hAnsi="Arial" w:cs="Arial"/>
          <w:lang w:val="en-US"/>
        </w:rPr>
      </w:pPr>
      <w:r w:rsidRPr="00956816">
        <w:rPr>
          <w:rFonts w:ascii="Arial" w:hAnsi="Arial" w:cs="Arial"/>
          <w:lang w:val="en-US"/>
        </w:rPr>
        <w:t xml:space="preserve"> </w:t>
      </w:r>
      <w:r w:rsidR="00CC79DE">
        <w:rPr>
          <w:noProof/>
          <w:lang w:eastAsia="pt-BR"/>
        </w:rPr>
        <w:drawing>
          <wp:inline distT="0" distB="0" distL="0" distR="0">
            <wp:extent cx="2792730" cy="2236110"/>
            <wp:effectExtent l="19050" t="0" r="762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1" cstate="print"/>
                    <a:srcRect t="36967" r="53254" b="3412"/>
                    <a:stretch>
                      <a:fillRect/>
                    </a:stretch>
                  </pic:blipFill>
                  <pic:spPr bwMode="auto">
                    <a:xfrm>
                      <a:off x="0" y="0"/>
                      <a:ext cx="2792730" cy="2236110"/>
                    </a:xfrm>
                    <a:prstGeom prst="rect">
                      <a:avLst/>
                    </a:prstGeom>
                    <a:noFill/>
                    <a:ln w="9525">
                      <a:noFill/>
                      <a:miter lim="800000"/>
                      <a:headEnd/>
                      <a:tailEnd/>
                    </a:ln>
                  </pic:spPr>
                </pic:pic>
              </a:graphicData>
            </a:graphic>
          </wp:inline>
        </w:drawing>
      </w:r>
      <w:r w:rsidR="00CC79DE">
        <w:rPr>
          <w:noProof/>
          <w:lang w:eastAsia="pt-BR"/>
        </w:rPr>
        <w:drawing>
          <wp:inline distT="0" distB="0" distL="0" distR="0">
            <wp:extent cx="2792730" cy="2226675"/>
            <wp:effectExtent l="19050" t="0" r="762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2" cstate="print"/>
                    <a:srcRect t="36967" r="53254" b="3412"/>
                    <a:stretch>
                      <a:fillRect/>
                    </a:stretch>
                  </pic:blipFill>
                  <pic:spPr bwMode="auto">
                    <a:xfrm>
                      <a:off x="0" y="0"/>
                      <a:ext cx="2792730" cy="2226675"/>
                    </a:xfrm>
                    <a:prstGeom prst="rect">
                      <a:avLst/>
                    </a:prstGeom>
                    <a:noFill/>
                    <a:ln w="9525">
                      <a:noFill/>
                      <a:miter lim="800000"/>
                      <a:headEnd/>
                      <a:tailEnd/>
                    </a:ln>
                  </pic:spPr>
                </pic:pic>
              </a:graphicData>
            </a:graphic>
          </wp:inline>
        </w:drawing>
      </w:r>
    </w:p>
    <w:p w:rsidR="0030763C" w:rsidRDefault="00140580">
      <w:pPr>
        <w:keepNext/>
        <w:tabs>
          <w:tab w:val="center" w:pos="4706"/>
          <w:tab w:val="right" w:pos="9412"/>
        </w:tabs>
        <w:spacing w:line="240" w:lineRule="auto"/>
        <w:ind w:firstLine="0"/>
        <w:jc w:val="center"/>
        <w:rPr>
          <w:rFonts w:ascii="Arial" w:hAnsi="Arial" w:cs="Arial"/>
          <w:lang w:val="en-US"/>
        </w:rPr>
      </w:pPr>
      <w:r>
        <w:rPr>
          <w:noProof/>
          <w:lang w:eastAsia="pt-BR"/>
        </w:rPr>
        <w:drawing>
          <wp:inline distT="0" distB="0" distL="0" distR="0">
            <wp:extent cx="2800350" cy="2459708"/>
            <wp:effectExtent l="0" t="0" r="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83" cstate="print"/>
                    <a:srcRect t="34123" r="53254"/>
                    <a:stretch>
                      <a:fillRect/>
                    </a:stretch>
                  </pic:blipFill>
                  <pic:spPr bwMode="auto">
                    <a:xfrm>
                      <a:off x="0" y="0"/>
                      <a:ext cx="2800350" cy="2459708"/>
                    </a:xfrm>
                    <a:prstGeom prst="rect">
                      <a:avLst/>
                    </a:prstGeom>
                    <a:noFill/>
                    <a:ln w="9525">
                      <a:noFill/>
                      <a:miter lim="800000"/>
                      <a:headEnd/>
                      <a:tailEnd/>
                    </a:ln>
                  </pic:spPr>
                </pic:pic>
              </a:graphicData>
            </a:graphic>
          </wp:inline>
        </w:drawing>
      </w:r>
      <w:r w:rsidR="006A0EDD" w:rsidRPr="006A0EDD">
        <w:rPr>
          <w:lang w:val="en-ZA"/>
        </w:rPr>
        <w:t xml:space="preserve"> </w:t>
      </w:r>
      <w:r>
        <w:rPr>
          <w:noProof/>
          <w:lang w:eastAsia="pt-BR"/>
        </w:rPr>
        <w:drawing>
          <wp:inline distT="0" distB="0" distL="0" distR="0">
            <wp:extent cx="2796601" cy="2460300"/>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84" cstate="print"/>
                    <a:srcRect t="34123" r="53254"/>
                    <a:stretch>
                      <a:fillRect/>
                    </a:stretch>
                  </pic:blipFill>
                  <pic:spPr bwMode="auto">
                    <a:xfrm>
                      <a:off x="0" y="0"/>
                      <a:ext cx="2796601" cy="2460300"/>
                    </a:xfrm>
                    <a:prstGeom prst="rect">
                      <a:avLst/>
                    </a:prstGeom>
                    <a:noFill/>
                    <a:ln w="9525">
                      <a:noFill/>
                      <a:miter lim="800000"/>
                      <a:headEnd/>
                      <a:tailEnd/>
                    </a:ln>
                  </pic:spPr>
                </pic:pic>
              </a:graphicData>
            </a:graphic>
          </wp:inline>
        </w:drawing>
      </w:r>
      <w:r w:rsidR="006A0EDD" w:rsidRPr="006A0EDD">
        <w:rPr>
          <w:lang w:val="en-ZA"/>
        </w:rPr>
        <w:t xml:space="preserve"> </w:t>
      </w:r>
    </w:p>
    <w:p w:rsidR="009F6EF8" w:rsidRPr="00743826" w:rsidRDefault="00956816" w:rsidP="00ED0BB7">
      <w:pPr>
        <w:pStyle w:val="Legenda"/>
        <w:keepNext/>
        <w:spacing w:after="0" w:line="360" w:lineRule="auto"/>
        <w:ind w:left="1190" w:hanging="1190"/>
        <w:rPr>
          <w:rFonts w:ascii="Arial" w:hAnsi="Arial" w:cs="Arial"/>
          <w:b w:val="0"/>
          <w:color w:val="auto"/>
          <w:sz w:val="20"/>
          <w:szCs w:val="20"/>
          <w:lang w:val="en-US"/>
        </w:rPr>
      </w:pPr>
      <w:bookmarkStart w:id="691" w:name="_Toc295805495"/>
      <w:bookmarkStart w:id="692" w:name="_Toc296436861"/>
      <w:r w:rsidRPr="00956816">
        <w:rPr>
          <w:rFonts w:ascii="Arial" w:hAnsi="Arial" w:cs="Arial"/>
          <w:b w:val="0"/>
          <w:color w:val="auto"/>
          <w:sz w:val="20"/>
          <w:szCs w:val="20"/>
          <w:lang w:val="en-US"/>
        </w:rPr>
        <w:t xml:space="preserve">Figure </w:t>
      </w:r>
      <w:bookmarkStart w:id="693" w:name="fig43"/>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24</w:t>
      </w:r>
      <w:r w:rsidR="00EB4AC9" w:rsidRPr="00956816">
        <w:rPr>
          <w:rFonts w:ascii="Arial" w:hAnsi="Arial" w:cs="Arial"/>
          <w:b w:val="0"/>
          <w:color w:val="auto"/>
          <w:sz w:val="20"/>
          <w:szCs w:val="20"/>
          <w:lang w:val="en-US"/>
        </w:rPr>
        <w:fldChar w:fldCharType="end"/>
      </w:r>
      <w:bookmarkEnd w:id="693"/>
      <w:r w:rsidRPr="00956816">
        <w:rPr>
          <w:rFonts w:ascii="Arial" w:hAnsi="Arial" w:cs="Arial"/>
          <w:b w:val="0"/>
          <w:color w:val="auto"/>
          <w:sz w:val="20"/>
          <w:szCs w:val="20"/>
          <w:lang w:val="en-US"/>
        </w:rPr>
        <w:t xml:space="preserve"> – </w:t>
      </w:r>
      <w:bookmarkEnd w:id="691"/>
      <w:r w:rsidR="00ED0BB7">
        <w:rPr>
          <w:rFonts w:ascii="Arial" w:hAnsi="Arial" w:cs="Arial"/>
          <w:b w:val="0"/>
          <w:color w:val="auto"/>
          <w:sz w:val="20"/>
          <w:szCs w:val="20"/>
          <w:lang w:val="en-US"/>
        </w:rPr>
        <w:t>Vapor</w:t>
      </w:r>
      <w:r w:rsidR="00ED0BB7" w:rsidRPr="0037783A">
        <w:rPr>
          <w:rFonts w:ascii="Arial" w:hAnsi="Arial" w:cs="Arial"/>
          <w:b w:val="0"/>
          <w:color w:val="auto"/>
          <w:sz w:val="20"/>
          <w:szCs w:val="20"/>
          <w:lang w:val="en-US"/>
        </w:rPr>
        <w:t xml:space="preserve"> pressure deficit (</w:t>
      </w:r>
      <w:r w:rsidR="00ED0BB7" w:rsidRPr="0037783A">
        <w:rPr>
          <w:rFonts w:ascii="Arial" w:hAnsi="Arial" w:cs="Arial"/>
          <w:b w:val="0"/>
          <w:i/>
          <w:color w:val="auto"/>
          <w:sz w:val="20"/>
          <w:szCs w:val="20"/>
          <w:lang w:val="en-US"/>
        </w:rPr>
        <w:t>VPD</w:t>
      </w:r>
      <w:r w:rsidR="00ED0BB7" w:rsidRPr="0037783A">
        <w:rPr>
          <w:rFonts w:ascii="Arial" w:hAnsi="Arial" w:cs="Arial"/>
          <w:b w:val="0"/>
          <w:color w:val="auto"/>
          <w:sz w:val="20"/>
          <w:szCs w:val="20"/>
          <w:lang w:val="en-US"/>
        </w:rPr>
        <w:t>) and canopy temperature (</w:t>
      </w:r>
      <w:r w:rsidR="00ED0BB7" w:rsidRPr="0037783A">
        <w:rPr>
          <w:rFonts w:ascii="Arial" w:hAnsi="Arial" w:cs="Arial"/>
          <w:b w:val="0"/>
          <w:i/>
          <w:color w:val="auto"/>
          <w:sz w:val="20"/>
          <w:szCs w:val="20"/>
          <w:lang w:val="en-US"/>
        </w:rPr>
        <w:t>t</w:t>
      </w:r>
      <w:r w:rsidR="00ED0BB7" w:rsidRPr="0037783A">
        <w:rPr>
          <w:rFonts w:ascii="Arial" w:hAnsi="Arial" w:cs="Arial"/>
          <w:b w:val="0"/>
          <w:i/>
          <w:color w:val="auto"/>
          <w:sz w:val="20"/>
          <w:szCs w:val="20"/>
          <w:vertAlign w:val="subscript"/>
          <w:lang w:val="en-US"/>
        </w:rPr>
        <w:t>canopy</w:t>
      </w:r>
      <w:r w:rsidR="00ED0BB7" w:rsidRPr="0037783A">
        <w:rPr>
          <w:rFonts w:ascii="Arial" w:hAnsi="Arial" w:cs="Arial"/>
          <w:b w:val="0"/>
          <w:color w:val="auto"/>
          <w:sz w:val="20"/>
          <w:szCs w:val="20"/>
          <w:lang w:val="en-US"/>
        </w:rPr>
        <w:t xml:space="preserve">) for </w:t>
      </w:r>
      <w:r w:rsidR="00ED0BB7">
        <w:rPr>
          <w:rFonts w:ascii="Arial" w:hAnsi="Arial" w:cs="Arial"/>
          <w:b w:val="0"/>
          <w:color w:val="auto"/>
          <w:sz w:val="20"/>
          <w:szCs w:val="20"/>
          <w:lang w:val="en-US"/>
        </w:rPr>
        <w:t>the</w:t>
      </w:r>
      <w:del w:id="694" w:author="Quirijn" w:date="2011-06-22T10:05:00Z">
        <w:r w:rsidR="00ED0BB7" w:rsidDel="004B5A67">
          <w:rPr>
            <w:rFonts w:ascii="Arial" w:hAnsi="Arial" w:cs="Arial"/>
            <w:b w:val="0"/>
            <w:color w:val="auto"/>
            <w:sz w:val="20"/>
            <w:szCs w:val="20"/>
            <w:lang w:val="en-US"/>
          </w:rPr>
          <w:delText xml:space="preserve"> </w:delText>
        </w:r>
        <w:r w:rsidR="00ED0BB7" w:rsidRPr="0037783A" w:rsidDel="004B5A67">
          <w:rPr>
            <w:rFonts w:ascii="Arial" w:hAnsi="Arial" w:cs="Arial"/>
            <w:b w:val="0"/>
            <w:color w:val="auto"/>
            <w:sz w:val="20"/>
            <w:szCs w:val="20"/>
            <w:lang w:val="en-US"/>
          </w:rPr>
          <w:delText>irrigated</w:delText>
        </w:r>
      </w:del>
      <w:ins w:id="695" w:author="Quirijn" w:date="2011-06-22T10:05:00Z">
        <w:r w:rsidR="004B5A67">
          <w:rPr>
            <w:rFonts w:ascii="Arial" w:hAnsi="Arial" w:cs="Arial"/>
            <w:b w:val="0"/>
            <w:color w:val="auto"/>
            <w:sz w:val="20"/>
            <w:szCs w:val="20"/>
            <w:lang w:val="en-US"/>
          </w:rPr>
          <w:t xml:space="preserve"> fully irrigated</w:t>
        </w:r>
      </w:ins>
      <w:r w:rsidR="00ED0BB7" w:rsidRPr="0037783A">
        <w:rPr>
          <w:rFonts w:ascii="Arial" w:hAnsi="Arial" w:cs="Arial"/>
          <w:b w:val="0"/>
          <w:color w:val="auto"/>
          <w:sz w:val="20"/>
          <w:szCs w:val="20"/>
          <w:lang w:val="en-US"/>
        </w:rPr>
        <w:t xml:space="preserve"> treatment (continuous line) and </w:t>
      </w:r>
      <w:r w:rsidR="00ED0BB7">
        <w:rPr>
          <w:rFonts w:ascii="Arial" w:hAnsi="Arial" w:cs="Arial"/>
          <w:b w:val="0"/>
          <w:color w:val="auto"/>
          <w:sz w:val="20"/>
          <w:szCs w:val="20"/>
          <w:lang w:val="en-US"/>
        </w:rPr>
        <w:t xml:space="preserve">for the </w:t>
      </w:r>
      <w:del w:id="696" w:author="Quirijn" w:date="2011-06-22T09:57:00Z">
        <w:r w:rsidR="00ED0BB7" w:rsidDel="004B5A67">
          <w:rPr>
            <w:rFonts w:ascii="Arial" w:hAnsi="Arial" w:cs="Arial"/>
            <w:b w:val="0"/>
            <w:color w:val="auto"/>
            <w:sz w:val="20"/>
            <w:szCs w:val="20"/>
            <w:lang w:val="en-US"/>
          </w:rPr>
          <w:delText>non-irrigated</w:delText>
        </w:r>
      </w:del>
      <w:ins w:id="697" w:author="Quirijn" w:date="2011-06-22T10:08:00Z">
        <w:r w:rsidR="004B5A67">
          <w:rPr>
            <w:rFonts w:ascii="Arial" w:hAnsi="Arial" w:cs="Arial"/>
            <w:b w:val="0"/>
            <w:color w:val="auto"/>
            <w:sz w:val="20"/>
            <w:szCs w:val="20"/>
            <w:lang w:val="en-US"/>
          </w:rPr>
          <w:t>deficit irrigated</w:t>
        </w:r>
      </w:ins>
      <w:r w:rsidR="00ED0BB7" w:rsidRPr="0037783A">
        <w:rPr>
          <w:rFonts w:ascii="Arial" w:hAnsi="Arial" w:cs="Arial"/>
          <w:b w:val="0"/>
          <w:color w:val="auto"/>
          <w:sz w:val="20"/>
          <w:szCs w:val="20"/>
          <w:lang w:val="en-US"/>
        </w:rPr>
        <w:t xml:space="preserve"> treatment (dashed line), and </w:t>
      </w:r>
      <w:r w:rsidR="00ED0BB7">
        <w:rPr>
          <w:rFonts w:ascii="Arial" w:hAnsi="Arial" w:cs="Arial"/>
          <w:b w:val="0"/>
          <w:color w:val="auto"/>
          <w:sz w:val="20"/>
          <w:szCs w:val="20"/>
          <w:lang w:val="en-US"/>
        </w:rPr>
        <w:t xml:space="preserve">soil water </w:t>
      </w:r>
      <w:r w:rsidR="00ED0BB7" w:rsidRPr="0037783A">
        <w:rPr>
          <w:rFonts w:ascii="Arial" w:hAnsi="Arial" w:cs="Arial"/>
          <w:b w:val="0"/>
          <w:color w:val="auto"/>
          <w:sz w:val="20"/>
          <w:szCs w:val="20"/>
          <w:lang w:val="en-US"/>
        </w:rPr>
        <w:t>pressure head (</w:t>
      </w:r>
      <w:r w:rsidR="00ED0BB7" w:rsidRPr="0037783A">
        <w:rPr>
          <w:rFonts w:ascii="Arial" w:hAnsi="Arial" w:cs="Arial"/>
          <w:b w:val="0"/>
          <w:i/>
          <w:color w:val="auto"/>
          <w:sz w:val="20"/>
          <w:szCs w:val="20"/>
          <w:lang w:val="en-US"/>
        </w:rPr>
        <w:t>h</w:t>
      </w:r>
      <w:r w:rsidR="00ED0BB7" w:rsidRPr="0037783A">
        <w:rPr>
          <w:rFonts w:ascii="Arial" w:hAnsi="Arial" w:cs="Arial"/>
          <w:b w:val="0"/>
          <w:color w:val="auto"/>
          <w:sz w:val="20"/>
          <w:szCs w:val="20"/>
          <w:lang w:val="en-US"/>
        </w:rPr>
        <w:t xml:space="preserve">) at </w:t>
      </w:r>
      <w:r w:rsidR="00ED0BB7">
        <w:rPr>
          <w:rFonts w:ascii="Arial" w:hAnsi="Arial" w:cs="Arial"/>
          <w:b w:val="0"/>
          <w:color w:val="auto"/>
          <w:sz w:val="20"/>
          <w:szCs w:val="20"/>
          <w:lang w:val="en-US"/>
        </w:rPr>
        <w:t xml:space="preserve">the </w:t>
      </w:r>
      <w:r w:rsidR="00ED0BB7" w:rsidRPr="0037783A">
        <w:rPr>
          <w:rFonts w:ascii="Arial" w:hAnsi="Arial" w:cs="Arial"/>
          <w:b w:val="0"/>
          <w:color w:val="auto"/>
          <w:sz w:val="20"/>
          <w:szCs w:val="20"/>
          <w:lang w:val="en-US"/>
        </w:rPr>
        <w:t xml:space="preserve">two observation points </w:t>
      </w:r>
      <w:r w:rsidR="00ED0BB7">
        <w:rPr>
          <w:rFonts w:ascii="Arial" w:hAnsi="Arial" w:cs="Arial"/>
          <w:b w:val="0"/>
          <w:color w:val="auto"/>
          <w:sz w:val="20"/>
          <w:szCs w:val="20"/>
          <w:lang w:val="en-US"/>
        </w:rPr>
        <w:t>in the</w:t>
      </w:r>
      <w:r w:rsidR="00ED0BB7" w:rsidRPr="0037783A">
        <w:rPr>
          <w:rFonts w:ascii="Arial" w:hAnsi="Arial" w:cs="Arial"/>
          <w:b w:val="0"/>
          <w:color w:val="auto"/>
          <w:sz w:val="20"/>
          <w:szCs w:val="20"/>
          <w:lang w:val="en-US"/>
        </w:rPr>
        <w:t xml:space="preserve"> </w:t>
      </w:r>
      <w:del w:id="698" w:author="Quirijn" w:date="2011-06-22T09:57:00Z">
        <w:r w:rsidR="00ED0BB7" w:rsidDel="004B5A67">
          <w:rPr>
            <w:rFonts w:ascii="Arial" w:hAnsi="Arial" w:cs="Arial"/>
            <w:b w:val="0"/>
            <w:color w:val="auto"/>
            <w:sz w:val="20"/>
            <w:szCs w:val="20"/>
            <w:lang w:val="en-US"/>
          </w:rPr>
          <w:delText>non-irrigated</w:delText>
        </w:r>
      </w:del>
      <w:ins w:id="699" w:author="Quirijn" w:date="2011-06-22T10:08:00Z">
        <w:r w:rsidR="004B5A67">
          <w:rPr>
            <w:rFonts w:ascii="Arial" w:hAnsi="Arial" w:cs="Arial"/>
            <w:b w:val="0"/>
            <w:color w:val="auto"/>
            <w:sz w:val="20"/>
            <w:szCs w:val="20"/>
            <w:lang w:val="en-US"/>
          </w:rPr>
          <w:t>deficit irrigated</w:t>
        </w:r>
      </w:ins>
      <w:r w:rsidR="00ED0BB7" w:rsidRPr="0037783A">
        <w:rPr>
          <w:rFonts w:ascii="Arial" w:hAnsi="Arial" w:cs="Arial"/>
          <w:b w:val="0"/>
          <w:color w:val="auto"/>
          <w:sz w:val="20"/>
          <w:szCs w:val="20"/>
          <w:lang w:val="en-US"/>
        </w:rPr>
        <w:t xml:space="preserve"> treatment (</w:t>
      </w:r>
      <w:del w:id="700" w:author="Quirijn" w:date="2011-06-22T10:01:00Z">
        <w:r w:rsidR="00ED0BB7" w:rsidRPr="0037783A" w:rsidDel="004B5A67">
          <w:rPr>
            <w:rFonts w:ascii="Arial" w:hAnsi="Arial" w:cs="Arial"/>
            <w:b w:val="0"/>
            <w:color w:val="auto"/>
            <w:sz w:val="20"/>
            <w:szCs w:val="20"/>
            <w:lang w:val="en-US"/>
          </w:rPr>
          <w:delText>NI</w:delText>
        </w:r>
      </w:del>
      <w:ins w:id="701" w:author="Quirijn" w:date="2011-06-22T10:01:00Z">
        <w:r w:rsidR="004B5A67">
          <w:rPr>
            <w:rFonts w:ascii="Arial" w:hAnsi="Arial" w:cs="Arial"/>
            <w:b w:val="0"/>
            <w:color w:val="auto"/>
            <w:sz w:val="20"/>
            <w:szCs w:val="20"/>
            <w:lang w:val="en-US"/>
          </w:rPr>
          <w:t>DI</w:t>
        </w:r>
      </w:ins>
      <w:r w:rsidR="00ED0BB7" w:rsidRPr="0037783A">
        <w:rPr>
          <w:rFonts w:ascii="Arial" w:hAnsi="Arial" w:cs="Arial"/>
          <w:b w:val="0"/>
          <w:color w:val="auto"/>
          <w:sz w:val="20"/>
          <w:szCs w:val="20"/>
          <w:lang w:val="en-US"/>
        </w:rPr>
        <w:t xml:space="preserve"> 1 and </w:t>
      </w:r>
      <w:del w:id="702" w:author="Quirijn" w:date="2011-06-22T10:01:00Z">
        <w:r w:rsidR="00ED0BB7" w:rsidRPr="0037783A" w:rsidDel="004B5A67">
          <w:rPr>
            <w:rFonts w:ascii="Arial" w:hAnsi="Arial" w:cs="Arial"/>
            <w:b w:val="0"/>
            <w:color w:val="auto"/>
            <w:sz w:val="20"/>
            <w:szCs w:val="20"/>
            <w:lang w:val="en-US"/>
          </w:rPr>
          <w:delText>NI</w:delText>
        </w:r>
      </w:del>
      <w:ins w:id="703" w:author="Quirijn" w:date="2011-06-22T10:01:00Z">
        <w:r w:rsidR="004B5A67">
          <w:rPr>
            <w:rFonts w:ascii="Arial" w:hAnsi="Arial" w:cs="Arial"/>
            <w:b w:val="0"/>
            <w:color w:val="auto"/>
            <w:sz w:val="20"/>
            <w:szCs w:val="20"/>
            <w:lang w:val="en-US"/>
          </w:rPr>
          <w:t>DI</w:t>
        </w:r>
      </w:ins>
      <w:r w:rsidR="00ED0BB7" w:rsidRPr="0037783A">
        <w:rPr>
          <w:rFonts w:ascii="Arial" w:hAnsi="Arial" w:cs="Arial"/>
          <w:b w:val="0"/>
          <w:color w:val="auto"/>
          <w:sz w:val="20"/>
          <w:szCs w:val="20"/>
          <w:lang w:val="en-US"/>
        </w:rPr>
        <w:t xml:space="preserve"> 2) </w:t>
      </w:r>
      <w:r w:rsidR="00ED0BB7">
        <w:rPr>
          <w:rFonts w:ascii="Arial" w:hAnsi="Arial" w:cs="Arial"/>
          <w:b w:val="0"/>
          <w:color w:val="auto"/>
          <w:sz w:val="20"/>
          <w:szCs w:val="20"/>
          <w:lang w:val="en-US"/>
        </w:rPr>
        <w:t>on August 30</w:t>
      </w:r>
      <w:r w:rsidR="00ED0BB7" w:rsidRPr="00956816">
        <w:rPr>
          <w:rFonts w:ascii="Arial" w:hAnsi="Arial" w:cs="Arial"/>
          <w:b w:val="0"/>
          <w:color w:val="auto"/>
          <w:sz w:val="20"/>
          <w:szCs w:val="20"/>
          <w:lang w:val="en-US"/>
        </w:rPr>
        <w:t>, 2010</w:t>
      </w:r>
      <w:bookmarkEnd w:id="692"/>
    </w:p>
    <w:p w:rsidR="009F6EF8" w:rsidRPr="00743826" w:rsidRDefault="009F6EF8" w:rsidP="00910E59">
      <w:pPr>
        <w:tabs>
          <w:tab w:val="center" w:pos="4706"/>
          <w:tab w:val="right" w:pos="9412"/>
        </w:tabs>
        <w:rPr>
          <w:rFonts w:ascii="Arial" w:hAnsi="Arial" w:cs="Arial"/>
          <w:lang w:val="en-US"/>
        </w:rPr>
      </w:pPr>
    </w:p>
    <w:p w:rsidR="00BB5258" w:rsidRPr="00743826" w:rsidRDefault="00085160" w:rsidP="00EB4880">
      <w:pPr>
        <w:pStyle w:val="Ttulo3"/>
        <w:keepNext/>
        <w:ind w:left="788" w:hanging="431"/>
        <w:rPr>
          <w:rFonts w:ascii="Arial" w:hAnsi="Arial"/>
          <w:lang w:val="en-US"/>
        </w:rPr>
      </w:pPr>
      <w:bookmarkStart w:id="704" w:name="_Toc296436829"/>
      <w:r>
        <w:rPr>
          <w:rFonts w:ascii="Arial" w:hAnsi="Arial"/>
          <w:lang w:val="en-US"/>
        </w:rPr>
        <w:t>R</w:t>
      </w:r>
      <w:r w:rsidR="007A7509" w:rsidRPr="00743826">
        <w:rPr>
          <w:rFonts w:ascii="Arial" w:hAnsi="Arial"/>
          <w:lang w:val="en-US"/>
        </w:rPr>
        <w:t xml:space="preserve">oot water </w:t>
      </w:r>
      <w:r w:rsidR="0037783A">
        <w:rPr>
          <w:rFonts w:ascii="Arial" w:hAnsi="Arial"/>
          <w:lang w:val="en-US"/>
        </w:rPr>
        <w:t>uptake</w:t>
      </w:r>
      <w:r>
        <w:rPr>
          <w:rFonts w:ascii="Arial" w:hAnsi="Arial"/>
          <w:lang w:val="en-US"/>
        </w:rPr>
        <w:t xml:space="preserve"> estimates by modeling</w:t>
      </w:r>
      <w:bookmarkEnd w:id="704"/>
    </w:p>
    <w:p w:rsidR="00EC62CD" w:rsidRPr="00743826" w:rsidRDefault="00956816" w:rsidP="00EC62CD">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soil water uptake by roots was estimated by the model at a daily scale; the analysis with a temporal resolution of 30 minutes </w:t>
      </w:r>
      <w:r w:rsidR="00DB30DE">
        <w:rPr>
          <w:rFonts w:ascii="Arial" w:eastAsia="Times New Roman" w:hAnsi="Arial" w:cs="Arial"/>
          <w:color w:val="000000"/>
          <w:szCs w:val="24"/>
          <w:lang w:val="en-US" w:eastAsia="pt-BR"/>
        </w:rPr>
        <w:t>showed</w:t>
      </w:r>
      <w:r w:rsidRPr="00956816">
        <w:rPr>
          <w:rFonts w:ascii="Arial" w:eastAsia="Times New Roman" w:hAnsi="Arial" w:cs="Arial"/>
          <w:color w:val="000000"/>
          <w:szCs w:val="24"/>
          <w:lang w:val="en-US" w:eastAsia="pt-BR"/>
        </w:rPr>
        <w:t xml:space="preserve"> inefficient because of the </w:t>
      </w:r>
      <w:r w:rsidR="00DB30DE">
        <w:rPr>
          <w:rFonts w:ascii="Arial" w:eastAsia="Times New Roman" w:hAnsi="Arial" w:cs="Arial"/>
          <w:color w:val="000000"/>
          <w:szCs w:val="24"/>
          <w:lang w:val="en-US" w:eastAsia="pt-BR"/>
        </w:rPr>
        <w:t>bias</w:t>
      </w:r>
      <w:r w:rsidRPr="00956816">
        <w:rPr>
          <w:rFonts w:ascii="Arial" w:eastAsia="Times New Roman" w:hAnsi="Arial" w:cs="Arial"/>
          <w:color w:val="000000"/>
          <w:szCs w:val="24"/>
          <w:lang w:val="en-US" w:eastAsia="pt-BR"/>
        </w:rPr>
        <w:t xml:space="preserve"> in individual observations. The soil water uptake estimated from the experimental data was also calculated on a daily scale. Both estimates were made for the </w:t>
      </w:r>
      <w:del w:id="705" w:author="Quirijn" w:date="2011-06-22T09:57:00Z">
        <w:r w:rsidR="004D4D36" w:rsidDel="004B5A67">
          <w:rPr>
            <w:rFonts w:ascii="Arial" w:eastAsia="Times New Roman" w:hAnsi="Arial" w:cs="Arial"/>
            <w:color w:val="000000"/>
            <w:szCs w:val="24"/>
            <w:lang w:val="en-US" w:eastAsia="pt-BR"/>
          </w:rPr>
          <w:delText>non-irrigated</w:delText>
        </w:r>
      </w:del>
      <w:ins w:id="70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w:t>
      </w:r>
    </w:p>
    <w:p w:rsidR="006728E5" w:rsidRPr="00743826" w:rsidRDefault="00956816" w:rsidP="006728E5">
      <w:pPr>
        <w:textAlignment w:val="top"/>
        <w:rPr>
          <w:rFonts w:ascii="Arial" w:eastAsia="Times New Roman" w:hAnsi="Arial" w:cs="Arial"/>
          <w:color w:val="888888"/>
          <w:sz w:val="20"/>
          <w:szCs w:val="20"/>
          <w:lang w:val="en-US" w:eastAsia="pt-BR"/>
        </w:rPr>
      </w:pPr>
      <w:bookmarkStart w:id="707" w:name="_Toc296436926"/>
      <w:r w:rsidRPr="00956816">
        <w:rPr>
          <w:rFonts w:ascii="Arial" w:eastAsia="Times New Roman" w:hAnsi="Arial" w:cs="Arial"/>
          <w:color w:val="000000"/>
          <w:szCs w:val="24"/>
          <w:lang w:val="en-US" w:eastAsia="pt-BR"/>
        </w:rPr>
        <w:t xml:space="preserve">The root water uptake model is sensitive to the root length density of plant, as shown by </w:t>
      </w:r>
      <w:r w:rsidRPr="00956816">
        <w:rPr>
          <w:rFonts w:ascii="Arial" w:hAnsi="Arial" w:cs="Arial"/>
          <w:lang w:val="en-US"/>
        </w:rPr>
        <w:t>Jong Van Lier et al. (2008).</w:t>
      </w:r>
      <w:r w:rsidRPr="00956816">
        <w:rPr>
          <w:rFonts w:ascii="Arial" w:eastAsia="Times New Roman" w:hAnsi="Arial" w:cs="Arial"/>
          <w:color w:val="000000"/>
          <w:szCs w:val="24"/>
          <w:lang w:val="en-US" w:eastAsia="pt-BR"/>
        </w:rPr>
        <w:t xml:space="preser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obtained in the literature and mentioned in </w:t>
      </w:r>
      <w:r w:rsidRPr="00956816">
        <w:rPr>
          <w:rFonts w:ascii="Arial" w:eastAsia="Times New Roman" w:hAnsi="Arial" w:cs="Arial"/>
          <w:color w:val="000000"/>
          <w:szCs w:val="24"/>
          <w:lang w:val="en-US" w:eastAsia="pt-BR"/>
        </w:rPr>
        <w:lastRenderedPageBreak/>
        <w:t xml:space="preserve">item 3.3.1 were used in the calculations. Following Faria et al. (2010), the empirical parameter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was </w:t>
      </w:r>
      <w:r w:rsidR="00D74D39">
        <w:rPr>
          <w:rFonts w:ascii="Arial" w:eastAsia="Times New Roman" w:hAnsi="Arial" w:cs="Arial"/>
          <w:color w:val="000000"/>
          <w:szCs w:val="24"/>
          <w:lang w:val="en-US" w:eastAsia="pt-BR"/>
        </w:rPr>
        <w:t>fitted</w:t>
      </w:r>
      <w:r w:rsidRPr="00956816">
        <w:rPr>
          <w:rFonts w:ascii="Arial" w:eastAsia="Times New Roman" w:hAnsi="Arial" w:cs="Arial"/>
          <w:color w:val="000000"/>
          <w:szCs w:val="24"/>
          <w:lang w:val="en-US" w:eastAsia="pt-BR"/>
        </w:rPr>
        <w:t xml:space="preserve"> to each observation point and to combinations of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tb9</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4</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The data set of the layer between 0.1</w:t>
      </w:r>
      <w:r w:rsidRPr="00956816">
        <w:rPr>
          <w:rFonts w:ascii="Arial" w:eastAsia="Times New Roman" w:hAnsi="Arial" w:cs="Arial"/>
          <w:color w:val="000000"/>
          <w:szCs w:val="24"/>
          <w:lang w:val="en-US" w:eastAsia="pt-BR"/>
        </w:rPr>
        <w:noBreakHyphen/>
        <w:t xml:space="preserve">0.2 m from observation point 1 </w:t>
      </w:r>
      <w:r w:rsidR="00D74D39">
        <w:rPr>
          <w:rFonts w:ascii="Arial" w:eastAsia="Times New Roman" w:hAnsi="Arial" w:cs="Arial"/>
          <w:color w:val="000000"/>
          <w:szCs w:val="24"/>
          <w:lang w:val="en-US" w:eastAsia="pt-BR"/>
        </w:rPr>
        <w:t>did not converge</w:t>
      </w:r>
      <w:r w:rsidRPr="00956816">
        <w:rPr>
          <w:rFonts w:ascii="Arial" w:eastAsia="Times New Roman" w:hAnsi="Arial" w:cs="Arial"/>
          <w:color w:val="000000"/>
          <w:szCs w:val="24"/>
          <w:lang w:val="en-US" w:eastAsia="pt-BR"/>
        </w:rPr>
        <w:t xml:space="preserve"> and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for this layer presented in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tb9</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4</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and used in Figure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fig36</w:instrText>
      </w:r>
      <w:r w:rsidR="00EB4AC9" w:rsidRPr="00956816">
        <w:rPr>
          <w:rFonts w:ascii="Arial" w:hAnsi="Arial" w:cs="Arial"/>
          <w:szCs w:val="24"/>
          <w:lang w:val="en-US"/>
        </w:rPr>
        <w:fldChar w:fldCharType="separate"/>
      </w:r>
      <w:r w:rsidR="00864ADF">
        <w:rPr>
          <w:rFonts w:ascii="Arial" w:hAnsi="Arial" w:cs="Arial"/>
          <w:noProof/>
          <w:szCs w:val="24"/>
          <w:lang w:val="en-US"/>
        </w:rPr>
        <w:t>26</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are the same obtained to the point observation 2. In addition, data between 24 and 27 of August were excluded from analysis because in this period </w:t>
      </w:r>
      <w:r w:rsidR="00D74D39">
        <w:rPr>
          <w:rFonts w:ascii="Arial" w:eastAsia="Times New Roman" w:hAnsi="Arial" w:cs="Arial"/>
          <w:color w:val="000000"/>
          <w:szCs w:val="24"/>
          <w:lang w:val="en-US" w:eastAsia="pt-BR"/>
        </w:rPr>
        <w:t>the plot</w:t>
      </w:r>
      <w:r w:rsidR="00B276B0">
        <w:rPr>
          <w:rFonts w:ascii="Arial" w:eastAsia="Times New Roman" w:hAnsi="Arial" w:cs="Arial"/>
          <w:color w:val="000000"/>
          <w:szCs w:val="24"/>
          <w:lang w:val="en-US" w:eastAsia="pt-BR"/>
        </w:rPr>
        <w:t>s were</w:t>
      </w:r>
      <w:r w:rsidR="00D74D39">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irrigat</w:t>
      </w:r>
      <w:r w:rsidR="00D74D39">
        <w:rPr>
          <w:rFonts w:ascii="Arial" w:eastAsia="Times New Roman" w:hAnsi="Arial" w:cs="Arial"/>
          <w:color w:val="000000"/>
          <w:szCs w:val="24"/>
          <w:lang w:val="en-US" w:eastAsia="pt-BR"/>
        </w:rPr>
        <w:t>ed</w:t>
      </w:r>
      <w:r w:rsidRPr="00956816">
        <w:rPr>
          <w:rFonts w:ascii="Arial" w:eastAsia="Times New Roman" w:hAnsi="Arial" w:cs="Arial"/>
          <w:color w:val="000000"/>
          <w:szCs w:val="24"/>
          <w:lang w:val="en-US" w:eastAsia="pt-BR"/>
        </w:rPr>
        <w:t>, reducing the reliability of measurements.</w:t>
      </w:r>
      <w:bookmarkEnd w:id="707"/>
    </w:p>
    <w:p w:rsidR="000B6EB5" w:rsidRPr="00743826" w:rsidRDefault="00956816" w:rsidP="000B6EB5">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different </w:t>
      </w:r>
      <w:r w:rsidR="00D74D39">
        <w:rPr>
          <w:rFonts w:ascii="Arial" w:eastAsia="Times New Roman" w:hAnsi="Arial" w:cs="Arial"/>
          <w:color w:val="000000"/>
          <w:szCs w:val="24"/>
          <w:lang w:val="en-US" w:eastAsia="pt-BR"/>
        </w:rPr>
        <w:t>fitting</w:t>
      </w:r>
      <w:r w:rsidRPr="00956816">
        <w:rPr>
          <w:rFonts w:ascii="Arial" w:eastAsia="Times New Roman" w:hAnsi="Arial" w:cs="Arial"/>
          <w:color w:val="000000"/>
          <w:szCs w:val="24"/>
          <w:lang w:val="en-US" w:eastAsia="pt-BR"/>
        </w:rPr>
        <w:t xml:space="preserve"> combinations 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(the upper limit of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00D74D39">
        <w:rPr>
          <w:rFonts w:ascii="Arial" w:eastAsia="Times New Roman" w:hAnsi="Arial" w:cs="Arial"/>
          <w:color w:val="000000"/>
          <w:szCs w:val="24"/>
          <w:lang w:val="en-US" w:eastAsia="pt-BR"/>
        </w:rPr>
        <w:t>combined to the</w:t>
      </w:r>
      <w:r w:rsidRPr="00956816">
        <w:rPr>
          <w:rFonts w:ascii="Arial" w:eastAsia="Times New Roman" w:hAnsi="Arial" w:cs="Arial"/>
          <w:color w:val="000000"/>
          <w:szCs w:val="24"/>
          <w:lang w:val="en-US" w:eastAsia="pt-BR"/>
        </w:rPr>
        <w:t xml:space="preserve"> lower limit 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and the lower limit of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00D74D39">
        <w:rPr>
          <w:rFonts w:ascii="Arial" w:eastAsia="Times New Roman" w:hAnsi="Arial" w:cs="Arial"/>
          <w:color w:val="000000"/>
          <w:szCs w:val="24"/>
          <w:lang w:val="en-US" w:eastAsia="pt-BR"/>
        </w:rPr>
        <w:t>combined to the</w:t>
      </w:r>
      <w:r w:rsidRPr="00956816">
        <w:rPr>
          <w:rFonts w:ascii="Arial" w:eastAsia="Times New Roman" w:hAnsi="Arial" w:cs="Arial"/>
          <w:color w:val="000000"/>
          <w:szCs w:val="24"/>
          <w:lang w:val="en-US" w:eastAsia="pt-BR"/>
        </w:rPr>
        <w:t xml:space="preserve"> upper limit 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were used to determine the </w:t>
      </w:r>
      <w:r w:rsidR="00D74D39">
        <w:rPr>
          <w:rFonts w:ascii="Arial" w:eastAsia="Times New Roman" w:hAnsi="Arial" w:cs="Arial"/>
          <w:color w:val="000000"/>
          <w:szCs w:val="24"/>
          <w:lang w:val="en-US" w:eastAsia="pt-BR"/>
        </w:rPr>
        <w:t xml:space="preserve">range </w:t>
      </w:r>
      <w:r w:rsidRPr="00956816">
        <w:rPr>
          <w:rFonts w:ascii="Arial" w:eastAsia="Times New Roman" w:hAnsi="Arial" w:cs="Arial"/>
          <w:color w:val="000000"/>
          <w:szCs w:val="24"/>
          <w:lang w:val="en-US" w:eastAsia="pt-BR"/>
        </w:rPr>
        <w:t xml:space="preserve">of parameter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Faria et al. (2010) found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 0.049, while in this study the </w:t>
      </w:r>
      <w:r w:rsidR="00D74D39">
        <w:rPr>
          <w:rFonts w:ascii="Arial" w:eastAsia="Times New Roman" w:hAnsi="Arial" w:cs="Arial"/>
          <w:color w:val="000000"/>
          <w:szCs w:val="24"/>
          <w:lang w:val="en-US" w:eastAsia="pt-BR"/>
        </w:rPr>
        <w:t>fitted</w:t>
      </w:r>
      <w:r w:rsidRPr="00956816">
        <w:rPr>
          <w:rFonts w:ascii="Arial" w:eastAsia="Times New Roman" w:hAnsi="Arial" w:cs="Arial"/>
          <w:color w:val="000000"/>
          <w:szCs w:val="24"/>
          <w:lang w:val="en-US" w:eastAsia="pt-BR"/>
        </w:rPr>
        <w:t xml:space="preser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were between 0.00143 and 0.00975, values around 10 times smaller. The experiment de Faria et al. (2010) was conduc</w:t>
      </w:r>
      <w:r w:rsidR="00D74D39">
        <w:rPr>
          <w:rFonts w:ascii="Arial" w:eastAsia="Times New Roman" w:hAnsi="Arial" w:cs="Arial"/>
          <w:color w:val="000000"/>
          <w:szCs w:val="24"/>
          <w:lang w:val="en-US" w:eastAsia="pt-BR"/>
        </w:rPr>
        <w:t>t</w:t>
      </w:r>
      <w:r w:rsidRPr="00956816">
        <w:rPr>
          <w:rFonts w:ascii="Arial" w:eastAsia="Times New Roman" w:hAnsi="Arial" w:cs="Arial"/>
          <w:color w:val="000000"/>
          <w:szCs w:val="24"/>
          <w:lang w:val="en-US" w:eastAsia="pt-BR"/>
        </w:rPr>
        <w:t xml:space="preserve">ed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with a disturbed soil material of medium texture, allowing more homogeneous root </w:t>
      </w:r>
      <w:r w:rsidR="00D74D39">
        <w:rPr>
          <w:rFonts w:ascii="Arial" w:eastAsia="Times New Roman" w:hAnsi="Arial" w:cs="Arial"/>
          <w:color w:val="000000"/>
          <w:szCs w:val="24"/>
          <w:lang w:val="en-US" w:eastAsia="pt-BR"/>
        </w:rPr>
        <w:t>distribution</w:t>
      </w:r>
      <w:r w:rsidRPr="00956816">
        <w:rPr>
          <w:rFonts w:ascii="Arial" w:eastAsia="Times New Roman" w:hAnsi="Arial" w:cs="Arial"/>
          <w:color w:val="000000"/>
          <w:szCs w:val="24"/>
          <w:lang w:val="en-US" w:eastAsia="pt-BR"/>
        </w:rPr>
        <w:t xml:space="preserve"> increasing the efficiency of roots to take </w:t>
      </w:r>
      <w:r w:rsidR="00D74D39">
        <w:rPr>
          <w:rFonts w:ascii="Arial" w:eastAsia="Times New Roman" w:hAnsi="Arial" w:cs="Arial"/>
          <w:color w:val="000000"/>
          <w:szCs w:val="24"/>
          <w:lang w:val="en-US" w:eastAsia="pt-BR"/>
        </w:rPr>
        <w:t xml:space="preserve">up </w:t>
      </w:r>
      <w:r w:rsidRPr="00956816">
        <w:rPr>
          <w:rFonts w:ascii="Arial" w:eastAsia="Times New Roman" w:hAnsi="Arial" w:cs="Arial"/>
          <w:color w:val="000000"/>
          <w:szCs w:val="24"/>
          <w:lang w:val="en-US" w:eastAsia="pt-BR"/>
        </w:rPr>
        <w:t xml:space="preserve">water from </w:t>
      </w:r>
      <w:r w:rsidR="00D74D3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soil. The </w:t>
      </w:r>
      <w:r w:rsidR="00D74D39">
        <w:rPr>
          <w:rFonts w:ascii="Arial" w:eastAsia="Times New Roman" w:hAnsi="Arial" w:cs="Arial"/>
          <w:color w:val="000000"/>
          <w:szCs w:val="24"/>
          <w:lang w:val="en-US" w:eastAsia="pt-BR"/>
        </w:rPr>
        <w:t xml:space="preserve">field </w:t>
      </w:r>
      <w:r w:rsidRPr="00956816">
        <w:rPr>
          <w:rFonts w:ascii="Arial" w:eastAsia="Times New Roman" w:hAnsi="Arial" w:cs="Arial"/>
          <w:color w:val="000000"/>
          <w:szCs w:val="24"/>
          <w:lang w:val="en-US" w:eastAsia="pt-BR"/>
        </w:rPr>
        <w:t xml:space="preserve">experiment </w:t>
      </w:r>
      <w:r w:rsidR="00D74D39">
        <w:rPr>
          <w:rFonts w:ascii="Arial" w:eastAsia="Times New Roman" w:hAnsi="Arial" w:cs="Arial"/>
          <w:color w:val="000000"/>
          <w:szCs w:val="24"/>
          <w:lang w:val="en-US" w:eastAsia="pt-BR"/>
        </w:rPr>
        <w:t>described in this thesis</w:t>
      </w:r>
      <w:r w:rsidRPr="00956816">
        <w:rPr>
          <w:rFonts w:ascii="Arial" w:eastAsia="Times New Roman" w:hAnsi="Arial" w:cs="Arial"/>
          <w:color w:val="000000"/>
          <w:szCs w:val="24"/>
          <w:lang w:val="en-US" w:eastAsia="pt-BR"/>
        </w:rPr>
        <w:t xml:space="preserve">, </w:t>
      </w:r>
      <w:r w:rsidR="00D74D39">
        <w:rPr>
          <w:rFonts w:ascii="Arial" w:eastAsia="Times New Roman" w:hAnsi="Arial" w:cs="Arial"/>
          <w:color w:val="000000"/>
          <w:szCs w:val="24"/>
          <w:lang w:val="en-US" w:eastAsia="pt-BR"/>
        </w:rPr>
        <w:t>on the other hand</w:t>
      </w:r>
      <w:r w:rsidRPr="00956816">
        <w:rPr>
          <w:rFonts w:ascii="Arial" w:eastAsia="Times New Roman" w:hAnsi="Arial" w:cs="Arial"/>
          <w:color w:val="000000"/>
          <w:szCs w:val="24"/>
          <w:lang w:val="en-US" w:eastAsia="pt-BR"/>
        </w:rPr>
        <w:t xml:space="preserve">, was </w:t>
      </w:r>
      <w:r w:rsidR="00D74D39">
        <w:rPr>
          <w:rFonts w:ascii="Arial" w:eastAsia="Times New Roman" w:hAnsi="Arial" w:cs="Arial"/>
          <w:color w:val="000000"/>
          <w:szCs w:val="24"/>
          <w:lang w:val="en-US" w:eastAsia="pt-BR"/>
        </w:rPr>
        <w:t>in a Rhodic Kanhapludalf, a</w:t>
      </w:r>
      <w:r w:rsidRPr="00956816">
        <w:rPr>
          <w:rFonts w:ascii="Arial" w:eastAsia="Times New Roman" w:hAnsi="Arial" w:cs="Arial"/>
          <w:color w:val="000000"/>
          <w:szCs w:val="24"/>
          <w:lang w:val="en-US" w:eastAsia="pt-BR"/>
        </w:rPr>
        <w:t xml:space="preserve"> soil type known for its high structur</w:t>
      </w:r>
      <w:r w:rsidR="00D74D39">
        <w:rPr>
          <w:rFonts w:ascii="Arial" w:eastAsia="Times New Roman" w:hAnsi="Arial" w:cs="Arial"/>
          <w:color w:val="000000"/>
          <w:szCs w:val="24"/>
          <w:lang w:val="en-US" w:eastAsia="pt-BR"/>
        </w:rPr>
        <w:t>al</w:t>
      </w:r>
      <w:r w:rsidRPr="00956816">
        <w:rPr>
          <w:rFonts w:ascii="Arial" w:eastAsia="Times New Roman" w:hAnsi="Arial" w:cs="Arial"/>
          <w:color w:val="000000"/>
          <w:szCs w:val="24"/>
          <w:lang w:val="en-US" w:eastAsia="pt-BR"/>
        </w:rPr>
        <w:t xml:space="preserve"> degree. The root system of plants </w:t>
      </w:r>
      <w:r w:rsidR="0097132E">
        <w:rPr>
          <w:rFonts w:ascii="Arial" w:eastAsia="Times New Roman" w:hAnsi="Arial" w:cs="Arial"/>
          <w:color w:val="000000"/>
          <w:szCs w:val="24"/>
          <w:lang w:val="en-US" w:eastAsia="pt-BR"/>
        </w:rPr>
        <w:t xml:space="preserve">is </w:t>
      </w:r>
      <w:r w:rsidR="00D74D39">
        <w:rPr>
          <w:rFonts w:ascii="Arial" w:eastAsia="Times New Roman" w:hAnsi="Arial" w:cs="Arial"/>
          <w:color w:val="000000"/>
          <w:szCs w:val="24"/>
          <w:lang w:val="en-US" w:eastAsia="pt-BR"/>
        </w:rPr>
        <w:t>very heterogeneously</w:t>
      </w:r>
      <w:r w:rsidRPr="00956816">
        <w:rPr>
          <w:rFonts w:ascii="Arial" w:eastAsia="Times New Roman" w:hAnsi="Arial" w:cs="Arial"/>
          <w:color w:val="000000"/>
          <w:szCs w:val="24"/>
          <w:lang w:val="en-US" w:eastAsia="pt-BR"/>
        </w:rPr>
        <w:t xml:space="preserve"> distributed in this type of soil, </w:t>
      </w:r>
      <w:r w:rsidR="00D74D39">
        <w:rPr>
          <w:rFonts w:ascii="Arial" w:eastAsia="Times New Roman" w:hAnsi="Arial" w:cs="Arial"/>
          <w:color w:val="000000"/>
          <w:szCs w:val="24"/>
          <w:lang w:val="en-US" w:eastAsia="pt-BR"/>
        </w:rPr>
        <w:t xml:space="preserve">making root water extraction less efficient an explaining </w:t>
      </w:r>
      <w:r w:rsidRPr="00956816">
        <w:rPr>
          <w:rFonts w:ascii="Arial" w:eastAsia="Times New Roman" w:hAnsi="Arial" w:cs="Arial"/>
          <w:color w:val="000000"/>
          <w:szCs w:val="24"/>
          <w:lang w:val="en-US" w:eastAsia="pt-BR"/>
        </w:rPr>
        <w:t xml:space="preserve">the </w:t>
      </w:r>
      <w:r w:rsidR="00D74D39">
        <w:rPr>
          <w:rFonts w:ascii="Arial" w:eastAsia="Times New Roman" w:hAnsi="Arial" w:cs="Arial"/>
          <w:color w:val="000000"/>
          <w:szCs w:val="24"/>
          <w:lang w:val="en-US" w:eastAsia="pt-BR"/>
        </w:rPr>
        <w:t>low</w:t>
      </w:r>
      <w:r w:rsidRPr="00956816">
        <w:rPr>
          <w:rFonts w:ascii="Arial" w:eastAsia="Times New Roman" w:hAnsi="Arial" w:cs="Arial"/>
          <w:color w:val="000000"/>
          <w:szCs w:val="24"/>
          <w:lang w:val="en-US" w:eastAsia="pt-BR"/>
        </w:rPr>
        <w:t xml:space="preserve"> value</w:t>
      </w:r>
      <w:r w:rsidR="00D74D39">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00D74D39">
        <w:rPr>
          <w:rFonts w:ascii="Arial" w:eastAsia="Times New Roman" w:hAnsi="Arial" w:cs="Arial"/>
          <w:color w:val="000000"/>
          <w:szCs w:val="24"/>
          <w:lang w:val="en-US" w:eastAsia="pt-BR"/>
        </w:rPr>
        <w:t xml:space="preserve"> observed.</w:t>
      </w:r>
      <w:bookmarkStart w:id="708" w:name="_Toc295460157"/>
      <w:bookmarkStart w:id="709" w:name="_Toc295805561"/>
    </w:p>
    <w:p w:rsidR="000B6EB5" w:rsidRPr="00743826" w:rsidRDefault="00956816" w:rsidP="000B6EB5">
      <w:pPr>
        <w:textAlignment w:val="top"/>
        <w:rPr>
          <w:rFonts w:ascii="Arial" w:eastAsia="Times New Roman" w:hAnsi="Arial" w:cs="Arial"/>
          <w:color w:val="888888"/>
          <w:sz w:val="20"/>
          <w:szCs w:val="20"/>
          <w:lang w:val="en-US" w:eastAsia="pt-BR"/>
        </w:rPr>
      </w:pPr>
      <w:bookmarkStart w:id="710" w:name="_Toc296436927"/>
      <w:r w:rsidRPr="00956816">
        <w:rPr>
          <w:rFonts w:ascii="Arial" w:eastAsia="Times New Roman" w:hAnsi="Arial" w:cs="Arial"/>
          <w:color w:val="000000"/>
          <w:szCs w:val="24"/>
          <w:lang w:val="en-US" w:eastAsia="pt-BR"/>
        </w:rPr>
        <w:t xml:space="preserve">To check the sensitivity of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to the </w:t>
      </w:r>
      <w:r w:rsidR="00D74D39">
        <w:rPr>
          <w:rFonts w:ascii="Arial" w:eastAsia="Times New Roman" w:hAnsi="Arial" w:cs="Arial"/>
          <w:color w:val="000000"/>
          <w:szCs w:val="24"/>
          <w:lang w:val="en-US" w:eastAsia="pt-BR"/>
        </w:rPr>
        <w:t xml:space="preserve">permanent wilting </w:t>
      </w:r>
      <w:r w:rsidRPr="00956816">
        <w:rPr>
          <w:rFonts w:ascii="Arial" w:eastAsia="Times New Roman" w:hAnsi="Arial" w:cs="Arial"/>
          <w:color w:val="000000"/>
          <w:szCs w:val="24"/>
          <w:lang w:val="en-US" w:eastAsia="pt-BR"/>
        </w:rPr>
        <w:t xml:space="preserve">pressure head at </w:t>
      </w:r>
      <w:r w:rsidR="00D74D3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root surface </w:t>
      </w:r>
      <w:r w:rsidRPr="00956816">
        <w:rPr>
          <w:rFonts w:ascii="Arial" w:eastAsia="Times New Roman" w:hAnsi="Arial" w:cs="Arial"/>
          <w:i/>
          <w:color w:val="000000"/>
          <w:szCs w:val="24"/>
          <w:lang w:val="en-US" w:eastAsia="pt-BR"/>
        </w:rPr>
        <w:t>h</w:t>
      </w:r>
      <w:r w:rsidRPr="00956816">
        <w:rPr>
          <w:rFonts w:ascii="Arial" w:eastAsia="Times New Roman" w:hAnsi="Arial" w:cs="Arial"/>
          <w:i/>
          <w:color w:val="000000"/>
          <w:szCs w:val="24"/>
          <w:vertAlign w:val="subscript"/>
          <w:lang w:val="en-US" w:eastAsia="pt-BR"/>
        </w:rPr>
        <w:t>0</w:t>
      </w:r>
      <w:r w:rsidRPr="00956816">
        <w:rPr>
          <w:rFonts w:ascii="Arial" w:eastAsia="Times New Roman" w:hAnsi="Arial" w:cs="Arial"/>
          <w:color w:val="000000"/>
          <w:szCs w:val="24"/>
          <w:lang w:val="en-US" w:eastAsia="pt-BR"/>
        </w:rPr>
        <w:t xml:space="preserve">, the </w:t>
      </w:r>
      <w:r w:rsidR="00D74D39">
        <w:rPr>
          <w:rFonts w:ascii="Arial" w:eastAsia="Times New Roman" w:hAnsi="Arial" w:cs="Arial"/>
          <w:color w:val="000000"/>
          <w:szCs w:val="24"/>
          <w:lang w:val="en-US" w:eastAsia="pt-BR"/>
        </w:rPr>
        <w:t xml:space="preserve">corresponding </w:t>
      </w:r>
      <w:r w:rsidRPr="00956816">
        <w:rPr>
          <w:rFonts w:ascii="Arial" w:eastAsia="Times New Roman" w:hAnsi="Arial" w:cs="Arial"/>
          <w:color w:val="000000"/>
          <w:szCs w:val="24"/>
          <w:lang w:val="en-US" w:eastAsia="pt-BR"/>
        </w:rPr>
        <w:t xml:space="preserve">sensitivity coefficient </w:t>
      </w:r>
      <w:r w:rsidRPr="00956816">
        <w:rPr>
          <w:rFonts w:ascii="Arial" w:eastAsia="Times New Roman" w:hAnsi="Arial" w:cs="Arial"/>
          <w:i/>
          <w:color w:val="000000"/>
          <w:szCs w:val="24"/>
          <w:lang w:val="en-US" w:eastAsia="pt-BR"/>
        </w:rPr>
        <w:t>η</w:t>
      </w:r>
      <w:r w:rsidRPr="00956816">
        <w:rPr>
          <w:rFonts w:ascii="Arial" w:eastAsia="Times New Roman" w:hAnsi="Arial" w:cs="Arial"/>
          <w:color w:val="000000"/>
          <w:szCs w:val="24"/>
          <w:lang w:val="en-US" w:eastAsia="pt-BR"/>
        </w:rPr>
        <w:t xml:space="preserve"> was calculated (eq. 47). To determine </w:t>
      </w:r>
      <w:r w:rsidRPr="00956816">
        <w:rPr>
          <w:rFonts w:ascii="Arial" w:eastAsia="Times New Roman" w:hAnsi="Arial" w:cs="Arial"/>
          <w:i/>
          <w:color w:val="000000"/>
          <w:szCs w:val="24"/>
          <w:lang w:val="en-US" w:eastAsia="pt-BR"/>
        </w:rPr>
        <w:t>η</w:t>
      </w:r>
      <w:r w:rsidRPr="00956816">
        <w:rPr>
          <w:rFonts w:ascii="Arial" w:eastAsia="Times New Roman" w:hAnsi="Arial" w:cs="Arial"/>
          <w:color w:val="000000"/>
          <w:szCs w:val="24"/>
          <w:lang w:val="en-US" w:eastAsia="pt-BR"/>
        </w:rPr>
        <w:t xml:space="preserve">, the original value used for </w:t>
      </w:r>
      <w:r w:rsidRPr="00956816">
        <w:rPr>
          <w:rFonts w:ascii="Arial" w:eastAsia="Times New Roman" w:hAnsi="Arial" w:cs="Arial"/>
          <w:i/>
          <w:color w:val="000000"/>
          <w:szCs w:val="24"/>
          <w:lang w:val="en-US" w:eastAsia="pt-BR"/>
        </w:rPr>
        <w:t>h</w:t>
      </w:r>
      <w:r w:rsidRPr="00956816">
        <w:rPr>
          <w:rFonts w:ascii="Arial" w:eastAsia="Times New Roman" w:hAnsi="Arial" w:cs="Arial"/>
          <w:i/>
          <w:color w:val="000000"/>
          <w:szCs w:val="24"/>
          <w:vertAlign w:val="subscript"/>
          <w:lang w:val="en-US" w:eastAsia="pt-BR"/>
        </w:rPr>
        <w:t>0</w:t>
      </w:r>
      <w:r w:rsidRPr="00956816">
        <w:rPr>
          <w:rFonts w:ascii="Arial" w:eastAsia="Times New Roman" w:hAnsi="Arial" w:cs="Arial"/>
          <w:color w:val="000000"/>
          <w:szCs w:val="24"/>
          <w:lang w:val="en-US" w:eastAsia="pt-BR"/>
        </w:rPr>
        <w:t xml:space="preserve">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50 m) was reduced by 0.1%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50.15 m) (Table</w:t>
      </w:r>
      <w:r w:rsidRPr="00956816">
        <w:rPr>
          <w:rFonts w:ascii="Arial" w:hAnsi="Arial" w:cs="Arial"/>
          <w:szCs w:val="24"/>
          <w:lang w:val="en-US" w:eastAsia="pt-BR"/>
        </w:rPr>
        <w:t>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tb7</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5</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With this new value, the procedure of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determination was done again. The </w:t>
      </w:r>
      <w:r w:rsidRPr="00956816">
        <w:rPr>
          <w:rFonts w:ascii="Arial" w:eastAsia="Times New Roman" w:hAnsi="Arial" w:cs="Arial"/>
          <w:i/>
          <w:color w:val="000000"/>
          <w:szCs w:val="24"/>
          <w:lang w:val="en-US" w:eastAsia="pt-BR"/>
        </w:rPr>
        <w:t>η</w:t>
      </w:r>
      <w:r w:rsidRPr="00956816">
        <w:rPr>
          <w:rFonts w:ascii="Arial" w:eastAsia="Times New Roman" w:hAnsi="Arial" w:cs="Arial"/>
          <w:color w:val="000000"/>
          <w:szCs w:val="24"/>
          <w:lang w:val="en-US" w:eastAsia="pt-BR"/>
        </w:rPr>
        <w:t xml:space="preser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were between 0.07 and 0.7, being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xml:space="preserve"> </w:t>
      </w:r>
      <w:r w:rsidR="00D74D39">
        <w:rPr>
          <w:rFonts w:ascii="Arial" w:eastAsia="Times New Roman" w:hAnsi="Arial" w:cs="Arial"/>
          <w:color w:val="000000"/>
          <w:szCs w:val="24"/>
          <w:lang w:val="en-US" w:eastAsia="pt-BR"/>
        </w:rPr>
        <w:t>little to moderately sensitive to</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h</w:t>
      </w:r>
      <w:r w:rsidRPr="00956816">
        <w:rPr>
          <w:rFonts w:ascii="Arial" w:eastAsia="Times New Roman" w:hAnsi="Arial" w:cs="Arial"/>
          <w:i/>
          <w:color w:val="000000"/>
          <w:szCs w:val="24"/>
          <w:vertAlign w:val="subscript"/>
          <w:lang w:val="en-US" w:eastAsia="pt-BR"/>
        </w:rPr>
        <w:t>0</w:t>
      </w:r>
      <w:r w:rsidRPr="00956816">
        <w:rPr>
          <w:rFonts w:ascii="Arial" w:eastAsia="Times New Roman" w:hAnsi="Arial" w:cs="Arial"/>
          <w:color w:val="000000"/>
          <w:szCs w:val="24"/>
          <w:lang w:val="en-US" w:eastAsia="pt-BR"/>
        </w:rPr>
        <w:t>.</w:t>
      </w:r>
      <w:bookmarkEnd w:id="710"/>
    </w:p>
    <w:bookmarkEnd w:id="708"/>
    <w:bookmarkEnd w:id="709"/>
    <w:p w:rsidR="00A739CD" w:rsidRPr="00743826" w:rsidRDefault="00A739CD" w:rsidP="00094406">
      <w:pPr>
        <w:keepLines/>
        <w:tabs>
          <w:tab w:val="center" w:pos="4706"/>
          <w:tab w:val="right" w:pos="9412"/>
        </w:tabs>
        <w:rPr>
          <w:rFonts w:ascii="Arial" w:hAnsi="Arial" w:cs="Arial"/>
          <w:szCs w:val="24"/>
          <w:lang w:val="en-US" w:eastAsia="pt-BR"/>
        </w:rPr>
      </w:pPr>
    </w:p>
    <w:p w:rsidR="007217E7" w:rsidRPr="00743826" w:rsidRDefault="007217E7" w:rsidP="00094406">
      <w:pPr>
        <w:keepLines/>
        <w:tabs>
          <w:tab w:val="center" w:pos="4706"/>
          <w:tab w:val="right" w:pos="9412"/>
        </w:tabs>
        <w:rPr>
          <w:rFonts w:ascii="Arial" w:hAnsi="Arial" w:cs="Arial"/>
          <w:szCs w:val="24"/>
          <w:lang w:val="en-US" w:eastAsia="pt-BR"/>
        </w:rPr>
      </w:pPr>
    </w:p>
    <w:p w:rsidR="007217E7" w:rsidRPr="00743826" w:rsidRDefault="00956816" w:rsidP="006728E5">
      <w:pPr>
        <w:pStyle w:val="Legenda"/>
        <w:keepNext/>
        <w:keepLines/>
        <w:spacing w:after="0" w:line="360" w:lineRule="auto"/>
        <w:ind w:left="910" w:hanging="910"/>
        <w:rPr>
          <w:rFonts w:ascii="Arial" w:hAnsi="Arial" w:cs="Arial"/>
          <w:b w:val="0"/>
          <w:color w:val="auto"/>
          <w:sz w:val="20"/>
          <w:szCs w:val="20"/>
          <w:lang w:val="en-US"/>
        </w:rPr>
      </w:pPr>
      <w:bookmarkStart w:id="711" w:name="_Toc295460158"/>
      <w:bookmarkStart w:id="712" w:name="_Toc295805496"/>
      <w:bookmarkStart w:id="713" w:name="_Toc295805562"/>
      <w:bookmarkStart w:id="714" w:name="_Toc296436862"/>
      <w:bookmarkStart w:id="715" w:name="_Toc296436928"/>
      <w:r w:rsidRPr="00956816">
        <w:rPr>
          <w:rFonts w:ascii="Arial" w:hAnsi="Arial" w:cs="Arial"/>
          <w:b w:val="0"/>
          <w:color w:val="auto"/>
          <w:sz w:val="20"/>
          <w:szCs w:val="20"/>
          <w:lang w:val="en-US"/>
        </w:rPr>
        <w:lastRenderedPageBreak/>
        <w:t xml:space="preserve">Table </w:t>
      </w:r>
      <w:bookmarkStart w:id="716" w:name="tb9"/>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4</w:t>
      </w:r>
      <w:r w:rsidR="00EB4AC9" w:rsidRPr="00956816">
        <w:rPr>
          <w:rFonts w:ascii="Arial" w:hAnsi="Arial" w:cs="Arial"/>
          <w:b w:val="0"/>
          <w:color w:val="auto"/>
          <w:sz w:val="20"/>
          <w:szCs w:val="20"/>
          <w:lang w:val="en-US"/>
        </w:rPr>
        <w:fldChar w:fldCharType="end"/>
      </w:r>
      <w:bookmarkEnd w:id="716"/>
      <w:r w:rsidRPr="00956816">
        <w:rPr>
          <w:rFonts w:ascii="Arial" w:hAnsi="Arial" w:cs="Arial"/>
          <w:b w:val="0"/>
          <w:bCs w:val="0"/>
          <w:color w:val="auto"/>
          <w:sz w:val="20"/>
          <w:szCs w:val="20"/>
          <w:lang w:val="en-US"/>
        </w:rPr>
        <w:t xml:space="preserve"> – </w:t>
      </w:r>
      <w:r w:rsidR="00D74D39">
        <w:rPr>
          <w:rFonts w:ascii="Arial" w:hAnsi="Arial" w:cs="Arial"/>
          <w:b w:val="0"/>
          <w:bCs w:val="0"/>
          <w:color w:val="auto"/>
          <w:sz w:val="20"/>
          <w:szCs w:val="20"/>
          <w:lang w:val="en-US"/>
        </w:rPr>
        <w:t>Fitted</w:t>
      </w:r>
      <w:r w:rsidRPr="00956816">
        <w:rPr>
          <w:rFonts w:ascii="Arial" w:hAnsi="Arial" w:cs="Arial"/>
          <w:b w:val="0"/>
          <w:bCs w:val="0"/>
          <w:color w:val="auto"/>
          <w:sz w:val="20"/>
          <w:szCs w:val="20"/>
          <w:lang w:val="en-US"/>
        </w:rPr>
        <w:t xml:space="preserve"> values of parameter </w:t>
      </w:r>
      <w:r w:rsidRPr="00956816">
        <w:rPr>
          <w:rFonts w:ascii="Arial" w:hAnsi="Arial" w:cs="Arial"/>
          <w:b w:val="0"/>
          <w:bCs w:val="0"/>
          <w:i/>
          <w:color w:val="auto"/>
          <w:sz w:val="20"/>
          <w:szCs w:val="20"/>
          <w:lang w:val="en-US"/>
        </w:rPr>
        <w:t>f</w:t>
      </w:r>
      <w:r w:rsidRPr="00956816">
        <w:rPr>
          <w:rFonts w:ascii="Arial" w:hAnsi="Arial" w:cs="Arial"/>
          <w:b w:val="0"/>
          <w:bCs w:val="0"/>
          <w:i/>
          <w:color w:val="auto"/>
          <w:sz w:val="20"/>
          <w:szCs w:val="20"/>
          <w:vertAlign w:val="subscript"/>
          <w:lang w:val="en-US"/>
        </w:rPr>
        <w:t>z</w:t>
      </w:r>
      <w:r w:rsidRPr="00956816">
        <w:rPr>
          <w:rFonts w:ascii="Arial" w:hAnsi="Arial" w:cs="Arial"/>
          <w:b w:val="0"/>
          <w:bCs w:val="0"/>
          <w:color w:val="auto"/>
          <w:sz w:val="20"/>
          <w:szCs w:val="20"/>
          <w:lang w:val="en-US"/>
        </w:rPr>
        <w:t xml:space="preserve"> to different combinations of </w:t>
      </w:r>
      <w:r w:rsidRPr="00956816">
        <w:rPr>
          <w:rFonts w:ascii="Arial" w:hAnsi="Arial" w:cs="Arial"/>
          <w:b w:val="0"/>
          <w:bCs w:val="0"/>
          <w:i/>
          <w:color w:val="auto"/>
          <w:sz w:val="20"/>
          <w:szCs w:val="20"/>
          <w:lang w:val="en-US"/>
        </w:rPr>
        <w:t>K</w:t>
      </w:r>
      <w:r w:rsidRPr="00956816">
        <w:rPr>
          <w:rFonts w:ascii="Arial" w:hAnsi="Arial" w:cs="Arial"/>
          <w:b w:val="0"/>
          <w:bCs w:val="0"/>
          <w:i/>
          <w:color w:val="auto"/>
          <w:sz w:val="20"/>
          <w:szCs w:val="20"/>
          <w:vertAlign w:val="subscript"/>
          <w:lang w:val="en-US"/>
        </w:rPr>
        <w:t>s</w:t>
      </w:r>
      <w:r w:rsidRPr="00956816">
        <w:rPr>
          <w:rFonts w:ascii="Arial" w:hAnsi="Arial" w:cs="Arial"/>
          <w:b w:val="0"/>
          <w:bCs w:val="0"/>
          <w:color w:val="auto"/>
          <w:sz w:val="20"/>
          <w:szCs w:val="20"/>
          <w:lang w:val="en-US"/>
        </w:rPr>
        <w:t xml:space="preserve"> and </w:t>
      </w:r>
      <w:r w:rsidRPr="00956816">
        <w:rPr>
          <w:rFonts w:ascii="Arial" w:hAnsi="Arial" w:cs="Arial"/>
          <w:b w:val="0"/>
          <w:bCs w:val="0"/>
          <w:i/>
          <w:color w:val="auto"/>
          <w:sz w:val="20"/>
          <w:szCs w:val="20"/>
          <w:lang w:val="en-US"/>
        </w:rPr>
        <w:t>λ</w:t>
      </w:r>
      <w:r w:rsidRPr="00956816">
        <w:rPr>
          <w:rFonts w:ascii="Arial" w:hAnsi="Arial" w:cs="Arial"/>
          <w:b w:val="0"/>
          <w:bCs w:val="0"/>
          <w:color w:val="auto"/>
          <w:sz w:val="20"/>
          <w:szCs w:val="20"/>
          <w:lang w:val="en-US"/>
        </w:rPr>
        <w:t xml:space="preserve"> </w:t>
      </w:r>
      <w:bookmarkEnd w:id="711"/>
      <w:bookmarkEnd w:id="712"/>
      <w:bookmarkEnd w:id="713"/>
      <w:r w:rsidR="00D74D39">
        <w:rPr>
          <w:rFonts w:ascii="Arial" w:hAnsi="Arial" w:cs="Arial"/>
          <w:b w:val="0"/>
          <w:bCs w:val="0"/>
          <w:color w:val="auto"/>
          <w:sz w:val="20"/>
          <w:szCs w:val="20"/>
          <w:lang w:val="en-US"/>
        </w:rPr>
        <w:t>for</w:t>
      </w:r>
      <w:r w:rsidRPr="00956816">
        <w:rPr>
          <w:rFonts w:ascii="Arial" w:hAnsi="Arial" w:cs="Arial"/>
          <w:b w:val="0"/>
          <w:bCs w:val="0"/>
          <w:color w:val="auto"/>
          <w:sz w:val="20"/>
          <w:szCs w:val="20"/>
          <w:lang w:val="en-US"/>
        </w:rPr>
        <w:t xml:space="preserve"> observation points </w:t>
      </w:r>
      <w:r w:rsidR="00D74D39">
        <w:rPr>
          <w:rFonts w:ascii="Arial" w:hAnsi="Arial" w:cs="Arial"/>
          <w:b w:val="0"/>
          <w:bCs w:val="0"/>
          <w:color w:val="auto"/>
          <w:sz w:val="20"/>
          <w:szCs w:val="20"/>
          <w:lang w:val="en-US"/>
        </w:rPr>
        <w:t xml:space="preserve">in the </w:t>
      </w:r>
      <w:del w:id="717" w:author="Quirijn" w:date="2011-06-22T09:57:00Z">
        <w:r w:rsidR="004D4D36" w:rsidDel="004B5A67">
          <w:rPr>
            <w:rFonts w:ascii="Arial" w:hAnsi="Arial" w:cs="Arial"/>
            <w:b w:val="0"/>
            <w:bCs w:val="0"/>
            <w:color w:val="auto"/>
            <w:sz w:val="20"/>
            <w:szCs w:val="20"/>
            <w:lang w:val="en-US"/>
          </w:rPr>
          <w:delText>non-irrigated</w:delText>
        </w:r>
      </w:del>
      <w:ins w:id="718" w:author="Quirijn" w:date="2011-06-22T10:08:00Z">
        <w:r w:rsidR="004B5A67">
          <w:rPr>
            <w:rFonts w:ascii="Arial" w:hAnsi="Arial" w:cs="Arial"/>
            <w:b w:val="0"/>
            <w:bCs w:val="0"/>
            <w:color w:val="auto"/>
            <w:sz w:val="20"/>
            <w:szCs w:val="20"/>
            <w:lang w:val="en-US"/>
          </w:rPr>
          <w:t>deficit irrigated</w:t>
        </w:r>
      </w:ins>
      <w:r w:rsidRPr="00956816">
        <w:rPr>
          <w:rFonts w:ascii="Arial" w:hAnsi="Arial" w:cs="Arial"/>
          <w:b w:val="0"/>
          <w:bCs w:val="0"/>
          <w:color w:val="auto"/>
          <w:sz w:val="20"/>
          <w:szCs w:val="20"/>
          <w:lang w:val="en-US"/>
        </w:rPr>
        <w:t xml:space="preserve"> treatment</w:t>
      </w:r>
      <w:bookmarkEnd w:id="714"/>
      <w:bookmarkEnd w:id="715"/>
    </w:p>
    <w:tbl>
      <w:tblPr>
        <w:tblStyle w:val="Tabelacomgrade"/>
        <w:tblW w:w="7455" w:type="dxa"/>
        <w:jc w:val="center"/>
        <w:tblLook w:val="04A0"/>
      </w:tblPr>
      <w:tblGrid>
        <w:gridCol w:w="1403"/>
        <w:gridCol w:w="1241"/>
        <w:gridCol w:w="1565"/>
        <w:gridCol w:w="1565"/>
        <w:gridCol w:w="1681"/>
      </w:tblGrid>
      <w:tr w:rsidR="007217E7" w:rsidRPr="00743826" w:rsidTr="006728E5">
        <w:trPr>
          <w:jc w:val="center"/>
        </w:trPr>
        <w:tc>
          <w:tcPr>
            <w:tcW w:w="1403" w:type="dxa"/>
            <w:vMerge w:val="restart"/>
            <w:tcBorders>
              <w:left w:val="nil"/>
              <w:right w:val="nil"/>
            </w:tcBorders>
            <w:vAlign w:val="center"/>
          </w:tcPr>
          <w:p w:rsidR="007217E7" w:rsidRPr="00743826" w:rsidRDefault="00956816" w:rsidP="00E6085E">
            <w:pPr>
              <w:keepNext/>
              <w:keepLines/>
              <w:spacing w:before="120"/>
              <w:ind w:firstLine="0"/>
              <w:jc w:val="left"/>
              <w:rPr>
                <w:rFonts w:ascii="Arial" w:hAnsi="Arial" w:cs="Arial"/>
                <w:lang w:val="en-US"/>
              </w:rPr>
            </w:pPr>
            <w:r w:rsidRPr="00956816">
              <w:rPr>
                <w:rFonts w:ascii="Arial" w:hAnsi="Arial" w:cs="Arial"/>
                <w:lang w:val="en-US"/>
              </w:rPr>
              <w:t>Observation point</w:t>
            </w:r>
          </w:p>
        </w:tc>
        <w:tc>
          <w:tcPr>
            <w:tcW w:w="1241" w:type="dxa"/>
            <w:vMerge w:val="restart"/>
            <w:tcBorders>
              <w:left w:val="nil"/>
              <w:right w:val="nil"/>
            </w:tcBorders>
            <w:vAlign w:val="center"/>
          </w:tcPr>
          <w:p w:rsidR="007217E7" w:rsidRPr="00743826" w:rsidRDefault="00D74D39" w:rsidP="00E6085E">
            <w:pPr>
              <w:keepNext/>
              <w:keepLines/>
              <w:spacing w:before="120"/>
              <w:ind w:firstLine="0"/>
              <w:jc w:val="center"/>
              <w:rPr>
                <w:rFonts w:ascii="Arial" w:hAnsi="Arial" w:cs="Arial"/>
                <w:i/>
                <w:lang w:val="en-US"/>
              </w:rPr>
            </w:pPr>
            <w:r>
              <w:rPr>
                <w:rFonts w:ascii="Arial" w:hAnsi="Arial" w:cs="Arial"/>
                <w:lang w:val="en-US"/>
              </w:rPr>
              <w:t>Depth</w:t>
            </w:r>
          </w:p>
        </w:tc>
        <w:tc>
          <w:tcPr>
            <w:tcW w:w="4811" w:type="dxa"/>
            <w:gridSpan w:val="3"/>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i/>
                <w:lang w:val="en-US"/>
              </w:rPr>
            </w:pPr>
            <w:r w:rsidRPr="00956816">
              <w:rPr>
                <w:rFonts w:ascii="Arial" w:hAnsi="Arial" w:cs="Arial"/>
                <w:i/>
                <w:lang w:val="en-US"/>
              </w:rPr>
              <w:t>f</w:t>
            </w:r>
            <w:r w:rsidRPr="00956816">
              <w:rPr>
                <w:rFonts w:ascii="Arial" w:hAnsi="Arial" w:cs="Arial"/>
                <w:i/>
                <w:vertAlign w:val="subscript"/>
                <w:lang w:val="en-US"/>
              </w:rPr>
              <w:t>z</w:t>
            </w:r>
          </w:p>
        </w:tc>
      </w:tr>
      <w:tr w:rsidR="007217E7" w:rsidRPr="00743826" w:rsidTr="006728E5">
        <w:trPr>
          <w:jc w:val="center"/>
        </w:trPr>
        <w:tc>
          <w:tcPr>
            <w:tcW w:w="1403" w:type="dxa"/>
            <w:vMerge/>
            <w:tcBorders>
              <w:left w:val="nil"/>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41" w:type="dxa"/>
            <w:vMerge/>
            <w:tcBorders>
              <w:left w:val="nil"/>
              <w:right w:val="nil"/>
            </w:tcBorders>
            <w:vAlign w:val="center"/>
          </w:tcPr>
          <w:p w:rsidR="007217E7" w:rsidRPr="00743826" w:rsidRDefault="007217E7" w:rsidP="00E6085E">
            <w:pPr>
              <w:keepNext/>
              <w:keepLines/>
              <w:spacing w:before="120"/>
              <w:ind w:firstLine="0"/>
              <w:jc w:val="center"/>
              <w:rPr>
                <w:rFonts w:ascii="Arial" w:hAnsi="Arial" w:cs="Arial"/>
                <w:lang w:val="en-US"/>
              </w:rPr>
            </w:pPr>
          </w:p>
        </w:tc>
        <w:tc>
          <w:tcPr>
            <w:tcW w:w="1565"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95% lower</w:t>
            </w:r>
          </w:p>
        </w:tc>
        <w:tc>
          <w:tcPr>
            <w:tcW w:w="1565"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adjusted</w:t>
            </w:r>
          </w:p>
        </w:tc>
        <w:tc>
          <w:tcPr>
            <w:tcW w:w="1681" w:type="dxa"/>
            <w:tcBorders>
              <w:left w:val="nil"/>
              <w:bottom w:val="single" w:sz="4" w:space="0" w:color="000000" w:themeColor="text1"/>
              <w:right w:val="nil"/>
            </w:tcBorders>
          </w:tcPr>
          <w:p w:rsidR="007217E7" w:rsidRPr="00743826" w:rsidRDefault="00956816" w:rsidP="001103C8">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95% upper</w:t>
            </w:r>
          </w:p>
        </w:tc>
      </w:tr>
      <w:tr w:rsidR="007217E7" w:rsidRPr="00743826" w:rsidTr="006728E5">
        <w:trPr>
          <w:jc w:val="center"/>
        </w:trPr>
        <w:tc>
          <w:tcPr>
            <w:tcW w:w="1403" w:type="dxa"/>
            <w:vMerge/>
            <w:tcBorders>
              <w:left w:val="nil"/>
              <w:bottom w:val="single" w:sz="4" w:space="0" w:color="000000" w:themeColor="text1"/>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41" w:type="dxa"/>
            <w:vMerge/>
            <w:tcBorders>
              <w:left w:val="nil"/>
              <w:bottom w:val="single" w:sz="4" w:space="0" w:color="000000" w:themeColor="text1"/>
              <w:right w:val="nil"/>
            </w:tcBorders>
            <w:vAlign w:val="center"/>
          </w:tcPr>
          <w:p w:rsidR="007217E7" w:rsidRPr="00743826" w:rsidRDefault="007217E7" w:rsidP="00E6085E">
            <w:pPr>
              <w:keepNext/>
              <w:keepLines/>
              <w:spacing w:before="120"/>
              <w:ind w:firstLine="0"/>
              <w:jc w:val="center"/>
              <w:rPr>
                <w:rFonts w:ascii="Arial" w:hAnsi="Arial" w:cs="Arial"/>
                <w:lang w:val="en-US"/>
              </w:rPr>
            </w:pPr>
          </w:p>
        </w:tc>
        <w:tc>
          <w:tcPr>
            <w:tcW w:w="1565"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95% upper</w:t>
            </w:r>
          </w:p>
        </w:tc>
        <w:tc>
          <w:tcPr>
            <w:tcW w:w="1565"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adjusted</w:t>
            </w:r>
          </w:p>
        </w:tc>
        <w:tc>
          <w:tcPr>
            <w:tcW w:w="1681"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95% lower</w:t>
            </w:r>
          </w:p>
        </w:tc>
      </w:tr>
      <w:tr w:rsidR="007217E7" w:rsidRPr="00743826" w:rsidTr="006728E5">
        <w:trPr>
          <w:jc w:val="center"/>
        </w:trPr>
        <w:tc>
          <w:tcPr>
            <w:tcW w:w="1403" w:type="dxa"/>
            <w:tcBorders>
              <w:left w:val="nil"/>
              <w:bottom w:val="nil"/>
              <w:right w:val="nil"/>
            </w:tcBorders>
            <w:vAlign w:val="center"/>
          </w:tcPr>
          <w:p w:rsidR="007217E7" w:rsidRPr="00743826" w:rsidRDefault="00956816" w:rsidP="00E6085E">
            <w:pPr>
              <w:keepNext/>
              <w:keepLines/>
              <w:spacing w:before="120"/>
              <w:ind w:firstLine="0"/>
              <w:jc w:val="left"/>
              <w:rPr>
                <w:rFonts w:ascii="Arial" w:hAnsi="Arial" w:cs="Arial"/>
                <w:highlight w:val="magenta"/>
                <w:lang w:val="en-US"/>
              </w:rPr>
            </w:pPr>
            <w:del w:id="719" w:author="Quirijn" w:date="2011-06-22T10:01:00Z">
              <w:r w:rsidRPr="00956816" w:rsidDel="004B5A67">
                <w:rPr>
                  <w:rFonts w:ascii="Arial" w:hAnsi="Arial" w:cs="Arial"/>
                  <w:lang w:val="en-US"/>
                </w:rPr>
                <w:delText>NI</w:delText>
              </w:r>
            </w:del>
            <w:ins w:id="720" w:author="Quirijn" w:date="2011-06-22T10:01:00Z">
              <w:r w:rsidR="004B5A67">
                <w:rPr>
                  <w:rFonts w:ascii="Arial" w:hAnsi="Arial" w:cs="Arial"/>
                  <w:lang w:val="en-US"/>
                </w:rPr>
                <w:t>DI</w:t>
              </w:r>
            </w:ins>
            <w:r w:rsidRPr="00956816">
              <w:rPr>
                <w:rFonts w:ascii="Arial" w:hAnsi="Arial" w:cs="Arial"/>
                <w:lang w:val="en-US"/>
              </w:rPr>
              <w:t xml:space="preserve"> 1</w:t>
            </w:r>
          </w:p>
        </w:tc>
        <w:tc>
          <w:tcPr>
            <w:tcW w:w="1241" w:type="dxa"/>
            <w:tcBorders>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0-0.1 m</w:t>
            </w:r>
          </w:p>
        </w:tc>
        <w:tc>
          <w:tcPr>
            <w:tcW w:w="1565" w:type="dxa"/>
            <w:tcBorders>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0.00168269</w:t>
            </w:r>
          </w:p>
        </w:tc>
        <w:tc>
          <w:tcPr>
            <w:tcW w:w="1565" w:type="dxa"/>
            <w:tcBorders>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0.00305961</w:t>
            </w:r>
          </w:p>
        </w:tc>
        <w:tc>
          <w:tcPr>
            <w:tcW w:w="1681" w:type="dxa"/>
            <w:tcBorders>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0.00321475</w:t>
            </w:r>
          </w:p>
        </w:tc>
      </w:tr>
      <w:tr w:rsidR="007217E7" w:rsidRPr="00743826" w:rsidTr="006728E5">
        <w:trPr>
          <w:jc w:val="center"/>
        </w:trPr>
        <w:tc>
          <w:tcPr>
            <w:tcW w:w="1403" w:type="dxa"/>
            <w:tcBorders>
              <w:top w:val="nil"/>
              <w:left w:val="nil"/>
              <w:bottom w:val="nil"/>
              <w:right w:val="nil"/>
            </w:tcBorders>
            <w:vAlign w:val="center"/>
          </w:tcPr>
          <w:p w:rsidR="007217E7" w:rsidRPr="00743826" w:rsidRDefault="007217E7" w:rsidP="00E6085E">
            <w:pPr>
              <w:keepNext/>
              <w:keepLines/>
              <w:spacing w:before="120"/>
              <w:ind w:firstLine="0"/>
              <w:jc w:val="left"/>
              <w:rPr>
                <w:rFonts w:ascii="Arial" w:hAnsi="Arial" w:cs="Arial"/>
                <w:highlight w:val="magenta"/>
                <w:lang w:val="en-US"/>
              </w:rPr>
            </w:pPr>
          </w:p>
        </w:tc>
        <w:tc>
          <w:tcPr>
            <w:tcW w:w="124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0.1-0.2 m</w:t>
            </w:r>
          </w:p>
        </w:tc>
        <w:tc>
          <w:tcPr>
            <w:tcW w:w="1565"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0.00722595</w:t>
            </w:r>
          </w:p>
        </w:tc>
        <w:tc>
          <w:tcPr>
            <w:tcW w:w="1565"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0.00469817</w:t>
            </w:r>
          </w:p>
        </w:tc>
        <w:tc>
          <w:tcPr>
            <w:tcW w:w="168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0.00282977</w:t>
            </w:r>
          </w:p>
        </w:tc>
      </w:tr>
      <w:tr w:rsidR="007217E7" w:rsidRPr="00743826" w:rsidTr="006728E5">
        <w:trPr>
          <w:jc w:val="center"/>
        </w:trPr>
        <w:tc>
          <w:tcPr>
            <w:tcW w:w="1403" w:type="dxa"/>
            <w:tcBorders>
              <w:top w:val="nil"/>
              <w:left w:val="nil"/>
              <w:bottom w:val="nil"/>
              <w:right w:val="nil"/>
            </w:tcBorders>
            <w:vAlign w:val="center"/>
          </w:tcPr>
          <w:p w:rsidR="007217E7" w:rsidRPr="00743826" w:rsidRDefault="00956816" w:rsidP="00E6085E">
            <w:pPr>
              <w:keepNext/>
              <w:keepLines/>
              <w:spacing w:before="120"/>
              <w:ind w:firstLine="0"/>
              <w:jc w:val="left"/>
              <w:rPr>
                <w:rFonts w:ascii="Arial" w:hAnsi="Arial" w:cs="Arial"/>
                <w:highlight w:val="magenta"/>
                <w:lang w:val="en-US"/>
              </w:rPr>
            </w:pPr>
            <w:del w:id="721" w:author="Quirijn" w:date="2011-06-22T10:01:00Z">
              <w:r w:rsidRPr="00956816" w:rsidDel="004B5A67">
                <w:rPr>
                  <w:rFonts w:ascii="Arial" w:hAnsi="Arial" w:cs="Arial"/>
                  <w:lang w:val="en-US"/>
                </w:rPr>
                <w:delText>NI</w:delText>
              </w:r>
            </w:del>
            <w:ins w:id="722" w:author="Quirijn" w:date="2011-06-22T10:01:00Z">
              <w:r w:rsidR="004B5A67">
                <w:rPr>
                  <w:rFonts w:ascii="Arial" w:hAnsi="Arial" w:cs="Arial"/>
                  <w:lang w:val="en-US"/>
                </w:rPr>
                <w:t>DI</w:t>
              </w:r>
            </w:ins>
            <w:r w:rsidRPr="00956816">
              <w:rPr>
                <w:rFonts w:ascii="Arial" w:hAnsi="Arial" w:cs="Arial"/>
                <w:lang w:val="en-US"/>
              </w:rPr>
              <w:t xml:space="preserve"> 2</w:t>
            </w:r>
          </w:p>
        </w:tc>
        <w:tc>
          <w:tcPr>
            <w:tcW w:w="124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0-0.1 m</w:t>
            </w:r>
          </w:p>
        </w:tc>
        <w:tc>
          <w:tcPr>
            <w:tcW w:w="1565"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0.00974938</w:t>
            </w:r>
          </w:p>
        </w:tc>
        <w:tc>
          <w:tcPr>
            <w:tcW w:w="1565"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0.00360748</w:t>
            </w:r>
          </w:p>
        </w:tc>
        <w:tc>
          <w:tcPr>
            <w:tcW w:w="168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0.00143127</w:t>
            </w:r>
          </w:p>
        </w:tc>
      </w:tr>
      <w:tr w:rsidR="007217E7" w:rsidRPr="00743826" w:rsidTr="006728E5">
        <w:trPr>
          <w:jc w:val="center"/>
        </w:trPr>
        <w:tc>
          <w:tcPr>
            <w:tcW w:w="1403" w:type="dxa"/>
            <w:tcBorders>
              <w:top w:val="nil"/>
              <w:left w:val="nil"/>
              <w:bottom w:val="single" w:sz="4" w:space="0" w:color="auto"/>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41"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0.1-0.2 m</w:t>
            </w:r>
          </w:p>
        </w:tc>
        <w:tc>
          <w:tcPr>
            <w:tcW w:w="1565"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0.00722595</w:t>
            </w:r>
          </w:p>
        </w:tc>
        <w:tc>
          <w:tcPr>
            <w:tcW w:w="1565"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0.00469817</w:t>
            </w:r>
          </w:p>
        </w:tc>
        <w:tc>
          <w:tcPr>
            <w:tcW w:w="1681"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0.00282977</w:t>
            </w:r>
          </w:p>
        </w:tc>
      </w:tr>
    </w:tbl>
    <w:p w:rsidR="007217E7" w:rsidRPr="00743826" w:rsidRDefault="007217E7" w:rsidP="007217E7">
      <w:pPr>
        <w:tabs>
          <w:tab w:val="center" w:pos="4706"/>
          <w:tab w:val="right" w:pos="9412"/>
        </w:tabs>
        <w:spacing w:before="120"/>
        <w:rPr>
          <w:rFonts w:ascii="Arial" w:hAnsi="Arial" w:cs="Arial"/>
          <w:lang w:val="en-US"/>
        </w:rPr>
      </w:pPr>
    </w:p>
    <w:p w:rsidR="007217E7" w:rsidRPr="00743826" w:rsidRDefault="00956816" w:rsidP="006728E5">
      <w:pPr>
        <w:pStyle w:val="Legenda"/>
        <w:keepNext/>
        <w:keepLines/>
        <w:spacing w:after="0" w:line="360" w:lineRule="auto"/>
        <w:ind w:left="868" w:hanging="868"/>
        <w:rPr>
          <w:rFonts w:ascii="Arial" w:hAnsi="Arial" w:cs="Arial"/>
          <w:b w:val="0"/>
          <w:color w:val="auto"/>
          <w:sz w:val="20"/>
          <w:szCs w:val="20"/>
          <w:lang w:val="en-US"/>
        </w:rPr>
      </w:pPr>
      <w:bookmarkStart w:id="723" w:name="_Toc295460159"/>
      <w:bookmarkStart w:id="724" w:name="_Toc295805497"/>
      <w:bookmarkStart w:id="725" w:name="_Toc295805563"/>
      <w:bookmarkStart w:id="726" w:name="_Toc296436863"/>
      <w:bookmarkStart w:id="727" w:name="_Toc296436929"/>
      <w:r w:rsidRPr="00956816">
        <w:rPr>
          <w:rFonts w:ascii="Arial" w:hAnsi="Arial" w:cs="Arial"/>
          <w:b w:val="0"/>
          <w:color w:val="auto"/>
          <w:sz w:val="20"/>
          <w:szCs w:val="20"/>
          <w:lang w:val="en-US"/>
        </w:rPr>
        <w:t xml:space="preserve">Table </w:t>
      </w:r>
      <w:bookmarkStart w:id="728" w:name="tb7"/>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5</w:t>
      </w:r>
      <w:r w:rsidR="00EB4AC9" w:rsidRPr="00956816">
        <w:rPr>
          <w:rFonts w:ascii="Arial" w:hAnsi="Arial" w:cs="Arial"/>
          <w:b w:val="0"/>
          <w:color w:val="auto"/>
          <w:sz w:val="20"/>
          <w:szCs w:val="20"/>
          <w:lang w:val="en-US"/>
        </w:rPr>
        <w:fldChar w:fldCharType="end"/>
      </w:r>
      <w:bookmarkEnd w:id="728"/>
      <w:r w:rsidRPr="00956816">
        <w:rPr>
          <w:rFonts w:ascii="Arial" w:hAnsi="Arial" w:cs="Arial"/>
          <w:b w:val="0"/>
          <w:bCs w:val="0"/>
          <w:color w:val="auto"/>
          <w:sz w:val="20"/>
          <w:szCs w:val="20"/>
          <w:lang w:val="en-US"/>
        </w:rPr>
        <w:t xml:space="preserve"> – Sensitivity coefficient </w:t>
      </w:r>
      <w:r w:rsidRPr="00956816">
        <w:rPr>
          <w:rFonts w:ascii="Arial" w:hAnsi="Arial" w:cs="Arial"/>
          <w:b w:val="0"/>
          <w:bCs w:val="0"/>
          <w:i/>
          <w:color w:val="auto"/>
          <w:sz w:val="20"/>
          <w:szCs w:val="20"/>
          <w:lang w:val="en-US"/>
        </w:rPr>
        <w:t>η</w:t>
      </w:r>
      <w:r w:rsidRPr="00956816">
        <w:rPr>
          <w:rFonts w:ascii="Arial" w:hAnsi="Arial" w:cs="Arial"/>
          <w:b w:val="0"/>
          <w:bCs w:val="0"/>
          <w:color w:val="auto"/>
          <w:sz w:val="20"/>
          <w:szCs w:val="20"/>
          <w:lang w:val="en-US"/>
        </w:rPr>
        <w:t xml:space="preserve"> (eq. 47) of parameter </w:t>
      </w:r>
      <w:r w:rsidRPr="00956816">
        <w:rPr>
          <w:rFonts w:ascii="Arial" w:hAnsi="Arial" w:cs="Arial"/>
          <w:b w:val="0"/>
          <w:bCs w:val="0"/>
          <w:i/>
          <w:color w:val="auto"/>
          <w:sz w:val="20"/>
          <w:szCs w:val="20"/>
          <w:lang w:val="en-US"/>
        </w:rPr>
        <w:t>f</w:t>
      </w:r>
      <w:r w:rsidRPr="00956816">
        <w:rPr>
          <w:rFonts w:ascii="Arial" w:hAnsi="Arial" w:cs="Arial"/>
          <w:b w:val="0"/>
          <w:bCs w:val="0"/>
          <w:i/>
          <w:color w:val="auto"/>
          <w:sz w:val="20"/>
          <w:szCs w:val="20"/>
          <w:vertAlign w:val="subscript"/>
          <w:lang w:val="en-US"/>
        </w:rPr>
        <w:t>z</w:t>
      </w:r>
      <w:r w:rsidRPr="00956816">
        <w:rPr>
          <w:rFonts w:ascii="Arial" w:hAnsi="Arial" w:cs="Arial"/>
          <w:b w:val="0"/>
          <w:bCs w:val="0"/>
          <w:color w:val="auto"/>
          <w:sz w:val="20"/>
          <w:szCs w:val="20"/>
          <w:lang w:val="en-US"/>
        </w:rPr>
        <w:t xml:space="preserve"> to the pressure head at root surface for different combinations of </w:t>
      </w:r>
      <w:r w:rsidRPr="00956816">
        <w:rPr>
          <w:rFonts w:ascii="Arial" w:hAnsi="Arial" w:cs="Arial"/>
          <w:b w:val="0"/>
          <w:bCs w:val="0"/>
          <w:i/>
          <w:color w:val="auto"/>
          <w:sz w:val="20"/>
          <w:szCs w:val="20"/>
          <w:lang w:val="en-US"/>
        </w:rPr>
        <w:t>K</w:t>
      </w:r>
      <w:r w:rsidRPr="00956816">
        <w:rPr>
          <w:rFonts w:ascii="Arial" w:hAnsi="Arial" w:cs="Arial"/>
          <w:b w:val="0"/>
          <w:bCs w:val="0"/>
          <w:i/>
          <w:color w:val="auto"/>
          <w:sz w:val="20"/>
          <w:szCs w:val="20"/>
          <w:vertAlign w:val="subscript"/>
          <w:lang w:val="en-US"/>
        </w:rPr>
        <w:t>s</w:t>
      </w:r>
      <w:r w:rsidRPr="00956816">
        <w:rPr>
          <w:rFonts w:ascii="Arial" w:hAnsi="Arial" w:cs="Arial"/>
          <w:b w:val="0"/>
          <w:bCs w:val="0"/>
          <w:color w:val="auto"/>
          <w:sz w:val="20"/>
          <w:szCs w:val="20"/>
          <w:lang w:val="en-US"/>
        </w:rPr>
        <w:t xml:space="preserve"> and </w:t>
      </w:r>
      <w:r w:rsidRPr="00956816">
        <w:rPr>
          <w:rFonts w:ascii="Arial" w:hAnsi="Arial" w:cs="Arial"/>
          <w:b w:val="0"/>
          <w:bCs w:val="0"/>
          <w:i/>
          <w:color w:val="auto"/>
          <w:sz w:val="20"/>
          <w:szCs w:val="20"/>
          <w:lang w:val="en-US"/>
        </w:rPr>
        <w:t>λ</w:t>
      </w:r>
      <w:r w:rsidRPr="00956816">
        <w:rPr>
          <w:rFonts w:ascii="Arial" w:hAnsi="Arial" w:cs="Arial"/>
          <w:b w:val="0"/>
          <w:bCs w:val="0"/>
          <w:color w:val="auto"/>
          <w:sz w:val="20"/>
          <w:szCs w:val="20"/>
          <w:lang w:val="en-US"/>
        </w:rPr>
        <w:t xml:space="preserve"> </w:t>
      </w:r>
      <w:r w:rsidR="00D74D39">
        <w:rPr>
          <w:rFonts w:ascii="Arial" w:hAnsi="Arial" w:cs="Arial"/>
          <w:b w:val="0"/>
          <w:bCs w:val="0"/>
          <w:color w:val="auto"/>
          <w:sz w:val="20"/>
          <w:szCs w:val="20"/>
          <w:lang w:val="en-US"/>
        </w:rPr>
        <w:t>for</w:t>
      </w:r>
      <w:r w:rsidRPr="00956816">
        <w:rPr>
          <w:rFonts w:ascii="Arial" w:hAnsi="Arial" w:cs="Arial"/>
          <w:b w:val="0"/>
          <w:bCs w:val="0"/>
          <w:color w:val="auto"/>
          <w:sz w:val="20"/>
          <w:szCs w:val="20"/>
          <w:lang w:val="en-US"/>
        </w:rPr>
        <w:t xml:space="preserve"> observation points </w:t>
      </w:r>
      <w:r w:rsidR="00D74D39">
        <w:rPr>
          <w:rFonts w:ascii="Arial" w:hAnsi="Arial" w:cs="Arial"/>
          <w:b w:val="0"/>
          <w:bCs w:val="0"/>
          <w:color w:val="auto"/>
          <w:sz w:val="20"/>
          <w:szCs w:val="20"/>
          <w:lang w:val="en-US"/>
        </w:rPr>
        <w:t xml:space="preserve">in the </w:t>
      </w:r>
      <w:del w:id="729" w:author="Quirijn" w:date="2011-06-22T09:57:00Z">
        <w:r w:rsidR="004D4D36" w:rsidDel="004B5A67">
          <w:rPr>
            <w:rFonts w:ascii="Arial" w:hAnsi="Arial" w:cs="Arial"/>
            <w:b w:val="0"/>
            <w:bCs w:val="0"/>
            <w:color w:val="auto"/>
            <w:sz w:val="20"/>
            <w:szCs w:val="20"/>
            <w:lang w:val="en-US"/>
          </w:rPr>
          <w:delText>non-irrigated</w:delText>
        </w:r>
      </w:del>
      <w:ins w:id="730" w:author="Quirijn" w:date="2011-06-22T10:08:00Z">
        <w:r w:rsidR="004B5A67">
          <w:rPr>
            <w:rFonts w:ascii="Arial" w:hAnsi="Arial" w:cs="Arial"/>
            <w:b w:val="0"/>
            <w:bCs w:val="0"/>
            <w:color w:val="auto"/>
            <w:sz w:val="20"/>
            <w:szCs w:val="20"/>
            <w:lang w:val="en-US"/>
          </w:rPr>
          <w:t>deficit irrigated</w:t>
        </w:r>
      </w:ins>
      <w:r w:rsidRPr="00956816">
        <w:rPr>
          <w:rFonts w:ascii="Arial" w:hAnsi="Arial" w:cs="Arial"/>
          <w:b w:val="0"/>
          <w:bCs w:val="0"/>
          <w:color w:val="auto"/>
          <w:sz w:val="20"/>
          <w:szCs w:val="20"/>
          <w:lang w:val="en-US"/>
        </w:rPr>
        <w:t xml:space="preserve"> treatment</w:t>
      </w:r>
      <w:bookmarkEnd w:id="723"/>
      <w:bookmarkEnd w:id="724"/>
      <w:bookmarkEnd w:id="725"/>
      <w:bookmarkEnd w:id="726"/>
      <w:bookmarkEnd w:id="727"/>
    </w:p>
    <w:tbl>
      <w:tblPr>
        <w:tblStyle w:val="Tabelacomgrade"/>
        <w:tblW w:w="7466" w:type="dxa"/>
        <w:jc w:val="center"/>
        <w:tblLook w:val="04A0"/>
      </w:tblPr>
      <w:tblGrid>
        <w:gridCol w:w="1403"/>
        <w:gridCol w:w="1257"/>
        <w:gridCol w:w="1561"/>
        <w:gridCol w:w="1564"/>
        <w:gridCol w:w="1681"/>
      </w:tblGrid>
      <w:tr w:rsidR="007217E7" w:rsidRPr="00743826" w:rsidTr="001103C8">
        <w:trPr>
          <w:jc w:val="center"/>
        </w:trPr>
        <w:tc>
          <w:tcPr>
            <w:tcW w:w="1403" w:type="dxa"/>
            <w:vMerge w:val="restart"/>
            <w:tcBorders>
              <w:left w:val="nil"/>
              <w:right w:val="nil"/>
            </w:tcBorders>
            <w:vAlign w:val="center"/>
          </w:tcPr>
          <w:p w:rsidR="007217E7" w:rsidRPr="00743826" w:rsidRDefault="00956816" w:rsidP="00E6085E">
            <w:pPr>
              <w:keepNext/>
              <w:keepLines/>
              <w:spacing w:before="120"/>
              <w:ind w:firstLine="0"/>
              <w:jc w:val="left"/>
              <w:rPr>
                <w:rFonts w:ascii="Arial" w:hAnsi="Arial" w:cs="Arial"/>
                <w:lang w:val="en-US"/>
              </w:rPr>
            </w:pPr>
            <w:r w:rsidRPr="00956816">
              <w:rPr>
                <w:rFonts w:ascii="Arial" w:hAnsi="Arial" w:cs="Arial"/>
                <w:lang w:val="en-US"/>
              </w:rPr>
              <w:t>Observation point</w:t>
            </w:r>
          </w:p>
        </w:tc>
        <w:tc>
          <w:tcPr>
            <w:tcW w:w="1257" w:type="dxa"/>
            <w:vMerge w:val="restart"/>
            <w:tcBorders>
              <w:left w:val="nil"/>
              <w:right w:val="nil"/>
            </w:tcBorders>
            <w:vAlign w:val="center"/>
          </w:tcPr>
          <w:p w:rsidR="007217E7" w:rsidRPr="00743826" w:rsidRDefault="00D74D39" w:rsidP="00E6085E">
            <w:pPr>
              <w:keepNext/>
              <w:keepLines/>
              <w:spacing w:before="120"/>
              <w:ind w:firstLine="0"/>
              <w:jc w:val="center"/>
              <w:rPr>
                <w:rFonts w:ascii="Arial" w:hAnsi="Arial" w:cs="Arial"/>
                <w:i/>
                <w:lang w:val="en-US"/>
              </w:rPr>
            </w:pPr>
            <w:r>
              <w:rPr>
                <w:rFonts w:ascii="Arial" w:hAnsi="Arial" w:cs="Arial"/>
                <w:lang w:val="en-US"/>
              </w:rPr>
              <w:t>Depth</w:t>
            </w:r>
          </w:p>
        </w:tc>
        <w:tc>
          <w:tcPr>
            <w:tcW w:w="4806" w:type="dxa"/>
            <w:gridSpan w:val="3"/>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i/>
                <w:lang w:val="en-US"/>
              </w:rPr>
            </w:pPr>
            <w:r w:rsidRPr="00956816">
              <w:rPr>
                <w:rFonts w:ascii="Arial" w:hAnsi="Arial" w:cs="Arial"/>
                <w:i/>
                <w:color w:val="000000"/>
                <w:lang w:val="en-US"/>
              </w:rPr>
              <w:t>η</w:t>
            </w:r>
          </w:p>
        </w:tc>
      </w:tr>
      <w:tr w:rsidR="007217E7" w:rsidRPr="00743826" w:rsidTr="001103C8">
        <w:trPr>
          <w:jc w:val="center"/>
        </w:trPr>
        <w:tc>
          <w:tcPr>
            <w:tcW w:w="1403" w:type="dxa"/>
            <w:vMerge/>
            <w:tcBorders>
              <w:left w:val="nil"/>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57" w:type="dxa"/>
            <w:vMerge/>
            <w:tcBorders>
              <w:left w:val="nil"/>
              <w:right w:val="nil"/>
            </w:tcBorders>
            <w:vAlign w:val="center"/>
          </w:tcPr>
          <w:p w:rsidR="007217E7" w:rsidRPr="00743826" w:rsidRDefault="007217E7" w:rsidP="00E6085E">
            <w:pPr>
              <w:keepNext/>
              <w:keepLines/>
              <w:spacing w:before="120"/>
              <w:ind w:firstLine="0"/>
              <w:jc w:val="center"/>
              <w:rPr>
                <w:rFonts w:ascii="Arial" w:hAnsi="Arial" w:cs="Arial"/>
                <w:lang w:val="en-US"/>
              </w:rPr>
            </w:pPr>
          </w:p>
        </w:tc>
        <w:tc>
          <w:tcPr>
            <w:tcW w:w="1561"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95% lower</w:t>
            </w:r>
          </w:p>
        </w:tc>
        <w:tc>
          <w:tcPr>
            <w:tcW w:w="1564"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adjusted</w:t>
            </w:r>
          </w:p>
        </w:tc>
        <w:tc>
          <w:tcPr>
            <w:tcW w:w="1681" w:type="dxa"/>
            <w:tcBorders>
              <w:left w:val="nil"/>
              <w:bottom w:val="single" w:sz="4" w:space="0" w:color="000000" w:themeColor="text1"/>
              <w:right w:val="nil"/>
            </w:tcBorders>
          </w:tcPr>
          <w:p w:rsidR="007217E7" w:rsidRPr="00743826" w:rsidRDefault="00956816" w:rsidP="001103C8">
            <w:pPr>
              <w:keepNext/>
              <w:keepLines/>
              <w:spacing w:before="120"/>
              <w:ind w:firstLine="0"/>
              <w:jc w:val="center"/>
              <w:rPr>
                <w:rFonts w:ascii="Arial" w:hAnsi="Arial" w:cs="Arial"/>
                <w:lang w:val="en-US"/>
              </w:rPr>
            </w:pPr>
            <w:r w:rsidRPr="00956816">
              <w:rPr>
                <w:rFonts w:ascii="Arial" w:hAnsi="Arial" w:cs="Arial"/>
                <w:i/>
                <w:lang w:val="en-US"/>
              </w:rPr>
              <w:t>K</w:t>
            </w:r>
            <w:r w:rsidRPr="00956816">
              <w:rPr>
                <w:rFonts w:ascii="Arial" w:hAnsi="Arial" w:cs="Arial"/>
                <w:i/>
                <w:vertAlign w:val="subscript"/>
                <w:lang w:val="en-US"/>
              </w:rPr>
              <w:t>s</w:t>
            </w:r>
            <w:r w:rsidRPr="00956816">
              <w:rPr>
                <w:rFonts w:ascii="Arial" w:hAnsi="Arial" w:cs="Arial"/>
                <w:lang w:val="en-US"/>
              </w:rPr>
              <w:t xml:space="preserve"> 95% upper</w:t>
            </w:r>
          </w:p>
        </w:tc>
      </w:tr>
      <w:tr w:rsidR="007217E7" w:rsidRPr="00743826" w:rsidTr="001103C8">
        <w:trPr>
          <w:jc w:val="center"/>
        </w:trPr>
        <w:tc>
          <w:tcPr>
            <w:tcW w:w="1403" w:type="dxa"/>
            <w:vMerge/>
            <w:tcBorders>
              <w:left w:val="nil"/>
              <w:bottom w:val="single" w:sz="4" w:space="0" w:color="000000" w:themeColor="text1"/>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57" w:type="dxa"/>
            <w:vMerge/>
            <w:tcBorders>
              <w:left w:val="nil"/>
              <w:bottom w:val="single" w:sz="4" w:space="0" w:color="000000" w:themeColor="text1"/>
              <w:right w:val="nil"/>
            </w:tcBorders>
            <w:vAlign w:val="center"/>
          </w:tcPr>
          <w:p w:rsidR="007217E7" w:rsidRPr="00743826" w:rsidRDefault="007217E7" w:rsidP="00E6085E">
            <w:pPr>
              <w:keepNext/>
              <w:keepLines/>
              <w:spacing w:before="120"/>
              <w:ind w:firstLine="0"/>
              <w:jc w:val="center"/>
              <w:rPr>
                <w:rFonts w:ascii="Arial" w:hAnsi="Arial" w:cs="Arial"/>
                <w:lang w:val="en-US"/>
              </w:rPr>
            </w:pPr>
          </w:p>
        </w:tc>
        <w:tc>
          <w:tcPr>
            <w:tcW w:w="1561"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95% upper</w:t>
            </w:r>
          </w:p>
        </w:tc>
        <w:tc>
          <w:tcPr>
            <w:tcW w:w="1564"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adjusted</w:t>
            </w:r>
          </w:p>
        </w:tc>
        <w:tc>
          <w:tcPr>
            <w:tcW w:w="1681" w:type="dxa"/>
            <w:tcBorders>
              <w:left w:val="nil"/>
              <w:bottom w:val="single" w:sz="4" w:space="0" w:color="000000" w:themeColor="text1"/>
              <w:right w:val="nil"/>
            </w:tcBorders>
          </w:tcPr>
          <w:p w:rsidR="007217E7" w:rsidRPr="00743826" w:rsidRDefault="00956816" w:rsidP="00E6085E">
            <w:pPr>
              <w:keepNext/>
              <w:keepLines/>
              <w:spacing w:before="120"/>
              <w:ind w:firstLine="0"/>
              <w:jc w:val="center"/>
              <w:rPr>
                <w:rFonts w:ascii="Arial" w:hAnsi="Arial" w:cs="Arial"/>
                <w:lang w:val="en-US"/>
              </w:rPr>
            </w:pPr>
            <w:r w:rsidRPr="00956816">
              <w:rPr>
                <w:rFonts w:ascii="Arial" w:hAnsi="Arial" w:cs="Arial"/>
                <w:i/>
                <w:lang w:val="en-US"/>
              </w:rPr>
              <w:t>λ</w:t>
            </w:r>
            <w:r w:rsidRPr="00956816">
              <w:rPr>
                <w:rFonts w:ascii="Arial" w:hAnsi="Arial" w:cs="Arial"/>
                <w:lang w:val="en-US"/>
              </w:rPr>
              <w:t xml:space="preserve"> 95% lower</w:t>
            </w:r>
          </w:p>
        </w:tc>
      </w:tr>
      <w:tr w:rsidR="007217E7" w:rsidRPr="00743826" w:rsidTr="001103C8">
        <w:trPr>
          <w:jc w:val="center"/>
        </w:trPr>
        <w:tc>
          <w:tcPr>
            <w:tcW w:w="1403" w:type="dxa"/>
            <w:tcBorders>
              <w:top w:val="single" w:sz="4" w:space="0" w:color="auto"/>
              <w:left w:val="nil"/>
              <w:bottom w:val="nil"/>
              <w:right w:val="nil"/>
            </w:tcBorders>
            <w:vAlign w:val="center"/>
          </w:tcPr>
          <w:p w:rsidR="007217E7" w:rsidRPr="00743826" w:rsidRDefault="00956816" w:rsidP="00E6085E">
            <w:pPr>
              <w:keepNext/>
              <w:keepLines/>
              <w:spacing w:before="120"/>
              <w:ind w:firstLine="0"/>
              <w:jc w:val="left"/>
              <w:rPr>
                <w:rFonts w:ascii="Arial" w:hAnsi="Arial" w:cs="Arial"/>
                <w:highlight w:val="magenta"/>
                <w:lang w:val="en-US"/>
              </w:rPr>
            </w:pPr>
            <w:del w:id="731" w:author="Quirijn" w:date="2011-06-22T10:01:00Z">
              <w:r w:rsidRPr="00956816" w:rsidDel="004B5A67">
                <w:rPr>
                  <w:rFonts w:ascii="Arial" w:hAnsi="Arial" w:cs="Arial"/>
                  <w:lang w:val="en-US"/>
                </w:rPr>
                <w:delText>NI</w:delText>
              </w:r>
            </w:del>
            <w:ins w:id="732" w:author="Quirijn" w:date="2011-06-22T10:01:00Z">
              <w:r w:rsidR="004B5A67">
                <w:rPr>
                  <w:rFonts w:ascii="Arial" w:hAnsi="Arial" w:cs="Arial"/>
                  <w:lang w:val="en-US"/>
                </w:rPr>
                <w:t>DI</w:t>
              </w:r>
            </w:ins>
            <w:r w:rsidRPr="00956816">
              <w:rPr>
                <w:rFonts w:ascii="Arial" w:hAnsi="Arial" w:cs="Arial"/>
                <w:lang w:val="en-US"/>
              </w:rPr>
              <w:t xml:space="preserve"> 1</w:t>
            </w:r>
          </w:p>
        </w:tc>
        <w:tc>
          <w:tcPr>
            <w:tcW w:w="1257" w:type="dxa"/>
            <w:tcBorders>
              <w:top w:val="single" w:sz="4" w:space="0" w:color="auto"/>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0-0.1 m</w:t>
            </w:r>
          </w:p>
        </w:tc>
        <w:tc>
          <w:tcPr>
            <w:tcW w:w="1561" w:type="dxa"/>
            <w:tcBorders>
              <w:top w:val="single" w:sz="4" w:space="0" w:color="auto"/>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-0.7411</w:t>
            </w:r>
          </w:p>
        </w:tc>
        <w:tc>
          <w:tcPr>
            <w:tcW w:w="1564" w:type="dxa"/>
            <w:tcBorders>
              <w:top w:val="single" w:sz="4" w:space="0" w:color="auto"/>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-0.2308</w:t>
            </w:r>
          </w:p>
        </w:tc>
        <w:tc>
          <w:tcPr>
            <w:tcW w:w="1681" w:type="dxa"/>
            <w:tcBorders>
              <w:top w:val="single" w:sz="4" w:space="0" w:color="auto"/>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-0.1548</w:t>
            </w:r>
          </w:p>
        </w:tc>
      </w:tr>
      <w:tr w:rsidR="007217E7" w:rsidRPr="00743826" w:rsidTr="001103C8">
        <w:trPr>
          <w:jc w:val="center"/>
        </w:trPr>
        <w:tc>
          <w:tcPr>
            <w:tcW w:w="1403" w:type="dxa"/>
            <w:tcBorders>
              <w:top w:val="nil"/>
              <w:left w:val="nil"/>
              <w:bottom w:val="nil"/>
              <w:right w:val="nil"/>
            </w:tcBorders>
            <w:vAlign w:val="center"/>
          </w:tcPr>
          <w:p w:rsidR="007217E7" w:rsidRPr="00743826" w:rsidRDefault="00956816" w:rsidP="00E6085E">
            <w:pPr>
              <w:keepNext/>
              <w:keepLines/>
              <w:spacing w:before="120"/>
              <w:ind w:firstLine="0"/>
              <w:jc w:val="left"/>
              <w:rPr>
                <w:rFonts w:ascii="Arial" w:hAnsi="Arial" w:cs="Arial"/>
                <w:highlight w:val="magenta"/>
                <w:lang w:val="en-US"/>
              </w:rPr>
            </w:pPr>
            <w:del w:id="733" w:author="Quirijn" w:date="2011-06-22T10:01:00Z">
              <w:r w:rsidRPr="00956816" w:rsidDel="004B5A67">
                <w:rPr>
                  <w:rFonts w:ascii="Arial" w:hAnsi="Arial" w:cs="Arial"/>
                  <w:lang w:val="en-US"/>
                </w:rPr>
                <w:delText>NI</w:delText>
              </w:r>
            </w:del>
            <w:ins w:id="734" w:author="Quirijn" w:date="2011-06-22T10:01:00Z">
              <w:r w:rsidR="004B5A67">
                <w:rPr>
                  <w:rFonts w:ascii="Arial" w:hAnsi="Arial" w:cs="Arial"/>
                  <w:lang w:val="en-US"/>
                </w:rPr>
                <w:t>DI</w:t>
              </w:r>
            </w:ins>
            <w:r w:rsidRPr="00956816">
              <w:rPr>
                <w:rFonts w:ascii="Arial" w:hAnsi="Arial" w:cs="Arial"/>
                <w:lang w:val="en-US"/>
              </w:rPr>
              <w:t xml:space="preserve"> 2</w:t>
            </w:r>
          </w:p>
        </w:tc>
        <w:tc>
          <w:tcPr>
            <w:tcW w:w="1257"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0-0.1 m</w:t>
            </w:r>
          </w:p>
        </w:tc>
        <w:tc>
          <w:tcPr>
            <w:tcW w:w="156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-0.1187</w:t>
            </w:r>
          </w:p>
        </w:tc>
        <w:tc>
          <w:tcPr>
            <w:tcW w:w="1564"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-0.1373</w:t>
            </w:r>
          </w:p>
        </w:tc>
        <w:tc>
          <w:tcPr>
            <w:tcW w:w="1681" w:type="dxa"/>
            <w:tcBorders>
              <w:top w:val="nil"/>
              <w:left w:val="nil"/>
              <w:bottom w:val="nil"/>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-0.1026</w:t>
            </w:r>
          </w:p>
        </w:tc>
      </w:tr>
      <w:tr w:rsidR="007217E7" w:rsidRPr="00743826" w:rsidTr="001103C8">
        <w:trPr>
          <w:jc w:val="center"/>
        </w:trPr>
        <w:tc>
          <w:tcPr>
            <w:tcW w:w="1403" w:type="dxa"/>
            <w:tcBorders>
              <w:top w:val="nil"/>
              <w:left w:val="nil"/>
              <w:bottom w:val="single" w:sz="4" w:space="0" w:color="auto"/>
              <w:right w:val="nil"/>
            </w:tcBorders>
            <w:vAlign w:val="center"/>
          </w:tcPr>
          <w:p w:rsidR="007217E7" w:rsidRPr="00743826" w:rsidRDefault="007217E7" w:rsidP="00E6085E">
            <w:pPr>
              <w:keepNext/>
              <w:keepLines/>
              <w:spacing w:before="120"/>
              <w:ind w:firstLine="0"/>
              <w:jc w:val="left"/>
              <w:rPr>
                <w:rFonts w:ascii="Arial" w:hAnsi="Arial" w:cs="Arial"/>
                <w:lang w:val="en-US"/>
              </w:rPr>
            </w:pPr>
          </w:p>
        </w:tc>
        <w:tc>
          <w:tcPr>
            <w:tcW w:w="1257"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0.1-0.2 m</w:t>
            </w:r>
          </w:p>
        </w:tc>
        <w:tc>
          <w:tcPr>
            <w:tcW w:w="1561"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-0.0752</w:t>
            </w:r>
          </w:p>
        </w:tc>
        <w:tc>
          <w:tcPr>
            <w:tcW w:w="1564"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-0.1164</w:t>
            </w:r>
          </w:p>
        </w:tc>
        <w:tc>
          <w:tcPr>
            <w:tcW w:w="1681" w:type="dxa"/>
            <w:tcBorders>
              <w:top w:val="nil"/>
              <w:left w:val="nil"/>
              <w:bottom w:val="single" w:sz="4" w:space="0" w:color="auto"/>
              <w:right w:val="nil"/>
            </w:tcBorders>
            <w:vAlign w:val="center"/>
          </w:tcPr>
          <w:p w:rsidR="007217E7" w:rsidRPr="00743826" w:rsidRDefault="00956816" w:rsidP="00E6085E">
            <w:pPr>
              <w:keepNext/>
              <w:keepLines/>
              <w:spacing w:before="120"/>
              <w:ind w:firstLine="0"/>
              <w:jc w:val="center"/>
              <w:rPr>
                <w:rFonts w:ascii="Arial" w:hAnsi="Arial" w:cs="Arial"/>
                <w:color w:val="000000"/>
                <w:lang w:val="en-US"/>
              </w:rPr>
            </w:pPr>
            <w:r w:rsidRPr="00956816">
              <w:rPr>
                <w:rFonts w:ascii="Arial" w:hAnsi="Arial" w:cs="Arial"/>
                <w:color w:val="000000"/>
                <w:lang w:val="en-US"/>
              </w:rPr>
              <w:t>-0.1710</w:t>
            </w:r>
          </w:p>
        </w:tc>
      </w:tr>
    </w:tbl>
    <w:p w:rsidR="007217E7" w:rsidRPr="00743826" w:rsidRDefault="007217E7" w:rsidP="007217E7">
      <w:pPr>
        <w:tabs>
          <w:tab w:val="center" w:pos="4706"/>
          <w:tab w:val="right" w:pos="9412"/>
        </w:tabs>
        <w:rPr>
          <w:rFonts w:ascii="Arial" w:hAnsi="Arial" w:cs="Arial"/>
          <w:lang w:val="en-US"/>
        </w:rPr>
      </w:pPr>
    </w:p>
    <w:p w:rsidR="00763F03" w:rsidRPr="00743826" w:rsidRDefault="00956816" w:rsidP="00763F03">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comparison between the root water uptake estimated by </w:t>
      </w:r>
      <w:r w:rsidR="001B5AB0">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model and by experimental data </w:t>
      </w:r>
      <w:r w:rsidR="001B5AB0">
        <w:rPr>
          <w:rFonts w:ascii="Arial" w:eastAsia="Times New Roman" w:hAnsi="Arial" w:cs="Arial"/>
          <w:color w:val="000000"/>
          <w:szCs w:val="24"/>
          <w:lang w:val="en-US" w:eastAsia="pt-BR"/>
        </w:rPr>
        <w:t xml:space="preserve">for </w:t>
      </w:r>
      <w:r w:rsidRPr="00956816">
        <w:rPr>
          <w:rFonts w:ascii="Arial" w:eastAsia="Times New Roman" w:hAnsi="Arial" w:cs="Arial"/>
          <w:color w:val="000000"/>
          <w:szCs w:val="24"/>
          <w:lang w:val="en-US" w:eastAsia="pt-BR"/>
        </w:rPr>
        <w:t>the first soil layer (0-0.1 m) is shown in Figure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fig35</w:instrText>
      </w:r>
      <w:r w:rsidR="00EB4AC9" w:rsidRPr="00956816">
        <w:rPr>
          <w:rFonts w:ascii="Arial" w:hAnsi="Arial" w:cs="Arial"/>
          <w:szCs w:val="24"/>
          <w:lang w:val="en-US"/>
        </w:rPr>
        <w:fldChar w:fldCharType="separate"/>
      </w:r>
      <w:r w:rsidR="00864ADF">
        <w:rPr>
          <w:rFonts w:ascii="Arial" w:hAnsi="Arial" w:cs="Arial"/>
          <w:noProof/>
          <w:szCs w:val="24"/>
          <w:lang w:val="en-US"/>
        </w:rPr>
        <w:t>25</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and </w:t>
      </w:r>
      <w:r w:rsidR="001B5AB0">
        <w:rPr>
          <w:rFonts w:ascii="Arial" w:eastAsia="Times New Roman" w:hAnsi="Arial" w:cs="Arial"/>
          <w:color w:val="000000"/>
          <w:szCs w:val="24"/>
          <w:lang w:val="en-US" w:eastAsia="pt-BR"/>
        </w:rPr>
        <w:t>for</w:t>
      </w:r>
      <w:r w:rsidRPr="00956816">
        <w:rPr>
          <w:rFonts w:ascii="Arial" w:eastAsia="Times New Roman" w:hAnsi="Arial" w:cs="Arial"/>
          <w:color w:val="000000"/>
          <w:szCs w:val="24"/>
          <w:lang w:val="en-US" w:eastAsia="pt-BR"/>
        </w:rPr>
        <w:t xml:space="preserve"> the soil layer between 0.1-0.2 m in Figure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fig36</w:instrText>
      </w:r>
      <w:r w:rsidR="00EB4AC9" w:rsidRPr="00956816">
        <w:rPr>
          <w:rFonts w:ascii="Arial" w:hAnsi="Arial" w:cs="Arial"/>
          <w:szCs w:val="24"/>
          <w:lang w:val="en-US"/>
        </w:rPr>
        <w:fldChar w:fldCharType="separate"/>
      </w:r>
      <w:r w:rsidR="00864ADF">
        <w:rPr>
          <w:rFonts w:ascii="Arial" w:hAnsi="Arial" w:cs="Arial"/>
          <w:noProof/>
          <w:szCs w:val="24"/>
          <w:lang w:val="en-US"/>
        </w:rPr>
        <w:t>26</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The </w:t>
      </w:r>
      <w:r w:rsidR="001B5AB0">
        <w:rPr>
          <w:rFonts w:ascii="Arial" w:eastAsia="Times New Roman" w:hAnsi="Arial" w:cs="Arial"/>
          <w:color w:val="000000"/>
          <w:szCs w:val="24"/>
          <w:lang w:val="en-US" w:eastAsia="pt-BR"/>
        </w:rPr>
        <w:t xml:space="preserve">horizontal </w:t>
      </w:r>
      <w:r w:rsidRPr="00956816">
        <w:rPr>
          <w:rFonts w:ascii="Arial" w:eastAsia="Times New Roman" w:hAnsi="Arial" w:cs="Arial"/>
          <w:color w:val="000000"/>
          <w:szCs w:val="24"/>
          <w:lang w:val="en-US" w:eastAsia="pt-BR"/>
        </w:rPr>
        <w:t>axis represents the root water uptake obtained from the experimental data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exp</w:t>
      </w:r>
      <w:r w:rsidRPr="00956816">
        <w:rPr>
          <w:rFonts w:ascii="Arial" w:eastAsia="Times New Roman" w:hAnsi="Arial" w:cs="Arial"/>
          <w:color w:val="000000"/>
          <w:szCs w:val="24"/>
          <w:lang w:val="en-US" w:eastAsia="pt-BR"/>
        </w:rPr>
        <w:t xml:space="preserve">) and the </w:t>
      </w:r>
      <w:r w:rsidR="001B5AB0">
        <w:rPr>
          <w:rFonts w:ascii="Arial" w:eastAsia="Times New Roman" w:hAnsi="Arial" w:cs="Arial"/>
          <w:color w:val="000000"/>
          <w:szCs w:val="24"/>
          <w:lang w:val="en-US" w:eastAsia="pt-BR"/>
        </w:rPr>
        <w:t xml:space="preserve">vertical </w:t>
      </w:r>
      <w:r w:rsidRPr="00956816">
        <w:rPr>
          <w:rFonts w:ascii="Arial" w:eastAsia="Times New Roman" w:hAnsi="Arial" w:cs="Arial"/>
          <w:color w:val="000000"/>
          <w:szCs w:val="24"/>
          <w:lang w:val="en-US" w:eastAsia="pt-BR"/>
        </w:rPr>
        <w:t>axis estimated by the model of Jong van Lier et al. (2008)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mod</w:t>
      </w:r>
      <w:r w:rsidRPr="00956816">
        <w:rPr>
          <w:rFonts w:ascii="Arial" w:eastAsia="Times New Roman" w:hAnsi="Arial" w:cs="Arial"/>
          <w:color w:val="000000"/>
          <w:szCs w:val="24"/>
          <w:lang w:val="en-US" w:eastAsia="pt-BR"/>
        </w:rPr>
        <w:t xml:space="preserve">). After adjusting </w:t>
      </w:r>
      <w:r w:rsidRPr="00956816">
        <w:rPr>
          <w:rFonts w:ascii="Arial" w:eastAsia="Times New Roman" w:hAnsi="Arial" w:cs="Arial"/>
          <w:i/>
          <w:color w:val="000000"/>
          <w:szCs w:val="24"/>
          <w:lang w:val="en-US" w:eastAsia="pt-BR"/>
        </w:rPr>
        <w:t>f</w:t>
      </w:r>
      <w:r w:rsidRPr="00956816">
        <w:rPr>
          <w:rFonts w:ascii="Arial" w:eastAsia="Times New Roman" w:hAnsi="Arial" w:cs="Arial"/>
          <w:i/>
          <w:color w:val="000000"/>
          <w:szCs w:val="24"/>
          <w:vertAlign w:val="subscript"/>
          <w:lang w:val="en-US" w:eastAsia="pt-BR"/>
        </w:rPr>
        <w:t>z</w:t>
      </w:r>
      <w:r w:rsidRPr="00956816">
        <w:rPr>
          <w:rFonts w:ascii="Arial" w:eastAsia="Times New Roman" w:hAnsi="Arial" w:cs="Arial"/>
          <w:color w:val="000000"/>
          <w:szCs w:val="24"/>
          <w:lang w:val="en-US" w:eastAsia="pt-BR"/>
        </w:rPr>
        <w:t>, the water uptake in both observation points of the surface layer (Figure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fig35</w:instrText>
      </w:r>
      <w:r w:rsidR="00EB4AC9" w:rsidRPr="00956816">
        <w:rPr>
          <w:rFonts w:ascii="Arial" w:hAnsi="Arial" w:cs="Arial"/>
          <w:szCs w:val="24"/>
          <w:lang w:val="en-US"/>
        </w:rPr>
        <w:fldChar w:fldCharType="separate"/>
      </w:r>
      <w:r w:rsidR="00864ADF">
        <w:rPr>
          <w:rFonts w:ascii="Arial" w:hAnsi="Arial" w:cs="Arial"/>
          <w:noProof/>
          <w:szCs w:val="24"/>
          <w:lang w:val="en-US"/>
        </w:rPr>
        <w:t>25</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is similar, </w:t>
      </w:r>
      <w:r w:rsidRPr="00B276B0">
        <w:rPr>
          <w:rFonts w:ascii="Arial" w:eastAsia="Times New Roman" w:hAnsi="Arial" w:cs="Arial"/>
          <w:color w:val="000000"/>
          <w:szCs w:val="24"/>
          <w:lang w:val="en-US" w:eastAsia="pt-BR"/>
        </w:rPr>
        <w:t xml:space="preserve">with maximum values </w:t>
      </w:r>
      <w:r w:rsidRPr="00B276B0">
        <w:rPr>
          <w:rFonts w:ascii="Cambria Math" w:eastAsia="Times New Roman" w:hAnsi="Cambria Math" w:cs="Cambria Math"/>
          <w:color w:val="000000"/>
          <w:szCs w:val="24"/>
          <w:lang w:val="en-US" w:eastAsia="pt-BR"/>
        </w:rPr>
        <w:t>​​</w:t>
      </w:r>
      <w:r w:rsidRPr="00B276B0">
        <w:rPr>
          <w:rFonts w:ascii="Arial" w:eastAsia="Times New Roman" w:hAnsi="Arial" w:cs="Arial"/>
          <w:color w:val="000000"/>
          <w:szCs w:val="24"/>
          <w:lang w:val="en-US" w:eastAsia="pt-BR"/>
        </w:rPr>
        <w:t xml:space="preserve">of approximately </w:t>
      </w:r>
      <w:r w:rsidRPr="00B276B0">
        <w:rPr>
          <w:rFonts w:ascii="Arial" w:hAnsi="Arial" w:cs="Arial"/>
          <w:szCs w:val="24"/>
          <w:lang w:val="en-US" w:eastAsia="pt-BR"/>
        </w:rPr>
        <w:t>0.018 m</w:t>
      </w:r>
      <w:r w:rsidRPr="00B276B0">
        <w:rPr>
          <w:rFonts w:ascii="Arial" w:hAnsi="Arial" w:cs="Arial"/>
          <w:szCs w:val="24"/>
          <w:vertAlign w:val="superscript"/>
          <w:lang w:val="en-US" w:eastAsia="pt-BR"/>
        </w:rPr>
        <w:t>3</w:t>
      </w:r>
      <w:r w:rsidRPr="00B276B0">
        <w:rPr>
          <w:rFonts w:ascii="Arial" w:hAnsi="Arial" w:cs="Arial"/>
          <w:szCs w:val="24"/>
          <w:lang w:val="en-US" w:eastAsia="pt-BR"/>
        </w:rPr>
        <w:t> m</w:t>
      </w:r>
      <w:r w:rsidR="00422C77" w:rsidRPr="00B276B0">
        <w:rPr>
          <w:rFonts w:ascii="Arial" w:hAnsi="Arial" w:cs="Arial"/>
          <w:szCs w:val="24"/>
          <w:vertAlign w:val="superscript"/>
          <w:lang w:val="en-US" w:eastAsia="pt-BR"/>
        </w:rPr>
        <w:noBreakHyphen/>
        <w:t>3</w:t>
      </w:r>
      <w:r w:rsidRPr="00B276B0">
        <w:rPr>
          <w:rFonts w:ascii="Arial" w:hAnsi="Arial" w:cs="Arial"/>
          <w:szCs w:val="24"/>
          <w:lang w:val="en-US" w:eastAsia="pt-BR"/>
        </w:rPr>
        <w:t> d</w:t>
      </w:r>
      <w:r w:rsidR="00422C77" w:rsidRPr="00B276B0">
        <w:rPr>
          <w:rFonts w:ascii="Arial" w:hAnsi="Arial" w:cs="Arial"/>
          <w:szCs w:val="24"/>
          <w:vertAlign w:val="superscript"/>
          <w:lang w:val="en-US" w:eastAsia="pt-BR"/>
        </w:rPr>
        <w:noBreakHyphen/>
        <w:t>1</w:t>
      </w:r>
      <w:r w:rsidRPr="00B276B0">
        <w:rPr>
          <w:rFonts w:ascii="Arial" w:hAnsi="Arial" w:cs="Arial"/>
          <w:szCs w:val="24"/>
          <w:lang w:val="en-US" w:eastAsia="pt-BR"/>
        </w:rPr>
        <w:t>.</w:t>
      </w:r>
      <w:r w:rsidRPr="00B276B0">
        <w:rPr>
          <w:rFonts w:ascii="Arial" w:eastAsia="Times New Roman" w:hAnsi="Arial" w:cs="Arial"/>
          <w:color w:val="000000"/>
          <w:szCs w:val="24"/>
          <w:lang w:val="en-US" w:eastAsia="pt-BR"/>
        </w:rPr>
        <w:t xml:space="preserve"> Considering the </w:t>
      </w:r>
      <w:r w:rsidR="00C656E2" w:rsidRPr="00B276B0">
        <w:rPr>
          <w:rFonts w:ascii="Arial" w:eastAsia="Times New Roman" w:hAnsi="Arial" w:cs="Arial"/>
          <w:color w:val="000000"/>
          <w:szCs w:val="24"/>
          <w:lang w:val="en-US" w:eastAsia="pt-BR"/>
        </w:rPr>
        <w:t>soil</w:t>
      </w:r>
      <w:r w:rsidRPr="00B276B0">
        <w:rPr>
          <w:rFonts w:ascii="Arial" w:eastAsia="Times New Roman" w:hAnsi="Arial" w:cs="Arial"/>
          <w:color w:val="000000"/>
          <w:szCs w:val="24"/>
          <w:lang w:val="en-US" w:eastAsia="pt-BR"/>
        </w:rPr>
        <w:t xml:space="preserve"> depth (0.2 m), the</w:t>
      </w:r>
      <w:bookmarkStart w:id="735" w:name="OLE_LINK3"/>
      <w:bookmarkStart w:id="736" w:name="OLE_LINK4"/>
      <w:r w:rsidRPr="00B276B0">
        <w:rPr>
          <w:rFonts w:ascii="Arial" w:eastAsia="Times New Roman" w:hAnsi="Arial" w:cs="Arial"/>
          <w:color w:val="000000"/>
          <w:szCs w:val="24"/>
          <w:lang w:val="en-US" w:eastAsia="pt-BR"/>
        </w:rPr>
        <w:t xml:space="preserve"> uptake</w:t>
      </w:r>
      <w:bookmarkEnd w:id="735"/>
      <w:bookmarkEnd w:id="736"/>
      <w:r w:rsidRPr="00B276B0">
        <w:rPr>
          <w:rFonts w:ascii="Arial" w:eastAsia="Times New Roman" w:hAnsi="Arial" w:cs="Arial"/>
          <w:color w:val="000000"/>
          <w:szCs w:val="24"/>
          <w:lang w:val="en-US" w:eastAsia="pt-BR"/>
        </w:rPr>
        <w:t xml:space="preserve"> rate corresponds to an extraction of 3.6 mm d</w:t>
      </w:r>
      <w:r w:rsidR="00422C77" w:rsidRPr="00B276B0">
        <w:rPr>
          <w:rFonts w:ascii="Arial" w:eastAsia="Times New Roman" w:hAnsi="Arial" w:cs="Arial"/>
          <w:color w:val="000000"/>
          <w:szCs w:val="24"/>
          <w:vertAlign w:val="superscript"/>
          <w:lang w:val="en-US" w:eastAsia="pt-BR"/>
        </w:rPr>
        <w:noBreakHyphen/>
        <w:t>1</w:t>
      </w:r>
      <w:r w:rsidRPr="00B276B0">
        <w:rPr>
          <w:rFonts w:ascii="Arial" w:eastAsia="Times New Roman" w:hAnsi="Arial" w:cs="Arial"/>
          <w:color w:val="000000"/>
          <w:szCs w:val="24"/>
          <w:lang w:val="en-US" w:eastAsia="pt-BR"/>
        </w:rPr>
        <w:t xml:space="preserve">. These values </w:t>
      </w:r>
      <w:r w:rsidRPr="00B276B0">
        <w:rPr>
          <w:rFonts w:ascii="Cambria Math" w:eastAsia="Times New Roman" w:hAnsi="Cambria Math" w:cs="Cambria Math"/>
          <w:color w:val="000000"/>
          <w:szCs w:val="24"/>
          <w:lang w:val="en-US" w:eastAsia="pt-BR"/>
        </w:rPr>
        <w:t>​​</w:t>
      </w:r>
      <w:r w:rsidRPr="00B276B0">
        <w:rPr>
          <w:rFonts w:ascii="Arial" w:eastAsia="Times New Roman" w:hAnsi="Arial" w:cs="Arial"/>
          <w:color w:val="000000"/>
          <w:szCs w:val="24"/>
          <w:lang w:val="en-US" w:eastAsia="pt-BR"/>
        </w:rPr>
        <w:t xml:space="preserve">were obtained in both cases with the upper limit of </w:t>
      </w:r>
      <w:r w:rsidRPr="00B276B0">
        <w:rPr>
          <w:rFonts w:ascii="Arial" w:eastAsia="Times New Roman" w:hAnsi="Arial" w:cs="Arial"/>
          <w:i/>
          <w:color w:val="000000"/>
          <w:szCs w:val="24"/>
          <w:lang w:val="en-US" w:eastAsia="pt-BR"/>
        </w:rPr>
        <w:t>K</w:t>
      </w:r>
      <w:r w:rsidRPr="00B276B0">
        <w:rPr>
          <w:rFonts w:ascii="Arial" w:eastAsia="Times New Roman" w:hAnsi="Arial" w:cs="Arial"/>
          <w:i/>
          <w:color w:val="000000"/>
          <w:szCs w:val="24"/>
          <w:vertAlign w:val="subscript"/>
          <w:lang w:val="en-US" w:eastAsia="pt-BR"/>
        </w:rPr>
        <w:t>s</w:t>
      </w:r>
      <w:r w:rsidRPr="00B276B0">
        <w:rPr>
          <w:rFonts w:ascii="Arial" w:eastAsia="Times New Roman" w:hAnsi="Arial" w:cs="Arial"/>
          <w:color w:val="000000"/>
          <w:szCs w:val="24"/>
          <w:lang w:val="en-US" w:eastAsia="pt-BR"/>
        </w:rPr>
        <w:t xml:space="preserve"> and lower </w:t>
      </w:r>
      <w:r w:rsidRPr="00B276B0">
        <w:rPr>
          <w:rFonts w:ascii="Arial" w:eastAsia="Times New Roman" w:hAnsi="Arial" w:cs="Arial"/>
          <w:i/>
          <w:color w:val="000000"/>
          <w:szCs w:val="24"/>
          <w:lang w:val="en-US" w:eastAsia="pt-BR"/>
        </w:rPr>
        <w:t>λ</w:t>
      </w:r>
      <w:r w:rsidRPr="00B276B0">
        <w:rPr>
          <w:rFonts w:ascii="Arial" w:eastAsia="Times New Roman" w:hAnsi="Arial" w:cs="Arial"/>
          <w:color w:val="000000"/>
          <w:szCs w:val="24"/>
          <w:lang w:val="en-US" w:eastAsia="pt-BR"/>
        </w:rPr>
        <w:t>. Most of the extraction, however</w:t>
      </w:r>
      <w:r w:rsidRPr="00956816">
        <w:rPr>
          <w:rFonts w:ascii="Arial" w:eastAsia="Times New Roman" w:hAnsi="Arial" w:cs="Arial"/>
          <w:color w:val="000000"/>
          <w:szCs w:val="24"/>
          <w:lang w:val="en-US" w:eastAsia="pt-BR"/>
        </w:rPr>
        <w:t xml:space="preserve">, is close to zero </w:t>
      </w:r>
      <w:r w:rsidRPr="00956816">
        <w:rPr>
          <w:rFonts w:ascii="Arial" w:eastAsia="Times New Roman" w:hAnsi="Arial" w:cs="Arial"/>
          <w:color w:val="000000"/>
          <w:szCs w:val="24"/>
          <w:lang w:val="en-US" w:eastAsia="pt-BR"/>
        </w:rPr>
        <w:lastRenderedPageBreak/>
        <w:t>during the period from August 2 to September 2, confirming the results presented in 4.2 that indicated the reduction in soil water content and the occurrence of water stress.</w:t>
      </w:r>
    </w:p>
    <w:p w:rsidR="00E6085E" w:rsidRPr="00743826" w:rsidRDefault="00E6085E" w:rsidP="00E6085E">
      <w:pPr>
        <w:tabs>
          <w:tab w:val="center" w:pos="4706"/>
          <w:tab w:val="right" w:pos="9412"/>
        </w:tabs>
        <w:rPr>
          <w:rFonts w:ascii="Arial" w:hAnsi="Arial" w:cs="Arial"/>
          <w:lang w:val="en-US"/>
        </w:rPr>
      </w:pPr>
    </w:p>
    <w:p w:rsidR="003B3860" w:rsidRPr="00743826" w:rsidRDefault="003B3860" w:rsidP="00E6085E">
      <w:pPr>
        <w:tabs>
          <w:tab w:val="center" w:pos="4706"/>
          <w:tab w:val="right" w:pos="9412"/>
        </w:tabs>
        <w:rPr>
          <w:rFonts w:ascii="Arial" w:hAnsi="Arial" w:cs="Arial"/>
          <w:lang w:val="en-US"/>
        </w:rPr>
      </w:pPr>
    </w:p>
    <w:p w:rsidR="00E6085E" w:rsidRPr="00743826" w:rsidRDefault="00956816" w:rsidP="00E6085E">
      <w:pPr>
        <w:spacing w:line="240" w:lineRule="auto"/>
        <w:ind w:firstLine="0"/>
        <w:jc w:val="center"/>
        <w:rPr>
          <w:rFonts w:ascii="Arial" w:hAnsi="Arial" w:cs="Arial"/>
          <w:lang w:val="en-US"/>
        </w:rPr>
      </w:pPr>
      <w:r w:rsidRPr="00956816">
        <w:rPr>
          <w:rFonts w:ascii="Arial" w:hAnsi="Arial" w:cs="Arial"/>
          <w:lang w:val="en-US"/>
        </w:rPr>
        <w:t xml:space="preserve"> </w:t>
      </w:r>
      <w:r w:rsidR="00CC79DE">
        <w:rPr>
          <w:noProof/>
          <w:lang w:eastAsia="pt-BR"/>
        </w:rPr>
        <w:drawing>
          <wp:inline distT="0" distB="0" distL="0" distR="0">
            <wp:extent cx="2894898" cy="3101700"/>
            <wp:effectExtent l="1905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85" cstate="print"/>
                    <a:srcRect l="14941" r="26680"/>
                    <a:stretch>
                      <a:fillRect/>
                    </a:stretch>
                  </pic:blipFill>
                  <pic:spPr bwMode="auto">
                    <a:xfrm>
                      <a:off x="0" y="0"/>
                      <a:ext cx="2894898" cy="3101700"/>
                    </a:xfrm>
                    <a:prstGeom prst="rect">
                      <a:avLst/>
                    </a:prstGeom>
                    <a:noFill/>
                    <a:ln w="9525">
                      <a:noFill/>
                      <a:miter lim="800000"/>
                      <a:headEnd/>
                      <a:tailEnd/>
                    </a:ln>
                  </pic:spPr>
                </pic:pic>
              </a:graphicData>
            </a:graphic>
          </wp:inline>
        </w:drawing>
      </w:r>
      <w:r w:rsidRPr="00956816">
        <w:rPr>
          <w:rFonts w:ascii="Arial" w:hAnsi="Arial" w:cs="Arial"/>
          <w:lang w:val="en-US"/>
        </w:rPr>
        <w:t xml:space="preserve">  </w:t>
      </w:r>
      <w:r w:rsidR="00CC79DE">
        <w:rPr>
          <w:noProof/>
          <w:lang w:eastAsia="pt-BR"/>
        </w:rPr>
        <w:drawing>
          <wp:inline distT="0" distB="0" distL="0" distR="0">
            <wp:extent cx="2894898" cy="3101700"/>
            <wp:effectExtent l="1905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86" cstate="print"/>
                    <a:srcRect l="14941" r="26680"/>
                    <a:stretch>
                      <a:fillRect/>
                    </a:stretch>
                  </pic:blipFill>
                  <pic:spPr bwMode="auto">
                    <a:xfrm>
                      <a:off x="0" y="0"/>
                      <a:ext cx="2894898" cy="3101700"/>
                    </a:xfrm>
                    <a:prstGeom prst="rect">
                      <a:avLst/>
                    </a:prstGeom>
                    <a:noFill/>
                    <a:ln w="9525">
                      <a:noFill/>
                      <a:miter lim="800000"/>
                      <a:headEnd/>
                      <a:tailEnd/>
                    </a:ln>
                  </pic:spPr>
                </pic:pic>
              </a:graphicData>
            </a:graphic>
          </wp:inline>
        </w:drawing>
      </w:r>
    </w:p>
    <w:p w:rsidR="00E6085E" w:rsidRPr="00743826" w:rsidRDefault="00956816" w:rsidP="001C7032">
      <w:pPr>
        <w:pStyle w:val="Legenda"/>
        <w:spacing w:after="0" w:line="360" w:lineRule="auto"/>
        <w:ind w:left="1134" w:hanging="1134"/>
        <w:rPr>
          <w:rFonts w:ascii="Arial" w:hAnsi="Arial" w:cs="Arial"/>
          <w:b w:val="0"/>
          <w:color w:val="auto"/>
          <w:sz w:val="20"/>
          <w:szCs w:val="20"/>
          <w:lang w:val="en-US"/>
        </w:rPr>
      </w:pPr>
      <w:bookmarkStart w:id="737" w:name="_Toc295805498"/>
      <w:bookmarkStart w:id="738" w:name="_Toc296436864"/>
      <w:r w:rsidRPr="00956816">
        <w:rPr>
          <w:rFonts w:ascii="Arial" w:hAnsi="Arial" w:cs="Arial"/>
          <w:b w:val="0"/>
          <w:color w:val="auto"/>
          <w:sz w:val="20"/>
          <w:szCs w:val="20"/>
          <w:lang w:val="en-US"/>
        </w:rPr>
        <w:t xml:space="preserve">Figure </w:t>
      </w:r>
      <w:bookmarkStart w:id="739" w:name="fig35"/>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25</w:t>
      </w:r>
      <w:r w:rsidR="00EB4AC9" w:rsidRPr="00956816">
        <w:rPr>
          <w:rFonts w:ascii="Arial" w:hAnsi="Arial" w:cs="Arial"/>
          <w:b w:val="0"/>
          <w:color w:val="auto"/>
          <w:sz w:val="20"/>
          <w:szCs w:val="20"/>
          <w:lang w:val="en-US"/>
        </w:rPr>
        <w:fldChar w:fldCharType="end"/>
      </w:r>
      <w:bookmarkEnd w:id="739"/>
      <w:r w:rsidRPr="00956816">
        <w:rPr>
          <w:rFonts w:ascii="Arial" w:hAnsi="Arial" w:cs="Arial"/>
          <w:b w:val="0"/>
          <w:color w:val="auto"/>
          <w:sz w:val="20"/>
          <w:szCs w:val="20"/>
          <w:lang w:val="en-US"/>
        </w:rPr>
        <w:t xml:space="preserve"> – Root soil water uptake calculated with </w:t>
      </w:r>
      <w:r w:rsidR="00C656E2" w:rsidRPr="0037783A">
        <w:rPr>
          <w:rFonts w:ascii="Arial" w:hAnsi="Arial" w:cs="Arial"/>
          <w:b w:val="0"/>
          <w:color w:val="auto"/>
          <w:sz w:val="20"/>
          <w:szCs w:val="20"/>
          <w:lang w:val="en-US"/>
        </w:rPr>
        <w:t>experimental</w:t>
      </w:r>
      <w:r w:rsidRPr="00956816">
        <w:rPr>
          <w:rFonts w:ascii="Arial" w:hAnsi="Arial" w:cs="Arial"/>
          <w:b w:val="0"/>
          <w:color w:val="auto"/>
          <w:sz w:val="20"/>
          <w:szCs w:val="20"/>
          <w:lang w:val="en-US"/>
        </w:rPr>
        <w:t xml:space="preserve"> data (</w:t>
      </w:r>
      <w:r w:rsidRPr="00956816">
        <w:rPr>
          <w:rFonts w:ascii="Arial" w:hAnsi="Arial" w:cs="Arial"/>
          <w:b w:val="0"/>
          <w:i/>
          <w:color w:val="auto"/>
          <w:sz w:val="20"/>
          <w:szCs w:val="20"/>
          <w:lang w:val="en-US"/>
        </w:rPr>
        <w:t>S</w:t>
      </w:r>
      <w:r w:rsidRPr="00956816">
        <w:rPr>
          <w:rFonts w:ascii="Arial" w:hAnsi="Arial" w:cs="Arial"/>
          <w:b w:val="0"/>
          <w:i/>
          <w:color w:val="auto"/>
          <w:sz w:val="20"/>
          <w:szCs w:val="20"/>
          <w:vertAlign w:val="subscript"/>
          <w:lang w:val="en-US"/>
        </w:rPr>
        <w:t>exp</w:t>
      </w:r>
      <w:r w:rsidRPr="00956816">
        <w:rPr>
          <w:rFonts w:ascii="Arial" w:hAnsi="Arial" w:cs="Arial"/>
          <w:b w:val="0"/>
          <w:color w:val="auto"/>
          <w:sz w:val="20"/>
          <w:szCs w:val="20"/>
          <w:lang w:val="en-US"/>
        </w:rPr>
        <w:t xml:space="preserve">) and estimated by </w:t>
      </w:r>
      <w:r w:rsidR="00C656E2">
        <w:rPr>
          <w:rFonts w:ascii="Arial" w:hAnsi="Arial" w:cs="Arial"/>
          <w:b w:val="0"/>
          <w:color w:val="auto"/>
          <w:sz w:val="20"/>
          <w:szCs w:val="20"/>
          <w:lang w:val="en-US"/>
        </w:rPr>
        <w:t xml:space="preserve">the </w:t>
      </w:r>
      <w:r w:rsidRPr="00956816">
        <w:rPr>
          <w:rFonts w:ascii="Arial" w:hAnsi="Arial" w:cs="Arial"/>
          <w:b w:val="0"/>
          <w:color w:val="auto"/>
          <w:sz w:val="20"/>
          <w:szCs w:val="20"/>
          <w:lang w:val="en-US"/>
        </w:rPr>
        <w:t>model proposed by Jong Van Lier et al. (2008) (</w:t>
      </w:r>
      <w:r w:rsidRPr="00956816">
        <w:rPr>
          <w:rFonts w:ascii="Arial" w:hAnsi="Arial" w:cs="Arial"/>
          <w:b w:val="0"/>
          <w:i/>
          <w:color w:val="auto"/>
          <w:sz w:val="20"/>
          <w:szCs w:val="20"/>
          <w:lang w:val="en-US"/>
        </w:rPr>
        <w:t>S</w:t>
      </w:r>
      <w:r w:rsidRPr="00956816">
        <w:rPr>
          <w:rFonts w:ascii="Arial" w:hAnsi="Arial" w:cs="Arial"/>
          <w:b w:val="0"/>
          <w:i/>
          <w:color w:val="auto"/>
          <w:sz w:val="20"/>
          <w:szCs w:val="20"/>
          <w:vertAlign w:val="subscript"/>
          <w:lang w:val="en-US"/>
        </w:rPr>
        <w:t>mod</w:t>
      </w:r>
      <w:r w:rsidRPr="00956816">
        <w:rPr>
          <w:rFonts w:ascii="Arial" w:hAnsi="Arial" w:cs="Arial"/>
          <w:b w:val="0"/>
          <w:color w:val="auto"/>
          <w:sz w:val="20"/>
          <w:szCs w:val="20"/>
          <w:lang w:val="en-US"/>
        </w:rPr>
        <w:t xml:space="preserve">) </w:t>
      </w:r>
      <w:r w:rsidR="00C656E2">
        <w:rPr>
          <w:rFonts w:ascii="Arial" w:hAnsi="Arial" w:cs="Arial"/>
          <w:b w:val="0"/>
          <w:color w:val="auto"/>
          <w:sz w:val="20"/>
          <w:szCs w:val="20"/>
          <w:lang w:val="en-US"/>
        </w:rPr>
        <w:t>for</w:t>
      </w:r>
      <w:r w:rsidRPr="00956816">
        <w:rPr>
          <w:rFonts w:ascii="Arial" w:hAnsi="Arial" w:cs="Arial"/>
          <w:b w:val="0"/>
          <w:color w:val="auto"/>
          <w:sz w:val="20"/>
          <w:szCs w:val="20"/>
          <w:lang w:val="en-US"/>
        </w:rPr>
        <w:t xml:space="preserve"> the soil layer between 0-0.1 m</w:t>
      </w:r>
      <w:r w:rsidR="00C656E2">
        <w:rPr>
          <w:rFonts w:ascii="Arial" w:hAnsi="Arial" w:cs="Arial"/>
          <w:b w:val="0"/>
          <w:color w:val="auto"/>
          <w:sz w:val="20"/>
          <w:szCs w:val="20"/>
          <w:lang w:val="en-US"/>
        </w:rPr>
        <w:t xml:space="preserve">, </w:t>
      </w:r>
      <w:r w:rsidRPr="00956816">
        <w:rPr>
          <w:rFonts w:ascii="Arial" w:hAnsi="Arial" w:cs="Arial"/>
          <w:b w:val="0"/>
          <w:color w:val="auto"/>
          <w:sz w:val="20"/>
          <w:szCs w:val="20"/>
          <w:lang w:val="en-US"/>
        </w:rPr>
        <w:t>two observation points (</w:t>
      </w:r>
      <w:del w:id="740" w:author="Quirijn" w:date="2011-06-22T10:01:00Z">
        <w:r w:rsidRPr="00956816" w:rsidDel="004B5A67">
          <w:rPr>
            <w:rFonts w:ascii="Arial" w:hAnsi="Arial" w:cs="Arial"/>
            <w:b w:val="0"/>
            <w:color w:val="auto"/>
            <w:sz w:val="20"/>
            <w:szCs w:val="20"/>
            <w:lang w:val="en-US"/>
          </w:rPr>
          <w:delText>NI</w:delText>
        </w:r>
      </w:del>
      <w:ins w:id="741"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Pr="00956816">
        <w:rPr>
          <w:rFonts w:ascii="Arial" w:hAnsi="Arial" w:cs="Arial"/>
          <w:b w:val="0"/>
          <w:color w:val="auto"/>
          <w:sz w:val="20"/>
          <w:szCs w:val="20"/>
          <w:lang w:val="en-US"/>
        </w:rPr>
        <w:t xml:space="preserve">1 e </w:t>
      </w:r>
      <w:del w:id="742" w:author="Quirijn" w:date="2011-06-22T10:01:00Z">
        <w:r w:rsidRPr="00956816" w:rsidDel="004B5A67">
          <w:rPr>
            <w:rFonts w:ascii="Arial" w:hAnsi="Arial" w:cs="Arial"/>
            <w:b w:val="0"/>
            <w:color w:val="auto"/>
            <w:sz w:val="20"/>
            <w:szCs w:val="20"/>
            <w:lang w:val="en-US"/>
          </w:rPr>
          <w:delText>NI</w:delText>
        </w:r>
      </w:del>
      <w:ins w:id="743"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Pr="00956816">
        <w:rPr>
          <w:rFonts w:ascii="Arial" w:hAnsi="Arial" w:cs="Arial"/>
          <w:b w:val="0"/>
          <w:color w:val="auto"/>
          <w:sz w:val="20"/>
          <w:szCs w:val="20"/>
          <w:lang w:val="en-US"/>
        </w:rPr>
        <w:t xml:space="preserve">2) </w:t>
      </w:r>
      <w:r w:rsidR="00C656E2">
        <w:rPr>
          <w:rFonts w:ascii="Arial" w:hAnsi="Arial" w:cs="Arial"/>
          <w:b w:val="0"/>
          <w:color w:val="auto"/>
          <w:sz w:val="20"/>
          <w:szCs w:val="20"/>
          <w:lang w:val="en-US"/>
        </w:rPr>
        <w:t xml:space="preserve">in the </w:t>
      </w:r>
      <w:del w:id="744" w:author="Quirijn" w:date="2011-06-22T09:57:00Z">
        <w:r w:rsidR="004D4D36" w:rsidDel="004B5A67">
          <w:rPr>
            <w:rFonts w:ascii="Arial" w:hAnsi="Arial" w:cs="Arial"/>
            <w:b w:val="0"/>
            <w:color w:val="auto"/>
            <w:sz w:val="20"/>
            <w:szCs w:val="20"/>
            <w:lang w:val="en-US"/>
          </w:rPr>
          <w:delText>non-irrigated</w:delText>
        </w:r>
      </w:del>
      <w:ins w:id="745" w:author="Quirijn" w:date="2011-06-22T10:08:00Z">
        <w:r w:rsidR="004B5A67">
          <w:rPr>
            <w:rFonts w:ascii="Arial" w:hAnsi="Arial" w:cs="Arial"/>
            <w:b w:val="0"/>
            <w:color w:val="auto"/>
            <w:sz w:val="20"/>
            <w:szCs w:val="20"/>
            <w:lang w:val="en-US"/>
          </w:rPr>
          <w:t>deficit irrigated</w:t>
        </w:r>
      </w:ins>
      <w:r w:rsidRPr="00956816">
        <w:rPr>
          <w:rFonts w:ascii="Arial" w:hAnsi="Arial" w:cs="Arial"/>
          <w:b w:val="0"/>
          <w:color w:val="auto"/>
          <w:sz w:val="20"/>
          <w:szCs w:val="20"/>
          <w:lang w:val="en-US"/>
        </w:rPr>
        <w:t xml:space="preserve"> treatment. </w:t>
      </w:r>
      <w:r w:rsidR="00422C77">
        <w:rPr>
          <w:rFonts w:ascii="Arial" w:hAnsi="Arial" w:cs="Arial"/>
          <w:b w:val="0"/>
          <w:color w:val="auto"/>
          <w:sz w:val="20"/>
          <w:szCs w:val="20"/>
          <w:lang w:val="en-US"/>
        </w:rPr>
        <w:t>Black</w:t>
      </w:r>
      <w:r w:rsidRPr="00956816">
        <w:rPr>
          <w:rFonts w:ascii="Arial" w:hAnsi="Arial" w:cs="Arial"/>
          <w:b w:val="0"/>
          <w:color w:val="auto"/>
          <w:sz w:val="20"/>
          <w:szCs w:val="20"/>
          <w:lang w:val="en-US"/>
        </w:rPr>
        <w:t xml:space="preserve"> circles </w:t>
      </w:r>
      <w:r w:rsidR="00422C77">
        <w:rPr>
          <w:rFonts w:ascii="Arial" w:hAnsi="Arial" w:cs="Arial"/>
          <w:b w:val="0"/>
          <w:color w:val="auto"/>
          <w:sz w:val="20"/>
          <w:szCs w:val="20"/>
          <w:lang w:val="en-US"/>
        </w:rPr>
        <w:t>represent</w:t>
      </w:r>
      <w:r w:rsidRPr="00956816">
        <w:rPr>
          <w:rFonts w:ascii="Arial" w:hAnsi="Arial" w:cs="Arial"/>
          <w:b w:val="0"/>
          <w:color w:val="auto"/>
          <w:sz w:val="20"/>
          <w:szCs w:val="20"/>
          <w:lang w:val="en-US"/>
        </w:rPr>
        <w:t xml:space="preserve"> </w:t>
      </w:r>
      <w:r w:rsidR="00422C77">
        <w:rPr>
          <w:rFonts w:ascii="Arial" w:hAnsi="Arial" w:cs="Arial"/>
          <w:b w:val="0"/>
          <w:color w:val="auto"/>
          <w:sz w:val="20"/>
          <w:szCs w:val="20"/>
          <w:lang w:val="en-US"/>
        </w:rPr>
        <w:t>values</w:t>
      </w:r>
      <w:r w:rsidRPr="00956816">
        <w:rPr>
          <w:rFonts w:ascii="Arial" w:hAnsi="Arial" w:cs="Arial"/>
          <w:b w:val="0"/>
          <w:color w:val="auto"/>
          <w:sz w:val="20"/>
          <w:szCs w:val="20"/>
          <w:lang w:val="en-US"/>
        </w:rPr>
        <w:t xml:space="preserve"> calculated with </w:t>
      </w:r>
      <w:r w:rsidR="00422C77">
        <w:rPr>
          <w:rFonts w:ascii="Arial" w:hAnsi="Arial" w:cs="Arial"/>
          <w:b w:val="0"/>
          <w:color w:val="auto"/>
          <w:sz w:val="20"/>
          <w:szCs w:val="20"/>
          <w:lang w:val="en-US"/>
        </w:rPr>
        <w:t>fitted</w:t>
      </w:r>
      <w:r w:rsidRPr="00956816">
        <w:rPr>
          <w:rFonts w:ascii="Arial" w:hAnsi="Arial" w:cs="Arial"/>
          <w:b w:val="0"/>
          <w:color w:val="auto"/>
          <w:sz w:val="20"/>
          <w:szCs w:val="20"/>
          <w:lang w:val="en-US"/>
        </w:rPr>
        <w:t xml:space="preserve"> values of </w:t>
      </w:r>
      <w:r w:rsidRPr="00956816">
        <w:rPr>
          <w:rFonts w:ascii="Arial" w:hAnsi="Arial" w:cs="Arial"/>
          <w:b w:val="0"/>
          <w:i/>
          <w:color w:val="auto"/>
          <w:sz w:val="20"/>
          <w:szCs w:val="20"/>
          <w:lang w:val="en-US"/>
        </w:rPr>
        <w:t>K</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xml:space="preserve"> and </w:t>
      </w:r>
      <w:r w:rsidRPr="00956816">
        <w:rPr>
          <w:rFonts w:ascii="Arial" w:hAnsi="Arial" w:cs="Arial"/>
          <w:b w:val="0"/>
          <w:i/>
          <w:color w:val="auto"/>
          <w:sz w:val="20"/>
          <w:szCs w:val="20"/>
          <w:lang w:val="en-US"/>
        </w:rPr>
        <w:t>λ</w:t>
      </w:r>
      <w:r w:rsidRPr="00956816">
        <w:rPr>
          <w:rFonts w:ascii="Arial" w:hAnsi="Arial" w:cs="Arial"/>
          <w:b w:val="0"/>
          <w:color w:val="auto"/>
          <w:sz w:val="20"/>
          <w:szCs w:val="20"/>
          <w:lang w:val="en-US"/>
        </w:rPr>
        <w:t xml:space="preserve">, open circles are </w:t>
      </w:r>
      <w:r w:rsidR="00422C77">
        <w:rPr>
          <w:rFonts w:ascii="Arial" w:hAnsi="Arial" w:cs="Arial"/>
          <w:b w:val="0"/>
          <w:color w:val="auto"/>
          <w:sz w:val="20"/>
          <w:szCs w:val="20"/>
          <w:lang w:val="en-US"/>
        </w:rPr>
        <w:t>calculated</w:t>
      </w:r>
      <w:r w:rsidRPr="00956816">
        <w:rPr>
          <w:rFonts w:ascii="Arial" w:hAnsi="Arial" w:cs="Arial"/>
          <w:b w:val="0"/>
          <w:color w:val="auto"/>
          <w:sz w:val="20"/>
          <w:szCs w:val="20"/>
          <w:lang w:val="en-US"/>
        </w:rPr>
        <w:t xml:space="preserve"> with the lower </w:t>
      </w:r>
      <w:r w:rsidR="00422C77">
        <w:rPr>
          <w:rFonts w:ascii="Arial" w:hAnsi="Arial" w:cs="Arial"/>
          <w:b w:val="0"/>
          <w:color w:val="auto"/>
          <w:sz w:val="20"/>
          <w:szCs w:val="20"/>
          <w:lang w:val="en-US"/>
        </w:rPr>
        <w:t xml:space="preserve">95% </w:t>
      </w:r>
      <w:r w:rsidRPr="00956816">
        <w:rPr>
          <w:rFonts w:ascii="Arial" w:hAnsi="Arial" w:cs="Arial"/>
          <w:b w:val="0"/>
          <w:color w:val="auto"/>
          <w:sz w:val="20"/>
          <w:szCs w:val="20"/>
          <w:lang w:val="en-US"/>
        </w:rPr>
        <w:t xml:space="preserve">limit of </w:t>
      </w:r>
      <w:r w:rsidRPr="00956816">
        <w:rPr>
          <w:rFonts w:ascii="Arial" w:hAnsi="Arial" w:cs="Arial"/>
          <w:b w:val="0"/>
          <w:i/>
          <w:color w:val="auto"/>
          <w:sz w:val="20"/>
          <w:szCs w:val="20"/>
          <w:lang w:val="en-US"/>
        </w:rPr>
        <w:t>K</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xml:space="preserve"> and </w:t>
      </w:r>
      <w:r w:rsidR="00422C77">
        <w:rPr>
          <w:rFonts w:ascii="Arial" w:hAnsi="Arial" w:cs="Arial"/>
          <w:b w:val="0"/>
          <w:color w:val="auto"/>
          <w:sz w:val="20"/>
          <w:szCs w:val="20"/>
          <w:lang w:val="en-US"/>
        </w:rPr>
        <w:t xml:space="preserve">the </w:t>
      </w:r>
      <w:r w:rsidRPr="00956816">
        <w:rPr>
          <w:rFonts w:ascii="Arial" w:hAnsi="Arial" w:cs="Arial"/>
          <w:b w:val="0"/>
          <w:color w:val="auto"/>
          <w:sz w:val="20"/>
          <w:szCs w:val="20"/>
          <w:lang w:val="en-US"/>
        </w:rPr>
        <w:t xml:space="preserve">upper </w:t>
      </w:r>
      <w:r w:rsidR="00422C77">
        <w:rPr>
          <w:rFonts w:ascii="Arial" w:hAnsi="Arial" w:cs="Arial"/>
          <w:b w:val="0"/>
          <w:color w:val="auto"/>
          <w:sz w:val="20"/>
          <w:szCs w:val="20"/>
          <w:lang w:val="en-US"/>
        </w:rPr>
        <w:t xml:space="preserve">95% </w:t>
      </w:r>
      <w:r w:rsidRPr="00956816">
        <w:rPr>
          <w:rFonts w:ascii="Arial" w:hAnsi="Arial" w:cs="Arial"/>
          <w:b w:val="0"/>
          <w:color w:val="auto"/>
          <w:sz w:val="20"/>
          <w:szCs w:val="20"/>
          <w:lang w:val="en-US"/>
        </w:rPr>
        <w:t xml:space="preserve">limit of </w:t>
      </w:r>
      <w:r w:rsidRPr="00956816">
        <w:rPr>
          <w:rFonts w:ascii="Arial" w:hAnsi="Arial" w:cs="Arial"/>
          <w:b w:val="0"/>
          <w:i/>
          <w:color w:val="auto"/>
          <w:sz w:val="20"/>
          <w:szCs w:val="20"/>
          <w:lang w:val="en-US"/>
        </w:rPr>
        <w:t>λ</w:t>
      </w:r>
      <w:r w:rsidRPr="00956816">
        <w:rPr>
          <w:rFonts w:ascii="Arial" w:hAnsi="Arial" w:cs="Arial"/>
          <w:b w:val="0"/>
          <w:color w:val="auto"/>
          <w:sz w:val="20"/>
          <w:szCs w:val="20"/>
          <w:lang w:val="en-US"/>
        </w:rPr>
        <w:t xml:space="preserve">, and crosses are </w:t>
      </w:r>
      <w:r w:rsidR="00422C77">
        <w:rPr>
          <w:rFonts w:ascii="Arial" w:hAnsi="Arial" w:cs="Arial"/>
          <w:b w:val="0"/>
          <w:color w:val="auto"/>
          <w:sz w:val="20"/>
          <w:szCs w:val="20"/>
          <w:lang w:val="en-US"/>
        </w:rPr>
        <w:t>calculated</w:t>
      </w:r>
      <w:r w:rsidRPr="00956816">
        <w:rPr>
          <w:rFonts w:ascii="Arial" w:hAnsi="Arial" w:cs="Arial"/>
          <w:b w:val="0"/>
          <w:color w:val="auto"/>
          <w:sz w:val="20"/>
          <w:szCs w:val="20"/>
          <w:lang w:val="en-US"/>
        </w:rPr>
        <w:t xml:space="preserve"> with the upper </w:t>
      </w:r>
      <w:r w:rsidR="00422C77">
        <w:rPr>
          <w:rFonts w:ascii="Arial" w:hAnsi="Arial" w:cs="Arial"/>
          <w:b w:val="0"/>
          <w:color w:val="auto"/>
          <w:sz w:val="20"/>
          <w:szCs w:val="20"/>
          <w:lang w:val="en-US"/>
        </w:rPr>
        <w:t xml:space="preserve">95% </w:t>
      </w:r>
      <w:r w:rsidRPr="00956816">
        <w:rPr>
          <w:rFonts w:ascii="Arial" w:hAnsi="Arial" w:cs="Arial"/>
          <w:b w:val="0"/>
          <w:color w:val="auto"/>
          <w:sz w:val="20"/>
          <w:szCs w:val="20"/>
          <w:lang w:val="en-US"/>
        </w:rPr>
        <w:t xml:space="preserve">limit of </w:t>
      </w:r>
      <w:r w:rsidRPr="00956816">
        <w:rPr>
          <w:rFonts w:ascii="Arial" w:hAnsi="Arial" w:cs="Arial"/>
          <w:b w:val="0"/>
          <w:i/>
          <w:color w:val="auto"/>
          <w:sz w:val="20"/>
          <w:szCs w:val="20"/>
          <w:lang w:val="en-US"/>
        </w:rPr>
        <w:t>K</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xml:space="preserve"> and </w:t>
      </w:r>
      <w:r w:rsidR="00422C77">
        <w:rPr>
          <w:rFonts w:ascii="Arial" w:hAnsi="Arial" w:cs="Arial"/>
          <w:b w:val="0"/>
          <w:color w:val="auto"/>
          <w:sz w:val="20"/>
          <w:szCs w:val="20"/>
          <w:lang w:val="en-US"/>
        </w:rPr>
        <w:t xml:space="preserve">the </w:t>
      </w:r>
      <w:r w:rsidRPr="00956816">
        <w:rPr>
          <w:rFonts w:ascii="Arial" w:hAnsi="Arial" w:cs="Arial"/>
          <w:b w:val="0"/>
          <w:color w:val="auto"/>
          <w:sz w:val="20"/>
          <w:szCs w:val="20"/>
          <w:lang w:val="en-US"/>
        </w:rPr>
        <w:t xml:space="preserve">lower </w:t>
      </w:r>
      <w:r w:rsidR="00422C77">
        <w:rPr>
          <w:rFonts w:ascii="Arial" w:hAnsi="Arial" w:cs="Arial"/>
          <w:b w:val="0"/>
          <w:color w:val="auto"/>
          <w:sz w:val="20"/>
          <w:szCs w:val="20"/>
          <w:lang w:val="en-US"/>
        </w:rPr>
        <w:t xml:space="preserve">95% </w:t>
      </w:r>
      <w:r w:rsidRPr="00956816">
        <w:rPr>
          <w:rFonts w:ascii="Arial" w:hAnsi="Arial" w:cs="Arial"/>
          <w:b w:val="0"/>
          <w:color w:val="auto"/>
          <w:sz w:val="20"/>
          <w:szCs w:val="20"/>
          <w:lang w:val="en-US"/>
        </w:rPr>
        <w:t xml:space="preserve">limit of </w:t>
      </w:r>
      <w:r w:rsidRPr="00956816">
        <w:rPr>
          <w:rFonts w:ascii="Arial" w:hAnsi="Arial" w:cs="Arial"/>
          <w:b w:val="0"/>
          <w:i/>
          <w:color w:val="auto"/>
          <w:sz w:val="20"/>
          <w:szCs w:val="20"/>
          <w:lang w:val="en-US"/>
        </w:rPr>
        <w:t>λ</w:t>
      </w:r>
      <w:bookmarkEnd w:id="737"/>
      <w:bookmarkEnd w:id="738"/>
    </w:p>
    <w:p w:rsidR="00E6085E" w:rsidRPr="00743826" w:rsidRDefault="00E6085E" w:rsidP="00E6085E">
      <w:pPr>
        <w:rPr>
          <w:lang w:val="en-US"/>
        </w:rPr>
      </w:pPr>
    </w:p>
    <w:p w:rsidR="00E6085E" w:rsidRPr="00743826" w:rsidRDefault="00956816" w:rsidP="00E6085E">
      <w:pPr>
        <w:tabs>
          <w:tab w:val="center" w:pos="4706"/>
          <w:tab w:val="right" w:pos="9412"/>
        </w:tabs>
        <w:spacing w:line="240" w:lineRule="auto"/>
        <w:ind w:firstLine="0"/>
        <w:jc w:val="center"/>
        <w:rPr>
          <w:rFonts w:ascii="Arial" w:hAnsi="Arial" w:cs="Arial"/>
          <w:lang w:val="en-US"/>
        </w:rPr>
      </w:pPr>
      <w:r w:rsidRPr="00956816">
        <w:rPr>
          <w:rFonts w:ascii="Arial" w:hAnsi="Arial" w:cs="Arial"/>
          <w:lang w:val="en-US"/>
        </w:rPr>
        <w:lastRenderedPageBreak/>
        <w:t xml:space="preserve"> </w:t>
      </w:r>
      <w:r w:rsidR="00CC79DE">
        <w:rPr>
          <w:noProof/>
          <w:lang w:eastAsia="pt-BR"/>
        </w:rPr>
        <w:drawing>
          <wp:inline distT="0" distB="0" distL="0" distR="0">
            <wp:extent cx="2894898" cy="3101700"/>
            <wp:effectExtent l="1905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87" cstate="print"/>
                    <a:srcRect l="14941" r="26680"/>
                    <a:stretch>
                      <a:fillRect/>
                    </a:stretch>
                  </pic:blipFill>
                  <pic:spPr bwMode="auto">
                    <a:xfrm>
                      <a:off x="0" y="0"/>
                      <a:ext cx="2894898" cy="3101700"/>
                    </a:xfrm>
                    <a:prstGeom prst="rect">
                      <a:avLst/>
                    </a:prstGeom>
                    <a:noFill/>
                    <a:ln w="9525">
                      <a:noFill/>
                      <a:miter lim="800000"/>
                      <a:headEnd/>
                      <a:tailEnd/>
                    </a:ln>
                  </pic:spPr>
                </pic:pic>
              </a:graphicData>
            </a:graphic>
          </wp:inline>
        </w:drawing>
      </w:r>
      <w:r w:rsidRPr="00956816">
        <w:rPr>
          <w:rFonts w:ascii="Arial" w:hAnsi="Arial" w:cs="Arial"/>
          <w:lang w:val="en-US"/>
        </w:rPr>
        <w:t xml:space="preserve">  </w:t>
      </w:r>
      <w:r w:rsidR="00CC79DE">
        <w:rPr>
          <w:noProof/>
          <w:lang w:eastAsia="pt-BR"/>
        </w:rPr>
        <w:drawing>
          <wp:inline distT="0" distB="0" distL="0" distR="0">
            <wp:extent cx="2894898" cy="3101700"/>
            <wp:effectExtent l="1905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88" cstate="print"/>
                    <a:srcRect l="14941" r="26680"/>
                    <a:stretch>
                      <a:fillRect/>
                    </a:stretch>
                  </pic:blipFill>
                  <pic:spPr bwMode="auto">
                    <a:xfrm>
                      <a:off x="0" y="0"/>
                      <a:ext cx="2894898" cy="3101700"/>
                    </a:xfrm>
                    <a:prstGeom prst="rect">
                      <a:avLst/>
                    </a:prstGeom>
                    <a:noFill/>
                    <a:ln w="9525">
                      <a:noFill/>
                      <a:miter lim="800000"/>
                      <a:headEnd/>
                      <a:tailEnd/>
                    </a:ln>
                  </pic:spPr>
                </pic:pic>
              </a:graphicData>
            </a:graphic>
          </wp:inline>
        </w:drawing>
      </w:r>
    </w:p>
    <w:p w:rsidR="00E6085E" w:rsidRPr="00743826" w:rsidRDefault="00956816" w:rsidP="001C7032">
      <w:pPr>
        <w:pStyle w:val="Legenda"/>
        <w:spacing w:after="0" w:line="360" w:lineRule="auto"/>
        <w:ind w:left="1134" w:hanging="1134"/>
        <w:rPr>
          <w:rFonts w:ascii="Arial" w:hAnsi="Arial" w:cs="Arial"/>
          <w:b w:val="0"/>
          <w:color w:val="auto"/>
          <w:sz w:val="20"/>
          <w:szCs w:val="20"/>
          <w:lang w:val="en-US"/>
        </w:rPr>
      </w:pPr>
      <w:bookmarkStart w:id="746" w:name="_Toc295805499"/>
      <w:bookmarkStart w:id="747" w:name="_Toc296436865"/>
      <w:r w:rsidRPr="00956816">
        <w:rPr>
          <w:rFonts w:ascii="Arial" w:hAnsi="Arial" w:cs="Arial"/>
          <w:b w:val="0"/>
          <w:color w:val="auto"/>
          <w:sz w:val="20"/>
          <w:szCs w:val="20"/>
          <w:lang w:val="en-US"/>
        </w:rPr>
        <w:t xml:space="preserve">Figure </w:t>
      </w:r>
      <w:bookmarkStart w:id="748" w:name="fig36"/>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26</w:t>
      </w:r>
      <w:r w:rsidR="00EB4AC9" w:rsidRPr="00956816">
        <w:rPr>
          <w:rFonts w:ascii="Arial" w:hAnsi="Arial" w:cs="Arial"/>
          <w:b w:val="0"/>
          <w:color w:val="auto"/>
          <w:sz w:val="20"/>
          <w:szCs w:val="20"/>
          <w:lang w:val="en-US"/>
        </w:rPr>
        <w:fldChar w:fldCharType="end"/>
      </w:r>
      <w:bookmarkEnd w:id="748"/>
      <w:r w:rsidRPr="00956816">
        <w:rPr>
          <w:rFonts w:ascii="Arial" w:hAnsi="Arial" w:cs="Arial"/>
          <w:b w:val="0"/>
          <w:color w:val="auto"/>
          <w:sz w:val="20"/>
          <w:szCs w:val="20"/>
          <w:lang w:val="en-US"/>
        </w:rPr>
        <w:t xml:space="preserve"> – </w:t>
      </w:r>
      <w:bookmarkEnd w:id="746"/>
      <w:r w:rsidR="00422C77" w:rsidRPr="0037783A">
        <w:rPr>
          <w:rFonts w:ascii="Arial" w:hAnsi="Arial" w:cs="Arial"/>
          <w:b w:val="0"/>
          <w:color w:val="auto"/>
          <w:sz w:val="20"/>
          <w:szCs w:val="20"/>
          <w:lang w:val="en-US"/>
        </w:rPr>
        <w:t>Root soil water uptake calculated with experimental data (</w:t>
      </w:r>
      <w:r w:rsidR="00422C77" w:rsidRPr="0037783A">
        <w:rPr>
          <w:rFonts w:ascii="Arial" w:hAnsi="Arial" w:cs="Arial"/>
          <w:b w:val="0"/>
          <w:i/>
          <w:color w:val="auto"/>
          <w:sz w:val="20"/>
          <w:szCs w:val="20"/>
          <w:lang w:val="en-US"/>
        </w:rPr>
        <w:t>S</w:t>
      </w:r>
      <w:r w:rsidR="00422C77" w:rsidRPr="0037783A">
        <w:rPr>
          <w:rFonts w:ascii="Arial" w:hAnsi="Arial" w:cs="Arial"/>
          <w:b w:val="0"/>
          <w:i/>
          <w:color w:val="auto"/>
          <w:sz w:val="20"/>
          <w:szCs w:val="20"/>
          <w:vertAlign w:val="subscript"/>
          <w:lang w:val="en-US"/>
        </w:rPr>
        <w:t>exp</w:t>
      </w:r>
      <w:r w:rsidR="00422C77" w:rsidRPr="0037783A">
        <w:rPr>
          <w:rFonts w:ascii="Arial" w:hAnsi="Arial" w:cs="Arial"/>
          <w:b w:val="0"/>
          <w:color w:val="auto"/>
          <w:sz w:val="20"/>
          <w:szCs w:val="20"/>
          <w:lang w:val="en-US"/>
        </w:rPr>
        <w:t xml:space="preserve">) and estimated by </w:t>
      </w:r>
      <w:r w:rsidR="00422C77">
        <w:rPr>
          <w:rFonts w:ascii="Arial" w:hAnsi="Arial" w:cs="Arial"/>
          <w:b w:val="0"/>
          <w:color w:val="auto"/>
          <w:sz w:val="20"/>
          <w:szCs w:val="20"/>
          <w:lang w:val="en-US"/>
        </w:rPr>
        <w:t xml:space="preserve">the </w:t>
      </w:r>
      <w:r w:rsidR="00422C77" w:rsidRPr="0037783A">
        <w:rPr>
          <w:rFonts w:ascii="Arial" w:hAnsi="Arial" w:cs="Arial"/>
          <w:b w:val="0"/>
          <w:color w:val="auto"/>
          <w:sz w:val="20"/>
          <w:szCs w:val="20"/>
          <w:lang w:val="en-US"/>
        </w:rPr>
        <w:t>model proposed by Jong Van Lier et al. (2008) (</w:t>
      </w:r>
      <w:r w:rsidR="00422C77" w:rsidRPr="0037783A">
        <w:rPr>
          <w:rFonts w:ascii="Arial" w:hAnsi="Arial" w:cs="Arial"/>
          <w:b w:val="0"/>
          <w:i/>
          <w:color w:val="auto"/>
          <w:sz w:val="20"/>
          <w:szCs w:val="20"/>
          <w:lang w:val="en-US"/>
        </w:rPr>
        <w:t>S</w:t>
      </w:r>
      <w:r w:rsidR="00422C77" w:rsidRPr="0037783A">
        <w:rPr>
          <w:rFonts w:ascii="Arial" w:hAnsi="Arial" w:cs="Arial"/>
          <w:b w:val="0"/>
          <w:i/>
          <w:color w:val="auto"/>
          <w:sz w:val="20"/>
          <w:szCs w:val="20"/>
          <w:vertAlign w:val="subscript"/>
          <w:lang w:val="en-US"/>
        </w:rPr>
        <w:t>mod</w:t>
      </w:r>
      <w:r w:rsidR="00422C77" w:rsidRPr="0037783A">
        <w:rPr>
          <w:rFonts w:ascii="Arial" w:hAnsi="Arial" w:cs="Arial"/>
          <w:b w:val="0"/>
          <w:color w:val="auto"/>
          <w:sz w:val="20"/>
          <w:szCs w:val="20"/>
          <w:lang w:val="en-US"/>
        </w:rPr>
        <w:t xml:space="preserve">) </w:t>
      </w:r>
      <w:r w:rsidR="00422C77">
        <w:rPr>
          <w:rFonts w:ascii="Arial" w:hAnsi="Arial" w:cs="Arial"/>
          <w:b w:val="0"/>
          <w:color w:val="auto"/>
          <w:sz w:val="20"/>
          <w:szCs w:val="20"/>
          <w:lang w:val="en-US"/>
        </w:rPr>
        <w:t>for</w:t>
      </w:r>
      <w:r w:rsidR="00422C77" w:rsidRPr="0037783A">
        <w:rPr>
          <w:rFonts w:ascii="Arial" w:hAnsi="Arial" w:cs="Arial"/>
          <w:b w:val="0"/>
          <w:color w:val="auto"/>
          <w:sz w:val="20"/>
          <w:szCs w:val="20"/>
          <w:lang w:val="en-US"/>
        </w:rPr>
        <w:t xml:space="preserve"> the soil layer between 0</w:t>
      </w:r>
      <w:r w:rsidR="00422C77">
        <w:rPr>
          <w:rFonts w:ascii="Arial" w:hAnsi="Arial" w:cs="Arial"/>
          <w:b w:val="0"/>
          <w:color w:val="auto"/>
          <w:sz w:val="20"/>
          <w:szCs w:val="20"/>
          <w:lang w:val="en-US"/>
        </w:rPr>
        <w:t>.1</w:t>
      </w:r>
      <w:r w:rsidR="00422C77" w:rsidRPr="0037783A">
        <w:rPr>
          <w:rFonts w:ascii="Arial" w:hAnsi="Arial" w:cs="Arial"/>
          <w:b w:val="0"/>
          <w:color w:val="auto"/>
          <w:sz w:val="20"/>
          <w:szCs w:val="20"/>
          <w:lang w:val="en-US"/>
        </w:rPr>
        <w:t>-0.</w:t>
      </w:r>
      <w:r w:rsidR="00422C77">
        <w:rPr>
          <w:rFonts w:ascii="Arial" w:hAnsi="Arial" w:cs="Arial"/>
          <w:b w:val="0"/>
          <w:color w:val="auto"/>
          <w:sz w:val="20"/>
          <w:szCs w:val="20"/>
          <w:lang w:val="en-US"/>
        </w:rPr>
        <w:t>2</w:t>
      </w:r>
      <w:r w:rsidR="00422C77" w:rsidRPr="0037783A">
        <w:rPr>
          <w:rFonts w:ascii="Arial" w:hAnsi="Arial" w:cs="Arial"/>
          <w:b w:val="0"/>
          <w:color w:val="auto"/>
          <w:sz w:val="20"/>
          <w:szCs w:val="20"/>
          <w:lang w:val="en-US"/>
        </w:rPr>
        <w:t> m</w:t>
      </w:r>
      <w:r w:rsidR="00422C77">
        <w:rPr>
          <w:rFonts w:ascii="Arial" w:hAnsi="Arial" w:cs="Arial"/>
          <w:b w:val="0"/>
          <w:color w:val="auto"/>
          <w:sz w:val="20"/>
          <w:szCs w:val="20"/>
          <w:lang w:val="en-US"/>
        </w:rPr>
        <w:t xml:space="preserve">, </w:t>
      </w:r>
      <w:r w:rsidR="00422C77" w:rsidRPr="0037783A">
        <w:rPr>
          <w:rFonts w:ascii="Arial" w:hAnsi="Arial" w:cs="Arial"/>
          <w:b w:val="0"/>
          <w:color w:val="auto"/>
          <w:sz w:val="20"/>
          <w:szCs w:val="20"/>
          <w:lang w:val="en-US"/>
        </w:rPr>
        <w:t>two observation points (</w:t>
      </w:r>
      <w:del w:id="749" w:author="Quirijn" w:date="2011-06-22T10:01:00Z">
        <w:r w:rsidR="00422C77" w:rsidRPr="0037783A" w:rsidDel="004B5A67">
          <w:rPr>
            <w:rFonts w:ascii="Arial" w:hAnsi="Arial" w:cs="Arial"/>
            <w:b w:val="0"/>
            <w:color w:val="auto"/>
            <w:sz w:val="20"/>
            <w:szCs w:val="20"/>
            <w:lang w:val="en-US"/>
          </w:rPr>
          <w:delText>NI</w:delText>
        </w:r>
      </w:del>
      <w:ins w:id="750"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00422C77" w:rsidRPr="0037783A">
        <w:rPr>
          <w:rFonts w:ascii="Arial" w:hAnsi="Arial" w:cs="Arial"/>
          <w:b w:val="0"/>
          <w:color w:val="auto"/>
          <w:sz w:val="20"/>
          <w:szCs w:val="20"/>
          <w:lang w:val="en-US"/>
        </w:rPr>
        <w:t xml:space="preserve">1 e </w:t>
      </w:r>
      <w:del w:id="751" w:author="Quirijn" w:date="2011-06-22T10:01:00Z">
        <w:r w:rsidR="00422C77" w:rsidRPr="0037783A" w:rsidDel="004B5A67">
          <w:rPr>
            <w:rFonts w:ascii="Arial" w:hAnsi="Arial" w:cs="Arial"/>
            <w:b w:val="0"/>
            <w:color w:val="auto"/>
            <w:sz w:val="20"/>
            <w:szCs w:val="20"/>
            <w:lang w:val="en-US"/>
          </w:rPr>
          <w:delText>NI</w:delText>
        </w:r>
      </w:del>
      <w:ins w:id="752"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00422C77" w:rsidRPr="0037783A">
        <w:rPr>
          <w:rFonts w:ascii="Arial" w:hAnsi="Arial" w:cs="Arial"/>
          <w:b w:val="0"/>
          <w:color w:val="auto"/>
          <w:sz w:val="20"/>
          <w:szCs w:val="20"/>
          <w:lang w:val="en-US"/>
        </w:rPr>
        <w:t xml:space="preserve">2) </w:t>
      </w:r>
      <w:r w:rsidR="00422C77">
        <w:rPr>
          <w:rFonts w:ascii="Arial" w:hAnsi="Arial" w:cs="Arial"/>
          <w:b w:val="0"/>
          <w:color w:val="auto"/>
          <w:sz w:val="20"/>
          <w:szCs w:val="20"/>
          <w:lang w:val="en-US"/>
        </w:rPr>
        <w:t xml:space="preserve">in the </w:t>
      </w:r>
      <w:del w:id="753" w:author="Quirijn" w:date="2011-06-22T09:57:00Z">
        <w:r w:rsidR="00422C77" w:rsidDel="004B5A67">
          <w:rPr>
            <w:rFonts w:ascii="Arial" w:hAnsi="Arial" w:cs="Arial"/>
            <w:b w:val="0"/>
            <w:color w:val="auto"/>
            <w:sz w:val="20"/>
            <w:szCs w:val="20"/>
            <w:lang w:val="en-US"/>
          </w:rPr>
          <w:delText>non-irrigated</w:delText>
        </w:r>
      </w:del>
      <w:ins w:id="754" w:author="Quirijn" w:date="2011-06-22T10:08:00Z">
        <w:r w:rsidR="004B5A67">
          <w:rPr>
            <w:rFonts w:ascii="Arial" w:hAnsi="Arial" w:cs="Arial"/>
            <w:b w:val="0"/>
            <w:color w:val="auto"/>
            <w:sz w:val="20"/>
            <w:szCs w:val="20"/>
            <w:lang w:val="en-US"/>
          </w:rPr>
          <w:t>deficit irrigated</w:t>
        </w:r>
      </w:ins>
      <w:r w:rsidR="00422C77" w:rsidRPr="0037783A">
        <w:rPr>
          <w:rFonts w:ascii="Arial" w:hAnsi="Arial" w:cs="Arial"/>
          <w:b w:val="0"/>
          <w:color w:val="auto"/>
          <w:sz w:val="20"/>
          <w:szCs w:val="20"/>
          <w:lang w:val="en-US"/>
        </w:rPr>
        <w:t xml:space="preserve"> treatment. </w:t>
      </w:r>
      <w:r w:rsidR="00422C77">
        <w:rPr>
          <w:rFonts w:ascii="Arial" w:hAnsi="Arial" w:cs="Arial"/>
          <w:b w:val="0"/>
          <w:color w:val="auto"/>
          <w:sz w:val="20"/>
          <w:szCs w:val="20"/>
          <w:lang w:val="en-US"/>
        </w:rPr>
        <w:t>Black</w:t>
      </w:r>
      <w:r w:rsidR="00422C77" w:rsidRPr="0037783A">
        <w:rPr>
          <w:rFonts w:ascii="Arial" w:hAnsi="Arial" w:cs="Arial"/>
          <w:b w:val="0"/>
          <w:color w:val="auto"/>
          <w:sz w:val="20"/>
          <w:szCs w:val="20"/>
          <w:lang w:val="en-US"/>
        </w:rPr>
        <w:t xml:space="preserve"> circles </w:t>
      </w:r>
      <w:r w:rsidR="00422C77">
        <w:rPr>
          <w:rFonts w:ascii="Arial" w:hAnsi="Arial" w:cs="Arial"/>
          <w:b w:val="0"/>
          <w:color w:val="auto"/>
          <w:sz w:val="20"/>
          <w:szCs w:val="20"/>
          <w:lang w:val="en-US"/>
        </w:rPr>
        <w:t>represent</w:t>
      </w:r>
      <w:r w:rsidR="00422C77" w:rsidRPr="0037783A">
        <w:rPr>
          <w:rFonts w:ascii="Arial" w:hAnsi="Arial" w:cs="Arial"/>
          <w:b w:val="0"/>
          <w:color w:val="auto"/>
          <w:sz w:val="20"/>
          <w:szCs w:val="20"/>
          <w:lang w:val="en-US"/>
        </w:rPr>
        <w:t xml:space="preserve"> </w:t>
      </w:r>
      <w:r w:rsidR="00422C77">
        <w:rPr>
          <w:rFonts w:ascii="Arial" w:hAnsi="Arial" w:cs="Arial"/>
          <w:b w:val="0"/>
          <w:color w:val="auto"/>
          <w:sz w:val="20"/>
          <w:szCs w:val="20"/>
          <w:lang w:val="en-US"/>
        </w:rPr>
        <w:t>values</w:t>
      </w:r>
      <w:r w:rsidR="00422C77" w:rsidRPr="0037783A">
        <w:rPr>
          <w:rFonts w:ascii="Arial" w:hAnsi="Arial" w:cs="Arial"/>
          <w:b w:val="0"/>
          <w:color w:val="auto"/>
          <w:sz w:val="20"/>
          <w:szCs w:val="20"/>
          <w:lang w:val="en-US"/>
        </w:rPr>
        <w:t xml:space="preserve"> calculated with </w:t>
      </w:r>
      <w:r w:rsidR="00422C77">
        <w:rPr>
          <w:rFonts w:ascii="Arial" w:hAnsi="Arial" w:cs="Arial"/>
          <w:b w:val="0"/>
          <w:color w:val="auto"/>
          <w:sz w:val="20"/>
          <w:szCs w:val="20"/>
          <w:lang w:val="en-US"/>
        </w:rPr>
        <w:t>fitted</w:t>
      </w:r>
      <w:r w:rsidR="00422C77" w:rsidRPr="0037783A">
        <w:rPr>
          <w:rFonts w:ascii="Arial" w:hAnsi="Arial" w:cs="Arial"/>
          <w:b w:val="0"/>
          <w:color w:val="auto"/>
          <w:sz w:val="20"/>
          <w:szCs w:val="20"/>
          <w:lang w:val="en-US"/>
        </w:rPr>
        <w:t xml:space="preserve"> values of </w:t>
      </w:r>
      <w:r w:rsidR="00422C77" w:rsidRPr="0037783A">
        <w:rPr>
          <w:rFonts w:ascii="Arial" w:hAnsi="Arial" w:cs="Arial"/>
          <w:b w:val="0"/>
          <w:i/>
          <w:color w:val="auto"/>
          <w:sz w:val="20"/>
          <w:szCs w:val="20"/>
          <w:lang w:val="en-US"/>
        </w:rPr>
        <w:t>K</w:t>
      </w:r>
      <w:r w:rsidR="00422C77" w:rsidRPr="0037783A">
        <w:rPr>
          <w:rFonts w:ascii="Arial" w:hAnsi="Arial" w:cs="Arial"/>
          <w:b w:val="0"/>
          <w:i/>
          <w:color w:val="auto"/>
          <w:sz w:val="20"/>
          <w:szCs w:val="20"/>
          <w:vertAlign w:val="subscript"/>
          <w:lang w:val="en-US"/>
        </w:rPr>
        <w:t>s</w:t>
      </w:r>
      <w:r w:rsidR="00422C77" w:rsidRPr="0037783A">
        <w:rPr>
          <w:rFonts w:ascii="Arial" w:hAnsi="Arial" w:cs="Arial"/>
          <w:b w:val="0"/>
          <w:color w:val="auto"/>
          <w:sz w:val="20"/>
          <w:szCs w:val="20"/>
          <w:lang w:val="en-US"/>
        </w:rPr>
        <w:t xml:space="preserve"> and </w:t>
      </w:r>
      <w:r w:rsidR="00422C77" w:rsidRPr="0037783A">
        <w:rPr>
          <w:rFonts w:ascii="Arial" w:hAnsi="Arial" w:cs="Arial"/>
          <w:b w:val="0"/>
          <w:i/>
          <w:color w:val="auto"/>
          <w:sz w:val="20"/>
          <w:szCs w:val="20"/>
          <w:lang w:val="en-US"/>
        </w:rPr>
        <w:t>λ</w:t>
      </w:r>
      <w:r w:rsidR="00422C77" w:rsidRPr="0037783A">
        <w:rPr>
          <w:rFonts w:ascii="Arial" w:hAnsi="Arial" w:cs="Arial"/>
          <w:b w:val="0"/>
          <w:color w:val="auto"/>
          <w:sz w:val="20"/>
          <w:szCs w:val="20"/>
          <w:lang w:val="en-US"/>
        </w:rPr>
        <w:t xml:space="preserve">, open circles are </w:t>
      </w:r>
      <w:r w:rsidR="00422C77">
        <w:rPr>
          <w:rFonts w:ascii="Arial" w:hAnsi="Arial" w:cs="Arial"/>
          <w:b w:val="0"/>
          <w:color w:val="auto"/>
          <w:sz w:val="20"/>
          <w:szCs w:val="20"/>
          <w:lang w:val="en-US"/>
        </w:rPr>
        <w:t>calculated</w:t>
      </w:r>
      <w:r w:rsidR="00422C77" w:rsidRPr="0037783A">
        <w:rPr>
          <w:rFonts w:ascii="Arial" w:hAnsi="Arial" w:cs="Arial"/>
          <w:b w:val="0"/>
          <w:color w:val="auto"/>
          <w:sz w:val="20"/>
          <w:szCs w:val="20"/>
          <w:lang w:val="en-US"/>
        </w:rPr>
        <w:t xml:space="preserve"> with the lower </w:t>
      </w:r>
      <w:r w:rsidR="00422C77">
        <w:rPr>
          <w:rFonts w:ascii="Arial" w:hAnsi="Arial" w:cs="Arial"/>
          <w:b w:val="0"/>
          <w:color w:val="auto"/>
          <w:sz w:val="20"/>
          <w:szCs w:val="20"/>
          <w:lang w:val="en-US"/>
        </w:rPr>
        <w:t xml:space="preserve">95% </w:t>
      </w:r>
      <w:r w:rsidR="00422C77" w:rsidRPr="0037783A">
        <w:rPr>
          <w:rFonts w:ascii="Arial" w:hAnsi="Arial" w:cs="Arial"/>
          <w:b w:val="0"/>
          <w:color w:val="auto"/>
          <w:sz w:val="20"/>
          <w:szCs w:val="20"/>
          <w:lang w:val="en-US"/>
        </w:rPr>
        <w:t xml:space="preserve">limit of </w:t>
      </w:r>
      <w:r w:rsidR="00422C77" w:rsidRPr="0037783A">
        <w:rPr>
          <w:rFonts w:ascii="Arial" w:hAnsi="Arial" w:cs="Arial"/>
          <w:b w:val="0"/>
          <w:i/>
          <w:color w:val="auto"/>
          <w:sz w:val="20"/>
          <w:szCs w:val="20"/>
          <w:lang w:val="en-US"/>
        </w:rPr>
        <w:t>K</w:t>
      </w:r>
      <w:r w:rsidR="00422C77" w:rsidRPr="0037783A">
        <w:rPr>
          <w:rFonts w:ascii="Arial" w:hAnsi="Arial" w:cs="Arial"/>
          <w:b w:val="0"/>
          <w:i/>
          <w:color w:val="auto"/>
          <w:sz w:val="20"/>
          <w:szCs w:val="20"/>
          <w:vertAlign w:val="subscript"/>
          <w:lang w:val="en-US"/>
        </w:rPr>
        <w:t>s</w:t>
      </w:r>
      <w:r w:rsidR="00422C77" w:rsidRPr="0037783A">
        <w:rPr>
          <w:rFonts w:ascii="Arial" w:hAnsi="Arial" w:cs="Arial"/>
          <w:b w:val="0"/>
          <w:color w:val="auto"/>
          <w:sz w:val="20"/>
          <w:szCs w:val="20"/>
          <w:lang w:val="en-US"/>
        </w:rPr>
        <w:t xml:space="preserve"> and </w:t>
      </w:r>
      <w:r w:rsidR="00422C77">
        <w:rPr>
          <w:rFonts w:ascii="Arial" w:hAnsi="Arial" w:cs="Arial"/>
          <w:b w:val="0"/>
          <w:color w:val="auto"/>
          <w:sz w:val="20"/>
          <w:szCs w:val="20"/>
          <w:lang w:val="en-US"/>
        </w:rPr>
        <w:t xml:space="preserve">the </w:t>
      </w:r>
      <w:r w:rsidR="00422C77" w:rsidRPr="0037783A">
        <w:rPr>
          <w:rFonts w:ascii="Arial" w:hAnsi="Arial" w:cs="Arial"/>
          <w:b w:val="0"/>
          <w:color w:val="auto"/>
          <w:sz w:val="20"/>
          <w:szCs w:val="20"/>
          <w:lang w:val="en-US"/>
        </w:rPr>
        <w:t xml:space="preserve">upper </w:t>
      </w:r>
      <w:r w:rsidR="00422C77">
        <w:rPr>
          <w:rFonts w:ascii="Arial" w:hAnsi="Arial" w:cs="Arial"/>
          <w:b w:val="0"/>
          <w:color w:val="auto"/>
          <w:sz w:val="20"/>
          <w:szCs w:val="20"/>
          <w:lang w:val="en-US"/>
        </w:rPr>
        <w:t xml:space="preserve">95% </w:t>
      </w:r>
      <w:r w:rsidR="00422C77" w:rsidRPr="0037783A">
        <w:rPr>
          <w:rFonts w:ascii="Arial" w:hAnsi="Arial" w:cs="Arial"/>
          <w:b w:val="0"/>
          <w:color w:val="auto"/>
          <w:sz w:val="20"/>
          <w:szCs w:val="20"/>
          <w:lang w:val="en-US"/>
        </w:rPr>
        <w:t xml:space="preserve">limit of </w:t>
      </w:r>
      <w:r w:rsidR="00422C77" w:rsidRPr="0037783A">
        <w:rPr>
          <w:rFonts w:ascii="Arial" w:hAnsi="Arial" w:cs="Arial"/>
          <w:b w:val="0"/>
          <w:i/>
          <w:color w:val="auto"/>
          <w:sz w:val="20"/>
          <w:szCs w:val="20"/>
          <w:lang w:val="en-US"/>
        </w:rPr>
        <w:t>λ</w:t>
      </w:r>
      <w:r w:rsidR="00422C77" w:rsidRPr="0037783A">
        <w:rPr>
          <w:rFonts w:ascii="Arial" w:hAnsi="Arial" w:cs="Arial"/>
          <w:b w:val="0"/>
          <w:color w:val="auto"/>
          <w:sz w:val="20"/>
          <w:szCs w:val="20"/>
          <w:lang w:val="en-US"/>
        </w:rPr>
        <w:t xml:space="preserve">, and crosses are </w:t>
      </w:r>
      <w:r w:rsidR="00422C77">
        <w:rPr>
          <w:rFonts w:ascii="Arial" w:hAnsi="Arial" w:cs="Arial"/>
          <w:b w:val="0"/>
          <w:color w:val="auto"/>
          <w:sz w:val="20"/>
          <w:szCs w:val="20"/>
          <w:lang w:val="en-US"/>
        </w:rPr>
        <w:t>calculated</w:t>
      </w:r>
      <w:r w:rsidR="00422C77" w:rsidRPr="0037783A">
        <w:rPr>
          <w:rFonts w:ascii="Arial" w:hAnsi="Arial" w:cs="Arial"/>
          <w:b w:val="0"/>
          <w:color w:val="auto"/>
          <w:sz w:val="20"/>
          <w:szCs w:val="20"/>
          <w:lang w:val="en-US"/>
        </w:rPr>
        <w:t xml:space="preserve"> with the upper </w:t>
      </w:r>
      <w:r w:rsidR="00422C77">
        <w:rPr>
          <w:rFonts w:ascii="Arial" w:hAnsi="Arial" w:cs="Arial"/>
          <w:b w:val="0"/>
          <w:color w:val="auto"/>
          <w:sz w:val="20"/>
          <w:szCs w:val="20"/>
          <w:lang w:val="en-US"/>
        </w:rPr>
        <w:t xml:space="preserve">95% </w:t>
      </w:r>
      <w:r w:rsidR="00422C77" w:rsidRPr="0037783A">
        <w:rPr>
          <w:rFonts w:ascii="Arial" w:hAnsi="Arial" w:cs="Arial"/>
          <w:b w:val="0"/>
          <w:color w:val="auto"/>
          <w:sz w:val="20"/>
          <w:szCs w:val="20"/>
          <w:lang w:val="en-US"/>
        </w:rPr>
        <w:t xml:space="preserve">limit of </w:t>
      </w:r>
      <w:r w:rsidR="00422C77" w:rsidRPr="0037783A">
        <w:rPr>
          <w:rFonts w:ascii="Arial" w:hAnsi="Arial" w:cs="Arial"/>
          <w:b w:val="0"/>
          <w:i/>
          <w:color w:val="auto"/>
          <w:sz w:val="20"/>
          <w:szCs w:val="20"/>
          <w:lang w:val="en-US"/>
        </w:rPr>
        <w:t>K</w:t>
      </w:r>
      <w:r w:rsidR="00422C77" w:rsidRPr="0037783A">
        <w:rPr>
          <w:rFonts w:ascii="Arial" w:hAnsi="Arial" w:cs="Arial"/>
          <w:b w:val="0"/>
          <w:i/>
          <w:color w:val="auto"/>
          <w:sz w:val="20"/>
          <w:szCs w:val="20"/>
          <w:vertAlign w:val="subscript"/>
          <w:lang w:val="en-US"/>
        </w:rPr>
        <w:t>s</w:t>
      </w:r>
      <w:r w:rsidR="00422C77" w:rsidRPr="0037783A">
        <w:rPr>
          <w:rFonts w:ascii="Arial" w:hAnsi="Arial" w:cs="Arial"/>
          <w:b w:val="0"/>
          <w:color w:val="auto"/>
          <w:sz w:val="20"/>
          <w:szCs w:val="20"/>
          <w:lang w:val="en-US"/>
        </w:rPr>
        <w:t xml:space="preserve"> and </w:t>
      </w:r>
      <w:r w:rsidR="00422C77">
        <w:rPr>
          <w:rFonts w:ascii="Arial" w:hAnsi="Arial" w:cs="Arial"/>
          <w:b w:val="0"/>
          <w:color w:val="auto"/>
          <w:sz w:val="20"/>
          <w:szCs w:val="20"/>
          <w:lang w:val="en-US"/>
        </w:rPr>
        <w:t xml:space="preserve">the </w:t>
      </w:r>
      <w:r w:rsidR="00422C77" w:rsidRPr="0037783A">
        <w:rPr>
          <w:rFonts w:ascii="Arial" w:hAnsi="Arial" w:cs="Arial"/>
          <w:b w:val="0"/>
          <w:color w:val="auto"/>
          <w:sz w:val="20"/>
          <w:szCs w:val="20"/>
          <w:lang w:val="en-US"/>
        </w:rPr>
        <w:t xml:space="preserve">lower </w:t>
      </w:r>
      <w:r w:rsidR="00422C77">
        <w:rPr>
          <w:rFonts w:ascii="Arial" w:hAnsi="Arial" w:cs="Arial"/>
          <w:b w:val="0"/>
          <w:color w:val="auto"/>
          <w:sz w:val="20"/>
          <w:szCs w:val="20"/>
          <w:lang w:val="en-US"/>
        </w:rPr>
        <w:t xml:space="preserve">95% </w:t>
      </w:r>
      <w:r w:rsidR="00422C77" w:rsidRPr="0037783A">
        <w:rPr>
          <w:rFonts w:ascii="Arial" w:hAnsi="Arial" w:cs="Arial"/>
          <w:b w:val="0"/>
          <w:color w:val="auto"/>
          <w:sz w:val="20"/>
          <w:szCs w:val="20"/>
          <w:lang w:val="en-US"/>
        </w:rPr>
        <w:t xml:space="preserve">limit of </w:t>
      </w:r>
      <w:r w:rsidR="00422C77" w:rsidRPr="0037783A">
        <w:rPr>
          <w:rFonts w:ascii="Arial" w:hAnsi="Arial" w:cs="Arial"/>
          <w:b w:val="0"/>
          <w:i/>
          <w:color w:val="auto"/>
          <w:sz w:val="20"/>
          <w:szCs w:val="20"/>
          <w:lang w:val="en-US"/>
        </w:rPr>
        <w:t>λ</w:t>
      </w:r>
      <w:bookmarkEnd w:id="747"/>
    </w:p>
    <w:p w:rsidR="00E6085E" w:rsidRPr="00743826" w:rsidRDefault="00E6085E" w:rsidP="00E6085E">
      <w:pPr>
        <w:keepNext/>
        <w:rPr>
          <w:rFonts w:ascii="Arial" w:hAnsi="Arial" w:cs="Arial"/>
          <w:lang w:val="en-US"/>
        </w:rPr>
      </w:pPr>
    </w:p>
    <w:p w:rsidR="00A61EFB" w:rsidRPr="00743826" w:rsidRDefault="00956816" w:rsidP="00A61EFB">
      <w:pPr>
        <w:textAlignment w:val="top"/>
        <w:rPr>
          <w:rFonts w:ascii="Arial" w:hAnsi="Arial" w:cs="Arial"/>
          <w:szCs w:val="24"/>
          <w:lang w:val="en-US"/>
        </w:rPr>
      </w:pPr>
      <w:r w:rsidRPr="00956816">
        <w:rPr>
          <w:rFonts w:ascii="Arial" w:eastAsia="Times New Roman" w:hAnsi="Arial" w:cs="Arial"/>
          <w:color w:val="000000"/>
          <w:szCs w:val="24"/>
          <w:lang w:val="en-US" w:eastAsia="pt-BR"/>
        </w:rPr>
        <w:t xml:space="preserve">Figures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fig37</w:instrText>
      </w:r>
      <w:r w:rsidR="00EB4AC9" w:rsidRPr="00956816">
        <w:rPr>
          <w:rFonts w:ascii="Arial" w:hAnsi="Arial" w:cs="Arial"/>
          <w:szCs w:val="24"/>
          <w:lang w:val="en-US"/>
        </w:rPr>
        <w:fldChar w:fldCharType="separate"/>
      </w:r>
      <w:r w:rsidR="00864ADF">
        <w:rPr>
          <w:rFonts w:ascii="Arial" w:hAnsi="Arial" w:cs="Arial"/>
          <w:noProof/>
          <w:szCs w:val="24"/>
          <w:lang w:val="en-US"/>
        </w:rPr>
        <w:t>27</w:t>
      </w:r>
      <w:r w:rsidR="00EB4AC9" w:rsidRPr="00956816">
        <w:rPr>
          <w:rFonts w:ascii="Arial" w:hAnsi="Arial" w:cs="Arial"/>
          <w:szCs w:val="24"/>
          <w:lang w:val="en-US"/>
        </w:rPr>
        <w:fldChar w:fldCharType="end"/>
      </w:r>
      <w:r w:rsidRPr="00956816">
        <w:rPr>
          <w:rFonts w:ascii="Arial" w:hAnsi="Arial" w:cs="Arial"/>
          <w:szCs w:val="24"/>
          <w:lang w:val="en-US"/>
        </w:rPr>
        <w:t> and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fig44</w:instrText>
      </w:r>
      <w:r w:rsidR="00EB4AC9" w:rsidRPr="00956816">
        <w:rPr>
          <w:rFonts w:ascii="Arial" w:hAnsi="Arial" w:cs="Arial"/>
          <w:szCs w:val="24"/>
          <w:lang w:val="en-US"/>
        </w:rPr>
        <w:fldChar w:fldCharType="separate"/>
      </w:r>
      <w:r w:rsidR="00864ADF">
        <w:rPr>
          <w:rFonts w:ascii="Arial" w:hAnsi="Arial" w:cs="Arial"/>
          <w:noProof/>
          <w:szCs w:val="24"/>
          <w:lang w:val="en-US"/>
        </w:rPr>
        <w:t>28</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show water upta</w:t>
      </w:r>
      <w:r w:rsidR="00422C77">
        <w:rPr>
          <w:rFonts w:ascii="Arial" w:eastAsia="Times New Roman" w:hAnsi="Arial" w:cs="Arial"/>
          <w:color w:val="000000"/>
          <w:szCs w:val="24"/>
          <w:lang w:val="en-US" w:eastAsia="pt-BR"/>
        </w:rPr>
        <w:t>ke as a function of time</w:t>
      </w:r>
      <w:r w:rsidRPr="00956816">
        <w:rPr>
          <w:rFonts w:ascii="Arial" w:eastAsia="Times New Roman" w:hAnsi="Arial" w:cs="Arial"/>
          <w:color w:val="000000"/>
          <w:szCs w:val="24"/>
          <w:lang w:val="en-US" w:eastAsia="pt-BR"/>
        </w:rPr>
        <w:t xml:space="preserve"> for the first soil layer</w:t>
      </w:r>
      <w:r w:rsidR="00422C77">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Figures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fig45</w:instrText>
      </w:r>
      <w:r w:rsidR="00EB4AC9" w:rsidRPr="00956816">
        <w:rPr>
          <w:rFonts w:ascii="Arial" w:hAnsi="Arial" w:cs="Arial"/>
          <w:szCs w:val="24"/>
          <w:lang w:val="en-US"/>
        </w:rPr>
        <w:fldChar w:fldCharType="separate"/>
      </w:r>
      <w:r w:rsidR="00864ADF">
        <w:rPr>
          <w:rFonts w:ascii="Arial" w:hAnsi="Arial" w:cs="Arial"/>
          <w:noProof/>
          <w:szCs w:val="24"/>
          <w:lang w:val="en-US"/>
        </w:rPr>
        <w:t>29</w:t>
      </w:r>
      <w:r w:rsidR="00EB4AC9" w:rsidRPr="00956816">
        <w:rPr>
          <w:rFonts w:ascii="Arial" w:hAnsi="Arial" w:cs="Arial"/>
          <w:szCs w:val="24"/>
          <w:lang w:val="en-US"/>
        </w:rPr>
        <w:fldChar w:fldCharType="end"/>
      </w:r>
      <w:r w:rsidRPr="00956816">
        <w:rPr>
          <w:rFonts w:ascii="Arial" w:hAnsi="Arial" w:cs="Arial"/>
          <w:szCs w:val="24"/>
          <w:lang w:val="en-US"/>
        </w:rPr>
        <w:t> and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fig46</w:instrText>
      </w:r>
      <w:r w:rsidR="00EB4AC9" w:rsidRPr="00956816">
        <w:rPr>
          <w:rFonts w:ascii="Arial" w:hAnsi="Arial" w:cs="Arial"/>
          <w:szCs w:val="24"/>
          <w:lang w:val="en-US"/>
        </w:rPr>
        <w:fldChar w:fldCharType="separate"/>
      </w:r>
      <w:r w:rsidR="00864ADF">
        <w:rPr>
          <w:rFonts w:ascii="Arial" w:hAnsi="Arial" w:cs="Arial"/>
          <w:noProof/>
          <w:szCs w:val="24"/>
          <w:lang w:val="en-US"/>
        </w:rPr>
        <w:t>30</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w:t>
      </w:r>
      <w:r w:rsidR="00422C77">
        <w:rPr>
          <w:rFonts w:ascii="Arial" w:eastAsia="Times New Roman" w:hAnsi="Arial" w:cs="Arial"/>
          <w:color w:val="000000"/>
          <w:szCs w:val="24"/>
          <w:lang w:val="en-US" w:eastAsia="pt-BR"/>
        </w:rPr>
        <w:t xml:space="preserve">show the same for </w:t>
      </w:r>
      <w:r w:rsidRPr="00956816">
        <w:rPr>
          <w:rFonts w:ascii="Arial" w:eastAsia="Times New Roman" w:hAnsi="Arial" w:cs="Arial"/>
          <w:color w:val="000000"/>
          <w:szCs w:val="24"/>
          <w:lang w:val="en-US" w:eastAsia="pt-BR"/>
        </w:rPr>
        <w:t>the soil layer between 0.1</w:t>
      </w:r>
      <w:r w:rsidRPr="00956816">
        <w:rPr>
          <w:rFonts w:ascii="Arial" w:eastAsia="Times New Roman" w:hAnsi="Arial" w:cs="Arial"/>
          <w:color w:val="000000"/>
          <w:szCs w:val="24"/>
          <w:lang w:val="en-US" w:eastAsia="pt-BR"/>
        </w:rPr>
        <w:noBreakHyphen/>
        <w:t>0.2 m. For both surface layer</w:t>
      </w:r>
      <w:r w:rsidR="00422C77">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of the two observation points and for the second layer of observation point 2,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mod</w:t>
      </w:r>
      <w:r w:rsidRPr="00956816">
        <w:rPr>
          <w:rFonts w:ascii="Arial" w:eastAsia="Times New Roman" w:hAnsi="Arial" w:cs="Arial"/>
          <w:color w:val="000000"/>
          <w:szCs w:val="24"/>
          <w:lang w:val="en-US" w:eastAsia="pt-BR"/>
        </w:rPr>
        <w:t xml:space="preserve"> was higher at the beginning of August, when the soil water content was higher. As soil dries out, the water uptake decreases significantly reaching zero or even negative values in all layers. Different combinations 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show the sensitivity of water uptake to the</w:t>
      </w:r>
      <w:r w:rsidR="00422C77">
        <w:rPr>
          <w:rFonts w:ascii="Arial" w:eastAsia="Times New Roman" w:hAnsi="Arial" w:cs="Arial"/>
          <w:color w:val="000000"/>
          <w:szCs w:val="24"/>
          <w:lang w:val="en-US" w:eastAsia="pt-BR"/>
        </w:rPr>
        <w:t xml:space="preserve"> confidence interval of hydraulic conductivity</w:t>
      </w:r>
      <w:r w:rsidRPr="00956816">
        <w:rPr>
          <w:rFonts w:ascii="Arial" w:eastAsia="Times New Roman" w:hAnsi="Arial" w:cs="Arial"/>
          <w:color w:val="000000"/>
          <w:szCs w:val="24"/>
          <w:lang w:val="en-US" w:eastAsia="pt-BR"/>
        </w:rPr>
        <w:t>. For August 7, for example, water uptake obtained for the surface layer of observation point 1 is equal to 0.007</w:t>
      </w:r>
      <w:r w:rsidR="00422C77">
        <w:rPr>
          <w:rFonts w:ascii="Arial" w:eastAsia="Times New Roman" w:hAnsi="Arial" w:cs="Arial"/>
          <w:color w:val="000000"/>
          <w:szCs w:val="24"/>
          <w:lang w:val="en-US" w:eastAsia="pt-BR"/>
        </w:rPr>
        <w:t> </w:t>
      </w:r>
      <w:r w:rsidRPr="00956816">
        <w:rPr>
          <w:rFonts w:ascii="Arial" w:hAnsi="Arial" w:cs="Arial"/>
          <w:szCs w:val="24"/>
          <w:lang w:val="en-US" w:eastAsia="pt-BR"/>
        </w:rPr>
        <w:t>m</w:t>
      </w:r>
      <w:r w:rsidRPr="00956816">
        <w:rPr>
          <w:rFonts w:ascii="Arial" w:hAnsi="Arial" w:cs="Arial"/>
          <w:szCs w:val="24"/>
          <w:vertAlign w:val="superscript"/>
          <w:lang w:val="en-US" w:eastAsia="pt-BR"/>
        </w:rPr>
        <w:t>3</w:t>
      </w:r>
      <w:r w:rsidRPr="00956816">
        <w:rPr>
          <w:rFonts w:ascii="Arial" w:hAnsi="Arial" w:cs="Arial"/>
          <w:szCs w:val="24"/>
          <w:lang w:val="en-US" w:eastAsia="pt-BR"/>
        </w:rPr>
        <w:t> m</w:t>
      </w:r>
      <w:r w:rsidR="00422C77">
        <w:rPr>
          <w:rFonts w:ascii="Arial" w:hAnsi="Arial" w:cs="Arial"/>
          <w:szCs w:val="24"/>
          <w:vertAlign w:val="superscript"/>
          <w:lang w:val="en-US" w:eastAsia="pt-BR"/>
        </w:rPr>
        <w:noBreakHyphen/>
        <w:t>3</w:t>
      </w:r>
      <w:r w:rsidRPr="00956816">
        <w:rPr>
          <w:rFonts w:ascii="Arial" w:hAnsi="Arial" w:cs="Arial"/>
          <w:szCs w:val="24"/>
          <w:lang w:val="en-US" w:eastAsia="pt-BR"/>
        </w:rPr>
        <w:t> d</w:t>
      </w:r>
      <w:r w:rsidR="00422C77">
        <w:rPr>
          <w:rFonts w:ascii="Arial" w:hAnsi="Arial" w:cs="Arial"/>
          <w:szCs w:val="24"/>
          <w:vertAlign w:val="superscript"/>
          <w:lang w:val="en-US" w:eastAsia="pt-BR"/>
        </w:rPr>
        <w:noBreakHyphen/>
        <w:t>1</w:t>
      </w:r>
      <w:r w:rsidRPr="00956816">
        <w:rPr>
          <w:rFonts w:ascii="Arial" w:eastAsia="Times New Roman" w:hAnsi="Arial" w:cs="Arial"/>
          <w:color w:val="000000"/>
          <w:szCs w:val="24"/>
          <w:lang w:val="en-US" w:eastAsia="pt-BR"/>
        </w:rPr>
        <w:t xml:space="preserve"> if calculated with the </w:t>
      </w:r>
      <w:r w:rsidR="00422C77">
        <w:rPr>
          <w:rFonts w:ascii="Arial" w:eastAsia="Times New Roman" w:hAnsi="Arial" w:cs="Arial"/>
          <w:color w:val="000000"/>
          <w:szCs w:val="24"/>
          <w:lang w:val="en-US" w:eastAsia="pt-BR"/>
        </w:rPr>
        <w:t>fitted</w:t>
      </w:r>
      <w:r w:rsidRPr="00956816">
        <w:rPr>
          <w:rFonts w:ascii="Arial" w:eastAsia="Times New Roman" w:hAnsi="Arial" w:cs="Arial"/>
          <w:color w:val="000000"/>
          <w:szCs w:val="24"/>
          <w:lang w:val="en-US" w:eastAsia="pt-BR"/>
        </w:rPr>
        <w:t xml:space="preser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0.25</w:t>
      </w:r>
      <w:r w:rsidRPr="00956816">
        <w:rPr>
          <w:rFonts w:ascii="Arial" w:hAnsi="Arial" w:cs="Arial"/>
          <w:szCs w:val="24"/>
          <w:lang w:val="en-US" w:eastAsia="pt-BR"/>
        </w:rPr>
        <w:t xml:space="preserve"> m</w:t>
      </w:r>
      <w:r w:rsidRPr="00956816">
        <w:rPr>
          <w:rFonts w:ascii="Arial" w:hAnsi="Arial" w:cs="Arial"/>
          <w:szCs w:val="24"/>
          <w:vertAlign w:val="superscript"/>
          <w:lang w:val="en-US" w:eastAsia="pt-BR"/>
        </w:rPr>
        <w:t>3</w:t>
      </w:r>
      <w:r w:rsidRPr="00956816">
        <w:rPr>
          <w:rFonts w:ascii="Arial" w:hAnsi="Arial" w:cs="Arial"/>
          <w:szCs w:val="24"/>
          <w:lang w:val="en-US" w:eastAsia="pt-BR"/>
        </w:rPr>
        <w:t> m</w:t>
      </w:r>
      <w:r w:rsidR="00422C77">
        <w:rPr>
          <w:rFonts w:ascii="Arial" w:hAnsi="Arial" w:cs="Arial"/>
          <w:szCs w:val="24"/>
          <w:vertAlign w:val="superscript"/>
          <w:lang w:val="en-US" w:eastAsia="pt-BR"/>
        </w:rPr>
        <w:noBreakHyphen/>
        <w:t>3</w:t>
      </w:r>
      <w:r w:rsidRPr="00956816">
        <w:rPr>
          <w:rFonts w:ascii="Arial" w:hAnsi="Arial" w:cs="Arial"/>
          <w:szCs w:val="24"/>
          <w:lang w:val="en-US" w:eastAsia="pt-BR"/>
        </w:rPr>
        <w:t> d</w:t>
      </w:r>
      <w:r w:rsidR="00422C77">
        <w:rPr>
          <w:rFonts w:ascii="Arial" w:hAnsi="Arial" w:cs="Arial"/>
          <w:szCs w:val="24"/>
          <w:vertAlign w:val="superscript"/>
          <w:lang w:val="en-US" w:eastAsia="pt-BR"/>
        </w:rPr>
        <w:noBreakHyphen/>
        <w:t>1</w:t>
      </w:r>
      <w:r w:rsidRPr="00956816">
        <w:rPr>
          <w:rFonts w:ascii="Arial" w:eastAsia="Times New Roman" w:hAnsi="Arial" w:cs="Arial"/>
          <w:color w:val="000000"/>
          <w:szCs w:val="24"/>
          <w:lang w:val="en-US" w:eastAsia="pt-BR"/>
        </w:rPr>
        <w:t xml:space="preserve"> higher if calculated by combining the higher </w:t>
      </w:r>
      <w:r w:rsidR="00422C77">
        <w:rPr>
          <w:rFonts w:ascii="Arial" w:eastAsia="Times New Roman" w:hAnsi="Arial" w:cs="Arial"/>
          <w:color w:val="000000"/>
          <w:szCs w:val="24"/>
          <w:lang w:val="en-US" w:eastAsia="pt-BR"/>
        </w:rPr>
        <w:t xml:space="preserve">95% </w:t>
      </w:r>
      <w:r w:rsidRPr="00956816">
        <w:rPr>
          <w:rFonts w:ascii="Arial" w:eastAsia="Times New Roman" w:hAnsi="Arial" w:cs="Arial"/>
          <w:color w:val="000000"/>
          <w:szCs w:val="24"/>
          <w:lang w:val="en-US" w:eastAsia="pt-BR"/>
        </w:rPr>
        <w:t xml:space="preserve">limit of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00422C77">
        <w:rPr>
          <w:rFonts w:ascii="Arial" w:eastAsia="Times New Roman" w:hAnsi="Arial" w:cs="Arial"/>
          <w:color w:val="000000"/>
          <w:szCs w:val="24"/>
          <w:lang w:val="en-US" w:eastAsia="pt-BR"/>
        </w:rPr>
        <w:t xml:space="preserve">to the </w:t>
      </w:r>
      <w:r w:rsidRPr="00956816">
        <w:rPr>
          <w:rFonts w:ascii="Arial" w:eastAsia="Times New Roman" w:hAnsi="Arial" w:cs="Arial"/>
          <w:color w:val="000000"/>
          <w:szCs w:val="24"/>
          <w:lang w:val="en-US" w:eastAsia="pt-BR"/>
        </w:rPr>
        <w:t xml:space="preserve">lower </w:t>
      </w:r>
      <w:r w:rsidR="00422C77">
        <w:rPr>
          <w:rFonts w:ascii="Arial" w:eastAsia="Times New Roman" w:hAnsi="Arial" w:cs="Arial"/>
          <w:color w:val="000000"/>
          <w:szCs w:val="24"/>
          <w:lang w:val="en-US" w:eastAsia="pt-BR"/>
        </w:rPr>
        <w:t xml:space="preserve">95% </w:t>
      </w:r>
      <w:r w:rsidRPr="00956816">
        <w:rPr>
          <w:rFonts w:ascii="Arial" w:eastAsia="Times New Roman" w:hAnsi="Arial" w:cs="Arial"/>
          <w:color w:val="000000"/>
          <w:szCs w:val="24"/>
          <w:lang w:val="en-US" w:eastAsia="pt-BR"/>
        </w:rPr>
        <w:t>limit of λ. At the end of August, when it was considerably drier compared to the beginning of the month, soil hydraulic conductivity was reduced</w:t>
      </w:r>
      <w:r w:rsidR="00B11104">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also reduc</w:t>
      </w:r>
      <w:r w:rsidR="00B11104">
        <w:rPr>
          <w:rFonts w:ascii="Arial" w:eastAsia="Times New Roman" w:hAnsi="Arial" w:cs="Arial"/>
          <w:color w:val="000000"/>
          <w:szCs w:val="24"/>
          <w:lang w:val="en-US" w:eastAsia="pt-BR"/>
        </w:rPr>
        <w:t>ing</w:t>
      </w:r>
      <w:r w:rsidRPr="00956816">
        <w:rPr>
          <w:rFonts w:ascii="Arial" w:eastAsia="Times New Roman" w:hAnsi="Arial" w:cs="Arial"/>
          <w:color w:val="000000"/>
          <w:szCs w:val="24"/>
          <w:lang w:val="en-US" w:eastAsia="pt-BR"/>
        </w:rPr>
        <w:t xml:space="preserve"> the absolute difference between the water uptake obtained with different combinations of </w:t>
      </w:r>
      <w:r w:rsidRPr="00956816">
        <w:rPr>
          <w:rFonts w:ascii="Arial" w:eastAsia="Times New Roman" w:hAnsi="Arial" w:cs="Arial"/>
          <w:i/>
          <w:color w:val="000000"/>
          <w:szCs w:val="24"/>
          <w:lang w:val="en-US" w:eastAsia="pt-BR"/>
        </w:rPr>
        <w:t>λ</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K</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w:t>
      </w:r>
      <w:r w:rsidRPr="00956816">
        <w:rPr>
          <w:rFonts w:ascii="Arial" w:hAnsi="Arial" w:cs="Arial"/>
          <w:szCs w:val="24"/>
          <w:lang w:val="en-US"/>
        </w:rPr>
        <w:t xml:space="preserve"> </w:t>
      </w:r>
    </w:p>
    <w:p w:rsidR="00A61EFB" w:rsidRPr="00743826" w:rsidRDefault="00956816" w:rsidP="00A61EFB">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lastRenderedPageBreak/>
        <w:t xml:space="preserve">One aspect to be observed in water uptake obtained </w:t>
      </w:r>
      <w:r w:rsidR="00B11104">
        <w:rPr>
          <w:rFonts w:ascii="Arial" w:eastAsia="Times New Roman" w:hAnsi="Arial" w:cs="Arial"/>
          <w:color w:val="000000"/>
          <w:szCs w:val="24"/>
          <w:lang w:val="en-US" w:eastAsia="pt-BR"/>
        </w:rPr>
        <w:t>from</w:t>
      </w:r>
      <w:r w:rsidRPr="00956816">
        <w:rPr>
          <w:rFonts w:ascii="Arial" w:eastAsia="Times New Roman" w:hAnsi="Arial" w:cs="Arial"/>
          <w:color w:val="000000"/>
          <w:szCs w:val="24"/>
          <w:lang w:val="en-US" w:eastAsia="pt-BR"/>
        </w:rPr>
        <w:t xml:space="preserve"> the model as </w:t>
      </w:r>
      <w:r w:rsidR="00B11104">
        <w:rPr>
          <w:rFonts w:ascii="Arial" w:eastAsia="Times New Roman" w:hAnsi="Arial" w:cs="Arial"/>
          <w:color w:val="000000"/>
          <w:szCs w:val="24"/>
          <w:lang w:val="en-US" w:eastAsia="pt-BR"/>
        </w:rPr>
        <w:t>well as</w:t>
      </w:r>
      <w:r w:rsidRPr="00956816">
        <w:rPr>
          <w:rFonts w:ascii="Arial" w:eastAsia="Times New Roman" w:hAnsi="Arial" w:cs="Arial"/>
          <w:color w:val="000000"/>
          <w:szCs w:val="24"/>
          <w:lang w:val="en-US" w:eastAsia="pt-BR"/>
        </w:rPr>
        <w:t xml:space="preserve"> from the experimental data is the water </w:t>
      </w:r>
      <w:r w:rsidR="00B11104">
        <w:rPr>
          <w:rFonts w:ascii="Arial" w:eastAsia="Times New Roman" w:hAnsi="Arial" w:cs="Arial"/>
          <w:color w:val="000000"/>
          <w:szCs w:val="24"/>
          <w:lang w:val="en-US" w:eastAsia="pt-BR"/>
        </w:rPr>
        <w:t xml:space="preserve">release from </w:t>
      </w:r>
      <w:r w:rsidRPr="00956816">
        <w:rPr>
          <w:rFonts w:ascii="Arial" w:eastAsia="Times New Roman" w:hAnsi="Arial" w:cs="Arial"/>
          <w:color w:val="000000"/>
          <w:szCs w:val="24"/>
          <w:lang w:val="en-US" w:eastAsia="pt-BR"/>
        </w:rPr>
        <w:t>root</w:t>
      </w:r>
      <w:r w:rsidR="00B11104">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to the soil, expressed by negative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00144375">
        <w:rPr>
          <w:rFonts w:ascii="Arial" w:eastAsia="Times New Roman" w:hAnsi="Arial" w:cs="Arial"/>
          <w:color w:val="000000"/>
          <w:szCs w:val="24"/>
          <w:lang w:val="en-US" w:eastAsia="pt-BR"/>
        </w:rPr>
        <w:t xml:space="preserve">water </w:t>
      </w:r>
      <w:r w:rsidRPr="00956816">
        <w:rPr>
          <w:rFonts w:ascii="Arial" w:eastAsia="Times New Roman" w:hAnsi="Arial" w:cs="Arial"/>
          <w:color w:val="000000"/>
          <w:szCs w:val="24"/>
          <w:lang w:val="en-US" w:eastAsia="pt-BR"/>
        </w:rPr>
        <w:t>extraction. The phenomenon of water loss by the roots, referred as hydraulic lift (</w:t>
      </w:r>
      <w:r w:rsidRPr="00956816">
        <w:rPr>
          <w:rFonts w:ascii="Arial" w:hAnsi="Arial" w:cs="Arial"/>
          <w:szCs w:val="24"/>
          <w:lang w:val="en-US" w:eastAsia="pt-BR"/>
        </w:rPr>
        <w:t>CALDWELL; DAWSON; RICHARDS, 1998</w:t>
      </w:r>
      <w:r w:rsidRPr="00956816">
        <w:rPr>
          <w:rFonts w:ascii="Arial" w:eastAsia="Times New Roman" w:hAnsi="Arial" w:cs="Arial"/>
          <w:color w:val="000000"/>
          <w:szCs w:val="24"/>
          <w:lang w:val="en-US" w:eastAsia="pt-BR"/>
        </w:rPr>
        <w:t xml:space="preserve">) or reverse </w:t>
      </w:r>
      <w:r w:rsidR="001054A2">
        <w:rPr>
          <w:rFonts w:ascii="Arial" w:eastAsia="Times New Roman" w:hAnsi="Arial" w:cs="Arial"/>
          <w:color w:val="000000"/>
          <w:szCs w:val="24"/>
          <w:lang w:val="en-US" w:eastAsia="pt-BR"/>
        </w:rPr>
        <w:t>flux</w:t>
      </w:r>
      <w:r w:rsidRPr="00956816">
        <w:rPr>
          <w:rFonts w:ascii="Arial" w:eastAsia="Times New Roman" w:hAnsi="Arial" w:cs="Arial"/>
          <w:color w:val="000000"/>
          <w:szCs w:val="24"/>
          <w:lang w:val="en-US" w:eastAsia="pt-BR"/>
        </w:rPr>
        <w:t xml:space="preserve"> (XU; BLAND, 1993), was reported in the literature for different species, including beans (SCHIPPERS; SCHROTH; HILDEBRAND, 1967). In case of water stress, the </w:t>
      </w:r>
      <w:r w:rsidR="00B11104">
        <w:rPr>
          <w:rFonts w:ascii="Arial" w:eastAsia="Times New Roman" w:hAnsi="Arial" w:cs="Arial"/>
          <w:color w:val="000000"/>
          <w:szCs w:val="24"/>
          <w:lang w:val="en-US" w:eastAsia="pt-BR"/>
        </w:rPr>
        <w:t>release</w:t>
      </w:r>
      <w:r w:rsidRPr="00956816">
        <w:rPr>
          <w:rFonts w:ascii="Arial" w:eastAsia="Times New Roman" w:hAnsi="Arial" w:cs="Arial"/>
          <w:color w:val="000000"/>
          <w:szCs w:val="24"/>
          <w:lang w:val="en-US" w:eastAsia="pt-BR"/>
        </w:rPr>
        <w:t xml:space="preserve"> of water by roots is a consequence of the pressure </w:t>
      </w:r>
      <w:r w:rsidR="00B11104">
        <w:rPr>
          <w:rFonts w:ascii="Arial" w:eastAsia="Times New Roman" w:hAnsi="Arial" w:cs="Arial"/>
          <w:color w:val="000000"/>
          <w:szCs w:val="24"/>
          <w:lang w:val="en-US" w:eastAsia="pt-BR"/>
        </w:rPr>
        <w:t xml:space="preserve">head </w:t>
      </w:r>
      <w:r w:rsidRPr="00956816">
        <w:rPr>
          <w:rFonts w:ascii="Arial" w:eastAsia="Times New Roman" w:hAnsi="Arial" w:cs="Arial"/>
          <w:color w:val="000000"/>
          <w:szCs w:val="24"/>
          <w:lang w:val="en-US" w:eastAsia="pt-BR"/>
        </w:rPr>
        <w:t>difference between soil and root surface in which roots act as water conductors. In Figures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fig35</w:instrText>
      </w:r>
      <w:r w:rsidR="00EB4AC9" w:rsidRPr="00956816">
        <w:rPr>
          <w:rFonts w:ascii="Arial" w:hAnsi="Arial" w:cs="Arial"/>
          <w:szCs w:val="24"/>
          <w:lang w:val="en-US"/>
        </w:rPr>
        <w:fldChar w:fldCharType="separate"/>
      </w:r>
      <w:r w:rsidR="00864ADF">
        <w:rPr>
          <w:rFonts w:ascii="Arial" w:hAnsi="Arial" w:cs="Arial"/>
          <w:noProof/>
          <w:szCs w:val="24"/>
          <w:lang w:val="en-US"/>
        </w:rPr>
        <w:t>25</w:t>
      </w:r>
      <w:r w:rsidR="00EB4AC9" w:rsidRPr="00956816">
        <w:rPr>
          <w:rFonts w:ascii="Arial" w:hAnsi="Arial" w:cs="Arial"/>
          <w:szCs w:val="24"/>
          <w:lang w:val="en-US"/>
        </w:rPr>
        <w:fldChar w:fldCharType="end"/>
      </w:r>
      <w:r w:rsidRPr="00956816">
        <w:rPr>
          <w:rFonts w:ascii="Arial" w:hAnsi="Arial" w:cs="Arial"/>
          <w:szCs w:val="24"/>
          <w:lang w:val="en-US"/>
        </w:rPr>
        <w:t> and </w:t>
      </w:r>
      <w:r w:rsidR="00EB4AC9" w:rsidRPr="00956816">
        <w:rPr>
          <w:rFonts w:ascii="Arial" w:hAnsi="Arial" w:cs="Arial"/>
          <w:szCs w:val="24"/>
          <w:lang w:val="en-US"/>
        </w:rPr>
        <w:fldChar w:fldCharType="begin"/>
      </w:r>
      <w:r w:rsidRPr="00956816">
        <w:rPr>
          <w:rFonts w:ascii="Arial" w:hAnsi="Arial" w:cs="Arial"/>
          <w:szCs w:val="24"/>
          <w:lang w:val="en-US"/>
        </w:rPr>
        <w:instrText xml:space="preserve"> seq Figura \* ARABIC fig36</w:instrText>
      </w:r>
      <w:r w:rsidR="00EB4AC9" w:rsidRPr="00956816">
        <w:rPr>
          <w:rFonts w:ascii="Arial" w:hAnsi="Arial" w:cs="Arial"/>
          <w:szCs w:val="24"/>
          <w:lang w:val="en-US"/>
        </w:rPr>
        <w:fldChar w:fldCharType="separate"/>
      </w:r>
      <w:r w:rsidR="00864ADF">
        <w:rPr>
          <w:rFonts w:ascii="Arial" w:hAnsi="Arial" w:cs="Arial"/>
          <w:noProof/>
          <w:szCs w:val="24"/>
          <w:lang w:val="en-US"/>
        </w:rPr>
        <w:t>26</w:t>
      </w:r>
      <w:r w:rsidR="00EB4AC9" w:rsidRPr="00956816">
        <w:rPr>
          <w:rFonts w:ascii="Arial" w:hAnsi="Arial" w:cs="Arial"/>
          <w:szCs w:val="24"/>
          <w:lang w:val="en-US"/>
        </w:rPr>
        <w:fldChar w:fldCharType="end"/>
      </w:r>
      <w:r w:rsidRPr="00956816">
        <w:rPr>
          <w:rFonts w:ascii="Arial" w:eastAsia="Times New Roman" w:hAnsi="Arial" w:cs="Arial"/>
          <w:color w:val="000000"/>
          <w:szCs w:val="24"/>
          <w:lang w:val="en-US" w:eastAsia="pt-BR"/>
        </w:rPr>
        <w:t xml:space="preserve">, it is observed that </w:t>
      </w:r>
      <w:r w:rsidR="00B11104">
        <w:rPr>
          <w:rFonts w:ascii="Arial" w:eastAsia="Times New Roman" w:hAnsi="Arial" w:cs="Arial"/>
          <w:color w:val="000000"/>
          <w:szCs w:val="24"/>
          <w:lang w:val="en-US" w:eastAsia="pt-BR"/>
        </w:rPr>
        <w:t xml:space="preserve">at </w:t>
      </w:r>
      <w:r w:rsidRPr="00956816">
        <w:rPr>
          <w:rFonts w:ascii="Arial" w:eastAsia="Times New Roman" w:hAnsi="Arial" w:cs="Arial"/>
          <w:color w:val="000000"/>
          <w:szCs w:val="24"/>
          <w:lang w:val="en-US" w:eastAsia="pt-BR"/>
        </w:rPr>
        <w:t xml:space="preserve">some </w:t>
      </w:r>
      <w:r w:rsidR="00B11104" w:rsidRPr="0037783A">
        <w:rPr>
          <w:rFonts w:ascii="Arial" w:eastAsia="Times New Roman" w:hAnsi="Arial" w:cs="Arial"/>
          <w:color w:val="000000"/>
          <w:szCs w:val="24"/>
          <w:lang w:val="en-US" w:eastAsia="pt-BR"/>
        </w:rPr>
        <w:t>occasions</w:t>
      </w:r>
      <w:r w:rsidRPr="00956816">
        <w:rPr>
          <w:rFonts w:ascii="Arial" w:eastAsia="Times New Roman" w:hAnsi="Arial" w:cs="Arial"/>
          <w:color w:val="000000"/>
          <w:szCs w:val="24"/>
          <w:lang w:val="en-US" w:eastAsia="pt-BR"/>
        </w:rPr>
        <w:t xml:space="preserve"> negative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were simulated </w:t>
      </w:r>
      <w:r w:rsidR="00B11104">
        <w:rPr>
          <w:rFonts w:ascii="Arial" w:eastAsia="Times New Roman" w:hAnsi="Arial" w:cs="Arial"/>
          <w:color w:val="000000"/>
          <w:szCs w:val="24"/>
          <w:lang w:val="en-US" w:eastAsia="pt-BR"/>
        </w:rPr>
        <w:t>for</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mod</w:t>
      </w:r>
      <w:r w:rsidRPr="00956816">
        <w:rPr>
          <w:rFonts w:ascii="Arial" w:eastAsia="Times New Roman" w:hAnsi="Arial" w:cs="Arial"/>
          <w:color w:val="000000"/>
          <w:szCs w:val="24"/>
          <w:lang w:val="en-US" w:eastAsia="pt-BR"/>
        </w:rPr>
        <w:t xml:space="preserve"> and estimated </w:t>
      </w:r>
      <w:r w:rsidR="00B11104">
        <w:rPr>
          <w:rFonts w:ascii="Arial" w:eastAsia="Times New Roman" w:hAnsi="Arial" w:cs="Arial"/>
          <w:color w:val="000000"/>
          <w:szCs w:val="24"/>
          <w:lang w:val="en-US" w:eastAsia="pt-BR"/>
        </w:rPr>
        <w:t>for</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exp</w:t>
      </w:r>
      <w:r w:rsidRPr="00956816">
        <w:rPr>
          <w:rFonts w:ascii="Arial" w:eastAsia="Times New Roman" w:hAnsi="Arial" w:cs="Arial"/>
          <w:color w:val="000000"/>
          <w:szCs w:val="24"/>
          <w:lang w:val="en-US" w:eastAsia="pt-BR"/>
        </w:rPr>
        <w:t xml:space="preserve">. According to the model </w:t>
      </w:r>
      <w:r w:rsidR="00B11104">
        <w:rPr>
          <w:rFonts w:ascii="Arial" w:eastAsia="Times New Roman" w:hAnsi="Arial" w:cs="Arial"/>
          <w:color w:val="000000"/>
          <w:szCs w:val="24"/>
          <w:lang w:val="en-US" w:eastAsia="pt-BR"/>
        </w:rPr>
        <w:t>by</w:t>
      </w:r>
      <w:r w:rsidRPr="00956816">
        <w:rPr>
          <w:rFonts w:ascii="Arial" w:eastAsia="Times New Roman" w:hAnsi="Arial" w:cs="Arial"/>
          <w:color w:val="000000"/>
          <w:szCs w:val="24"/>
          <w:lang w:val="en-US" w:eastAsia="pt-BR"/>
        </w:rPr>
        <w:t xml:space="preserve"> Jong van Lier et al. (2008), </w:t>
      </w:r>
      <w:r w:rsidR="00B11104">
        <w:rPr>
          <w:rFonts w:ascii="Arial" w:eastAsia="Times New Roman" w:hAnsi="Arial" w:cs="Arial"/>
          <w:color w:val="000000"/>
          <w:szCs w:val="24"/>
          <w:lang w:val="en-US" w:eastAsia="pt-BR"/>
        </w:rPr>
        <w:t xml:space="preserve">in order </w:t>
      </w:r>
      <w:r w:rsidRPr="00956816">
        <w:rPr>
          <w:rFonts w:ascii="Arial" w:eastAsia="Times New Roman" w:hAnsi="Arial" w:cs="Arial"/>
          <w:color w:val="000000"/>
          <w:szCs w:val="24"/>
          <w:lang w:val="en-US" w:eastAsia="pt-BR"/>
        </w:rPr>
        <w:t xml:space="preserve">to occur water </w:t>
      </w:r>
      <w:r w:rsidR="00B11104">
        <w:rPr>
          <w:rFonts w:ascii="Arial" w:eastAsia="Times New Roman" w:hAnsi="Arial" w:cs="Arial"/>
          <w:color w:val="000000"/>
          <w:szCs w:val="24"/>
          <w:lang w:val="en-US" w:eastAsia="pt-BR"/>
        </w:rPr>
        <w:t xml:space="preserve">release </w:t>
      </w:r>
      <w:r w:rsidRPr="00956816">
        <w:rPr>
          <w:rFonts w:ascii="Arial" w:eastAsia="Times New Roman" w:hAnsi="Arial" w:cs="Arial"/>
          <w:color w:val="000000"/>
          <w:szCs w:val="24"/>
          <w:lang w:val="en-US" w:eastAsia="pt-BR"/>
        </w:rPr>
        <w:t xml:space="preserve">by </w:t>
      </w:r>
      <w:r w:rsidR="00B11104">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roots </w:t>
      </w:r>
      <w:r w:rsidR="004E05A2" w:rsidRPr="00743826">
        <w:rPr>
          <w:rFonts w:ascii="Arial" w:eastAsia="Times New Roman" w:hAnsi="Arial" w:cs="Arial"/>
          <w:color w:val="000000"/>
          <w:szCs w:val="24"/>
          <w:lang w:val="en-US" w:eastAsia="pt-BR"/>
        </w:rPr>
        <w:object w:dxaOrig="360" w:dyaOrig="380">
          <v:shape id="_x0000_i1091" type="#_x0000_t75" style="width:18pt;height:18.75pt" o:ole="">
            <v:imagedata r:id="rId189" o:title=""/>
          </v:shape>
          <o:OLEObject Type="Embed" ProgID="Equation.3" ShapeID="_x0000_i1091" DrawAspect="Content" ObjectID="_1370242802" r:id="rId190"/>
        </w:object>
      </w:r>
      <w:r w:rsidRPr="00956816">
        <w:rPr>
          <w:rFonts w:ascii="Arial" w:hAnsi="Arial" w:cs="Arial"/>
          <w:szCs w:val="24"/>
          <w:lang w:val="en-US" w:eastAsia="pt-BR"/>
        </w:rPr>
        <w:t xml:space="preserve">must be smaller than </w:t>
      </w:r>
      <w:r w:rsidRPr="00956816">
        <w:rPr>
          <w:rFonts w:ascii="Arial" w:hAnsi="Arial" w:cs="Arial"/>
          <w:i/>
          <w:lang w:val="en-US"/>
        </w:rPr>
        <w:t>M</w:t>
      </w:r>
      <w:r w:rsidRPr="00956816">
        <w:rPr>
          <w:rFonts w:ascii="Arial" w:hAnsi="Arial" w:cs="Arial"/>
          <w:i/>
          <w:vertAlign w:val="subscript"/>
          <w:lang w:val="en-US"/>
        </w:rPr>
        <w:t>0,z</w:t>
      </w:r>
      <w:r w:rsidRPr="00956816">
        <w:rPr>
          <w:rFonts w:ascii="Arial" w:hAnsi="Arial" w:cs="Arial"/>
          <w:lang w:val="en-US"/>
        </w:rPr>
        <w:t xml:space="preserve">, </w:t>
      </w:r>
      <w:r w:rsidR="00B11104">
        <w:rPr>
          <w:rFonts w:ascii="Arial" w:hAnsi="Arial" w:cs="Arial"/>
          <w:lang w:val="en-US"/>
        </w:rPr>
        <w:t xml:space="preserve">in other words, </w:t>
      </w:r>
      <w:r w:rsidRPr="00956816">
        <w:rPr>
          <w:rFonts w:ascii="Arial" w:hAnsi="Arial" w:cs="Arial"/>
          <w:lang w:val="en-US"/>
        </w:rPr>
        <w:t xml:space="preserve">the mean pressure head </w:t>
      </w:r>
      <w:r w:rsidR="00B11104">
        <w:rPr>
          <w:rFonts w:ascii="Arial" w:hAnsi="Arial" w:cs="Arial"/>
          <w:lang w:val="en-US"/>
        </w:rPr>
        <w:t xml:space="preserve">in the soil </w:t>
      </w:r>
      <w:r w:rsidRPr="00956816">
        <w:rPr>
          <w:rFonts w:ascii="Arial" w:hAnsi="Arial" w:cs="Arial"/>
          <w:lang w:val="en-US"/>
        </w:rPr>
        <w:t xml:space="preserve">must be smaller </w:t>
      </w:r>
      <w:r w:rsidR="00B11104">
        <w:rPr>
          <w:rFonts w:ascii="Arial" w:hAnsi="Arial" w:cs="Arial"/>
          <w:lang w:val="en-US"/>
        </w:rPr>
        <w:t xml:space="preserve">(more negative) </w:t>
      </w:r>
      <w:r w:rsidRPr="00956816">
        <w:rPr>
          <w:rFonts w:ascii="Arial" w:hAnsi="Arial" w:cs="Arial"/>
          <w:lang w:val="en-US"/>
        </w:rPr>
        <w:t>than the pressure heat at permanent wilting point</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h</w:t>
      </w:r>
      <w:r w:rsidR="00B11104">
        <w:rPr>
          <w:rFonts w:ascii="Arial" w:eastAsia="Times New Roman" w:hAnsi="Arial" w:cs="Arial"/>
          <w:i/>
          <w:color w:val="000000"/>
          <w:szCs w:val="24"/>
          <w:vertAlign w:val="subscript"/>
          <w:lang w:val="en-US" w:eastAsia="pt-BR"/>
        </w:rPr>
        <w:t>w</w:t>
      </w:r>
      <w:r w:rsidRPr="00956816">
        <w:rPr>
          <w:rFonts w:ascii="Arial" w:eastAsia="Times New Roman" w:hAnsi="Arial" w:cs="Arial"/>
          <w:color w:val="000000"/>
          <w:szCs w:val="24"/>
          <w:lang w:val="en-US" w:eastAsia="pt-BR"/>
        </w:rPr>
        <w:t xml:space="preserve">). In the model, the value of </w:t>
      </w:r>
      <w:proofErr w:type="gramStart"/>
      <w:r w:rsidRPr="00956816">
        <w:rPr>
          <w:rFonts w:ascii="Arial" w:eastAsia="Times New Roman" w:hAnsi="Arial" w:cs="Arial"/>
          <w:i/>
          <w:color w:val="000000"/>
          <w:szCs w:val="24"/>
          <w:lang w:val="en-US" w:eastAsia="pt-BR"/>
        </w:rPr>
        <w:t>h</w:t>
      </w:r>
      <w:r w:rsidR="00B11104">
        <w:rPr>
          <w:rFonts w:ascii="Arial" w:eastAsia="Times New Roman" w:hAnsi="Arial" w:cs="Arial"/>
          <w:i/>
          <w:color w:val="000000"/>
          <w:szCs w:val="24"/>
          <w:vertAlign w:val="subscript"/>
          <w:lang w:val="en-US" w:eastAsia="pt-BR"/>
        </w:rPr>
        <w:t>w</w:t>
      </w:r>
      <w:proofErr w:type="gramEnd"/>
      <w:r w:rsidRPr="00956816">
        <w:rPr>
          <w:rFonts w:ascii="Arial" w:eastAsia="Times New Roman" w:hAnsi="Arial" w:cs="Arial"/>
          <w:color w:val="000000"/>
          <w:szCs w:val="24"/>
          <w:lang w:val="en-US" w:eastAsia="pt-BR"/>
        </w:rPr>
        <w:t xml:space="preserve"> was kept constant and equal to </w:t>
      </w:r>
      <w:r w:rsidR="00422C77">
        <w:rPr>
          <w:rFonts w:ascii="Arial" w:eastAsia="Times New Roman" w:hAnsi="Arial" w:cs="Arial"/>
          <w:color w:val="000000"/>
          <w:szCs w:val="24"/>
          <w:lang w:val="en-US" w:eastAsia="pt-BR"/>
        </w:rPr>
        <w:noBreakHyphen/>
        <w:t>1</w:t>
      </w:r>
      <w:r w:rsidRPr="00956816">
        <w:rPr>
          <w:rFonts w:ascii="Arial" w:eastAsia="Times New Roman" w:hAnsi="Arial" w:cs="Arial"/>
          <w:color w:val="000000"/>
          <w:szCs w:val="24"/>
          <w:lang w:val="en-US" w:eastAsia="pt-BR"/>
        </w:rPr>
        <w:t xml:space="preserve">50 m for all simulations, but </w:t>
      </w:r>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w:t>
      </w:r>
      <w:r w:rsidR="00B11104">
        <w:rPr>
          <w:rFonts w:ascii="Arial" w:eastAsia="Times New Roman" w:hAnsi="Arial" w:cs="Arial"/>
          <w:color w:val="000000"/>
          <w:szCs w:val="24"/>
          <w:lang w:val="en-US" w:eastAsia="pt-BR"/>
        </w:rPr>
        <w:t>in</w:t>
      </w:r>
      <w:r w:rsidRPr="00956816">
        <w:rPr>
          <w:rFonts w:ascii="Arial" w:eastAsia="Times New Roman" w:hAnsi="Arial" w:cs="Arial"/>
          <w:color w:val="000000"/>
          <w:szCs w:val="24"/>
          <w:lang w:val="en-US" w:eastAsia="pt-BR"/>
        </w:rPr>
        <w:t xml:space="preserve"> the soil </w:t>
      </w:r>
      <w:r w:rsidR="00B11104">
        <w:rPr>
          <w:rFonts w:ascii="Arial" w:eastAsia="Times New Roman" w:hAnsi="Arial" w:cs="Arial"/>
          <w:color w:val="000000"/>
          <w:szCs w:val="24"/>
          <w:lang w:val="en-US" w:eastAsia="pt-BR"/>
        </w:rPr>
        <w:t>became</w:t>
      </w:r>
      <w:r w:rsidRPr="00956816">
        <w:rPr>
          <w:rFonts w:ascii="Arial" w:eastAsia="Times New Roman" w:hAnsi="Arial" w:cs="Arial"/>
          <w:color w:val="000000"/>
          <w:szCs w:val="24"/>
          <w:lang w:val="en-US" w:eastAsia="pt-BR"/>
        </w:rPr>
        <w:t xml:space="preserve"> even more negative resulting in the water </w:t>
      </w:r>
      <w:r w:rsidR="00B11104">
        <w:rPr>
          <w:rFonts w:ascii="Arial" w:eastAsia="Times New Roman" w:hAnsi="Arial" w:cs="Arial"/>
          <w:color w:val="000000"/>
          <w:szCs w:val="24"/>
          <w:lang w:val="en-US" w:eastAsia="pt-BR"/>
        </w:rPr>
        <w:t>release</w:t>
      </w:r>
      <w:r w:rsidRPr="00956816">
        <w:rPr>
          <w:rFonts w:ascii="Arial" w:eastAsia="Times New Roman" w:hAnsi="Arial" w:cs="Arial"/>
          <w:color w:val="000000"/>
          <w:szCs w:val="24"/>
          <w:lang w:val="en-US" w:eastAsia="pt-BR"/>
        </w:rPr>
        <w:t xml:space="preserve">. On the other hand, negative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mod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S</w:t>
      </w:r>
      <w:r w:rsidRPr="00956816">
        <w:rPr>
          <w:rFonts w:ascii="Arial" w:eastAsia="Times New Roman" w:hAnsi="Arial" w:cs="Arial"/>
          <w:i/>
          <w:color w:val="000000"/>
          <w:szCs w:val="24"/>
          <w:vertAlign w:val="subscript"/>
          <w:lang w:val="en-US" w:eastAsia="pt-BR"/>
        </w:rPr>
        <w:t>exp</w:t>
      </w:r>
      <w:r w:rsidRPr="00956816">
        <w:rPr>
          <w:rFonts w:ascii="Arial" w:eastAsia="Times New Roman" w:hAnsi="Arial" w:cs="Arial"/>
          <w:color w:val="000000"/>
          <w:szCs w:val="24"/>
          <w:lang w:val="en-US" w:eastAsia="pt-BR"/>
        </w:rPr>
        <w:t xml:space="preserve"> can also be </w:t>
      </w:r>
      <w:r w:rsidR="00B11104">
        <w:rPr>
          <w:rFonts w:ascii="Arial" w:eastAsia="Times New Roman" w:hAnsi="Arial" w:cs="Arial"/>
          <w:color w:val="000000"/>
          <w:szCs w:val="24"/>
          <w:lang w:val="en-US" w:eastAsia="pt-BR"/>
        </w:rPr>
        <w:t>caused by</w:t>
      </w:r>
      <w:r w:rsidRPr="00956816">
        <w:rPr>
          <w:rFonts w:ascii="Arial" w:eastAsia="Times New Roman" w:hAnsi="Arial" w:cs="Arial"/>
          <w:color w:val="000000"/>
          <w:szCs w:val="24"/>
          <w:lang w:val="en-US" w:eastAsia="pt-BR"/>
        </w:rPr>
        <w:t xml:space="preserve"> imprecision in the determination of soil hydraulic properties, mainly </w:t>
      </w:r>
      <w:proofErr w:type="gramStart"/>
      <w:r w:rsidRPr="00956816">
        <w:rPr>
          <w:rFonts w:ascii="Arial" w:eastAsia="Times New Roman" w:hAnsi="Arial" w:cs="Arial"/>
          <w:i/>
          <w:color w:val="000000"/>
          <w:szCs w:val="24"/>
          <w:lang w:val="en-US" w:eastAsia="pt-BR"/>
        </w:rPr>
        <w:t>K</w:t>
      </w:r>
      <w:r w:rsidRPr="00956816">
        <w:rPr>
          <w:rFonts w:ascii="Arial" w:eastAsia="Times New Roman" w:hAnsi="Arial" w:cs="Arial"/>
          <w:color w:val="000000"/>
          <w:szCs w:val="24"/>
          <w:lang w:val="en-US" w:eastAsia="pt-BR"/>
        </w:rPr>
        <w:t>(</w:t>
      </w:r>
      <w:proofErr w:type="gramEnd"/>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and of </w:t>
      </w:r>
      <w:r w:rsidR="00B11104">
        <w:rPr>
          <w:rFonts w:ascii="Arial" w:eastAsia="Times New Roman" w:hAnsi="Arial" w:cs="Arial"/>
          <w:color w:val="000000"/>
          <w:szCs w:val="24"/>
          <w:lang w:val="en-US" w:eastAsia="pt-BR"/>
        </w:rPr>
        <w:t xml:space="preserve">field </w:t>
      </w:r>
      <w:r w:rsidRPr="00956816">
        <w:rPr>
          <w:rFonts w:ascii="Arial" w:eastAsia="Times New Roman" w:hAnsi="Arial" w:cs="Arial"/>
          <w:color w:val="000000"/>
          <w:szCs w:val="24"/>
          <w:lang w:val="en-US" w:eastAsia="pt-BR"/>
        </w:rPr>
        <w:t xml:space="preserve">measurements. As shown in Section 4.1, </w:t>
      </w:r>
      <w:proofErr w:type="gramStart"/>
      <w:r w:rsidRPr="00956816">
        <w:rPr>
          <w:rFonts w:ascii="Arial" w:eastAsia="Times New Roman" w:hAnsi="Arial" w:cs="Arial"/>
          <w:i/>
          <w:color w:val="000000"/>
          <w:szCs w:val="24"/>
          <w:lang w:val="en-US" w:eastAsia="pt-BR"/>
        </w:rPr>
        <w:t>K</w:t>
      </w:r>
      <w:r w:rsidRPr="00956816">
        <w:rPr>
          <w:rFonts w:ascii="Arial" w:eastAsia="Times New Roman" w:hAnsi="Arial" w:cs="Arial"/>
          <w:color w:val="000000"/>
          <w:szCs w:val="24"/>
          <w:lang w:val="en-US" w:eastAsia="pt-BR"/>
        </w:rPr>
        <w:t>(</w:t>
      </w:r>
      <w:proofErr w:type="gramEnd"/>
      <w:r w:rsidRPr="00956816">
        <w:rPr>
          <w:rFonts w:ascii="Arial" w:eastAsia="Times New Roman" w:hAnsi="Arial" w:cs="Arial"/>
          <w:i/>
          <w:color w:val="000000"/>
          <w:szCs w:val="24"/>
          <w:lang w:val="en-US" w:eastAsia="pt-BR"/>
        </w:rPr>
        <w:t>h</w:t>
      </w:r>
      <w:r w:rsidRPr="00956816">
        <w:rPr>
          <w:rFonts w:ascii="Arial" w:eastAsia="Times New Roman" w:hAnsi="Arial" w:cs="Arial"/>
          <w:color w:val="000000"/>
          <w:szCs w:val="24"/>
          <w:lang w:val="en-US" w:eastAsia="pt-BR"/>
        </w:rPr>
        <w:t xml:space="preserve">) was determined by the evaporation method and presented a relative imprecision (assessed by </w:t>
      </w:r>
      <w:r w:rsidR="00B11104">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95% confidence interval) of an order of 10 times.</w:t>
      </w:r>
    </w:p>
    <w:p w:rsidR="00E6085E" w:rsidRPr="00743826" w:rsidRDefault="00E6085E" w:rsidP="00E6085E">
      <w:pPr>
        <w:tabs>
          <w:tab w:val="center" w:pos="4706"/>
          <w:tab w:val="right" w:pos="9412"/>
        </w:tabs>
        <w:rPr>
          <w:rFonts w:ascii="Arial" w:hAnsi="Arial" w:cs="Arial"/>
          <w:szCs w:val="24"/>
          <w:lang w:val="en-US"/>
        </w:rPr>
      </w:pPr>
    </w:p>
    <w:p w:rsidR="00E6085E" w:rsidRPr="00743826" w:rsidRDefault="00CC79DE" w:rsidP="00E6085E">
      <w:pPr>
        <w:keepNext/>
        <w:spacing w:line="240" w:lineRule="auto"/>
        <w:ind w:firstLine="0"/>
        <w:jc w:val="center"/>
        <w:rPr>
          <w:rFonts w:ascii="Arial" w:hAnsi="Arial" w:cs="Arial"/>
          <w:lang w:val="en-US"/>
        </w:rPr>
      </w:pPr>
      <w:r>
        <w:rPr>
          <w:noProof/>
          <w:lang w:eastAsia="pt-BR"/>
        </w:rPr>
        <w:lastRenderedPageBreak/>
        <w:drawing>
          <wp:inline distT="0" distB="0" distL="0" distR="0">
            <wp:extent cx="4958800" cy="310170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1" cstate="print"/>
                    <a:srcRect/>
                    <a:stretch>
                      <a:fillRect/>
                    </a:stretch>
                  </pic:blipFill>
                  <pic:spPr bwMode="auto">
                    <a:xfrm>
                      <a:off x="0" y="0"/>
                      <a:ext cx="4958800" cy="3101700"/>
                    </a:xfrm>
                    <a:prstGeom prst="rect">
                      <a:avLst/>
                    </a:prstGeom>
                    <a:noFill/>
                    <a:ln w="9525">
                      <a:noFill/>
                      <a:miter lim="800000"/>
                      <a:headEnd/>
                      <a:tailEnd/>
                    </a:ln>
                  </pic:spPr>
                </pic:pic>
              </a:graphicData>
            </a:graphic>
          </wp:inline>
        </w:drawing>
      </w:r>
    </w:p>
    <w:p w:rsidR="00E6085E" w:rsidRPr="00743826" w:rsidRDefault="00956816" w:rsidP="00144375">
      <w:pPr>
        <w:pStyle w:val="Legenda"/>
        <w:spacing w:after="0" w:line="360" w:lineRule="auto"/>
        <w:ind w:left="1092" w:hanging="1092"/>
        <w:rPr>
          <w:rFonts w:ascii="Arial" w:hAnsi="Arial" w:cs="Arial"/>
          <w:b w:val="0"/>
          <w:color w:val="auto"/>
          <w:sz w:val="20"/>
          <w:szCs w:val="20"/>
          <w:lang w:val="en-US"/>
        </w:rPr>
      </w:pPr>
      <w:bookmarkStart w:id="755" w:name="_Toc295805500"/>
      <w:bookmarkStart w:id="756" w:name="_Toc296436866"/>
      <w:r w:rsidRPr="00956816">
        <w:rPr>
          <w:rFonts w:ascii="Arial" w:hAnsi="Arial" w:cs="Arial"/>
          <w:b w:val="0"/>
          <w:color w:val="auto"/>
          <w:sz w:val="20"/>
          <w:szCs w:val="20"/>
          <w:lang w:val="en-US"/>
        </w:rPr>
        <w:t xml:space="preserve">Figure </w:t>
      </w:r>
      <w:bookmarkStart w:id="757" w:name="fig37"/>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27</w:t>
      </w:r>
      <w:r w:rsidR="00EB4AC9" w:rsidRPr="00956816">
        <w:rPr>
          <w:rFonts w:ascii="Arial" w:hAnsi="Arial" w:cs="Arial"/>
          <w:b w:val="0"/>
          <w:color w:val="auto"/>
          <w:sz w:val="20"/>
          <w:szCs w:val="20"/>
          <w:lang w:val="en-US"/>
        </w:rPr>
        <w:fldChar w:fldCharType="end"/>
      </w:r>
      <w:bookmarkEnd w:id="757"/>
      <w:r w:rsidRPr="00956816">
        <w:rPr>
          <w:rFonts w:ascii="Arial" w:hAnsi="Arial" w:cs="Arial"/>
          <w:b w:val="0"/>
          <w:color w:val="auto"/>
          <w:sz w:val="20"/>
          <w:szCs w:val="20"/>
          <w:lang w:val="en-US"/>
        </w:rPr>
        <w:t xml:space="preserve"> – Root soil water uptake (</w:t>
      </w:r>
      <w:r w:rsidRPr="00956816">
        <w:rPr>
          <w:rFonts w:ascii="Arial" w:hAnsi="Arial" w:cs="Arial"/>
          <w:b w:val="0"/>
          <w:i/>
          <w:color w:val="auto"/>
          <w:sz w:val="20"/>
          <w:szCs w:val="20"/>
          <w:lang w:val="en-US"/>
        </w:rPr>
        <w:t>S</w:t>
      </w:r>
      <w:r w:rsidRPr="00956816">
        <w:rPr>
          <w:rFonts w:ascii="Arial" w:hAnsi="Arial" w:cs="Arial"/>
          <w:b w:val="0"/>
          <w:i/>
          <w:color w:val="auto"/>
          <w:sz w:val="20"/>
          <w:szCs w:val="20"/>
          <w:vertAlign w:val="subscript"/>
          <w:lang w:val="en-US"/>
        </w:rPr>
        <w:t>mod</w:t>
      </w:r>
      <w:r w:rsidRPr="00956816">
        <w:rPr>
          <w:rFonts w:ascii="Arial" w:hAnsi="Arial" w:cs="Arial"/>
          <w:b w:val="0"/>
          <w:color w:val="auto"/>
          <w:sz w:val="20"/>
          <w:szCs w:val="20"/>
          <w:lang w:val="en-US"/>
        </w:rPr>
        <w:t xml:space="preserve">) </w:t>
      </w:r>
      <w:r w:rsidR="00B11104">
        <w:rPr>
          <w:rFonts w:ascii="Arial" w:hAnsi="Arial" w:cs="Arial"/>
          <w:b w:val="0"/>
          <w:color w:val="auto"/>
          <w:sz w:val="20"/>
          <w:szCs w:val="20"/>
          <w:lang w:val="en-US"/>
        </w:rPr>
        <w:t>in</w:t>
      </w:r>
      <w:r w:rsidRPr="00956816">
        <w:rPr>
          <w:rFonts w:ascii="Arial" w:hAnsi="Arial" w:cs="Arial"/>
          <w:b w:val="0"/>
          <w:color w:val="auto"/>
          <w:sz w:val="20"/>
          <w:szCs w:val="20"/>
          <w:lang w:val="en-US"/>
        </w:rPr>
        <w:t xml:space="preserve"> the soil layer between 0</w:t>
      </w:r>
      <w:r w:rsidRPr="00956816">
        <w:rPr>
          <w:rFonts w:ascii="Arial" w:hAnsi="Arial" w:cs="Arial"/>
          <w:b w:val="0"/>
          <w:color w:val="auto"/>
          <w:sz w:val="20"/>
          <w:szCs w:val="20"/>
          <w:lang w:val="en-US"/>
        </w:rPr>
        <w:noBreakHyphen/>
        <w:t xml:space="preserve">0.1 m </w:t>
      </w:r>
      <w:r w:rsidR="00B11104">
        <w:rPr>
          <w:rFonts w:ascii="Arial" w:hAnsi="Arial" w:cs="Arial"/>
          <w:b w:val="0"/>
          <w:color w:val="auto"/>
          <w:sz w:val="20"/>
          <w:szCs w:val="20"/>
          <w:lang w:val="en-US"/>
        </w:rPr>
        <w:t>at</w:t>
      </w:r>
      <w:r w:rsidR="00A84F65">
        <w:rPr>
          <w:rFonts w:ascii="Arial" w:hAnsi="Arial" w:cs="Arial"/>
          <w:b w:val="0"/>
          <w:color w:val="auto"/>
          <w:sz w:val="20"/>
          <w:szCs w:val="20"/>
          <w:lang w:val="en-US"/>
        </w:rPr>
        <w:t xml:space="preserve"> observation point 1 (</w:t>
      </w:r>
      <w:del w:id="758" w:author="Quirijn" w:date="2011-06-22T10:01:00Z">
        <w:r w:rsidR="00A84F65" w:rsidDel="004B5A67">
          <w:rPr>
            <w:rFonts w:ascii="Arial" w:hAnsi="Arial" w:cs="Arial"/>
            <w:b w:val="0"/>
            <w:color w:val="auto"/>
            <w:sz w:val="20"/>
            <w:szCs w:val="20"/>
            <w:lang w:val="en-US"/>
          </w:rPr>
          <w:delText>NI</w:delText>
        </w:r>
      </w:del>
      <w:ins w:id="759"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Pr="00956816">
        <w:rPr>
          <w:rFonts w:ascii="Arial" w:hAnsi="Arial" w:cs="Arial"/>
          <w:b w:val="0"/>
          <w:color w:val="auto"/>
          <w:sz w:val="20"/>
          <w:szCs w:val="20"/>
          <w:lang w:val="en-US"/>
        </w:rPr>
        <w:t xml:space="preserve">1) of </w:t>
      </w:r>
      <w:r w:rsidR="00B11104">
        <w:rPr>
          <w:rFonts w:ascii="Arial" w:hAnsi="Arial" w:cs="Arial"/>
          <w:b w:val="0"/>
          <w:color w:val="auto"/>
          <w:sz w:val="20"/>
          <w:szCs w:val="20"/>
          <w:lang w:val="en-US"/>
        </w:rPr>
        <w:t xml:space="preserve">the </w:t>
      </w:r>
      <w:del w:id="760" w:author="Quirijn" w:date="2011-06-22T09:57:00Z">
        <w:r w:rsidR="004D4D36" w:rsidDel="004B5A67">
          <w:rPr>
            <w:rFonts w:ascii="Arial" w:hAnsi="Arial" w:cs="Arial"/>
            <w:b w:val="0"/>
            <w:color w:val="auto"/>
            <w:sz w:val="20"/>
            <w:szCs w:val="20"/>
            <w:lang w:val="en-US"/>
          </w:rPr>
          <w:delText>non-irrigated</w:delText>
        </w:r>
      </w:del>
      <w:ins w:id="761" w:author="Quirijn" w:date="2011-06-22T10:08:00Z">
        <w:r w:rsidR="004B5A67">
          <w:rPr>
            <w:rFonts w:ascii="Arial" w:hAnsi="Arial" w:cs="Arial"/>
            <w:b w:val="0"/>
            <w:color w:val="auto"/>
            <w:sz w:val="20"/>
            <w:szCs w:val="20"/>
            <w:lang w:val="en-US"/>
          </w:rPr>
          <w:t>deficit irrigated</w:t>
        </w:r>
      </w:ins>
      <w:r w:rsidRPr="00956816">
        <w:rPr>
          <w:rFonts w:ascii="Arial" w:hAnsi="Arial" w:cs="Arial"/>
          <w:b w:val="0"/>
          <w:color w:val="auto"/>
          <w:sz w:val="20"/>
          <w:szCs w:val="20"/>
          <w:lang w:val="en-US"/>
        </w:rPr>
        <w:t xml:space="preserve"> treatment</w:t>
      </w:r>
      <w:r w:rsidR="001C7032">
        <w:rPr>
          <w:rFonts w:ascii="Arial" w:hAnsi="Arial" w:cs="Arial"/>
          <w:b w:val="0"/>
          <w:color w:val="auto"/>
          <w:sz w:val="20"/>
          <w:szCs w:val="20"/>
          <w:lang w:val="en-US"/>
        </w:rPr>
        <w:t xml:space="preserve"> as a function of date</w:t>
      </w:r>
      <w:r w:rsidR="001C7032" w:rsidRPr="00743826">
        <w:rPr>
          <w:rFonts w:ascii="Arial" w:hAnsi="Arial" w:cs="Arial"/>
          <w:b w:val="0"/>
          <w:color w:val="auto"/>
          <w:sz w:val="20"/>
          <w:szCs w:val="20"/>
          <w:lang w:val="en-US"/>
        </w:rPr>
        <w:t xml:space="preserve"> (</w:t>
      </w:r>
      <w:r w:rsidR="001C7032">
        <w:rPr>
          <w:rFonts w:ascii="Arial" w:hAnsi="Arial" w:cs="Arial"/>
          <w:b w:val="0"/>
          <w:color w:val="auto"/>
          <w:sz w:val="20"/>
          <w:szCs w:val="20"/>
          <w:lang w:val="en-US"/>
        </w:rPr>
        <w:t>m/dd/</w:t>
      </w:r>
      <w:r w:rsidR="001C7032" w:rsidRPr="00743826">
        <w:rPr>
          <w:rFonts w:ascii="Arial" w:hAnsi="Arial" w:cs="Arial"/>
          <w:b w:val="0"/>
          <w:color w:val="auto"/>
          <w:sz w:val="20"/>
          <w:szCs w:val="20"/>
          <w:lang w:val="en-US"/>
        </w:rPr>
        <w:t>2010)</w:t>
      </w:r>
      <w:r w:rsidRPr="00956816">
        <w:rPr>
          <w:rFonts w:ascii="Arial" w:hAnsi="Arial" w:cs="Arial"/>
          <w:b w:val="0"/>
          <w:color w:val="auto"/>
          <w:sz w:val="20"/>
          <w:szCs w:val="20"/>
          <w:lang w:val="en-US"/>
        </w:rPr>
        <w:t xml:space="preserve">. Dashed lines represent </w:t>
      </w:r>
      <w:r w:rsidR="00B11104">
        <w:rPr>
          <w:rFonts w:ascii="Arial" w:hAnsi="Arial" w:cs="Arial"/>
          <w:b w:val="0"/>
          <w:color w:val="auto"/>
          <w:sz w:val="20"/>
          <w:szCs w:val="20"/>
          <w:lang w:val="en-US"/>
        </w:rPr>
        <w:t xml:space="preserve">estimates using </w:t>
      </w:r>
      <w:r w:rsidRPr="00956816">
        <w:rPr>
          <w:rFonts w:ascii="Arial" w:hAnsi="Arial" w:cs="Arial"/>
          <w:b w:val="0"/>
          <w:color w:val="auto"/>
          <w:sz w:val="20"/>
          <w:szCs w:val="20"/>
          <w:lang w:val="en-US"/>
        </w:rPr>
        <w:t xml:space="preserve">the upper and lower limits of </w:t>
      </w:r>
      <w:r w:rsidRPr="00956816">
        <w:rPr>
          <w:rFonts w:ascii="Arial" w:hAnsi="Arial" w:cs="Arial"/>
          <w:b w:val="0"/>
          <w:i/>
          <w:color w:val="auto"/>
          <w:sz w:val="20"/>
          <w:szCs w:val="20"/>
          <w:lang w:val="en-US"/>
        </w:rPr>
        <w:t>K</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xml:space="preserve"> and </w:t>
      </w:r>
      <w:r w:rsidRPr="00956816">
        <w:rPr>
          <w:rFonts w:ascii="Arial" w:hAnsi="Arial" w:cs="Arial"/>
          <w:b w:val="0"/>
          <w:i/>
          <w:color w:val="auto"/>
          <w:sz w:val="20"/>
          <w:szCs w:val="20"/>
          <w:lang w:val="en-US"/>
        </w:rPr>
        <w:t>λ</w:t>
      </w:r>
      <w:r w:rsidRPr="00956816">
        <w:rPr>
          <w:rFonts w:ascii="Arial" w:hAnsi="Arial" w:cs="Arial"/>
          <w:b w:val="0"/>
          <w:color w:val="auto"/>
          <w:sz w:val="20"/>
          <w:szCs w:val="20"/>
          <w:lang w:val="en-US"/>
        </w:rPr>
        <w:t xml:space="preserve"> with 95% confidence interval</w:t>
      </w:r>
      <w:bookmarkEnd w:id="755"/>
      <w:bookmarkEnd w:id="756"/>
    </w:p>
    <w:p w:rsidR="00E6085E" w:rsidRPr="00743826" w:rsidRDefault="00E6085E" w:rsidP="00E6085E">
      <w:pPr>
        <w:rPr>
          <w:lang w:val="en-US"/>
        </w:rPr>
      </w:pPr>
    </w:p>
    <w:p w:rsidR="00E6085E" w:rsidRPr="00743826" w:rsidRDefault="00CC79DE" w:rsidP="00E6085E">
      <w:pPr>
        <w:keepNext/>
        <w:spacing w:line="240" w:lineRule="auto"/>
        <w:ind w:firstLine="0"/>
        <w:jc w:val="center"/>
        <w:rPr>
          <w:rFonts w:ascii="Arial" w:hAnsi="Arial" w:cs="Arial"/>
          <w:lang w:val="en-US"/>
        </w:rPr>
      </w:pPr>
      <w:r>
        <w:rPr>
          <w:noProof/>
          <w:lang w:eastAsia="pt-BR"/>
        </w:rPr>
        <w:drawing>
          <wp:inline distT="0" distB="0" distL="0" distR="0">
            <wp:extent cx="4958800" cy="310170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2" cstate="print"/>
                    <a:srcRect/>
                    <a:stretch>
                      <a:fillRect/>
                    </a:stretch>
                  </pic:blipFill>
                  <pic:spPr bwMode="auto">
                    <a:xfrm>
                      <a:off x="0" y="0"/>
                      <a:ext cx="4958800" cy="3101700"/>
                    </a:xfrm>
                    <a:prstGeom prst="rect">
                      <a:avLst/>
                    </a:prstGeom>
                    <a:noFill/>
                    <a:ln w="9525">
                      <a:noFill/>
                      <a:miter lim="800000"/>
                      <a:headEnd/>
                      <a:tailEnd/>
                    </a:ln>
                  </pic:spPr>
                </pic:pic>
              </a:graphicData>
            </a:graphic>
          </wp:inline>
        </w:drawing>
      </w:r>
    </w:p>
    <w:p w:rsidR="00E6085E" w:rsidRPr="00743826" w:rsidRDefault="00956816" w:rsidP="00144375">
      <w:pPr>
        <w:pStyle w:val="Legenda"/>
        <w:spacing w:after="0" w:line="360" w:lineRule="auto"/>
        <w:ind w:left="1092" w:hanging="1092"/>
        <w:rPr>
          <w:rFonts w:ascii="Arial" w:hAnsi="Arial" w:cs="Arial"/>
          <w:b w:val="0"/>
          <w:color w:val="auto"/>
          <w:sz w:val="20"/>
          <w:szCs w:val="20"/>
          <w:lang w:val="en-US"/>
        </w:rPr>
      </w:pPr>
      <w:bookmarkStart w:id="762" w:name="_Toc295805501"/>
      <w:bookmarkStart w:id="763" w:name="_Toc296436867"/>
      <w:r w:rsidRPr="00956816">
        <w:rPr>
          <w:rFonts w:ascii="Arial" w:hAnsi="Arial" w:cs="Arial"/>
          <w:b w:val="0"/>
          <w:color w:val="auto"/>
          <w:sz w:val="20"/>
          <w:szCs w:val="20"/>
          <w:lang w:val="en-US"/>
        </w:rPr>
        <w:t xml:space="preserve">Figure </w:t>
      </w:r>
      <w:bookmarkStart w:id="764" w:name="fig44"/>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28</w:t>
      </w:r>
      <w:r w:rsidR="00EB4AC9" w:rsidRPr="00956816">
        <w:rPr>
          <w:rFonts w:ascii="Arial" w:hAnsi="Arial" w:cs="Arial"/>
          <w:b w:val="0"/>
          <w:color w:val="auto"/>
          <w:sz w:val="20"/>
          <w:szCs w:val="20"/>
          <w:lang w:val="en-US"/>
        </w:rPr>
        <w:fldChar w:fldCharType="end"/>
      </w:r>
      <w:bookmarkEnd w:id="764"/>
      <w:r w:rsidRPr="00956816">
        <w:rPr>
          <w:rFonts w:ascii="Arial" w:hAnsi="Arial" w:cs="Arial"/>
          <w:b w:val="0"/>
          <w:color w:val="auto"/>
          <w:sz w:val="20"/>
          <w:szCs w:val="20"/>
          <w:lang w:val="en-US"/>
        </w:rPr>
        <w:t xml:space="preserve"> – </w:t>
      </w:r>
      <w:bookmarkEnd w:id="762"/>
      <w:r w:rsidR="00B11104" w:rsidRPr="0037783A">
        <w:rPr>
          <w:rFonts w:ascii="Arial" w:hAnsi="Arial" w:cs="Arial"/>
          <w:b w:val="0"/>
          <w:color w:val="auto"/>
          <w:sz w:val="20"/>
          <w:szCs w:val="20"/>
          <w:lang w:val="en-US"/>
        </w:rPr>
        <w:t>Root soil water uptake (</w:t>
      </w:r>
      <w:r w:rsidR="00B11104" w:rsidRPr="0037783A">
        <w:rPr>
          <w:rFonts w:ascii="Arial" w:hAnsi="Arial" w:cs="Arial"/>
          <w:b w:val="0"/>
          <w:i/>
          <w:color w:val="auto"/>
          <w:sz w:val="20"/>
          <w:szCs w:val="20"/>
          <w:lang w:val="en-US"/>
        </w:rPr>
        <w:t>S</w:t>
      </w:r>
      <w:r w:rsidR="00B11104" w:rsidRPr="0037783A">
        <w:rPr>
          <w:rFonts w:ascii="Arial" w:hAnsi="Arial" w:cs="Arial"/>
          <w:b w:val="0"/>
          <w:i/>
          <w:color w:val="auto"/>
          <w:sz w:val="20"/>
          <w:szCs w:val="20"/>
          <w:vertAlign w:val="subscript"/>
          <w:lang w:val="en-US"/>
        </w:rPr>
        <w:t>mod</w:t>
      </w:r>
      <w:r w:rsidR="00B11104" w:rsidRPr="0037783A">
        <w:rPr>
          <w:rFonts w:ascii="Arial" w:hAnsi="Arial" w:cs="Arial"/>
          <w:b w:val="0"/>
          <w:color w:val="auto"/>
          <w:sz w:val="20"/>
          <w:szCs w:val="20"/>
          <w:lang w:val="en-US"/>
        </w:rPr>
        <w:t xml:space="preserve">) </w:t>
      </w:r>
      <w:r w:rsidR="00B11104">
        <w:rPr>
          <w:rFonts w:ascii="Arial" w:hAnsi="Arial" w:cs="Arial"/>
          <w:b w:val="0"/>
          <w:color w:val="auto"/>
          <w:sz w:val="20"/>
          <w:szCs w:val="20"/>
          <w:lang w:val="en-US"/>
        </w:rPr>
        <w:t>in</w:t>
      </w:r>
      <w:r w:rsidR="00B11104" w:rsidRPr="0037783A">
        <w:rPr>
          <w:rFonts w:ascii="Arial" w:hAnsi="Arial" w:cs="Arial"/>
          <w:b w:val="0"/>
          <w:color w:val="auto"/>
          <w:sz w:val="20"/>
          <w:szCs w:val="20"/>
          <w:lang w:val="en-US"/>
        </w:rPr>
        <w:t xml:space="preserve"> the soil layer between 0</w:t>
      </w:r>
      <w:r w:rsidR="00B11104" w:rsidRPr="0037783A">
        <w:rPr>
          <w:rFonts w:ascii="Arial" w:hAnsi="Arial" w:cs="Arial"/>
          <w:b w:val="0"/>
          <w:color w:val="auto"/>
          <w:sz w:val="20"/>
          <w:szCs w:val="20"/>
          <w:lang w:val="en-US"/>
        </w:rPr>
        <w:noBreakHyphen/>
        <w:t xml:space="preserve">0.1 m </w:t>
      </w:r>
      <w:r w:rsidR="00B11104">
        <w:rPr>
          <w:rFonts w:ascii="Arial" w:hAnsi="Arial" w:cs="Arial"/>
          <w:b w:val="0"/>
          <w:color w:val="auto"/>
          <w:sz w:val="20"/>
          <w:szCs w:val="20"/>
          <w:lang w:val="en-US"/>
        </w:rPr>
        <w:t>at</w:t>
      </w:r>
      <w:r w:rsidR="00B11104" w:rsidRPr="0037783A">
        <w:rPr>
          <w:rFonts w:ascii="Arial" w:hAnsi="Arial" w:cs="Arial"/>
          <w:b w:val="0"/>
          <w:color w:val="auto"/>
          <w:sz w:val="20"/>
          <w:szCs w:val="20"/>
          <w:lang w:val="en-US"/>
        </w:rPr>
        <w:t xml:space="preserve"> observation point </w:t>
      </w:r>
      <w:r w:rsidR="00B11104">
        <w:rPr>
          <w:rFonts w:ascii="Arial" w:hAnsi="Arial" w:cs="Arial"/>
          <w:b w:val="0"/>
          <w:color w:val="auto"/>
          <w:sz w:val="20"/>
          <w:szCs w:val="20"/>
          <w:lang w:val="en-US"/>
        </w:rPr>
        <w:t>2</w:t>
      </w:r>
      <w:r w:rsidR="00A84F65">
        <w:rPr>
          <w:rFonts w:ascii="Arial" w:hAnsi="Arial" w:cs="Arial"/>
          <w:b w:val="0"/>
          <w:color w:val="auto"/>
          <w:sz w:val="20"/>
          <w:szCs w:val="20"/>
          <w:lang w:val="en-US"/>
        </w:rPr>
        <w:t xml:space="preserve"> (</w:t>
      </w:r>
      <w:del w:id="765" w:author="Quirijn" w:date="2011-06-22T10:01:00Z">
        <w:r w:rsidR="00A84F65" w:rsidDel="004B5A67">
          <w:rPr>
            <w:rFonts w:ascii="Arial" w:hAnsi="Arial" w:cs="Arial"/>
            <w:b w:val="0"/>
            <w:color w:val="auto"/>
            <w:sz w:val="20"/>
            <w:szCs w:val="20"/>
            <w:lang w:val="en-US"/>
          </w:rPr>
          <w:delText>NI</w:delText>
        </w:r>
      </w:del>
      <w:ins w:id="766"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00B11104">
        <w:rPr>
          <w:rFonts w:ascii="Arial" w:hAnsi="Arial" w:cs="Arial"/>
          <w:b w:val="0"/>
          <w:color w:val="auto"/>
          <w:sz w:val="20"/>
          <w:szCs w:val="20"/>
          <w:lang w:val="en-US"/>
        </w:rPr>
        <w:t>2</w:t>
      </w:r>
      <w:r w:rsidR="00B11104" w:rsidRPr="0037783A">
        <w:rPr>
          <w:rFonts w:ascii="Arial" w:hAnsi="Arial" w:cs="Arial"/>
          <w:b w:val="0"/>
          <w:color w:val="auto"/>
          <w:sz w:val="20"/>
          <w:szCs w:val="20"/>
          <w:lang w:val="en-US"/>
        </w:rPr>
        <w:t xml:space="preserve">) of </w:t>
      </w:r>
      <w:r w:rsidR="00B11104">
        <w:rPr>
          <w:rFonts w:ascii="Arial" w:hAnsi="Arial" w:cs="Arial"/>
          <w:b w:val="0"/>
          <w:color w:val="auto"/>
          <w:sz w:val="20"/>
          <w:szCs w:val="20"/>
          <w:lang w:val="en-US"/>
        </w:rPr>
        <w:t xml:space="preserve">the </w:t>
      </w:r>
      <w:del w:id="767" w:author="Quirijn" w:date="2011-06-22T09:57:00Z">
        <w:r w:rsidR="00B11104" w:rsidDel="004B5A67">
          <w:rPr>
            <w:rFonts w:ascii="Arial" w:hAnsi="Arial" w:cs="Arial"/>
            <w:b w:val="0"/>
            <w:color w:val="auto"/>
            <w:sz w:val="20"/>
            <w:szCs w:val="20"/>
            <w:lang w:val="en-US"/>
          </w:rPr>
          <w:delText>non-irrigated</w:delText>
        </w:r>
      </w:del>
      <w:ins w:id="768" w:author="Quirijn" w:date="2011-06-22T10:08:00Z">
        <w:r w:rsidR="004B5A67">
          <w:rPr>
            <w:rFonts w:ascii="Arial" w:hAnsi="Arial" w:cs="Arial"/>
            <w:b w:val="0"/>
            <w:color w:val="auto"/>
            <w:sz w:val="20"/>
            <w:szCs w:val="20"/>
            <w:lang w:val="en-US"/>
          </w:rPr>
          <w:t>deficit irrigated</w:t>
        </w:r>
      </w:ins>
      <w:r w:rsidR="00B11104" w:rsidRPr="0037783A">
        <w:rPr>
          <w:rFonts w:ascii="Arial" w:hAnsi="Arial" w:cs="Arial"/>
          <w:b w:val="0"/>
          <w:color w:val="auto"/>
          <w:sz w:val="20"/>
          <w:szCs w:val="20"/>
          <w:lang w:val="en-US"/>
        </w:rPr>
        <w:t xml:space="preserve"> treatment</w:t>
      </w:r>
      <w:r w:rsidR="001C7032">
        <w:rPr>
          <w:rFonts w:ascii="Arial" w:hAnsi="Arial" w:cs="Arial"/>
          <w:b w:val="0"/>
          <w:color w:val="auto"/>
          <w:sz w:val="20"/>
          <w:szCs w:val="20"/>
          <w:lang w:val="en-US"/>
        </w:rPr>
        <w:t xml:space="preserve"> as a function of date</w:t>
      </w:r>
      <w:r w:rsidR="001C7032" w:rsidRPr="00743826">
        <w:rPr>
          <w:rFonts w:ascii="Arial" w:hAnsi="Arial" w:cs="Arial"/>
          <w:b w:val="0"/>
          <w:color w:val="auto"/>
          <w:sz w:val="20"/>
          <w:szCs w:val="20"/>
          <w:lang w:val="en-US"/>
        </w:rPr>
        <w:t xml:space="preserve"> (</w:t>
      </w:r>
      <w:r w:rsidR="001C7032">
        <w:rPr>
          <w:rFonts w:ascii="Arial" w:hAnsi="Arial" w:cs="Arial"/>
          <w:b w:val="0"/>
          <w:color w:val="auto"/>
          <w:sz w:val="20"/>
          <w:szCs w:val="20"/>
          <w:lang w:val="en-US"/>
        </w:rPr>
        <w:t>m/dd/</w:t>
      </w:r>
      <w:r w:rsidR="001C7032" w:rsidRPr="00743826">
        <w:rPr>
          <w:rFonts w:ascii="Arial" w:hAnsi="Arial" w:cs="Arial"/>
          <w:b w:val="0"/>
          <w:color w:val="auto"/>
          <w:sz w:val="20"/>
          <w:szCs w:val="20"/>
          <w:lang w:val="en-US"/>
        </w:rPr>
        <w:t>2010)</w:t>
      </w:r>
      <w:r w:rsidR="00B11104" w:rsidRPr="0037783A">
        <w:rPr>
          <w:rFonts w:ascii="Arial" w:hAnsi="Arial" w:cs="Arial"/>
          <w:b w:val="0"/>
          <w:color w:val="auto"/>
          <w:sz w:val="20"/>
          <w:szCs w:val="20"/>
          <w:lang w:val="en-US"/>
        </w:rPr>
        <w:t xml:space="preserve">. Dashed lines represent </w:t>
      </w:r>
      <w:r w:rsidR="00B11104">
        <w:rPr>
          <w:rFonts w:ascii="Arial" w:hAnsi="Arial" w:cs="Arial"/>
          <w:b w:val="0"/>
          <w:color w:val="auto"/>
          <w:sz w:val="20"/>
          <w:szCs w:val="20"/>
          <w:lang w:val="en-US"/>
        </w:rPr>
        <w:t xml:space="preserve">estimates using </w:t>
      </w:r>
      <w:r w:rsidR="00B11104" w:rsidRPr="0037783A">
        <w:rPr>
          <w:rFonts w:ascii="Arial" w:hAnsi="Arial" w:cs="Arial"/>
          <w:b w:val="0"/>
          <w:color w:val="auto"/>
          <w:sz w:val="20"/>
          <w:szCs w:val="20"/>
          <w:lang w:val="en-US"/>
        </w:rPr>
        <w:t xml:space="preserve">the upper and lower limits of </w:t>
      </w:r>
      <w:r w:rsidR="00B11104" w:rsidRPr="0037783A">
        <w:rPr>
          <w:rFonts w:ascii="Arial" w:hAnsi="Arial" w:cs="Arial"/>
          <w:b w:val="0"/>
          <w:i/>
          <w:color w:val="auto"/>
          <w:sz w:val="20"/>
          <w:szCs w:val="20"/>
          <w:lang w:val="en-US"/>
        </w:rPr>
        <w:t>K</w:t>
      </w:r>
      <w:r w:rsidR="00B11104" w:rsidRPr="0037783A">
        <w:rPr>
          <w:rFonts w:ascii="Arial" w:hAnsi="Arial" w:cs="Arial"/>
          <w:b w:val="0"/>
          <w:i/>
          <w:color w:val="auto"/>
          <w:sz w:val="20"/>
          <w:szCs w:val="20"/>
          <w:vertAlign w:val="subscript"/>
          <w:lang w:val="en-US"/>
        </w:rPr>
        <w:t>s</w:t>
      </w:r>
      <w:r w:rsidR="00B11104" w:rsidRPr="0037783A">
        <w:rPr>
          <w:rFonts w:ascii="Arial" w:hAnsi="Arial" w:cs="Arial"/>
          <w:b w:val="0"/>
          <w:color w:val="auto"/>
          <w:sz w:val="20"/>
          <w:szCs w:val="20"/>
          <w:lang w:val="en-US"/>
        </w:rPr>
        <w:t xml:space="preserve"> and </w:t>
      </w:r>
      <w:r w:rsidR="00B11104" w:rsidRPr="0037783A">
        <w:rPr>
          <w:rFonts w:ascii="Arial" w:hAnsi="Arial" w:cs="Arial"/>
          <w:b w:val="0"/>
          <w:i/>
          <w:color w:val="auto"/>
          <w:sz w:val="20"/>
          <w:szCs w:val="20"/>
          <w:lang w:val="en-US"/>
        </w:rPr>
        <w:t>λ</w:t>
      </w:r>
      <w:r w:rsidR="00B11104" w:rsidRPr="0037783A">
        <w:rPr>
          <w:rFonts w:ascii="Arial" w:hAnsi="Arial" w:cs="Arial"/>
          <w:b w:val="0"/>
          <w:color w:val="auto"/>
          <w:sz w:val="20"/>
          <w:szCs w:val="20"/>
          <w:lang w:val="en-US"/>
        </w:rPr>
        <w:t xml:space="preserve"> with 95% confidence interval</w:t>
      </w:r>
      <w:bookmarkEnd w:id="763"/>
    </w:p>
    <w:p w:rsidR="009A5317" w:rsidRPr="00743826" w:rsidRDefault="00CC79DE" w:rsidP="00E6085E">
      <w:pPr>
        <w:spacing w:line="240" w:lineRule="auto"/>
        <w:ind w:firstLine="0"/>
        <w:jc w:val="center"/>
        <w:rPr>
          <w:rFonts w:ascii="Arial" w:hAnsi="Arial" w:cs="Arial"/>
          <w:lang w:val="en-US"/>
        </w:rPr>
      </w:pPr>
      <w:r>
        <w:rPr>
          <w:noProof/>
          <w:lang w:eastAsia="pt-BR"/>
        </w:rPr>
        <w:lastRenderedPageBreak/>
        <w:drawing>
          <wp:inline distT="0" distB="0" distL="0" distR="0">
            <wp:extent cx="4968600" cy="310170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3" cstate="print"/>
                    <a:srcRect/>
                    <a:stretch>
                      <a:fillRect/>
                    </a:stretch>
                  </pic:blipFill>
                  <pic:spPr bwMode="auto">
                    <a:xfrm>
                      <a:off x="0" y="0"/>
                      <a:ext cx="4968600" cy="3101700"/>
                    </a:xfrm>
                    <a:prstGeom prst="rect">
                      <a:avLst/>
                    </a:prstGeom>
                    <a:noFill/>
                    <a:ln w="9525">
                      <a:noFill/>
                      <a:miter lim="800000"/>
                      <a:headEnd/>
                      <a:tailEnd/>
                    </a:ln>
                  </pic:spPr>
                </pic:pic>
              </a:graphicData>
            </a:graphic>
          </wp:inline>
        </w:drawing>
      </w:r>
    </w:p>
    <w:p w:rsidR="00E6085E" w:rsidRPr="00743826" w:rsidRDefault="00956816" w:rsidP="00144375">
      <w:pPr>
        <w:pStyle w:val="Legenda"/>
        <w:spacing w:after="0" w:line="360" w:lineRule="auto"/>
        <w:ind w:left="1092" w:hanging="1092"/>
        <w:rPr>
          <w:rFonts w:ascii="Arial" w:hAnsi="Arial" w:cs="Arial"/>
          <w:b w:val="0"/>
          <w:color w:val="auto"/>
          <w:sz w:val="20"/>
          <w:szCs w:val="20"/>
          <w:lang w:val="en-US"/>
        </w:rPr>
      </w:pPr>
      <w:bookmarkStart w:id="769" w:name="_Toc295805502"/>
      <w:bookmarkStart w:id="770" w:name="_Toc296436868"/>
      <w:r w:rsidRPr="00956816">
        <w:rPr>
          <w:rFonts w:ascii="Arial" w:hAnsi="Arial" w:cs="Arial"/>
          <w:b w:val="0"/>
          <w:color w:val="auto"/>
          <w:sz w:val="20"/>
          <w:szCs w:val="20"/>
          <w:lang w:val="en-US"/>
        </w:rPr>
        <w:t xml:space="preserve">Figure </w:t>
      </w:r>
      <w:bookmarkStart w:id="771" w:name="fig45"/>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29</w:t>
      </w:r>
      <w:r w:rsidR="00EB4AC9" w:rsidRPr="00956816">
        <w:rPr>
          <w:rFonts w:ascii="Arial" w:hAnsi="Arial" w:cs="Arial"/>
          <w:b w:val="0"/>
          <w:color w:val="auto"/>
          <w:sz w:val="20"/>
          <w:szCs w:val="20"/>
          <w:lang w:val="en-US"/>
        </w:rPr>
        <w:fldChar w:fldCharType="end"/>
      </w:r>
      <w:bookmarkEnd w:id="771"/>
      <w:r w:rsidRPr="00956816">
        <w:rPr>
          <w:rFonts w:ascii="Arial" w:hAnsi="Arial" w:cs="Arial"/>
          <w:b w:val="0"/>
          <w:color w:val="auto"/>
          <w:sz w:val="20"/>
          <w:szCs w:val="20"/>
          <w:lang w:val="en-US"/>
        </w:rPr>
        <w:t xml:space="preserve"> –</w:t>
      </w:r>
      <w:r w:rsidR="00B11104" w:rsidRPr="00B11104">
        <w:rPr>
          <w:rFonts w:ascii="Arial" w:hAnsi="Arial" w:cs="Arial"/>
          <w:b w:val="0"/>
          <w:color w:val="auto"/>
          <w:sz w:val="20"/>
          <w:szCs w:val="20"/>
          <w:lang w:val="en-US"/>
        </w:rPr>
        <w:t xml:space="preserve"> </w:t>
      </w:r>
      <w:r w:rsidR="00B11104" w:rsidRPr="0037783A">
        <w:rPr>
          <w:rFonts w:ascii="Arial" w:hAnsi="Arial" w:cs="Arial"/>
          <w:b w:val="0"/>
          <w:color w:val="auto"/>
          <w:sz w:val="20"/>
          <w:szCs w:val="20"/>
          <w:lang w:val="en-US"/>
        </w:rPr>
        <w:t>Root soil water uptake (</w:t>
      </w:r>
      <w:r w:rsidR="00B11104" w:rsidRPr="0037783A">
        <w:rPr>
          <w:rFonts w:ascii="Arial" w:hAnsi="Arial" w:cs="Arial"/>
          <w:b w:val="0"/>
          <w:i/>
          <w:color w:val="auto"/>
          <w:sz w:val="20"/>
          <w:szCs w:val="20"/>
          <w:lang w:val="en-US"/>
        </w:rPr>
        <w:t>S</w:t>
      </w:r>
      <w:r w:rsidR="00B11104" w:rsidRPr="0037783A">
        <w:rPr>
          <w:rFonts w:ascii="Arial" w:hAnsi="Arial" w:cs="Arial"/>
          <w:b w:val="0"/>
          <w:i/>
          <w:color w:val="auto"/>
          <w:sz w:val="20"/>
          <w:szCs w:val="20"/>
          <w:vertAlign w:val="subscript"/>
          <w:lang w:val="en-US"/>
        </w:rPr>
        <w:t>mod</w:t>
      </w:r>
      <w:r w:rsidR="00B11104" w:rsidRPr="0037783A">
        <w:rPr>
          <w:rFonts w:ascii="Arial" w:hAnsi="Arial" w:cs="Arial"/>
          <w:b w:val="0"/>
          <w:color w:val="auto"/>
          <w:sz w:val="20"/>
          <w:szCs w:val="20"/>
          <w:lang w:val="en-US"/>
        </w:rPr>
        <w:t xml:space="preserve">) </w:t>
      </w:r>
      <w:r w:rsidR="00B11104">
        <w:rPr>
          <w:rFonts w:ascii="Arial" w:hAnsi="Arial" w:cs="Arial"/>
          <w:b w:val="0"/>
          <w:color w:val="auto"/>
          <w:sz w:val="20"/>
          <w:szCs w:val="20"/>
          <w:lang w:val="en-US"/>
        </w:rPr>
        <w:t>in</w:t>
      </w:r>
      <w:r w:rsidR="00B11104" w:rsidRPr="0037783A">
        <w:rPr>
          <w:rFonts w:ascii="Arial" w:hAnsi="Arial" w:cs="Arial"/>
          <w:b w:val="0"/>
          <w:color w:val="auto"/>
          <w:sz w:val="20"/>
          <w:szCs w:val="20"/>
          <w:lang w:val="en-US"/>
        </w:rPr>
        <w:t xml:space="preserve"> the soil layer between 0</w:t>
      </w:r>
      <w:r w:rsidR="00B11104">
        <w:rPr>
          <w:rFonts w:ascii="Arial" w:hAnsi="Arial" w:cs="Arial"/>
          <w:b w:val="0"/>
          <w:color w:val="auto"/>
          <w:sz w:val="20"/>
          <w:szCs w:val="20"/>
          <w:lang w:val="en-US"/>
        </w:rPr>
        <w:t>.1</w:t>
      </w:r>
      <w:r w:rsidR="00B11104" w:rsidRPr="0037783A">
        <w:rPr>
          <w:rFonts w:ascii="Arial" w:hAnsi="Arial" w:cs="Arial"/>
          <w:b w:val="0"/>
          <w:color w:val="auto"/>
          <w:sz w:val="20"/>
          <w:szCs w:val="20"/>
          <w:lang w:val="en-US"/>
        </w:rPr>
        <w:noBreakHyphen/>
        <w:t>0.</w:t>
      </w:r>
      <w:r w:rsidR="00B11104">
        <w:rPr>
          <w:rFonts w:ascii="Arial" w:hAnsi="Arial" w:cs="Arial"/>
          <w:b w:val="0"/>
          <w:color w:val="auto"/>
          <w:sz w:val="20"/>
          <w:szCs w:val="20"/>
          <w:lang w:val="en-US"/>
        </w:rPr>
        <w:t>2</w:t>
      </w:r>
      <w:r w:rsidR="00B11104" w:rsidRPr="0037783A">
        <w:rPr>
          <w:rFonts w:ascii="Arial" w:hAnsi="Arial" w:cs="Arial"/>
          <w:b w:val="0"/>
          <w:color w:val="auto"/>
          <w:sz w:val="20"/>
          <w:szCs w:val="20"/>
          <w:lang w:val="en-US"/>
        </w:rPr>
        <w:t xml:space="preserve"> m </w:t>
      </w:r>
      <w:r w:rsidR="00B11104">
        <w:rPr>
          <w:rFonts w:ascii="Arial" w:hAnsi="Arial" w:cs="Arial"/>
          <w:b w:val="0"/>
          <w:color w:val="auto"/>
          <w:sz w:val="20"/>
          <w:szCs w:val="20"/>
          <w:lang w:val="en-US"/>
        </w:rPr>
        <w:t>at</w:t>
      </w:r>
      <w:r w:rsidR="00A84F65">
        <w:rPr>
          <w:rFonts w:ascii="Arial" w:hAnsi="Arial" w:cs="Arial"/>
          <w:b w:val="0"/>
          <w:color w:val="auto"/>
          <w:sz w:val="20"/>
          <w:szCs w:val="20"/>
          <w:lang w:val="en-US"/>
        </w:rPr>
        <w:t xml:space="preserve"> observation point 1 (</w:t>
      </w:r>
      <w:del w:id="772" w:author="Quirijn" w:date="2011-06-22T10:01:00Z">
        <w:r w:rsidR="00A84F65" w:rsidDel="004B5A67">
          <w:rPr>
            <w:rFonts w:ascii="Arial" w:hAnsi="Arial" w:cs="Arial"/>
            <w:b w:val="0"/>
            <w:color w:val="auto"/>
            <w:sz w:val="20"/>
            <w:szCs w:val="20"/>
            <w:lang w:val="en-US"/>
          </w:rPr>
          <w:delText>NI</w:delText>
        </w:r>
      </w:del>
      <w:ins w:id="773"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00B11104" w:rsidRPr="0037783A">
        <w:rPr>
          <w:rFonts w:ascii="Arial" w:hAnsi="Arial" w:cs="Arial"/>
          <w:b w:val="0"/>
          <w:color w:val="auto"/>
          <w:sz w:val="20"/>
          <w:szCs w:val="20"/>
          <w:lang w:val="en-US"/>
        </w:rPr>
        <w:t xml:space="preserve">1) of </w:t>
      </w:r>
      <w:r w:rsidR="00B11104">
        <w:rPr>
          <w:rFonts w:ascii="Arial" w:hAnsi="Arial" w:cs="Arial"/>
          <w:b w:val="0"/>
          <w:color w:val="auto"/>
          <w:sz w:val="20"/>
          <w:szCs w:val="20"/>
          <w:lang w:val="en-US"/>
        </w:rPr>
        <w:t xml:space="preserve">the </w:t>
      </w:r>
      <w:del w:id="774" w:author="Quirijn" w:date="2011-06-22T09:57:00Z">
        <w:r w:rsidR="00B11104" w:rsidDel="004B5A67">
          <w:rPr>
            <w:rFonts w:ascii="Arial" w:hAnsi="Arial" w:cs="Arial"/>
            <w:b w:val="0"/>
            <w:color w:val="auto"/>
            <w:sz w:val="20"/>
            <w:szCs w:val="20"/>
            <w:lang w:val="en-US"/>
          </w:rPr>
          <w:delText>non-irrigated</w:delText>
        </w:r>
      </w:del>
      <w:ins w:id="775" w:author="Quirijn" w:date="2011-06-22T10:08:00Z">
        <w:r w:rsidR="004B5A67">
          <w:rPr>
            <w:rFonts w:ascii="Arial" w:hAnsi="Arial" w:cs="Arial"/>
            <w:b w:val="0"/>
            <w:color w:val="auto"/>
            <w:sz w:val="20"/>
            <w:szCs w:val="20"/>
            <w:lang w:val="en-US"/>
          </w:rPr>
          <w:t>deficit irrigated</w:t>
        </w:r>
      </w:ins>
      <w:r w:rsidR="00B11104" w:rsidRPr="0037783A">
        <w:rPr>
          <w:rFonts w:ascii="Arial" w:hAnsi="Arial" w:cs="Arial"/>
          <w:b w:val="0"/>
          <w:color w:val="auto"/>
          <w:sz w:val="20"/>
          <w:szCs w:val="20"/>
          <w:lang w:val="en-US"/>
        </w:rPr>
        <w:t xml:space="preserve"> treatment</w:t>
      </w:r>
      <w:r w:rsidR="001C7032">
        <w:rPr>
          <w:rFonts w:ascii="Arial" w:hAnsi="Arial" w:cs="Arial"/>
          <w:b w:val="0"/>
          <w:color w:val="auto"/>
          <w:sz w:val="20"/>
          <w:szCs w:val="20"/>
          <w:lang w:val="en-US"/>
        </w:rPr>
        <w:t xml:space="preserve"> as a function of date</w:t>
      </w:r>
      <w:r w:rsidR="001C7032" w:rsidRPr="00743826">
        <w:rPr>
          <w:rFonts w:ascii="Arial" w:hAnsi="Arial" w:cs="Arial"/>
          <w:b w:val="0"/>
          <w:color w:val="auto"/>
          <w:sz w:val="20"/>
          <w:szCs w:val="20"/>
          <w:lang w:val="en-US"/>
        </w:rPr>
        <w:t xml:space="preserve"> (</w:t>
      </w:r>
      <w:r w:rsidR="001C7032">
        <w:rPr>
          <w:rFonts w:ascii="Arial" w:hAnsi="Arial" w:cs="Arial"/>
          <w:b w:val="0"/>
          <w:color w:val="auto"/>
          <w:sz w:val="20"/>
          <w:szCs w:val="20"/>
          <w:lang w:val="en-US"/>
        </w:rPr>
        <w:t>m/dd/</w:t>
      </w:r>
      <w:r w:rsidR="001C7032" w:rsidRPr="00743826">
        <w:rPr>
          <w:rFonts w:ascii="Arial" w:hAnsi="Arial" w:cs="Arial"/>
          <w:b w:val="0"/>
          <w:color w:val="auto"/>
          <w:sz w:val="20"/>
          <w:szCs w:val="20"/>
          <w:lang w:val="en-US"/>
        </w:rPr>
        <w:t>2010)</w:t>
      </w:r>
      <w:r w:rsidR="00B11104" w:rsidRPr="0037783A">
        <w:rPr>
          <w:rFonts w:ascii="Arial" w:hAnsi="Arial" w:cs="Arial"/>
          <w:b w:val="0"/>
          <w:color w:val="auto"/>
          <w:sz w:val="20"/>
          <w:szCs w:val="20"/>
          <w:lang w:val="en-US"/>
        </w:rPr>
        <w:t xml:space="preserve">. Dashed lines represent </w:t>
      </w:r>
      <w:r w:rsidR="00B11104">
        <w:rPr>
          <w:rFonts w:ascii="Arial" w:hAnsi="Arial" w:cs="Arial"/>
          <w:b w:val="0"/>
          <w:color w:val="auto"/>
          <w:sz w:val="20"/>
          <w:szCs w:val="20"/>
          <w:lang w:val="en-US"/>
        </w:rPr>
        <w:t xml:space="preserve">estimates using </w:t>
      </w:r>
      <w:r w:rsidR="00B11104" w:rsidRPr="0037783A">
        <w:rPr>
          <w:rFonts w:ascii="Arial" w:hAnsi="Arial" w:cs="Arial"/>
          <w:b w:val="0"/>
          <w:color w:val="auto"/>
          <w:sz w:val="20"/>
          <w:szCs w:val="20"/>
          <w:lang w:val="en-US"/>
        </w:rPr>
        <w:t xml:space="preserve">the upper and lower limits of </w:t>
      </w:r>
      <w:r w:rsidR="00B11104" w:rsidRPr="0037783A">
        <w:rPr>
          <w:rFonts w:ascii="Arial" w:hAnsi="Arial" w:cs="Arial"/>
          <w:b w:val="0"/>
          <w:i/>
          <w:color w:val="auto"/>
          <w:sz w:val="20"/>
          <w:szCs w:val="20"/>
          <w:lang w:val="en-US"/>
        </w:rPr>
        <w:t>K</w:t>
      </w:r>
      <w:r w:rsidR="00B11104" w:rsidRPr="0037783A">
        <w:rPr>
          <w:rFonts w:ascii="Arial" w:hAnsi="Arial" w:cs="Arial"/>
          <w:b w:val="0"/>
          <w:i/>
          <w:color w:val="auto"/>
          <w:sz w:val="20"/>
          <w:szCs w:val="20"/>
          <w:vertAlign w:val="subscript"/>
          <w:lang w:val="en-US"/>
        </w:rPr>
        <w:t>s</w:t>
      </w:r>
      <w:r w:rsidR="00B11104" w:rsidRPr="0037783A">
        <w:rPr>
          <w:rFonts w:ascii="Arial" w:hAnsi="Arial" w:cs="Arial"/>
          <w:b w:val="0"/>
          <w:color w:val="auto"/>
          <w:sz w:val="20"/>
          <w:szCs w:val="20"/>
          <w:lang w:val="en-US"/>
        </w:rPr>
        <w:t xml:space="preserve"> and </w:t>
      </w:r>
      <w:r w:rsidR="00B11104" w:rsidRPr="0037783A">
        <w:rPr>
          <w:rFonts w:ascii="Arial" w:hAnsi="Arial" w:cs="Arial"/>
          <w:b w:val="0"/>
          <w:i/>
          <w:color w:val="auto"/>
          <w:sz w:val="20"/>
          <w:szCs w:val="20"/>
          <w:lang w:val="en-US"/>
        </w:rPr>
        <w:t>λ</w:t>
      </w:r>
      <w:r w:rsidR="00B11104" w:rsidRPr="0037783A">
        <w:rPr>
          <w:rFonts w:ascii="Arial" w:hAnsi="Arial" w:cs="Arial"/>
          <w:b w:val="0"/>
          <w:color w:val="auto"/>
          <w:sz w:val="20"/>
          <w:szCs w:val="20"/>
          <w:lang w:val="en-US"/>
        </w:rPr>
        <w:t xml:space="preserve"> with 95% confidence interval</w:t>
      </w:r>
      <w:bookmarkEnd w:id="769"/>
      <w:bookmarkEnd w:id="770"/>
    </w:p>
    <w:p w:rsidR="00E6085E" w:rsidRPr="00743826" w:rsidRDefault="00E6085E" w:rsidP="00E6085E">
      <w:pPr>
        <w:spacing w:line="240" w:lineRule="auto"/>
        <w:ind w:firstLine="0"/>
        <w:jc w:val="center"/>
        <w:rPr>
          <w:rFonts w:ascii="Arial" w:hAnsi="Arial" w:cs="Arial"/>
          <w:lang w:val="en-US"/>
        </w:rPr>
      </w:pPr>
    </w:p>
    <w:p w:rsidR="00E6085E" w:rsidRPr="00743826" w:rsidRDefault="00CC79DE" w:rsidP="00E6085E">
      <w:pPr>
        <w:spacing w:line="240" w:lineRule="auto"/>
        <w:ind w:firstLine="0"/>
        <w:jc w:val="center"/>
        <w:rPr>
          <w:rFonts w:ascii="Arial" w:hAnsi="Arial" w:cs="Arial"/>
          <w:lang w:val="en-US"/>
        </w:rPr>
      </w:pPr>
      <w:r>
        <w:rPr>
          <w:noProof/>
          <w:lang w:eastAsia="pt-BR"/>
        </w:rPr>
        <w:drawing>
          <wp:inline distT="0" distB="0" distL="0" distR="0">
            <wp:extent cx="4968600" cy="3101700"/>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94" cstate="print"/>
                    <a:srcRect/>
                    <a:stretch>
                      <a:fillRect/>
                    </a:stretch>
                  </pic:blipFill>
                  <pic:spPr bwMode="auto">
                    <a:xfrm>
                      <a:off x="0" y="0"/>
                      <a:ext cx="4968600" cy="3101700"/>
                    </a:xfrm>
                    <a:prstGeom prst="rect">
                      <a:avLst/>
                    </a:prstGeom>
                    <a:noFill/>
                    <a:ln w="9525">
                      <a:noFill/>
                      <a:miter lim="800000"/>
                      <a:headEnd/>
                      <a:tailEnd/>
                    </a:ln>
                  </pic:spPr>
                </pic:pic>
              </a:graphicData>
            </a:graphic>
          </wp:inline>
        </w:drawing>
      </w:r>
    </w:p>
    <w:p w:rsidR="00E6085E" w:rsidRDefault="00956816" w:rsidP="00144375">
      <w:pPr>
        <w:pStyle w:val="Legenda"/>
        <w:spacing w:after="0" w:line="360" w:lineRule="auto"/>
        <w:ind w:left="1092" w:hanging="1092"/>
        <w:rPr>
          <w:rFonts w:ascii="Arial" w:hAnsi="Arial" w:cs="Arial"/>
          <w:b w:val="0"/>
          <w:color w:val="auto"/>
          <w:sz w:val="20"/>
          <w:szCs w:val="20"/>
          <w:lang w:val="en-US"/>
        </w:rPr>
      </w:pPr>
      <w:bookmarkStart w:id="776" w:name="_Toc295805503"/>
      <w:bookmarkStart w:id="777" w:name="_Toc296436869"/>
      <w:r w:rsidRPr="00956816">
        <w:rPr>
          <w:rFonts w:ascii="Arial" w:hAnsi="Arial" w:cs="Arial"/>
          <w:b w:val="0"/>
          <w:color w:val="auto"/>
          <w:sz w:val="20"/>
          <w:szCs w:val="20"/>
          <w:lang w:val="en-US"/>
        </w:rPr>
        <w:t xml:space="preserve">Figure </w:t>
      </w:r>
      <w:bookmarkStart w:id="778" w:name="fig46"/>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30</w:t>
      </w:r>
      <w:r w:rsidR="00EB4AC9" w:rsidRPr="00956816">
        <w:rPr>
          <w:rFonts w:ascii="Arial" w:hAnsi="Arial" w:cs="Arial"/>
          <w:b w:val="0"/>
          <w:color w:val="auto"/>
          <w:sz w:val="20"/>
          <w:szCs w:val="20"/>
          <w:lang w:val="en-US"/>
        </w:rPr>
        <w:fldChar w:fldCharType="end"/>
      </w:r>
      <w:bookmarkEnd w:id="778"/>
      <w:r w:rsidRPr="00956816">
        <w:rPr>
          <w:rFonts w:ascii="Arial" w:hAnsi="Arial" w:cs="Arial"/>
          <w:b w:val="0"/>
          <w:color w:val="auto"/>
          <w:sz w:val="20"/>
          <w:szCs w:val="20"/>
          <w:lang w:val="en-US"/>
        </w:rPr>
        <w:t xml:space="preserve"> – </w:t>
      </w:r>
      <w:bookmarkEnd w:id="776"/>
      <w:r w:rsidR="00B11104" w:rsidRPr="0037783A">
        <w:rPr>
          <w:rFonts w:ascii="Arial" w:hAnsi="Arial" w:cs="Arial"/>
          <w:b w:val="0"/>
          <w:color w:val="auto"/>
          <w:sz w:val="20"/>
          <w:szCs w:val="20"/>
          <w:lang w:val="en-US"/>
        </w:rPr>
        <w:t>Root soil water uptake (</w:t>
      </w:r>
      <w:r w:rsidR="00B11104" w:rsidRPr="0037783A">
        <w:rPr>
          <w:rFonts w:ascii="Arial" w:hAnsi="Arial" w:cs="Arial"/>
          <w:b w:val="0"/>
          <w:i/>
          <w:color w:val="auto"/>
          <w:sz w:val="20"/>
          <w:szCs w:val="20"/>
          <w:lang w:val="en-US"/>
        </w:rPr>
        <w:t>S</w:t>
      </w:r>
      <w:r w:rsidR="00B11104" w:rsidRPr="0037783A">
        <w:rPr>
          <w:rFonts w:ascii="Arial" w:hAnsi="Arial" w:cs="Arial"/>
          <w:b w:val="0"/>
          <w:i/>
          <w:color w:val="auto"/>
          <w:sz w:val="20"/>
          <w:szCs w:val="20"/>
          <w:vertAlign w:val="subscript"/>
          <w:lang w:val="en-US"/>
        </w:rPr>
        <w:t>mod</w:t>
      </w:r>
      <w:r w:rsidR="00B11104" w:rsidRPr="0037783A">
        <w:rPr>
          <w:rFonts w:ascii="Arial" w:hAnsi="Arial" w:cs="Arial"/>
          <w:b w:val="0"/>
          <w:color w:val="auto"/>
          <w:sz w:val="20"/>
          <w:szCs w:val="20"/>
          <w:lang w:val="en-US"/>
        </w:rPr>
        <w:t xml:space="preserve">) </w:t>
      </w:r>
      <w:r w:rsidR="00B11104">
        <w:rPr>
          <w:rFonts w:ascii="Arial" w:hAnsi="Arial" w:cs="Arial"/>
          <w:b w:val="0"/>
          <w:color w:val="auto"/>
          <w:sz w:val="20"/>
          <w:szCs w:val="20"/>
          <w:lang w:val="en-US"/>
        </w:rPr>
        <w:t>in</w:t>
      </w:r>
      <w:r w:rsidR="00B11104" w:rsidRPr="0037783A">
        <w:rPr>
          <w:rFonts w:ascii="Arial" w:hAnsi="Arial" w:cs="Arial"/>
          <w:b w:val="0"/>
          <w:color w:val="auto"/>
          <w:sz w:val="20"/>
          <w:szCs w:val="20"/>
          <w:lang w:val="en-US"/>
        </w:rPr>
        <w:t xml:space="preserve"> the soil layer between 0</w:t>
      </w:r>
      <w:r w:rsidR="00B11104">
        <w:rPr>
          <w:rFonts w:ascii="Arial" w:hAnsi="Arial" w:cs="Arial"/>
          <w:b w:val="0"/>
          <w:color w:val="auto"/>
          <w:sz w:val="20"/>
          <w:szCs w:val="20"/>
          <w:lang w:val="en-US"/>
        </w:rPr>
        <w:t>.1</w:t>
      </w:r>
      <w:r w:rsidR="00B11104" w:rsidRPr="0037783A">
        <w:rPr>
          <w:rFonts w:ascii="Arial" w:hAnsi="Arial" w:cs="Arial"/>
          <w:b w:val="0"/>
          <w:color w:val="auto"/>
          <w:sz w:val="20"/>
          <w:szCs w:val="20"/>
          <w:lang w:val="en-US"/>
        </w:rPr>
        <w:noBreakHyphen/>
        <w:t>0.</w:t>
      </w:r>
      <w:r w:rsidR="00B11104">
        <w:rPr>
          <w:rFonts w:ascii="Arial" w:hAnsi="Arial" w:cs="Arial"/>
          <w:b w:val="0"/>
          <w:color w:val="auto"/>
          <w:sz w:val="20"/>
          <w:szCs w:val="20"/>
          <w:lang w:val="en-US"/>
        </w:rPr>
        <w:t>2</w:t>
      </w:r>
      <w:r w:rsidR="00B11104" w:rsidRPr="0037783A">
        <w:rPr>
          <w:rFonts w:ascii="Arial" w:hAnsi="Arial" w:cs="Arial"/>
          <w:b w:val="0"/>
          <w:color w:val="auto"/>
          <w:sz w:val="20"/>
          <w:szCs w:val="20"/>
          <w:lang w:val="en-US"/>
        </w:rPr>
        <w:t xml:space="preserve"> m </w:t>
      </w:r>
      <w:r w:rsidR="00B11104">
        <w:rPr>
          <w:rFonts w:ascii="Arial" w:hAnsi="Arial" w:cs="Arial"/>
          <w:b w:val="0"/>
          <w:color w:val="auto"/>
          <w:sz w:val="20"/>
          <w:szCs w:val="20"/>
          <w:lang w:val="en-US"/>
        </w:rPr>
        <w:t>at</w:t>
      </w:r>
      <w:r w:rsidR="00B11104" w:rsidRPr="0037783A">
        <w:rPr>
          <w:rFonts w:ascii="Arial" w:hAnsi="Arial" w:cs="Arial"/>
          <w:b w:val="0"/>
          <w:color w:val="auto"/>
          <w:sz w:val="20"/>
          <w:szCs w:val="20"/>
          <w:lang w:val="en-US"/>
        </w:rPr>
        <w:t xml:space="preserve"> observation point </w:t>
      </w:r>
      <w:r w:rsidR="00B11104">
        <w:rPr>
          <w:rFonts w:ascii="Arial" w:hAnsi="Arial" w:cs="Arial"/>
          <w:b w:val="0"/>
          <w:color w:val="auto"/>
          <w:sz w:val="20"/>
          <w:szCs w:val="20"/>
          <w:lang w:val="en-US"/>
        </w:rPr>
        <w:t>2</w:t>
      </w:r>
      <w:r w:rsidR="00A84F65">
        <w:rPr>
          <w:rFonts w:ascii="Arial" w:hAnsi="Arial" w:cs="Arial"/>
          <w:b w:val="0"/>
          <w:color w:val="auto"/>
          <w:sz w:val="20"/>
          <w:szCs w:val="20"/>
          <w:lang w:val="en-US"/>
        </w:rPr>
        <w:t xml:space="preserve"> (</w:t>
      </w:r>
      <w:del w:id="779" w:author="Quirijn" w:date="2011-06-22T10:01:00Z">
        <w:r w:rsidR="00A84F65" w:rsidDel="004B5A67">
          <w:rPr>
            <w:rFonts w:ascii="Arial" w:hAnsi="Arial" w:cs="Arial"/>
            <w:b w:val="0"/>
            <w:color w:val="auto"/>
            <w:sz w:val="20"/>
            <w:szCs w:val="20"/>
            <w:lang w:val="en-US"/>
          </w:rPr>
          <w:delText>NI</w:delText>
        </w:r>
      </w:del>
      <w:ins w:id="780" w:author="Quirijn" w:date="2011-06-22T10:01:00Z">
        <w:r w:rsidR="004B5A67">
          <w:rPr>
            <w:rFonts w:ascii="Arial" w:hAnsi="Arial" w:cs="Arial"/>
            <w:b w:val="0"/>
            <w:color w:val="auto"/>
            <w:sz w:val="20"/>
            <w:szCs w:val="20"/>
            <w:lang w:val="en-US"/>
          </w:rPr>
          <w:t>DI</w:t>
        </w:r>
      </w:ins>
      <w:r w:rsidR="00A84F65">
        <w:rPr>
          <w:rFonts w:ascii="Arial" w:hAnsi="Arial" w:cs="Arial"/>
          <w:b w:val="0"/>
          <w:color w:val="auto"/>
          <w:sz w:val="20"/>
          <w:szCs w:val="20"/>
          <w:lang w:val="en-US"/>
        </w:rPr>
        <w:t> </w:t>
      </w:r>
      <w:r w:rsidR="00B11104">
        <w:rPr>
          <w:rFonts w:ascii="Arial" w:hAnsi="Arial" w:cs="Arial"/>
          <w:b w:val="0"/>
          <w:color w:val="auto"/>
          <w:sz w:val="20"/>
          <w:szCs w:val="20"/>
          <w:lang w:val="en-US"/>
        </w:rPr>
        <w:t>2</w:t>
      </w:r>
      <w:r w:rsidR="00B11104" w:rsidRPr="0037783A">
        <w:rPr>
          <w:rFonts w:ascii="Arial" w:hAnsi="Arial" w:cs="Arial"/>
          <w:b w:val="0"/>
          <w:color w:val="auto"/>
          <w:sz w:val="20"/>
          <w:szCs w:val="20"/>
          <w:lang w:val="en-US"/>
        </w:rPr>
        <w:t xml:space="preserve">) of </w:t>
      </w:r>
      <w:r w:rsidR="00B11104">
        <w:rPr>
          <w:rFonts w:ascii="Arial" w:hAnsi="Arial" w:cs="Arial"/>
          <w:b w:val="0"/>
          <w:color w:val="auto"/>
          <w:sz w:val="20"/>
          <w:szCs w:val="20"/>
          <w:lang w:val="en-US"/>
        </w:rPr>
        <w:t xml:space="preserve">the </w:t>
      </w:r>
      <w:del w:id="781" w:author="Quirijn" w:date="2011-06-22T09:57:00Z">
        <w:r w:rsidR="00B11104" w:rsidDel="004B5A67">
          <w:rPr>
            <w:rFonts w:ascii="Arial" w:hAnsi="Arial" w:cs="Arial"/>
            <w:b w:val="0"/>
            <w:color w:val="auto"/>
            <w:sz w:val="20"/>
            <w:szCs w:val="20"/>
            <w:lang w:val="en-US"/>
          </w:rPr>
          <w:delText>non-irrigated</w:delText>
        </w:r>
      </w:del>
      <w:ins w:id="782" w:author="Quirijn" w:date="2011-06-22T10:08:00Z">
        <w:r w:rsidR="004B5A67">
          <w:rPr>
            <w:rFonts w:ascii="Arial" w:hAnsi="Arial" w:cs="Arial"/>
            <w:b w:val="0"/>
            <w:color w:val="auto"/>
            <w:sz w:val="20"/>
            <w:szCs w:val="20"/>
            <w:lang w:val="en-US"/>
          </w:rPr>
          <w:t>deficit irrigated</w:t>
        </w:r>
      </w:ins>
      <w:r w:rsidR="00B11104" w:rsidRPr="0037783A">
        <w:rPr>
          <w:rFonts w:ascii="Arial" w:hAnsi="Arial" w:cs="Arial"/>
          <w:b w:val="0"/>
          <w:color w:val="auto"/>
          <w:sz w:val="20"/>
          <w:szCs w:val="20"/>
          <w:lang w:val="en-US"/>
        </w:rPr>
        <w:t xml:space="preserve"> treatment</w:t>
      </w:r>
      <w:r w:rsidR="001C7032">
        <w:rPr>
          <w:rFonts w:ascii="Arial" w:hAnsi="Arial" w:cs="Arial"/>
          <w:b w:val="0"/>
          <w:color w:val="auto"/>
          <w:sz w:val="20"/>
          <w:szCs w:val="20"/>
          <w:lang w:val="en-US"/>
        </w:rPr>
        <w:t xml:space="preserve"> as a function of date</w:t>
      </w:r>
      <w:r w:rsidR="001C7032" w:rsidRPr="00743826">
        <w:rPr>
          <w:rFonts w:ascii="Arial" w:hAnsi="Arial" w:cs="Arial"/>
          <w:b w:val="0"/>
          <w:color w:val="auto"/>
          <w:sz w:val="20"/>
          <w:szCs w:val="20"/>
          <w:lang w:val="en-US"/>
        </w:rPr>
        <w:t xml:space="preserve"> (</w:t>
      </w:r>
      <w:r w:rsidR="001C7032">
        <w:rPr>
          <w:rFonts w:ascii="Arial" w:hAnsi="Arial" w:cs="Arial"/>
          <w:b w:val="0"/>
          <w:color w:val="auto"/>
          <w:sz w:val="20"/>
          <w:szCs w:val="20"/>
          <w:lang w:val="en-US"/>
        </w:rPr>
        <w:t>m/dd/</w:t>
      </w:r>
      <w:r w:rsidR="001C7032" w:rsidRPr="00743826">
        <w:rPr>
          <w:rFonts w:ascii="Arial" w:hAnsi="Arial" w:cs="Arial"/>
          <w:b w:val="0"/>
          <w:color w:val="auto"/>
          <w:sz w:val="20"/>
          <w:szCs w:val="20"/>
          <w:lang w:val="en-US"/>
        </w:rPr>
        <w:t>2010)</w:t>
      </w:r>
      <w:r w:rsidR="00B11104" w:rsidRPr="0037783A">
        <w:rPr>
          <w:rFonts w:ascii="Arial" w:hAnsi="Arial" w:cs="Arial"/>
          <w:b w:val="0"/>
          <w:color w:val="auto"/>
          <w:sz w:val="20"/>
          <w:szCs w:val="20"/>
          <w:lang w:val="en-US"/>
        </w:rPr>
        <w:t xml:space="preserve">. Dashed lines represent </w:t>
      </w:r>
      <w:r w:rsidR="00B11104">
        <w:rPr>
          <w:rFonts w:ascii="Arial" w:hAnsi="Arial" w:cs="Arial"/>
          <w:b w:val="0"/>
          <w:color w:val="auto"/>
          <w:sz w:val="20"/>
          <w:szCs w:val="20"/>
          <w:lang w:val="en-US"/>
        </w:rPr>
        <w:t xml:space="preserve">estimates using </w:t>
      </w:r>
      <w:r w:rsidR="00B11104" w:rsidRPr="0037783A">
        <w:rPr>
          <w:rFonts w:ascii="Arial" w:hAnsi="Arial" w:cs="Arial"/>
          <w:b w:val="0"/>
          <w:color w:val="auto"/>
          <w:sz w:val="20"/>
          <w:szCs w:val="20"/>
          <w:lang w:val="en-US"/>
        </w:rPr>
        <w:t xml:space="preserve">the upper and lower limits of </w:t>
      </w:r>
      <w:r w:rsidR="00B11104" w:rsidRPr="0037783A">
        <w:rPr>
          <w:rFonts w:ascii="Arial" w:hAnsi="Arial" w:cs="Arial"/>
          <w:b w:val="0"/>
          <w:i/>
          <w:color w:val="auto"/>
          <w:sz w:val="20"/>
          <w:szCs w:val="20"/>
          <w:lang w:val="en-US"/>
        </w:rPr>
        <w:t>K</w:t>
      </w:r>
      <w:r w:rsidR="00B11104" w:rsidRPr="0037783A">
        <w:rPr>
          <w:rFonts w:ascii="Arial" w:hAnsi="Arial" w:cs="Arial"/>
          <w:b w:val="0"/>
          <w:i/>
          <w:color w:val="auto"/>
          <w:sz w:val="20"/>
          <w:szCs w:val="20"/>
          <w:vertAlign w:val="subscript"/>
          <w:lang w:val="en-US"/>
        </w:rPr>
        <w:t>s</w:t>
      </w:r>
      <w:r w:rsidR="00B11104" w:rsidRPr="0037783A">
        <w:rPr>
          <w:rFonts w:ascii="Arial" w:hAnsi="Arial" w:cs="Arial"/>
          <w:b w:val="0"/>
          <w:color w:val="auto"/>
          <w:sz w:val="20"/>
          <w:szCs w:val="20"/>
          <w:lang w:val="en-US"/>
        </w:rPr>
        <w:t xml:space="preserve"> and </w:t>
      </w:r>
      <w:r w:rsidR="00B11104" w:rsidRPr="0037783A">
        <w:rPr>
          <w:rFonts w:ascii="Arial" w:hAnsi="Arial" w:cs="Arial"/>
          <w:b w:val="0"/>
          <w:i/>
          <w:color w:val="auto"/>
          <w:sz w:val="20"/>
          <w:szCs w:val="20"/>
          <w:lang w:val="en-US"/>
        </w:rPr>
        <w:t>λ</w:t>
      </w:r>
      <w:r w:rsidR="00B11104" w:rsidRPr="0037783A">
        <w:rPr>
          <w:rFonts w:ascii="Arial" w:hAnsi="Arial" w:cs="Arial"/>
          <w:b w:val="0"/>
          <w:color w:val="auto"/>
          <w:sz w:val="20"/>
          <w:szCs w:val="20"/>
          <w:lang w:val="en-US"/>
        </w:rPr>
        <w:t xml:space="preserve"> with 95% confidence interval</w:t>
      </w:r>
      <w:bookmarkEnd w:id="777"/>
    </w:p>
    <w:p w:rsidR="00144375" w:rsidRPr="00144375" w:rsidRDefault="00144375" w:rsidP="00144375">
      <w:pPr>
        <w:rPr>
          <w:lang w:val="en-US"/>
        </w:rPr>
      </w:pPr>
    </w:p>
    <w:p w:rsidR="00B3434A" w:rsidRPr="00743826" w:rsidRDefault="007D2C2E" w:rsidP="00EB4880">
      <w:pPr>
        <w:pStyle w:val="Ttulo3"/>
        <w:keepNext/>
        <w:ind w:left="788" w:hanging="431"/>
        <w:rPr>
          <w:rFonts w:ascii="Arial" w:hAnsi="Arial"/>
          <w:lang w:val="en-US"/>
        </w:rPr>
      </w:pPr>
      <w:bookmarkStart w:id="783" w:name="_Toc296349710"/>
      <w:bookmarkStart w:id="784" w:name="_Toc296436830"/>
      <w:bookmarkEnd w:id="783"/>
      <w:r>
        <w:rPr>
          <w:rFonts w:ascii="Arial" w:hAnsi="Arial"/>
          <w:lang w:val="en-US"/>
        </w:rPr>
        <w:lastRenderedPageBreak/>
        <w:t>P</w:t>
      </w:r>
      <w:r w:rsidR="00956816" w:rsidRPr="00956816">
        <w:rPr>
          <w:rFonts w:ascii="Arial" w:hAnsi="Arial"/>
          <w:lang w:val="en-US"/>
        </w:rPr>
        <w:t>lant transpiration rate</w:t>
      </w:r>
      <w:r>
        <w:rPr>
          <w:rFonts w:ascii="Arial" w:hAnsi="Arial"/>
          <w:lang w:val="en-US"/>
        </w:rPr>
        <w:t xml:space="preserve"> estimated by modeling</w:t>
      </w:r>
      <w:bookmarkEnd w:id="784"/>
    </w:p>
    <w:p w:rsidR="006F54D3" w:rsidRPr="00743826" w:rsidRDefault="00956816" w:rsidP="00EB4880">
      <w:pPr>
        <w:pStyle w:val="Ttulo4"/>
        <w:numPr>
          <w:ilvl w:val="2"/>
          <w:numId w:val="1"/>
        </w:numPr>
        <w:ind w:left="1151" w:hanging="794"/>
        <w:rPr>
          <w:rFonts w:ascii="Arial" w:hAnsi="Arial"/>
          <w:lang w:val="en-US"/>
        </w:rPr>
      </w:pPr>
      <w:bookmarkStart w:id="785" w:name="_Toc296436831"/>
      <w:bookmarkStart w:id="786" w:name="_Toc295460160"/>
      <w:bookmarkStart w:id="787" w:name="_Toc295805564"/>
      <w:bookmarkStart w:id="788" w:name="_Toc294682621"/>
      <w:r w:rsidRPr="00956816">
        <w:rPr>
          <w:rFonts w:ascii="Arial" w:hAnsi="Arial"/>
          <w:lang w:val="en-US"/>
        </w:rPr>
        <w:t>Analysis on a detailed temporal scale</w:t>
      </w:r>
      <w:bookmarkEnd w:id="785"/>
    </w:p>
    <w:p w:rsidR="00F56AC7" w:rsidRPr="00743826" w:rsidRDefault="00956816" w:rsidP="00F56AC7">
      <w:pPr>
        <w:textAlignment w:val="top"/>
        <w:rPr>
          <w:rFonts w:ascii="Arial" w:eastAsia="Times New Roman" w:hAnsi="Arial" w:cs="Arial"/>
          <w:color w:val="888888"/>
          <w:sz w:val="20"/>
          <w:szCs w:val="20"/>
          <w:lang w:val="en-US" w:eastAsia="pt-BR"/>
        </w:rPr>
      </w:pPr>
      <w:bookmarkStart w:id="789" w:name="_Toc296436930"/>
      <w:r w:rsidRPr="00956816">
        <w:rPr>
          <w:rFonts w:ascii="Arial" w:eastAsia="Times New Roman" w:hAnsi="Arial" w:cs="Arial"/>
          <w:color w:val="000000"/>
          <w:szCs w:val="24"/>
          <w:lang w:val="en-US" w:eastAsia="pt-BR"/>
        </w:rPr>
        <w:t xml:space="preserve">The transpiration rate was estimated by the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 for August 15, 23, 25 and 30, 2010. As mentioned before, these days were chosen based on the analysis of Figure </w:t>
      </w:r>
      <w:r w:rsidR="00EB4AC9" w:rsidRPr="00956816">
        <w:rPr>
          <w:rFonts w:ascii="Arial" w:hAnsi="Arial" w:cs="Arial"/>
          <w:lang w:val="en-US"/>
        </w:rPr>
        <w:fldChar w:fldCharType="begin"/>
      </w:r>
      <w:r w:rsidRPr="00956816">
        <w:rPr>
          <w:rFonts w:ascii="Arial" w:hAnsi="Arial" w:cs="Arial"/>
          <w:lang w:val="en-US"/>
        </w:rPr>
        <w:instrText xml:space="preserve"> seq Figura \* ARABIC fig19 </w:instrText>
      </w:r>
      <w:r w:rsidR="00EB4AC9" w:rsidRPr="00956816">
        <w:rPr>
          <w:rFonts w:ascii="Arial" w:hAnsi="Arial" w:cs="Arial"/>
          <w:lang w:val="en-US"/>
        </w:rPr>
        <w:fldChar w:fldCharType="separate"/>
      </w:r>
      <w:r w:rsidR="00864ADF">
        <w:rPr>
          <w:rFonts w:ascii="Arial" w:hAnsi="Arial" w:cs="Arial"/>
          <w:noProof/>
          <w:lang w:val="en-US"/>
        </w:rPr>
        <w:t>15</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and </w:t>
      </w:r>
      <w:r w:rsidR="007D2C2E">
        <w:rPr>
          <w:rFonts w:ascii="Arial" w:eastAsia="Times New Roman" w:hAnsi="Arial" w:cs="Arial"/>
          <w:color w:val="000000"/>
          <w:szCs w:val="24"/>
          <w:lang w:val="en-US" w:eastAsia="pt-BR"/>
        </w:rPr>
        <w:t>represent</w:t>
      </w:r>
      <w:r w:rsidRPr="00956816">
        <w:rPr>
          <w:rFonts w:ascii="Arial" w:eastAsia="Times New Roman" w:hAnsi="Arial" w:cs="Arial"/>
          <w:color w:val="000000"/>
          <w:szCs w:val="24"/>
          <w:lang w:val="en-US" w:eastAsia="pt-BR"/>
        </w:rPr>
        <w:t xml:space="preserve"> different </w:t>
      </w:r>
      <w:r w:rsidR="007D2C2E">
        <w:rPr>
          <w:rFonts w:ascii="Arial" w:eastAsia="Times New Roman" w:hAnsi="Arial" w:cs="Arial"/>
          <w:color w:val="000000"/>
          <w:szCs w:val="24"/>
          <w:lang w:val="en-US" w:eastAsia="pt-BR"/>
        </w:rPr>
        <w:t xml:space="preserve">environmental </w:t>
      </w:r>
      <w:r w:rsidRPr="00956816">
        <w:rPr>
          <w:rFonts w:ascii="Arial" w:eastAsia="Times New Roman" w:hAnsi="Arial" w:cs="Arial"/>
          <w:color w:val="000000"/>
          <w:szCs w:val="24"/>
          <w:lang w:val="en-US" w:eastAsia="pt-BR"/>
        </w:rPr>
        <w:t>conditions.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tb8</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6</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presents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color w:val="000000"/>
          <w:szCs w:val="24"/>
          <w:lang w:val="en-US" w:eastAsia="pt-BR"/>
        </w:rPr>
        <w:t xml:space="preserve"> observed by other authors </w:t>
      </w:r>
      <w:r w:rsidR="007D2C2E">
        <w:rPr>
          <w:rFonts w:ascii="Arial" w:eastAsia="Times New Roman" w:hAnsi="Arial" w:cs="Arial"/>
          <w:color w:val="000000"/>
          <w:szCs w:val="24"/>
          <w:lang w:val="en-US" w:eastAsia="pt-BR"/>
        </w:rPr>
        <w:t>that</w:t>
      </w:r>
      <w:r w:rsidRPr="00956816">
        <w:rPr>
          <w:rFonts w:ascii="Arial" w:eastAsia="Times New Roman" w:hAnsi="Arial" w:cs="Arial"/>
          <w:color w:val="000000"/>
          <w:szCs w:val="24"/>
          <w:lang w:val="en-US" w:eastAsia="pt-BR"/>
        </w:rPr>
        <w:t xml:space="preserve"> were used</w:t>
      </w:r>
      <w:r w:rsidR="007D2C2E">
        <w:rPr>
          <w:rFonts w:ascii="Arial" w:eastAsia="Times New Roman" w:hAnsi="Arial" w:cs="Arial"/>
          <w:color w:val="000000"/>
          <w:szCs w:val="24"/>
          <w:lang w:val="en-US" w:eastAsia="pt-BR"/>
        </w:rPr>
        <w:t xml:space="preserve">, together with </w:t>
      </w:r>
      <w:r w:rsidRPr="00956816">
        <w:rPr>
          <w:rFonts w:ascii="Arial" w:eastAsia="Times New Roman" w:hAnsi="Arial" w:cs="Arial"/>
          <w:color w:val="000000"/>
          <w:szCs w:val="24"/>
          <w:lang w:val="en-US" w:eastAsia="pt-BR"/>
        </w:rPr>
        <w:t xml:space="preserve">measurements of </w:t>
      </w:r>
      <w:r w:rsidRPr="00956816">
        <w:rPr>
          <w:rFonts w:ascii="Arial" w:eastAsia="Times New Roman" w:hAnsi="Arial" w:cs="Arial"/>
          <w:i/>
          <w:color w:val="000000"/>
          <w:szCs w:val="24"/>
          <w:lang w:val="en-US" w:eastAsia="pt-BR"/>
        </w:rPr>
        <w:t>T</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007D2C2E">
        <w:rPr>
          <w:rFonts w:ascii="Arial" w:eastAsia="Times New Roman" w:hAnsi="Arial" w:cs="Arial"/>
          <w:color w:val="000000"/>
          <w:szCs w:val="24"/>
          <w:lang w:val="en-US" w:eastAsia="pt-BR"/>
        </w:rPr>
        <w:t xml:space="preserve">from </w:t>
      </w:r>
      <w:r w:rsidRPr="00956816">
        <w:rPr>
          <w:rFonts w:ascii="Arial" w:eastAsia="Times New Roman" w:hAnsi="Arial" w:cs="Arial"/>
          <w:color w:val="000000"/>
          <w:szCs w:val="24"/>
          <w:lang w:val="en-US" w:eastAsia="pt-BR"/>
        </w:rPr>
        <w:t>the field experiment (Figure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Figura \* ARABIC fig25</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16</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for comparison with the simulations. By comparison of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in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tb8</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6</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it appears that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observed in this study corroborate in part with the measurements obtained in other studies, since the maximum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color w:val="000000"/>
          <w:szCs w:val="24"/>
          <w:lang w:val="en-US" w:eastAsia="pt-BR"/>
        </w:rPr>
        <w:t xml:space="preserve"> are up to 13 mm s</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and 322 mg m</w:t>
      </w:r>
      <w:r w:rsidR="00422C77">
        <w:rPr>
          <w:rFonts w:ascii="Arial" w:eastAsia="Times New Roman" w:hAnsi="Arial" w:cs="Arial"/>
          <w:color w:val="000000"/>
          <w:szCs w:val="24"/>
          <w:vertAlign w:val="superscript"/>
          <w:lang w:val="en-US" w:eastAsia="pt-BR"/>
        </w:rPr>
        <w:noBreakHyphen/>
        <w:t>2</w:t>
      </w:r>
      <w:r w:rsidRPr="00956816">
        <w:rPr>
          <w:rFonts w:ascii="Arial" w:eastAsia="Times New Roman" w:hAnsi="Arial" w:cs="Arial"/>
          <w:color w:val="000000"/>
          <w:szCs w:val="24"/>
          <w:lang w:val="en-US" w:eastAsia="pt-BR"/>
        </w:rPr>
        <w:t> s</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higher than those observed by Comstock and Ehleringer (1993), for example.</w:t>
      </w:r>
      <w:bookmarkEnd w:id="789"/>
    </w:p>
    <w:bookmarkEnd w:id="786"/>
    <w:bookmarkEnd w:id="787"/>
    <w:bookmarkEnd w:id="788"/>
    <w:p w:rsidR="00A928BF" w:rsidRPr="00743826" w:rsidRDefault="00A928BF" w:rsidP="00B3434A">
      <w:pPr>
        <w:tabs>
          <w:tab w:val="center" w:pos="4706"/>
          <w:tab w:val="right" w:pos="9412"/>
        </w:tabs>
        <w:rPr>
          <w:rFonts w:ascii="Arial" w:hAnsi="Arial" w:cs="Arial"/>
          <w:szCs w:val="24"/>
          <w:lang w:val="en-US" w:eastAsia="pt-BR"/>
        </w:rPr>
      </w:pPr>
    </w:p>
    <w:p w:rsidR="00F40CD8" w:rsidRPr="00743826" w:rsidRDefault="00113C5E" w:rsidP="006F54D3">
      <w:pPr>
        <w:pStyle w:val="Legenda"/>
        <w:keepNext/>
        <w:keepLines/>
        <w:spacing w:after="0" w:line="360" w:lineRule="auto"/>
        <w:ind w:left="966" w:hanging="966"/>
        <w:rPr>
          <w:rFonts w:ascii="Arial" w:hAnsi="Arial" w:cs="Arial"/>
          <w:b w:val="0"/>
          <w:color w:val="auto"/>
          <w:sz w:val="20"/>
          <w:szCs w:val="20"/>
          <w:lang w:val="en-US"/>
        </w:rPr>
      </w:pPr>
      <w:bookmarkStart w:id="790" w:name="_Toc294682566"/>
      <w:bookmarkStart w:id="791" w:name="_Toc294682622"/>
      <w:bookmarkStart w:id="792" w:name="_Toc296436870"/>
      <w:bookmarkStart w:id="793" w:name="_Toc296436931"/>
      <w:r w:rsidRPr="00743826">
        <w:rPr>
          <w:rFonts w:ascii="Arial" w:hAnsi="Arial" w:cs="Arial"/>
          <w:b w:val="0"/>
          <w:color w:val="auto"/>
          <w:sz w:val="20"/>
          <w:szCs w:val="20"/>
          <w:lang w:val="en-US"/>
        </w:rPr>
        <w:t>Table</w:t>
      </w:r>
      <w:r w:rsidR="0037783A">
        <w:rPr>
          <w:rFonts w:ascii="Arial" w:hAnsi="Arial" w:cs="Arial"/>
          <w:b w:val="0"/>
          <w:color w:val="auto"/>
          <w:sz w:val="20"/>
          <w:szCs w:val="20"/>
          <w:lang w:val="en-US"/>
        </w:rPr>
        <w:t xml:space="preserve"> </w:t>
      </w:r>
      <w:bookmarkStart w:id="794" w:name="tb8"/>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6</w:t>
      </w:r>
      <w:r w:rsidR="00EB4AC9" w:rsidRPr="00956816">
        <w:rPr>
          <w:rFonts w:ascii="Arial" w:hAnsi="Arial" w:cs="Arial"/>
          <w:b w:val="0"/>
          <w:color w:val="auto"/>
          <w:sz w:val="20"/>
          <w:szCs w:val="20"/>
          <w:lang w:val="en-US"/>
        </w:rPr>
        <w:fldChar w:fldCharType="end"/>
      </w:r>
      <w:bookmarkEnd w:id="794"/>
      <w:r w:rsidR="00F40CD8" w:rsidRPr="00743826">
        <w:rPr>
          <w:rFonts w:ascii="Arial" w:hAnsi="Arial" w:cs="Arial"/>
          <w:b w:val="0"/>
          <w:bCs w:val="0"/>
          <w:color w:val="auto"/>
          <w:sz w:val="20"/>
          <w:szCs w:val="20"/>
          <w:lang w:val="en-US"/>
        </w:rPr>
        <w:t xml:space="preserve"> – </w:t>
      </w:r>
      <w:r w:rsidR="0037783A">
        <w:rPr>
          <w:rFonts w:ascii="Arial" w:hAnsi="Arial" w:cs="Arial"/>
          <w:b w:val="0"/>
          <w:bCs w:val="0"/>
          <w:color w:val="auto"/>
          <w:sz w:val="20"/>
          <w:szCs w:val="20"/>
          <w:lang w:val="en-US"/>
        </w:rPr>
        <w:t>Stomatal conductance, CO</w:t>
      </w:r>
      <w:r w:rsidR="0037783A">
        <w:rPr>
          <w:rFonts w:ascii="Arial" w:hAnsi="Arial" w:cs="Arial"/>
          <w:b w:val="0"/>
          <w:bCs w:val="0"/>
          <w:color w:val="auto"/>
          <w:sz w:val="20"/>
          <w:szCs w:val="20"/>
          <w:vertAlign w:val="subscript"/>
          <w:lang w:val="en-US"/>
        </w:rPr>
        <w:t>2</w:t>
      </w:r>
      <w:r w:rsidR="0037783A">
        <w:rPr>
          <w:rFonts w:ascii="Arial" w:hAnsi="Arial" w:cs="Arial"/>
          <w:b w:val="0"/>
          <w:bCs w:val="0"/>
          <w:color w:val="auto"/>
          <w:sz w:val="20"/>
          <w:szCs w:val="20"/>
          <w:lang w:val="en-US"/>
        </w:rPr>
        <w:t xml:space="preserve"> net assimilation and transpiration rate of bean plants (</w:t>
      </w:r>
      <w:r w:rsidR="0037783A">
        <w:rPr>
          <w:rFonts w:ascii="Arial" w:hAnsi="Arial" w:cs="Arial"/>
          <w:b w:val="0"/>
          <w:bCs w:val="0"/>
          <w:i/>
          <w:color w:val="auto"/>
          <w:sz w:val="20"/>
          <w:szCs w:val="20"/>
          <w:lang w:val="en-US"/>
        </w:rPr>
        <w:t>Phaseolus vulgaris</w:t>
      </w:r>
      <w:r w:rsidR="0037783A">
        <w:rPr>
          <w:rFonts w:ascii="Arial" w:hAnsi="Arial" w:cs="Arial"/>
          <w:b w:val="0"/>
          <w:bCs w:val="0"/>
          <w:color w:val="auto"/>
          <w:sz w:val="20"/>
          <w:szCs w:val="20"/>
          <w:lang w:val="en-US"/>
        </w:rPr>
        <w:t xml:space="preserve"> L.) obtained </w:t>
      </w:r>
      <w:bookmarkEnd w:id="790"/>
      <w:bookmarkEnd w:id="791"/>
      <w:r w:rsidR="0037783A">
        <w:rPr>
          <w:rFonts w:ascii="Arial" w:hAnsi="Arial" w:cs="Arial"/>
          <w:b w:val="0"/>
          <w:bCs w:val="0"/>
          <w:color w:val="auto"/>
          <w:sz w:val="20"/>
          <w:szCs w:val="20"/>
          <w:lang w:val="en-US"/>
        </w:rPr>
        <w:t xml:space="preserve">by </w:t>
      </w:r>
      <w:r w:rsidR="007D2C2E">
        <w:rPr>
          <w:rFonts w:ascii="Arial" w:hAnsi="Arial" w:cs="Arial"/>
          <w:b w:val="0"/>
          <w:bCs w:val="0"/>
          <w:color w:val="auto"/>
          <w:sz w:val="20"/>
          <w:szCs w:val="20"/>
          <w:lang w:val="en-US"/>
        </w:rPr>
        <w:t>some</w:t>
      </w:r>
      <w:r w:rsidR="0037783A">
        <w:rPr>
          <w:rFonts w:ascii="Arial" w:hAnsi="Arial" w:cs="Arial"/>
          <w:b w:val="0"/>
          <w:bCs w:val="0"/>
          <w:color w:val="auto"/>
          <w:sz w:val="20"/>
          <w:szCs w:val="20"/>
          <w:lang w:val="en-US"/>
        </w:rPr>
        <w:t xml:space="preserve"> authors</w:t>
      </w:r>
      <w:r w:rsidR="007D2C2E">
        <w:rPr>
          <w:rFonts w:ascii="Arial" w:hAnsi="Arial" w:cs="Arial"/>
          <w:b w:val="0"/>
          <w:bCs w:val="0"/>
          <w:color w:val="auto"/>
          <w:sz w:val="20"/>
          <w:szCs w:val="20"/>
          <w:lang w:val="en-US"/>
        </w:rPr>
        <w:t xml:space="preserve"> and in this study</w:t>
      </w:r>
      <w:bookmarkEnd w:id="792"/>
      <w:bookmarkEnd w:id="793"/>
    </w:p>
    <w:tbl>
      <w:tblPr>
        <w:tblStyle w:val="Tabelacomgrade"/>
        <w:tblW w:w="9244" w:type="dxa"/>
        <w:jc w:val="center"/>
        <w:tblLook w:val="04A0"/>
      </w:tblPr>
      <w:tblGrid>
        <w:gridCol w:w="2356"/>
        <w:gridCol w:w="803"/>
        <w:gridCol w:w="1661"/>
        <w:gridCol w:w="1441"/>
        <w:gridCol w:w="1417"/>
        <w:gridCol w:w="1566"/>
      </w:tblGrid>
      <w:tr w:rsidR="004354A7" w:rsidRPr="00743826" w:rsidTr="006C6123">
        <w:trPr>
          <w:jc w:val="center"/>
        </w:trPr>
        <w:tc>
          <w:tcPr>
            <w:tcW w:w="2356" w:type="dxa"/>
            <w:tcBorders>
              <w:left w:val="nil"/>
              <w:bottom w:val="single" w:sz="4" w:space="0" w:color="000000" w:themeColor="text1"/>
              <w:right w:val="nil"/>
            </w:tcBorders>
            <w:vAlign w:val="center"/>
          </w:tcPr>
          <w:p w:rsidR="004354A7" w:rsidRPr="00743826" w:rsidRDefault="00956816" w:rsidP="004354A7">
            <w:pPr>
              <w:keepNext/>
              <w:keepLines/>
              <w:spacing w:before="120"/>
              <w:ind w:firstLine="0"/>
              <w:jc w:val="left"/>
              <w:rPr>
                <w:rFonts w:ascii="Arial" w:hAnsi="Arial" w:cs="Arial"/>
                <w:lang w:val="en-US"/>
              </w:rPr>
            </w:pPr>
            <w:r w:rsidRPr="00956816">
              <w:rPr>
                <w:rFonts w:ascii="Arial" w:hAnsi="Arial" w:cs="Arial"/>
                <w:lang w:val="en-US"/>
              </w:rPr>
              <w:t>Reference</w:t>
            </w:r>
          </w:p>
        </w:tc>
        <w:tc>
          <w:tcPr>
            <w:tcW w:w="803" w:type="dxa"/>
            <w:tcBorders>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lang w:val="en-US"/>
              </w:rPr>
            </w:pPr>
            <w:r w:rsidRPr="00956816">
              <w:rPr>
                <w:rFonts w:ascii="Arial" w:hAnsi="Arial" w:cs="Arial"/>
                <w:lang w:val="en-US"/>
              </w:rPr>
              <w:t>Water stress</w:t>
            </w:r>
          </w:p>
        </w:tc>
        <w:tc>
          <w:tcPr>
            <w:tcW w:w="1661" w:type="dxa"/>
            <w:tcBorders>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lang w:val="en-US"/>
              </w:rPr>
            </w:pPr>
            <w:r w:rsidRPr="00956816">
              <w:rPr>
                <w:rFonts w:ascii="Arial" w:hAnsi="Arial" w:cs="Arial"/>
                <w:lang w:val="en-US"/>
              </w:rPr>
              <w:t>Growing conditions</w:t>
            </w:r>
          </w:p>
        </w:tc>
        <w:tc>
          <w:tcPr>
            <w:tcW w:w="1441" w:type="dxa"/>
            <w:tcBorders>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b/>
                <w:color w:val="000000"/>
                <w:lang w:val="en-US"/>
              </w:rPr>
            </w:pPr>
            <w:r w:rsidRPr="00956816">
              <w:rPr>
                <w:rFonts w:ascii="Arial" w:hAnsi="Arial" w:cs="Arial"/>
                <w:i/>
                <w:lang w:val="en-US"/>
              </w:rPr>
              <w:t>g</w:t>
            </w:r>
            <w:r w:rsidRPr="00956816">
              <w:rPr>
                <w:rFonts w:ascii="Arial" w:hAnsi="Arial" w:cs="Arial"/>
                <w:i/>
                <w:vertAlign w:val="subscript"/>
                <w:lang w:val="en-US"/>
              </w:rPr>
              <w:t>s</w:t>
            </w:r>
            <w:del w:id="795" w:author="Quirijn" w:date="2011-06-22T10:09:00Z">
              <w:r w:rsidRPr="00956816" w:rsidDel="004B5A67">
                <w:rPr>
                  <w:rFonts w:ascii="Arial" w:hAnsi="Arial" w:cs="Arial"/>
                  <w:i/>
                  <w:vertAlign w:val="subscript"/>
                  <w:lang w:val="en-US"/>
                </w:rPr>
                <w:delText xml:space="preserve">  </w:delText>
              </w:r>
            </w:del>
            <w:ins w:id="796" w:author="Quirijn" w:date="2011-06-22T10:09:00Z">
              <w:r w:rsidR="004B5A67">
                <w:rPr>
                  <w:rFonts w:ascii="Arial" w:hAnsi="Arial" w:cs="Arial"/>
                  <w:i/>
                  <w:vertAlign w:val="subscript"/>
                  <w:lang w:val="en-US"/>
                </w:rPr>
                <w:t xml:space="preserve"> </w:t>
              </w:r>
            </w:ins>
            <w:del w:id="797" w:author="Quirijn" w:date="2011-06-22T10:09:00Z">
              <w:r w:rsidRPr="00956816" w:rsidDel="004B5A67">
                <w:rPr>
                  <w:rFonts w:ascii="Arial" w:hAnsi="Arial" w:cs="Arial"/>
                  <w:i/>
                  <w:vertAlign w:val="subscript"/>
                  <w:lang w:val="en-US"/>
                </w:rPr>
                <w:delText xml:space="preserve">  </w:delText>
              </w:r>
            </w:del>
            <w:ins w:id="798" w:author="Quirijn" w:date="2011-06-22T10:09:00Z">
              <w:r w:rsidR="004B5A67">
                <w:rPr>
                  <w:rFonts w:ascii="Arial" w:hAnsi="Arial" w:cs="Arial"/>
                  <w:i/>
                  <w:vertAlign w:val="subscript"/>
                  <w:lang w:val="en-US"/>
                </w:rPr>
                <w:t xml:space="preserve"> </w:t>
              </w:r>
            </w:ins>
            <w:del w:id="799" w:author="Quirijn" w:date="2011-06-22T10:09:00Z">
              <w:r w:rsidRPr="00956816" w:rsidDel="004B5A67">
                <w:rPr>
                  <w:rFonts w:ascii="Arial" w:hAnsi="Arial" w:cs="Arial"/>
                  <w:i/>
                  <w:vertAlign w:val="subscript"/>
                  <w:lang w:val="en-US"/>
                </w:rPr>
                <w:delText xml:space="preserve">  </w:delText>
              </w:r>
            </w:del>
            <w:ins w:id="800" w:author="Quirijn" w:date="2011-06-22T10:09:00Z">
              <w:r w:rsidR="004B5A67">
                <w:rPr>
                  <w:rFonts w:ascii="Arial" w:hAnsi="Arial" w:cs="Arial"/>
                  <w:i/>
                  <w:vertAlign w:val="subscript"/>
                  <w:lang w:val="en-US"/>
                </w:rPr>
                <w:t xml:space="preserve"> </w:t>
              </w:r>
            </w:ins>
            <w:r w:rsidRPr="00956816">
              <w:rPr>
                <w:rFonts w:ascii="Arial" w:hAnsi="Arial" w:cs="Arial"/>
                <w:lang w:val="en-US"/>
              </w:rPr>
              <w:t>(mm s</w:t>
            </w:r>
            <w:r w:rsidR="00422C77">
              <w:rPr>
                <w:rFonts w:ascii="Arial" w:hAnsi="Arial" w:cs="Arial"/>
                <w:vertAlign w:val="superscript"/>
                <w:lang w:val="en-US"/>
              </w:rPr>
              <w:noBreakHyphen/>
              <w:t>1</w:t>
            </w:r>
            <w:r w:rsidRPr="00956816">
              <w:rPr>
                <w:rFonts w:ascii="Arial" w:hAnsi="Arial" w:cs="Arial"/>
                <w:lang w:val="en-US"/>
              </w:rPr>
              <w:t>)</w:t>
            </w:r>
          </w:p>
        </w:tc>
        <w:tc>
          <w:tcPr>
            <w:tcW w:w="1417" w:type="dxa"/>
            <w:tcBorders>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b/>
                <w:color w:val="000000"/>
                <w:lang w:val="en-US"/>
              </w:rPr>
            </w:pPr>
            <w:r w:rsidRPr="00956816">
              <w:rPr>
                <w:rFonts w:ascii="Arial" w:hAnsi="Arial" w:cs="Arial"/>
                <w:i/>
                <w:lang w:val="en-US"/>
              </w:rPr>
              <w:t>A</w:t>
            </w:r>
            <w:r w:rsidRPr="00956816">
              <w:rPr>
                <w:rFonts w:ascii="Arial" w:hAnsi="Arial" w:cs="Arial"/>
                <w:lang w:val="en-US"/>
              </w:rPr>
              <w:t xml:space="preserve">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tc>
        <w:tc>
          <w:tcPr>
            <w:tcW w:w="1566" w:type="dxa"/>
            <w:tcBorders>
              <w:left w:val="nil"/>
              <w:bottom w:val="single" w:sz="4" w:space="0" w:color="000000" w:themeColor="text1"/>
              <w:right w:val="nil"/>
            </w:tcBorders>
            <w:vAlign w:val="center"/>
          </w:tcPr>
          <w:p w:rsidR="004354A7" w:rsidRPr="00743826" w:rsidRDefault="00956816" w:rsidP="006C6123">
            <w:pPr>
              <w:spacing w:before="120"/>
              <w:ind w:firstLine="0"/>
              <w:jc w:val="center"/>
              <w:rPr>
                <w:rFonts w:ascii="Arial" w:hAnsi="Arial" w:cs="Arial"/>
                <w:lang w:val="en-US"/>
              </w:rPr>
            </w:pPr>
            <w:r w:rsidRPr="00956816">
              <w:rPr>
                <w:rFonts w:ascii="Arial" w:hAnsi="Arial" w:cs="Arial"/>
                <w:i/>
                <w:lang w:val="en-US"/>
              </w:rPr>
              <w:t>T</w:t>
            </w:r>
            <w:del w:id="801" w:author="Quirijn" w:date="2011-06-22T10:09:00Z">
              <w:r w:rsidRPr="00956816" w:rsidDel="004B5A67">
                <w:rPr>
                  <w:rFonts w:ascii="Arial" w:hAnsi="Arial" w:cs="Arial"/>
                  <w:lang w:val="en-US"/>
                </w:rPr>
                <w:delText xml:space="preserve"> </w:delText>
              </w:r>
              <w:r w:rsidR="006C6123" w:rsidDel="004B5A67">
                <w:rPr>
                  <w:rFonts w:ascii="Arial" w:hAnsi="Arial" w:cs="Arial"/>
                  <w:lang w:val="en-US"/>
                </w:rPr>
                <w:delText xml:space="preserve"> </w:delText>
              </w:r>
            </w:del>
            <w:ins w:id="802" w:author="Quirijn" w:date="2011-06-22T10:09:00Z">
              <w:r w:rsidR="004B5A67">
                <w:rPr>
                  <w:rFonts w:ascii="Arial" w:hAnsi="Arial" w:cs="Arial"/>
                  <w:lang w:val="en-US"/>
                </w:rPr>
                <w:t xml:space="preserve"> </w:t>
              </w:r>
            </w:ins>
            <w:r w:rsidRPr="00956816">
              <w:rPr>
                <w:rFonts w:ascii="Arial" w:hAnsi="Arial" w:cs="Arial"/>
                <w:lang w:val="en-US"/>
              </w:rPr>
              <w:t>(mg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w:t>
            </w:r>
          </w:p>
        </w:tc>
      </w:tr>
      <w:tr w:rsidR="004354A7" w:rsidRPr="00743826" w:rsidTr="006C6123">
        <w:trPr>
          <w:jc w:val="center"/>
        </w:trPr>
        <w:tc>
          <w:tcPr>
            <w:tcW w:w="2356" w:type="dxa"/>
            <w:tcBorders>
              <w:left w:val="nil"/>
              <w:bottom w:val="nil"/>
              <w:right w:val="nil"/>
            </w:tcBorders>
            <w:vAlign w:val="center"/>
          </w:tcPr>
          <w:p w:rsidR="004354A7" w:rsidRPr="00743826" w:rsidRDefault="00956816" w:rsidP="004354A7">
            <w:pPr>
              <w:keepNext/>
              <w:keepLines/>
              <w:spacing w:before="120"/>
              <w:ind w:firstLine="0"/>
              <w:jc w:val="left"/>
              <w:rPr>
                <w:rFonts w:ascii="Arial" w:hAnsi="Arial" w:cs="Arial"/>
                <w:highlight w:val="magenta"/>
                <w:lang w:val="en-US"/>
              </w:rPr>
            </w:pPr>
            <w:r w:rsidRPr="00956816">
              <w:rPr>
                <w:rFonts w:ascii="Arial" w:hAnsi="Arial" w:cs="Arial"/>
                <w:lang w:val="en-US"/>
              </w:rPr>
              <w:t>Comstock and Ehleringer (1993)</w:t>
            </w:r>
          </w:p>
        </w:tc>
        <w:tc>
          <w:tcPr>
            <w:tcW w:w="803" w:type="dxa"/>
            <w:tcBorders>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Yes</w:t>
            </w:r>
          </w:p>
        </w:tc>
        <w:tc>
          <w:tcPr>
            <w:tcW w:w="1661" w:type="dxa"/>
            <w:tcBorders>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Greenhouse</w:t>
            </w:r>
          </w:p>
        </w:tc>
        <w:tc>
          <w:tcPr>
            <w:tcW w:w="1441" w:type="dxa"/>
            <w:tcBorders>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12.8</w:t>
            </w:r>
            <w:r w:rsidR="00422C77">
              <w:rPr>
                <w:rFonts w:ascii="Arial" w:hAnsi="Arial" w:cs="Arial"/>
                <w:color w:val="000000"/>
                <w:lang w:val="en-US"/>
              </w:rPr>
              <w:noBreakHyphen/>
              <w:t>3</w:t>
            </w:r>
            <w:r w:rsidRPr="00956816">
              <w:rPr>
                <w:rFonts w:ascii="Arial" w:hAnsi="Arial" w:cs="Arial"/>
                <w:color w:val="000000"/>
                <w:lang w:val="en-US"/>
              </w:rPr>
              <w:t>3.34</w:t>
            </w:r>
          </w:p>
        </w:tc>
        <w:tc>
          <w:tcPr>
            <w:tcW w:w="1417" w:type="dxa"/>
            <w:tcBorders>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1.23</w:t>
            </w:r>
            <w:r w:rsidR="00422C77">
              <w:rPr>
                <w:rFonts w:ascii="Arial" w:hAnsi="Arial" w:cs="Arial"/>
                <w:color w:val="000000"/>
                <w:lang w:val="en-US"/>
              </w:rPr>
              <w:noBreakHyphen/>
              <w:t>1</w:t>
            </w:r>
            <w:r w:rsidRPr="00956816">
              <w:rPr>
                <w:rFonts w:ascii="Arial" w:hAnsi="Arial" w:cs="Arial"/>
                <w:color w:val="000000"/>
                <w:lang w:val="en-US"/>
              </w:rPr>
              <w:t>.58</w:t>
            </w:r>
          </w:p>
        </w:tc>
        <w:tc>
          <w:tcPr>
            <w:tcW w:w="1566" w:type="dxa"/>
            <w:tcBorders>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72</w:t>
            </w:r>
            <w:r w:rsidR="007D2C2E">
              <w:rPr>
                <w:rFonts w:ascii="Arial" w:hAnsi="Arial" w:cs="Arial"/>
                <w:color w:val="000000"/>
                <w:lang w:val="en-US"/>
              </w:rPr>
              <w:t xml:space="preserve"> </w:t>
            </w:r>
            <w:r w:rsidR="00422C77">
              <w:rPr>
                <w:rFonts w:ascii="Arial" w:hAnsi="Arial" w:cs="Arial"/>
                <w:color w:val="000000"/>
                <w:lang w:val="en-US"/>
              </w:rPr>
              <w:noBreakHyphen/>
            </w:r>
            <w:r w:rsidR="007D2C2E">
              <w:rPr>
                <w:rFonts w:ascii="Arial" w:hAnsi="Arial" w:cs="Arial"/>
                <w:color w:val="000000"/>
                <w:lang w:val="en-US"/>
              </w:rPr>
              <w:t xml:space="preserve"> </w:t>
            </w:r>
            <w:r w:rsidR="00422C77">
              <w:rPr>
                <w:rFonts w:ascii="Arial" w:hAnsi="Arial" w:cs="Arial"/>
                <w:color w:val="000000"/>
                <w:lang w:val="en-US"/>
              </w:rPr>
              <w:t>3</w:t>
            </w:r>
            <w:r w:rsidRPr="00956816">
              <w:rPr>
                <w:rFonts w:ascii="Arial" w:hAnsi="Arial" w:cs="Arial"/>
                <w:color w:val="000000"/>
                <w:lang w:val="en-US"/>
              </w:rPr>
              <w:t>60</w:t>
            </w:r>
          </w:p>
        </w:tc>
      </w:tr>
      <w:tr w:rsidR="004354A7" w:rsidRPr="00743826" w:rsidTr="006C6123">
        <w:trPr>
          <w:jc w:val="center"/>
        </w:trPr>
        <w:tc>
          <w:tcPr>
            <w:tcW w:w="2356" w:type="dxa"/>
            <w:tcBorders>
              <w:top w:val="nil"/>
              <w:left w:val="nil"/>
              <w:bottom w:val="nil"/>
              <w:right w:val="nil"/>
            </w:tcBorders>
            <w:vAlign w:val="center"/>
          </w:tcPr>
          <w:p w:rsidR="004354A7" w:rsidRPr="00743826" w:rsidRDefault="00956816" w:rsidP="004354A7">
            <w:pPr>
              <w:keepNext/>
              <w:keepLines/>
              <w:spacing w:before="120"/>
              <w:ind w:firstLine="0"/>
              <w:jc w:val="left"/>
              <w:rPr>
                <w:rFonts w:ascii="Arial" w:hAnsi="Arial" w:cs="Arial"/>
                <w:highlight w:val="magenta"/>
                <w:lang w:val="en-US"/>
              </w:rPr>
            </w:pPr>
            <w:r w:rsidRPr="00956816">
              <w:rPr>
                <w:rFonts w:ascii="Arial" w:hAnsi="Arial" w:cs="Arial"/>
                <w:lang w:val="en-US"/>
              </w:rPr>
              <w:t>Lopes (1999)</w:t>
            </w:r>
          </w:p>
        </w:tc>
        <w:tc>
          <w:tcPr>
            <w:tcW w:w="803"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No</w:t>
            </w:r>
          </w:p>
        </w:tc>
        <w:tc>
          <w:tcPr>
            <w:tcW w:w="1661"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Greenhouse</w:t>
            </w:r>
          </w:p>
        </w:tc>
        <w:tc>
          <w:tcPr>
            <w:tcW w:w="1441"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10.3</w:t>
            </w:r>
            <w:r w:rsidR="00422C77">
              <w:rPr>
                <w:rFonts w:ascii="Arial" w:hAnsi="Arial" w:cs="Arial"/>
                <w:color w:val="000000"/>
                <w:lang w:val="en-US"/>
              </w:rPr>
              <w:noBreakHyphen/>
              <w:t>3</w:t>
            </w:r>
            <w:r w:rsidRPr="00956816">
              <w:rPr>
                <w:rFonts w:ascii="Arial" w:hAnsi="Arial" w:cs="Arial"/>
                <w:color w:val="000000"/>
                <w:lang w:val="en-US"/>
              </w:rPr>
              <w:t>1</w:t>
            </w:r>
          </w:p>
        </w:tc>
        <w:tc>
          <w:tcPr>
            <w:tcW w:w="1417"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0.59-0.81</w:t>
            </w:r>
          </w:p>
        </w:tc>
        <w:tc>
          <w:tcPr>
            <w:tcW w:w="1566"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w:t>
            </w:r>
          </w:p>
        </w:tc>
      </w:tr>
      <w:tr w:rsidR="004354A7" w:rsidRPr="00743826" w:rsidTr="006C6123">
        <w:trPr>
          <w:jc w:val="center"/>
        </w:trPr>
        <w:tc>
          <w:tcPr>
            <w:tcW w:w="2356" w:type="dxa"/>
            <w:tcBorders>
              <w:top w:val="nil"/>
              <w:left w:val="nil"/>
              <w:bottom w:val="nil"/>
              <w:right w:val="nil"/>
            </w:tcBorders>
            <w:vAlign w:val="center"/>
          </w:tcPr>
          <w:p w:rsidR="004354A7" w:rsidRPr="00743826" w:rsidRDefault="00956816" w:rsidP="004354A7">
            <w:pPr>
              <w:keepNext/>
              <w:keepLines/>
              <w:spacing w:before="120"/>
              <w:ind w:firstLine="0"/>
              <w:jc w:val="left"/>
              <w:rPr>
                <w:rFonts w:ascii="Arial" w:hAnsi="Arial" w:cs="Arial"/>
                <w:highlight w:val="magenta"/>
                <w:lang w:val="en-US"/>
              </w:rPr>
            </w:pPr>
            <w:r w:rsidRPr="00956816">
              <w:rPr>
                <w:rFonts w:ascii="Arial" w:hAnsi="Arial" w:cs="Arial"/>
                <w:lang w:val="en-US"/>
              </w:rPr>
              <w:t>Paiva et al. (2005)</w:t>
            </w:r>
          </w:p>
        </w:tc>
        <w:tc>
          <w:tcPr>
            <w:tcW w:w="803"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Yes</w:t>
            </w:r>
          </w:p>
        </w:tc>
        <w:tc>
          <w:tcPr>
            <w:tcW w:w="1661"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Field</w:t>
            </w:r>
          </w:p>
        </w:tc>
        <w:tc>
          <w:tcPr>
            <w:tcW w:w="1441"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6.56</w:t>
            </w:r>
            <w:r w:rsidR="00422C77">
              <w:rPr>
                <w:rFonts w:ascii="Arial" w:hAnsi="Arial" w:cs="Arial"/>
                <w:color w:val="000000"/>
                <w:lang w:val="en-US"/>
              </w:rPr>
              <w:noBreakHyphen/>
              <w:t>2</w:t>
            </w:r>
            <w:r w:rsidRPr="00956816">
              <w:rPr>
                <w:rFonts w:ascii="Arial" w:hAnsi="Arial" w:cs="Arial"/>
                <w:color w:val="000000"/>
                <w:lang w:val="en-US"/>
              </w:rPr>
              <w:t>0.12</w:t>
            </w:r>
          </w:p>
        </w:tc>
        <w:tc>
          <w:tcPr>
            <w:tcW w:w="1417"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w:t>
            </w:r>
          </w:p>
        </w:tc>
        <w:tc>
          <w:tcPr>
            <w:tcW w:w="1566" w:type="dxa"/>
            <w:tcBorders>
              <w:top w:val="nil"/>
              <w:left w:val="nil"/>
              <w:bottom w:val="nil"/>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w:t>
            </w:r>
          </w:p>
        </w:tc>
      </w:tr>
      <w:tr w:rsidR="00FD7D8C" w:rsidRPr="00743826" w:rsidTr="006C6123">
        <w:trPr>
          <w:jc w:val="center"/>
        </w:trPr>
        <w:tc>
          <w:tcPr>
            <w:tcW w:w="2356" w:type="dxa"/>
            <w:tcBorders>
              <w:top w:val="nil"/>
              <w:left w:val="nil"/>
              <w:bottom w:val="nil"/>
              <w:right w:val="nil"/>
            </w:tcBorders>
            <w:vAlign w:val="center"/>
          </w:tcPr>
          <w:p w:rsidR="00FD7D8C" w:rsidRPr="00743826" w:rsidRDefault="00956816" w:rsidP="00F1311A">
            <w:pPr>
              <w:keepNext/>
              <w:keepLines/>
              <w:spacing w:before="120"/>
              <w:ind w:firstLine="0"/>
              <w:jc w:val="left"/>
              <w:rPr>
                <w:rFonts w:ascii="Arial" w:hAnsi="Arial" w:cs="Arial"/>
                <w:highlight w:val="magenta"/>
                <w:lang w:val="en-US"/>
              </w:rPr>
            </w:pPr>
            <w:r w:rsidRPr="00956816">
              <w:rPr>
                <w:rFonts w:ascii="Arial" w:hAnsi="Arial" w:cs="Arial"/>
                <w:lang w:val="en-US"/>
              </w:rPr>
              <w:t>Santos et al. (2006)</w:t>
            </w:r>
          </w:p>
        </w:tc>
        <w:tc>
          <w:tcPr>
            <w:tcW w:w="803" w:type="dxa"/>
            <w:tcBorders>
              <w:top w:val="nil"/>
              <w:left w:val="nil"/>
              <w:bottom w:val="nil"/>
              <w:right w:val="nil"/>
            </w:tcBorders>
            <w:vAlign w:val="center"/>
          </w:tcPr>
          <w:p w:rsidR="00FD7D8C" w:rsidRPr="00743826" w:rsidRDefault="00956816" w:rsidP="00F1311A">
            <w:pPr>
              <w:spacing w:before="120"/>
              <w:ind w:firstLine="0"/>
              <w:jc w:val="center"/>
              <w:rPr>
                <w:rFonts w:ascii="Arial" w:hAnsi="Arial" w:cs="Arial"/>
                <w:color w:val="000000"/>
                <w:lang w:val="en-US"/>
              </w:rPr>
            </w:pPr>
            <w:r w:rsidRPr="00956816">
              <w:rPr>
                <w:rFonts w:ascii="Arial" w:hAnsi="Arial" w:cs="Arial"/>
                <w:color w:val="000000"/>
                <w:lang w:val="en-US"/>
              </w:rPr>
              <w:t>Yes</w:t>
            </w:r>
          </w:p>
        </w:tc>
        <w:tc>
          <w:tcPr>
            <w:tcW w:w="1661" w:type="dxa"/>
            <w:tcBorders>
              <w:top w:val="nil"/>
              <w:left w:val="nil"/>
              <w:bottom w:val="nil"/>
              <w:right w:val="nil"/>
            </w:tcBorders>
            <w:vAlign w:val="center"/>
          </w:tcPr>
          <w:p w:rsidR="00FD7D8C" w:rsidRPr="00743826" w:rsidRDefault="00956816" w:rsidP="00F1311A">
            <w:pPr>
              <w:spacing w:before="120"/>
              <w:ind w:firstLine="0"/>
              <w:jc w:val="center"/>
              <w:rPr>
                <w:rFonts w:ascii="Arial" w:hAnsi="Arial" w:cs="Arial"/>
                <w:color w:val="000000"/>
                <w:lang w:val="en-US"/>
              </w:rPr>
            </w:pPr>
            <w:r w:rsidRPr="00956816">
              <w:rPr>
                <w:rFonts w:ascii="Arial" w:hAnsi="Arial" w:cs="Arial"/>
                <w:color w:val="000000"/>
                <w:lang w:val="en-US"/>
              </w:rPr>
              <w:t>Greenhouse</w:t>
            </w:r>
          </w:p>
        </w:tc>
        <w:tc>
          <w:tcPr>
            <w:tcW w:w="1441" w:type="dxa"/>
            <w:tcBorders>
              <w:top w:val="nil"/>
              <w:left w:val="nil"/>
              <w:bottom w:val="nil"/>
              <w:right w:val="nil"/>
            </w:tcBorders>
            <w:vAlign w:val="center"/>
          </w:tcPr>
          <w:p w:rsidR="00FD7D8C" w:rsidRPr="00743826" w:rsidRDefault="00956816" w:rsidP="00F1311A">
            <w:pPr>
              <w:spacing w:before="120"/>
              <w:ind w:firstLine="0"/>
              <w:jc w:val="center"/>
              <w:rPr>
                <w:rFonts w:ascii="Arial" w:hAnsi="Arial" w:cs="Arial"/>
                <w:color w:val="000000"/>
                <w:lang w:val="en-US"/>
              </w:rPr>
            </w:pPr>
            <w:r w:rsidRPr="00956816">
              <w:rPr>
                <w:rFonts w:ascii="Arial" w:hAnsi="Arial" w:cs="Arial"/>
                <w:color w:val="000000"/>
                <w:lang w:val="en-US"/>
              </w:rPr>
              <w:t>5.1</w:t>
            </w:r>
            <w:r w:rsidR="00422C77">
              <w:rPr>
                <w:rFonts w:ascii="Arial" w:hAnsi="Arial" w:cs="Arial"/>
                <w:color w:val="000000"/>
                <w:lang w:val="en-US"/>
              </w:rPr>
              <w:noBreakHyphen/>
              <w:t>2</w:t>
            </w:r>
            <w:r w:rsidRPr="00956816">
              <w:rPr>
                <w:rFonts w:ascii="Arial" w:hAnsi="Arial" w:cs="Arial"/>
                <w:color w:val="000000"/>
                <w:lang w:val="en-US"/>
              </w:rPr>
              <w:t>3.08</w:t>
            </w:r>
          </w:p>
        </w:tc>
        <w:tc>
          <w:tcPr>
            <w:tcW w:w="1417" w:type="dxa"/>
            <w:tcBorders>
              <w:top w:val="nil"/>
              <w:left w:val="nil"/>
              <w:bottom w:val="nil"/>
              <w:right w:val="nil"/>
            </w:tcBorders>
            <w:vAlign w:val="center"/>
          </w:tcPr>
          <w:p w:rsidR="00FD7D8C" w:rsidRPr="00743826" w:rsidRDefault="00956816" w:rsidP="00F1311A">
            <w:pPr>
              <w:spacing w:before="120"/>
              <w:ind w:firstLine="0"/>
              <w:jc w:val="center"/>
              <w:rPr>
                <w:rFonts w:ascii="Arial" w:hAnsi="Arial" w:cs="Arial"/>
                <w:color w:val="000000"/>
                <w:lang w:val="en-US"/>
              </w:rPr>
            </w:pPr>
            <w:r w:rsidRPr="00956816">
              <w:rPr>
                <w:rFonts w:ascii="Arial" w:hAnsi="Arial" w:cs="Arial"/>
                <w:color w:val="000000"/>
                <w:lang w:val="en-US"/>
              </w:rPr>
              <w:t>0.17</w:t>
            </w:r>
            <w:r w:rsidR="00422C77">
              <w:rPr>
                <w:rFonts w:ascii="Arial" w:hAnsi="Arial" w:cs="Arial"/>
                <w:color w:val="000000"/>
                <w:lang w:val="en-US"/>
              </w:rPr>
              <w:noBreakHyphen/>
              <w:t>1</w:t>
            </w:r>
            <w:r w:rsidRPr="00956816">
              <w:rPr>
                <w:rFonts w:ascii="Arial" w:hAnsi="Arial" w:cs="Arial"/>
                <w:color w:val="000000"/>
                <w:lang w:val="en-US"/>
              </w:rPr>
              <w:t>.27</w:t>
            </w:r>
          </w:p>
        </w:tc>
        <w:tc>
          <w:tcPr>
            <w:tcW w:w="1566" w:type="dxa"/>
            <w:tcBorders>
              <w:top w:val="nil"/>
              <w:left w:val="nil"/>
              <w:bottom w:val="nil"/>
              <w:right w:val="nil"/>
            </w:tcBorders>
            <w:vAlign w:val="center"/>
          </w:tcPr>
          <w:p w:rsidR="00FD7D8C" w:rsidRPr="00743826" w:rsidRDefault="00956816" w:rsidP="00F1311A">
            <w:pPr>
              <w:spacing w:before="120"/>
              <w:ind w:firstLine="0"/>
              <w:jc w:val="center"/>
              <w:rPr>
                <w:rFonts w:ascii="Arial" w:hAnsi="Arial" w:cs="Arial"/>
                <w:color w:val="000000"/>
                <w:lang w:val="en-US"/>
              </w:rPr>
            </w:pPr>
            <w:r w:rsidRPr="00956816">
              <w:rPr>
                <w:rFonts w:ascii="Arial" w:hAnsi="Arial" w:cs="Arial"/>
                <w:color w:val="000000"/>
                <w:lang w:val="en-US"/>
              </w:rPr>
              <w:t>-</w:t>
            </w:r>
          </w:p>
        </w:tc>
      </w:tr>
      <w:tr w:rsidR="004354A7" w:rsidRPr="00743826" w:rsidTr="006C6123">
        <w:trPr>
          <w:jc w:val="center"/>
        </w:trPr>
        <w:tc>
          <w:tcPr>
            <w:tcW w:w="2356" w:type="dxa"/>
            <w:tcBorders>
              <w:top w:val="nil"/>
              <w:left w:val="nil"/>
              <w:bottom w:val="single" w:sz="4" w:space="0" w:color="000000" w:themeColor="text1"/>
              <w:right w:val="nil"/>
            </w:tcBorders>
            <w:vAlign w:val="center"/>
          </w:tcPr>
          <w:p w:rsidR="004354A7" w:rsidRPr="00743826" w:rsidRDefault="00956816" w:rsidP="004354A7">
            <w:pPr>
              <w:keepNext/>
              <w:keepLines/>
              <w:spacing w:before="120"/>
              <w:ind w:firstLine="0"/>
              <w:jc w:val="left"/>
              <w:rPr>
                <w:rFonts w:ascii="Arial" w:hAnsi="Arial" w:cs="Arial"/>
                <w:highlight w:val="magenta"/>
                <w:lang w:val="en-US"/>
              </w:rPr>
            </w:pPr>
            <w:r w:rsidRPr="00956816">
              <w:rPr>
                <w:rFonts w:ascii="Arial" w:hAnsi="Arial" w:cs="Arial"/>
                <w:lang w:val="en-US"/>
              </w:rPr>
              <w:t>Present study</w:t>
            </w:r>
          </w:p>
        </w:tc>
        <w:tc>
          <w:tcPr>
            <w:tcW w:w="803" w:type="dxa"/>
            <w:tcBorders>
              <w:top w:val="nil"/>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Yes</w:t>
            </w:r>
          </w:p>
        </w:tc>
        <w:tc>
          <w:tcPr>
            <w:tcW w:w="1661" w:type="dxa"/>
            <w:tcBorders>
              <w:top w:val="nil"/>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Field</w:t>
            </w:r>
          </w:p>
        </w:tc>
        <w:tc>
          <w:tcPr>
            <w:tcW w:w="1441" w:type="dxa"/>
            <w:tcBorders>
              <w:top w:val="nil"/>
              <w:left w:val="nil"/>
              <w:bottom w:val="single" w:sz="4" w:space="0" w:color="000000" w:themeColor="text1"/>
              <w:right w:val="nil"/>
            </w:tcBorders>
            <w:vAlign w:val="center"/>
          </w:tcPr>
          <w:p w:rsidR="004354A7" w:rsidRPr="00743826" w:rsidRDefault="00956816" w:rsidP="00FD7D8C">
            <w:pPr>
              <w:spacing w:before="120"/>
              <w:ind w:firstLine="0"/>
              <w:jc w:val="center"/>
              <w:rPr>
                <w:rFonts w:ascii="Arial" w:hAnsi="Arial" w:cs="Arial"/>
                <w:color w:val="000000"/>
                <w:lang w:val="en-US"/>
              </w:rPr>
            </w:pPr>
            <w:r w:rsidRPr="00956816">
              <w:rPr>
                <w:rFonts w:ascii="Arial" w:hAnsi="Arial" w:cs="Arial"/>
                <w:color w:val="000000"/>
                <w:lang w:val="en-US"/>
              </w:rPr>
              <w:t>1.66-47.12</w:t>
            </w:r>
          </w:p>
        </w:tc>
        <w:tc>
          <w:tcPr>
            <w:tcW w:w="1417" w:type="dxa"/>
            <w:tcBorders>
              <w:top w:val="nil"/>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w:t>
            </w:r>
          </w:p>
        </w:tc>
        <w:tc>
          <w:tcPr>
            <w:tcW w:w="1566" w:type="dxa"/>
            <w:tcBorders>
              <w:top w:val="nil"/>
              <w:left w:val="nil"/>
              <w:bottom w:val="single" w:sz="4" w:space="0" w:color="000000" w:themeColor="text1"/>
              <w:right w:val="nil"/>
            </w:tcBorders>
            <w:vAlign w:val="center"/>
          </w:tcPr>
          <w:p w:rsidR="004354A7" w:rsidRPr="00743826" w:rsidRDefault="00956816" w:rsidP="004354A7">
            <w:pPr>
              <w:spacing w:before="120"/>
              <w:ind w:firstLine="0"/>
              <w:jc w:val="center"/>
              <w:rPr>
                <w:rFonts w:ascii="Arial" w:hAnsi="Arial" w:cs="Arial"/>
                <w:color w:val="000000"/>
                <w:lang w:val="en-US"/>
              </w:rPr>
            </w:pPr>
            <w:r w:rsidRPr="00956816">
              <w:rPr>
                <w:rFonts w:ascii="Arial" w:hAnsi="Arial" w:cs="Arial"/>
                <w:color w:val="000000"/>
                <w:lang w:val="en-US"/>
              </w:rPr>
              <w:t>34.2</w:t>
            </w:r>
            <w:r w:rsidR="007D2C2E">
              <w:rPr>
                <w:rFonts w:ascii="Arial" w:hAnsi="Arial" w:cs="Arial"/>
                <w:color w:val="000000"/>
                <w:lang w:val="en-US"/>
              </w:rPr>
              <w:t xml:space="preserve"> </w:t>
            </w:r>
            <w:r w:rsidRPr="00956816">
              <w:rPr>
                <w:rFonts w:ascii="Arial" w:hAnsi="Arial" w:cs="Arial"/>
                <w:color w:val="000000"/>
                <w:lang w:val="en-US"/>
              </w:rPr>
              <w:t>-</w:t>
            </w:r>
            <w:r w:rsidR="007D2C2E">
              <w:rPr>
                <w:rFonts w:ascii="Arial" w:hAnsi="Arial" w:cs="Arial"/>
                <w:color w:val="000000"/>
                <w:lang w:val="en-US"/>
              </w:rPr>
              <w:t xml:space="preserve"> </w:t>
            </w:r>
            <w:r w:rsidRPr="00956816">
              <w:rPr>
                <w:rFonts w:ascii="Arial" w:hAnsi="Arial" w:cs="Arial"/>
                <w:color w:val="000000"/>
                <w:lang w:val="en-US"/>
              </w:rPr>
              <w:t>682.72</w:t>
            </w:r>
          </w:p>
        </w:tc>
      </w:tr>
    </w:tbl>
    <w:p w:rsidR="00863738" w:rsidRPr="00743826" w:rsidRDefault="00863738" w:rsidP="00B3434A">
      <w:pPr>
        <w:tabs>
          <w:tab w:val="center" w:pos="4706"/>
          <w:tab w:val="right" w:pos="9412"/>
        </w:tabs>
        <w:ind w:firstLine="0"/>
        <w:rPr>
          <w:rFonts w:ascii="Arial" w:hAnsi="Arial" w:cs="Arial"/>
          <w:lang w:val="en-US"/>
        </w:rPr>
      </w:pPr>
    </w:p>
    <w:p w:rsidR="00F41C47" w:rsidRPr="00743826" w:rsidRDefault="00956816" w:rsidP="00F41C47">
      <w:pPr>
        <w:textAlignment w:val="top"/>
        <w:rPr>
          <w:rFonts w:ascii="Arial" w:eastAsia="Times New Roman" w:hAnsi="Arial" w:cs="Arial"/>
          <w:color w:val="000000"/>
          <w:szCs w:val="24"/>
          <w:lang w:val="en-US" w:eastAsia="pt-BR"/>
        </w:rPr>
      </w:pPr>
      <w:bookmarkStart w:id="803" w:name="_Toc296436932"/>
      <w:bookmarkStart w:id="804" w:name="_Toc295460162"/>
      <w:bookmarkStart w:id="805" w:name="_Toc295805566"/>
      <w:r w:rsidRPr="00956816">
        <w:rPr>
          <w:rFonts w:ascii="Arial" w:eastAsia="Times New Roman" w:hAnsi="Arial" w:cs="Arial"/>
          <w:color w:val="000000"/>
          <w:szCs w:val="24"/>
          <w:lang w:val="en-US" w:eastAsia="pt-BR"/>
        </w:rPr>
        <w:t>Figure </w:t>
      </w:r>
      <w:r w:rsidR="00EB4AC9" w:rsidRPr="00956816">
        <w:rPr>
          <w:rFonts w:ascii="Arial" w:hAnsi="Arial" w:cs="Arial"/>
          <w:color w:val="000000" w:themeColor="text1"/>
          <w:szCs w:val="24"/>
          <w:lang w:val="en-US"/>
        </w:rPr>
        <w:fldChar w:fldCharType="begin"/>
      </w:r>
      <w:r w:rsidRPr="00956816">
        <w:rPr>
          <w:rFonts w:ascii="Arial" w:hAnsi="Arial" w:cs="Arial"/>
          <w:color w:val="000000" w:themeColor="text1"/>
          <w:szCs w:val="24"/>
          <w:lang w:val="en-US"/>
        </w:rPr>
        <w:instrText xml:space="preserve"> seq Figura \* ARABIC fig18 </w:instrText>
      </w:r>
      <w:r w:rsidR="00EB4AC9" w:rsidRPr="00956816">
        <w:rPr>
          <w:rFonts w:ascii="Arial" w:hAnsi="Arial" w:cs="Arial"/>
          <w:color w:val="000000" w:themeColor="text1"/>
          <w:szCs w:val="24"/>
          <w:lang w:val="en-US"/>
        </w:rPr>
        <w:fldChar w:fldCharType="separate"/>
      </w:r>
      <w:r w:rsidR="00864ADF">
        <w:rPr>
          <w:rFonts w:ascii="Arial" w:hAnsi="Arial" w:cs="Arial"/>
          <w:noProof/>
          <w:color w:val="000000" w:themeColor="text1"/>
          <w:szCs w:val="24"/>
          <w:lang w:val="en-US"/>
        </w:rPr>
        <w:t>31</w:t>
      </w:r>
      <w:r w:rsidR="00EB4AC9" w:rsidRPr="00956816">
        <w:rPr>
          <w:rFonts w:ascii="Arial" w:hAnsi="Arial" w:cs="Arial"/>
          <w:color w:val="000000" w:themeColor="text1"/>
          <w:szCs w:val="24"/>
          <w:lang w:val="en-US"/>
        </w:rPr>
        <w:fldChar w:fldCharType="end"/>
      </w:r>
      <w:r w:rsidRPr="00956816">
        <w:rPr>
          <w:rFonts w:ascii="Arial" w:eastAsia="Times New Roman" w:hAnsi="Arial" w:cs="Arial"/>
          <w:color w:val="000000"/>
          <w:szCs w:val="24"/>
          <w:lang w:val="en-US" w:eastAsia="pt-BR"/>
        </w:rPr>
        <w:t xml:space="preserve"> shows the simulations with the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 for August 15. The specific humidity deficit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calculated by the model from the difference between the specific humidity at saturation at canopy temperature and air specific humidit</w:t>
      </w:r>
      <w:r w:rsidR="00D32778">
        <w:rPr>
          <w:rFonts w:ascii="Arial" w:eastAsia="Times New Roman" w:hAnsi="Arial" w:cs="Arial"/>
          <w:color w:val="000000"/>
          <w:szCs w:val="24"/>
          <w:lang w:val="en-US" w:eastAsia="pt-BR"/>
        </w:rPr>
        <w:t>y</w:t>
      </w:r>
      <w:r w:rsidRPr="00956816">
        <w:rPr>
          <w:rFonts w:ascii="Arial" w:eastAsia="Times New Roman" w:hAnsi="Arial" w:cs="Arial"/>
          <w:color w:val="000000"/>
          <w:szCs w:val="24"/>
          <w:lang w:val="en-US" w:eastAsia="pt-BR"/>
        </w:rPr>
        <w:t xml:space="preserve">, was higher </w:t>
      </w:r>
      <w:r w:rsidR="00D32778">
        <w:rPr>
          <w:rFonts w:ascii="Arial" w:eastAsia="Times New Roman" w:hAnsi="Arial" w:cs="Arial"/>
          <w:color w:val="000000"/>
          <w:szCs w:val="24"/>
          <w:lang w:val="en-US" w:eastAsia="pt-BR"/>
        </w:rPr>
        <w:t>during</w:t>
      </w:r>
      <w:r w:rsidRPr="00956816">
        <w:rPr>
          <w:rFonts w:ascii="Arial" w:eastAsia="Times New Roman" w:hAnsi="Arial" w:cs="Arial"/>
          <w:color w:val="000000"/>
          <w:szCs w:val="24"/>
          <w:lang w:val="en-US" w:eastAsia="pt-BR"/>
        </w:rPr>
        <w:t xml:space="preserve"> the warmest periods of </w:t>
      </w:r>
      <w:r w:rsidR="00D32778">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day </w:t>
      </w:r>
      <w:r w:rsidR="00D32778">
        <w:rPr>
          <w:rFonts w:ascii="Arial" w:eastAsia="Times New Roman" w:hAnsi="Arial" w:cs="Arial"/>
          <w:color w:val="000000"/>
          <w:szCs w:val="24"/>
          <w:lang w:val="en-US" w:eastAsia="pt-BR"/>
        </w:rPr>
        <w:t xml:space="preserve">in the </w:t>
      </w:r>
      <w:del w:id="806" w:author="Quirijn" w:date="2011-06-22T09:57:00Z">
        <w:r w:rsidR="004D4D36" w:rsidDel="004B5A67">
          <w:rPr>
            <w:rFonts w:ascii="Arial" w:eastAsia="Times New Roman" w:hAnsi="Arial" w:cs="Arial"/>
            <w:color w:val="000000"/>
            <w:szCs w:val="24"/>
            <w:lang w:val="en-US" w:eastAsia="pt-BR"/>
          </w:rPr>
          <w:delText>non-irrigated</w:delText>
        </w:r>
      </w:del>
      <w:ins w:id="807"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The simulations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stomatal conductance and transpiration rate showed a consistent pattern for the environmental condition</w:t>
      </w:r>
      <w:r w:rsidR="00D32778">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of that day, although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were higher than expected when compared to other studies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tb8</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6</w:t>
      </w:r>
      <w:r w:rsidR="00EB4AC9" w:rsidRPr="00956816">
        <w:rPr>
          <w:rFonts w:ascii="Arial" w:hAnsi="Arial" w:cs="Arial"/>
          <w:lang w:val="en-US"/>
        </w:rPr>
        <w:fldChar w:fldCharType="end"/>
      </w:r>
      <w:r w:rsidRPr="00956816">
        <w:rPr>
          <w:rFonts w:ascii="Arial" w:eastAsia="Times New Roman" w:hAnsi="Arial" w:cs="Arial"/>
          <w:color w:val="000000"/>
          <w:szCs w:val="24"/>
          <w:lang w:val="en-US" w:eastAsia="pt-BR"/>
        </w:rPr>
        <w:t xml:space="preserve">). Both simulated variables were </w:t>
      </w:r>
      <w:r w:rsidRPr="00956816">
        <w:rPr>
          <w:rFonts w:ascii="Arial" w:eastAsia="Times New Roman" w:hAnsi="Arial" w:cs="Arial"/>
          <w:color w:val="000000"/>
          <w:szCs w:val="24"/>
          <w:lang w:val="en-US" w:eastAsia="pt-BR"/>
        </w:rPr>
        <w:lastRenderedPageBreak/>
        <w:t>higher for the</w:t>
      </w:r>
      <w:del w:id="808" w:author="Quirijn" w:date="2011-06-22T10:05:00Z">
        <w:r w:rsidRPr="00956816" w:rsidDel="004B5A67">
          <w:rPr>
            <w:rFonts w:ascii="Arial" w:eastAsia="Times New Roman" w:hAnsi="Arial" w:cs="Arial"/>
            <w:color w:val="000000"/>
            <w:szCs w:val="24"/>
            <w:lang w:val="en-US" w:eastAsia="pt-BR"/>
          </w:rPr>
          <w:delText xml:space="preserve"> irrigated</w:delText>
        </w:r>
      </w:del>
      <w:ins w:id="809"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plants, showing that the </w:t>
      </w:r>
      <w:del w:id="810" w:author="Quirijn" w:date="2011-06-22T09:57:00Z">
        <w:r w:rsidR="004D4D36" w:rsidDel="004B5A67">
          <w:rPr>
            <w:rFonts w:ascii="Arial" w:eastAsia="Times New Roman" w:hAnsi="Arial" w:cs="Arial"/>
            <w:color w:val="000000"/>
            <w:szCs w:val="24"/>
            <w:lang w:val="en-US" w:eastAsia="pt-BR"/>
          </w:rPr>
          <w:delText>non-irrigated</w:delText>
        </w:r>
      </w:del>
      <w:ins w:id="811"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without irrigation for 13 days, already </w:t>
      </w:r>
      <w:r w:rsidR="00D32778">
        <w:rPr>
          <w:rFonts w:ascii="Arial" w:eastAsia="Times New Roman" w:hAnsi="Arial" w:cs="Arial"/>
          <w:color w:val="000000"/>
          <w:szCs w:val="24"/>
          <w:lang w:val="en-US" w:eastAsia="pt-BR"/>
        </w:rPr>
        <w:t>were</w:t>
      </w:r>
      <w:r w:rsidRPr="00956816">
        <w:rPr>
          <w:rFonts w:ascii="Arial" w:eastAsia="Times New Roman" w:hAnsi="Arial" w:cs="Arial"/>
          <w:color w:val="000000"/>
          <w:szCs w:val="24"/>
          <w:lang w:val="en-US" w:eastAsia="pt-BR"/>
        </w:rPr>
        <w:t xml:space="preserve"> suffering the effect of reduc</w:t>
      </w:r>
      <w:r w:rsidR="00D32778">
        <w:rPr>
          <w:rFonts w:ascii="Arial" w:eastAsia="Times New Roman" w:hAnsi="Arial" w:cs="Arial"/>
          <w:color w:val="000000"/>
          <w:szCs w:val="24"/>
          <w:lang w:val="en-US" w:eastAsia="pt-BR"/>
        </w:rPr>
        <w:t>ed</w:t>
      </w:r>
      <w:r w:rsidRPr="00956816">
        <w:rPr>
          <w:rFonts w:ascii="Arial" w:eastAsia="Times New Roman" w:hAnsi="Arial" w:cs="Arial"/>
          <w:color w:val="000000"/>
          <w:szCs w:val="24"/>
          <w:lang w:val="en-US" w:eastAsia="pt-BR"/>
        </w:rPr>
        <w:t xml:space="preserve"> soil water content</w:t>
      </w:r>
      <w:r w:rsidR="00D32778">
        <w:rPr>
          <w:rFonts w:ascii="Arial" w:eastAsia="Times New Roman" w:hAnsi="Arial" w:cs="Arial"/>
          <w:color w:val="000000"/>
          <w:szCs w:val="24"/>
          <w:lang w:val="en-US" w:eastAsia="pt-BR"/>
        </w:rPr>
        <w:t xml:space="preserve"> availability</w:t>
      </w:r>
      <w:r w:rsidRPr="00956816">
        <w:rPr>
          <w:rFonts w:ascii="Arial" w:eastAsia="Times New Roman" w:hAnsi="Arial" w:cs="Arial"/>
          <w:color w:val="000000"/>
          <w:szCs w:val="24"/>
          <w:lang w:val="en-US" w:eastAsia="pt-BR"/>
        </w:rPr>
        <w:t xml:space="preserve">. </w:t>
      </w:r>
      <w:r w:rsidR="00D32778">
        <w:rPr>
          <w:rFonts w:ascii="Arial" w:eastAsia="Times New Roman" w:hAnsi="Arial" w:cs="Arial"/>
          <w:color w:val="000000"/>
          <w:szCs w:val="24"/>
          <w:lang w:val="en-US" w:eastAsia="pt-BR"/>
        </w:rPr>
        <w:t xml:space="preserve">No </w:t>
      </w:r>
      <w:r w:rsidRPr="00956816">
        <w:rPr>
          <w:rFonts w:ascii="Arial" w:eastAsia="Times New Roman" w:hAnsi="Arial" w:cs="Arial"/>
          <w:color w:val="000000"/>
          <w:szCs w:val="24"/>
          <w:lang w:val="en-US" w:eastAsia="pt-BR"/>
        </w:rPr>
        <w:t xml:space="preserve">dip in transpiration rate during the warmest times of the day </w:t>
      </w:r>
      <w:r w:rsidR="00D32778">
        <w:rPr>
          <w:rFonts w:ascii="Arial" w:eastAsia="Times New Roman" w:hAnsi="Arial" w:cs="Arial"/>
          <w:color w:val="000000"/>
          <w:szCs w:val="24"/>
          <w:lang w:val="en-US" w:eastAsia="pt-BR"/>
        </w:rPr>
        <w:t xml:space="preserve">was observed, possibly because of </w:t>
      </w:r>
      <w:r w:rsidR="00D32778" w:rsidRPr="0037783A">
        <w:rPr>
          <w:rFonts w:ascii="Arial" w:eastAsia="Times New Roman" w:hAnsi="Arial" w:cs="Arial"/>
          <w:color w:val="000000"/>
          <w:szCs w:val="24"/>
          <w:lang w:val="en-US" w:eastAsia="pt-BR"/>
        </w:rPr>
        <w:t xml:space="preserve">the </w:t>
      </w:r>
      <w:r w:rsidR="00D32778">
        <w:rPr>
          <w:rFonts w:ascii="Arial" w:eastAsia="Times New Roman" w:hAnsi="Arial" w:cs="Arial"/>
          <w:color w:val="000000"/>
          <w:szCs w:val="24"/>
          <w:lang w:val="en-US" w:eastAsia="pt-BR"/>
        </w:rPr>
        <w:t xml:space="preserve">relatively </w:t>
      </w:r>
      <w:r w:rsidR="00D32778" w:rsidRPr="0037783A">
        <w:rPr>
          <w:rFonts w:ascii="Arial" w:eastAsia="Times New Roman" w:hAnsi="Arial" w:cs="Arial"/>
          <w:color w:val="000000"/>
          <w:szCs w:val="24"/>
          <w:lang w:val="en-US" w:eastAsia="pt-BR"/>
        </w:rPr>
        <w:t>low air temperature</w:t>
      </w:r>
      <w:r w:rsidRPr="00956816">
        <w:rPr>
          <w:rFonts w:ascii="Arial" w:eastAsia="Times New Roman" w:hAnsi="Arial" w:cs="Arial"/>
          <w:color w:val="000000"/>
          <w:szCs w:val="24"/>
          <w:lang w:val="en-US" w:eastAsia="pt-BR"/>
        </w:rPr>
        <w:t>.</w:t>
      </w:r>
      <w:bookmarkEnd w:id="803"/>
    </w:p>
    <w:p w:rsidR="0028344F" w:rsidRPr="00743826" w:rsidRDefault="00956816" w:rsidP="0028344F">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Figure </w:t>
      </w:r>
      <w:r w:rsidR="00EB4AC9" w:rsidRPr="00956816">
        <w:rPr>
          <w:rFonts w:ascii="Arial" w:hAnsi="Arial" w:cs="Arial"/>
          <w:color w:val="000000" w:themeColor="text1"/>
          <w:szCs w:val="24"/>
          <w:lang w:val="en-US"/>
        </w:rPr>
        <w:fldChar w:fldCharType="begin"/>
      </w:r>
      <w:r w:rsidRPr="00956816">
        <w:rPr>
          <w:rFonts w:ascii="Arial" w:hAnsi="Arial" w:cs="Arial"/>
          <w:color w:val="000000" w:themeColor="text1"/>
          <w:szCs w:val="24"/>
          <w:lang w:val="en-US"/>
        </w:rPr>
        <w:instrText xml:space="preserve"> seq Figura \* ARABIC fig26 </w:instrText>
      </w:r>
      <w:r w:rsidR="00EB4AC9" w:rsidRPr="00956816">
        <w:rPr>
          <w:rFonts w:ascii="Arial" w:hAnsi="Arial" w:cs="Arial"/>
          <w:color w:val="000000" w:themeColor="text1"/>
          <w:szCs w:val="24"/>
          <w:lang w:val="en-US"/>
        </w:rPr>
        <w:fldChar w:fldCharType="separate"/>
      </w:r>
      <w:r w:rsidR="00864ADF">
        <w:rPr>
          <w:rFonts w:ascii="Arial" w:hAnsi="Arial" w:cs="Arial"/>
          <w:noProof/>
          <w:color w:val="000000" w:themeColor="text1"/>
          <w:szCs w:val="24"/>
          <w:lang w:val="en-US"/>
        </w:rPr>
        <w:t>32</w:t>
      </w:r>
      <w:r w:rsidR="00EB4AC9" w:rsidRPr="00956816">
        <w:rPr>
          <w:rFonts w:ascii="Arial" w:hAnsi="Arial" w:cs="Arial"/>
          <w:color w:val="000000" w:themeColor="text1"/>
          <w:szCs w:val="24"/>
          <w:lang w:val="en-US"/>
        </w:rPr>
        <w:fldChar w:fldCharType="end"/>
      </w:r>
      <w:r w:rsidRPr="00956816">
        <w:rPr>
          <w:rFonts w:ascii="Arial" w:eastAsia="Times New Roman" w:hAnsi="Arial" w:cs="Arial"/>
          <w:color w:val="000000"/>
          <w:szCs w:val="24"/>
          <w:lang w:val="en-US" w:eastAsia="pt-BR"/>
        </w:rPr>
        <w:t xml:space="preserve"> shows simulation results for August 23. The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00AC00DA">
        <w:rPr>
          <w:rFonts w:ascii="Arial" w:eastAsia="Times New Roman" w:hAnsi="Arial" w:cs="Arial"/>
          <w:color w:val="000000"/>
          <w:szCs w:val="24"/>
          <w:lang w:val="en-US" w:eastAsia="pt-BR"/>
        </w:rPr>
        <w:t xml:space="preserve">in the </w:t>
      </w:r>
      <w:del w:id="812" w:author="Quirijn" w:date="2011-06-22T09:57:00Z">
        <w:r w:rsidR="004D4D36" w:rsidDel="004B5A67">
          <w:rPr>
            <w:rFonts w:ascii="Arial" w:eastAsia="Times New Roman" w:hAnsi="Arial" w:cs="Arial"/>
            <w:color w:val="000000"/>
            <w:szCs w:val="24"/>
            <w:lang w:val="en-US" w:eastAsia="pt-BR"/>
          </w:rPr>
          <w:delText>non-irrigated</w:delText>
        </w:r>
      </w:del>
      <w:ins w:id="813"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t>
      </w:r>
      <w:r w:rsidR="00AC00DA">
        <w:rPr>
          <w:rFonts w:ascii="Arial" w:eastAsia="Times New Roman" w:hAnsi="Arial" w:cs="Arial"/>
          <w:color w:val="000000"/>
          <w:szCs w:val="24"/>
          <w:lang w:val="en-US" w:eastAsia="pt-BR"/>
        </w:rPr>
        <w:t xml:space="preserve">reached values </w:t>
      </w:r>
      <w:r w:rsidRPr="00956816">
        <w:rPr>
          <w:rFonts w:ascii="Arial" w:hAnsi="Arial" w:cs="Arial"/>
          <w:color w:val="000000" w:themeColor="text1"/>
          <w:szCs w:val="24"/>
          <w:lang w:val="en-US"/>
        </w:rPr>
        <w:t>16 g kg</w:t>
      </w:r>
      <w:r w:rsidR="00422C77">
        <w:rPr>
          <w:rFonts w:ascii="Arial" w:hAnsi="Arial" w:cs="Arial"/>
          <w:color w:val="000000" w:themeColor="text1"/>
          <w:szCs w:val="24"/>
          <w:vertAlign w:val="superscript"/>
          <w:lang w:val="en-US"/>
        </w:rPr>
        <w:noBreakHyphen/>
        <w:t>1</w:t>
      </w:r>
      <w:r w:rsidRPr="00956816">
        <w:rPr>
          <w:rFonts w:ascii="Arial" w:hAnsi="Arial" w:cs="Arial"/>
          <w:color w:val="000000" w:themeColor="text1"/>
          <w:szCs w:val="24"/>
          <w:lang w:val="en-US"/>
        </w:rPr>
        <w:t xml:space="preserve"> </w:t>
      </w:r>
      <w:r w:rsidR="00AC00DA">
        <w:rPr>
          <w:rFonts w:ascii="Arial" w:hAnsi="Arial" w:cs="Arial"/>
          <w:color w:val="000000" w:themeColor="text1"/>
          <w:szCs w:val="24"/>
          <w:lang w:val="en-US"/>
        </w:rPr>
        <w:t xml:space="preserve">higher than </w:t>
      </w:r>
      <w:r w:rsidRPr="00956816">
        <w:rPr>
          <w:rFonts w:ascii="Arial" w:eastAsia="Times New Roman" w:hAnsi="Arial" w:cs="Arial"/>
          <w:color w:val="000000"/>
          <w:szCs w:val="24"/>
          <w:lang w:val="en-US" w:eastAsia="pt-BR"/>
        </w:rPr>
        <w:t>in the</w:t>
      </w:r>
      <w:del w:id="814" w:author="Quirijn" w:date="2011-06-22T10:05:00Z">
        <w:r w:rsidRPr="00956816" w:rsidDel="004B5A67">
          <w:rPr>
            <w:rFonts w:ascii="Arial" w:eastAsia="Times New Roman" w:hAnsi="Arial" w:cs="Arial"/>
            <w:color w:val="000000"/>
            <w:szCs w:val="24"/>
            <w:lang w:val="en-US" w:eastAsia="pt-BR"/>
          </w:rPr>
          <w:delText xml:space="preserve"> irrigated</w:delText>
        </w:r>
      </w:del>
      <w:ins w:id="815"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simulation of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for plants of </w:t>
      </w:r>
      <w:r w:rsidR="00AC00DA">
        <w:rPr>
          <w:rFonts w:ascii="Arial" w:eastAsia="Times New Roman" w:hAnsi="Arial" w:cs="Arial"/>
          <w:color w:val="000000"/>
          <w:szCs w:val="24"/>
          <w:lang w:val="en-US" w:eastAsia="pt-BR"/>
        </w:rPr>
        <w:t xml:space="preserve">the </w:t>
      </w:r>
      <w:del w:id="816" w:author="Quirijn" w:date="2011-06-22T09:57:00Z">
        <w:r w:rsidR="004D4D36" w:rsidDel="004B5A67">
          <w:rPr>
            <w:rFonts w:ascii="Arial" w:eastAsia="Times New Roman" w:hAnsi="Arial" w:cs="Arial"/>
            <w:color w:val="000000"/>
            <w:szCs w:val="24"/>
            <w:lang w:val="en-US" w:eastAsia="pt-BR"/>
          </w:rPr>
          <w:delText>non-irrigated</w:delText>
        </w:r>
      </w:del>
      <w:ins w:id="817"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showed a significant reduction </w:t>
      </w:r>
      <w:r w:rsidR="00AC00DA">
        <w:rPr>
          <w:rFonts w:ascii="Arial" w:eastAsia="Times New Roman" w:hAnsi="Arial" w:cs="Arial"/>
          <w:color w:val="000000"/>
          <w:szCs w:val="24"/>
          <w:lang w:val="en-US" w:eastAsia="pt-BR"/>
        </w:rPr>
        <w:t>during</w:t>
      </w:r>
      <w:r w:rsidRPr="00956816">
        <w:rPr>
          <w:rFonts w:ascii="Arial" w:eastAsia="Times New Roman" w:hAnsi="Arial" w:cs="Arial"/>
          <w:color w:val="000000"/>
          <w:szCs w:val="24"/>
          <w:lang w:val="en-US" w:eastAsia="pt-BR"/>
        </w:rPr>
        <w:t xml:space="preserve"> the warmest </w:t>
      </w:r>
      <w:r w:rsidR="00AC00DA">
        <w:rPr>
          <w:rFonts w:ascii="Arial" w:eastAsia="Times New Roman" w:hAnsi="Arial" w:cs="Arial"/>
          <w:color w:val="000000"/>
          <w:szCs w:val="24"/>
          <w:lang w:val="en-US" w:eastAsia="pt-BR"/>
        </w:rPr>
        <w:t>hours</w:t>
      </w:r>
      <w:r w:rsidRPr="00956816">
        <w:rPr>
          <w:rFonts w:ascii="Arial" w:eastAsia="Times New Roman" w:hAnsi="Arial" w:cs="Arial"/>
          <w:color w:val="000000"/>
          <w:szCs w:val="24"/>
          <w:lang w:val="en-US" w:eastAsia="pt-BR"/>
        </w:rPr>
        <w:t xml:space="preserve"> of the day, </w:t>
      </w:r>
      <w:r w:rsidR="00AC00DA">
        <w:rPr>
          <w:rFonts w:ascii="Arial" w:eastAsia="Times New Roman" w:hAnsi="Arial" w:cs="Arial"/>
          <w:color w:val="000000"/>
          <w:szCs w:val="24"/>
          <w:lang w:val="en-US" w:eastAsia="pt-BR"/>
        </w:rPr>
        <w:t>at the same time</w:t>
      </w:r>
      <w:r w:rsidRPr="00956816">
        <w:rPr>
          <w:rFonts w:ascii="Arial" w:eastAsia="Times New Roman" w:hAnsi="Arial" w:cs="Arial"/>
          <w:color w:val="000000"/>
          <w:szCs w:val="24"/>
          <w:lang w:val="en-US" w:eastAsia="pt-BR"/>
        </w:rPr>
        <w:t xml:space="preserve"> </w:t>
      </w:r>
      <w:r w:rsidR="00AC00DA">
        <w:rPr>
          <w:rFonts w:ascii="Arial" w:eastAsia="Times New Roman" w:hAnsi="Arial" w:cs="Arial"/>
          <w:color w:val="000000"/>
          <w:szCs w:val="24"/>
          <w:lang w:val="en-US" w:eastAsia="pt-BR"/>
        </w:rPr>
        <w:t>that</w:t>
      </w:r>
      <w:del w:id="818" w:author="Quirijn" w:date="2011-06-22T10:05:00Z">
        <w:r w:rsidR="00AC00DA"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819"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plants maintained a nearly constant rate. The afternoon dip in transpiration rate was observed in plants of </w:t>
      </w:r>
      <w:r w:rsidR="00AC00DA">
        <w:rPr>
          <w:rFonts w:ascii="Arial" w:eastAsia="Times New Roman" w:hAnsi="Arial" w:cs="Arial"/>
          <w:color w:val="000000"/>
          <w:szCs w:val="24"/>
          <w:lang w:val="en-US" w:eastAsia="pt-BR"/>
        </w:rPr>
        <w:t>the</w:t>
      </w:r>
      <w:del w:id="820" w:author="Quirijn" w:date="2011-06-22T10:05:00Z">
        <w:r w:rsidR="00AC00DA"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821"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since the air temperature was high, and stomatal resistance increased after 9:30 AM. The transpiration rate of </w:t>
      </w:r>
      <w:del w:id="822" w:author="Quirijn" w:date="2011-06-22T09:57:00Z">
        <w:r w:rsidR="004D4D36" w:rsidDel="004B5A67">
          <w:rPr>
            <w:rFonts w:ascii="Arial" w:eastAsia="Times New Roman" w:hAnsi="Arial" w:cs="Arial"/>
            <w:color w:val="000000"/>
            <w:szCs w:val="24"/>
            <w:lang w:val="en-US" w:eastAsia="pt-BR"/>
          </w:rPr>
          <w:delText>non-irrigated</w:delText>
        </w:r>
      </w:del>
      <w:ins w:id="823"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suffered a greater reduction </w:t>
      </w:r>
      <w:r w:rsidR="00AC00DA">
        <w:rPr>
          <w:rFonts w:ascii="Arial" w:eastAsia="Times New Roman" w:hAnsi="Arial" w:cs="Arial"/>
          <w:color w:val="000000"/>
          <w:szCs w:val="24"/>
          <w:lang w:val="en-US" w:eastAsia="pt-BR"/>
        </w:rPr>
        <w:t xml:space="preserve">during the </w:t>
      </w:r>
      <w:r w:rsidRPr="00956816">
        <w:rPr>
          <w:rFonts w:ascii="Arial" w:eastAsia="Times New Roman" w:hAnsi="Arial" w:cs="Arial"/>
          <w:color w:val="000000"/>
          <w:szCs w:val="24"/>
          <w:lang w:val="en-US" w:eastAsia="pt-BR"/>
        </w:rPr>
        <w:t xml:space="preserve">warmest hours </w:t>
      </w:r>
      <w:r w:rsidR="00AC00DA">
        <w:rPr>
          <w:rFonts w:ascii="Arial" w:eastAsia="Times New Roman" w:hAnsi="Arial" w:cs="Arial"/>
          <w:color w:val="000000"/>
          <w:szCs w:val="24"/>
          <w:lang w:val="en-US" w:eastAsia="pt-BR"/>
        </w:rPr>
        <w:t xml:space="preserve">of the day </w:t>
      </w:r>
      <w:r w:rsidRPr="00956816">
        <w:rPr>
          <w:rFonts w:ascii="Arial" w:eastAsia="Times New Roman" w:hAnsi="Arial" w:cs="Arial"/>
          <w:color w:val="000000"/>
          <w:szCs w:val="24"/>
          <w:lang w:val="en-US" w:eastAsia="pt-BR"/>
        </w:rPr>
        <w:t xml:space="preserve">in response to </w:t>
      </w:r>
      <w:r w:rsidR="00AC00DA">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air temperature and to the reduced </w:t>
      </w:r>
      <w:r w:rsidR="00AC00DA">
        <w:rPr>
          <w:rFonts w:ascii="Arial" w:eastAsia="Times New Roman" w:hAnsi="Arial" w:cs="Arial"/>
          <w:color w:val="000000"/>
          <w:szCs w:val="24"/>
          <w:lang w:val="en-US" w:eastAsia="pt-BR"/>
        </w:rPr>
        <w:t xml:space="preserve">soil </w:t>
      </w:r>
      <w:r w:rsidRPr="00956816">
        <w:rPr>
          <w:rFonts w:ascii="Arial" w:eastAsia="Times New Roman" w:hAnsi="Arial" w:cs="Arial"/>
          <w:color w:val="000000"/>
          <w:szCs w:val="24"/>
          <w:lang w:val="en-US" w:eastAsia="pt-BR"/>
        </w:rPr>
        <w:t>water content.</w:t>
      </w:r>
      <w:bookmarkEnd w:id="804"/>
      <w:bookmarkEnd w:id="805"/>
    </w:p>
    <w:p w:rsidR="0028344F" w:rsidRPr="00743826" w:rsidRDefault="00956816" w:rsidP="0028344F">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Results for August 25 are shown in Figure </w:t>
      </w:r>
      <w:r w:rsidR="00EB4AC9" w:rsidRPr="00956816">
        <w:rPr>
          <w:rFonts w:ascii="Arial" w:hAnsi="Arial" w:cs="Arial"/>
          <w:color w:val="000000" w:themeColor="text1"/>
          <w:szCs w:val="24"/>
          <w:lang w:val="en-US"/>
        </w:rPr>
        <w:fldChar w:fldCharType="begin"/>
      </w:r>
      <w:r w:rsidRPr="00956816">
        <w:rPr>
          <w:rFonts w:ascii="Arial" w:hAnsi="Arial" w:cs="Arial"/>
          <w:color w:val="000000" w:themeColor="text1"/>
          <w:szCs w:val="24"/>
          <w:lang w:val="en-US"/>
        </w:rPr>
        <w:instrText xml:space="preserve"> seq Figura \* ARABIC fig27 </w:instrText>
      </w:r>
      <w:r w:rsidR="00EB4AC9" w:rsidRPr="00956816">
        <w:rPr>
          <w:rFonts w:ascii="Arial" w:hAnsi="Arial" w:cs="Arial"/>
          <w:color w:val="000000" w:themeColor="text1"/>
          <w:szCs w:val="24"/>
          <w:lang w:val="en-US"/>
        </w:rPr>
        <w:fldChar w:fldCharType="separate"/>
      </w:r>
      <w:r w:rsidR="00864ADF">
        <w:rPr>
          <w:rFonts w:ascii="Arial" w:hAnsi="Arial" w:cs="Arial"/>
          <w:noProof/>
          <w:color w:val="000000" w:themeColor="text1"/>
          <w:szCs w:val="24"/>
          <w:lang w:val="en-US"/>
        </w:rPr>
        <w:t>33</w:t>
      </w:r>
      <w:r w:rsidR="00EB4AC9" w:rsidRPr="00956816">
        <w:rPr>
          <w:rFonts w:ascii="Arial" w:hAnsi="Arial" w:cs="Arial"/>
          <w:color w:val="000000" w:themeColor="text1"/>
          <w:szCs w:val="24"/>
          <w:lang w:val="en-US"/>
        </w:rPr>
        <w:fldChar w:fldCharType="end"/>
      </w:r>
      <w:r w:rsidRPr="00956816">
        <w:rPr>
          <w:rFonts w:ascii="Arial" w:eastAsia="Times New Roman" w:hAnsi="Arial" w:cs="Arial"/>
          <w:color w:val="000000"/>
          <w:szCs w:val="24"/>
          <w:lang w:val="en-US" w:eastAsia="pt-BR"/>
        </w:rPr>
        <w:t xml:space="preserve">. </w:t>
      </w:r>
      <w:r w:rsidR="00AC00DA">
        <w:rPr>
          <w:rFonts w:ascii="Arial" w:eastAsia="Times New Roman" w:hAnsi="Arial" w:cs="Arial"/>
          <w:color w:val="000000"/>
          <w:szCs w:val="24"/>
          <w:lang w:val="en-US" w:eastAsia="pt-BR"/>
        </w:rPr>
        <w:t>The day before, o</w:t>
      </w:r>
      <w:r w:rsidRPr="00956816">
        <w:rPr>
          <w:rFonts w:ascii="Arial" w:eastAsia="Times New Roman" w:hAnsi="Arial" w:cs="Arial"/>
          <w:color w:val="000000"/>
          <w:szCs w:val="24"/>
          <w:lang w:val="en-US" w:eastAsia="pt-BR"/>
        </w:rPr>
        <w:t>n August 24</w:t>
      </w:r>
      <w:r w:rsidR="00AC00DA">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plants of both treatments were irrigated (15 mm). The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of the </w:t>
      </w:r>
      <w:del w:id="824" w:author="Quirijn" w:date="2011-06-22T09:57:00Z">
        <w:r w:rsidR="004D4D36" w:rsidDel="004B5A67">
          <w:rPr>
            <w:rFonts w:ascii="Arial" w:eastAsia="Times New Roman" w:hAnsi="Arial" w:cs="Arial"/>
            <w:color w:val="000000"/>
            <w:szCs w:val="24"/>
            <w:lang w:val="en-US" w:eastAsia="pt-BR"/>
          </w:rPr>
          <w:delText>non-irrigated</w:delText>
        </w:r>
      </w:del>
      <w:ins w:id="825"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decreased </w:t>
      </w:r>
      <w:r w:rsidR="00AC00DA">
        <w:rPr>
          <w:rFonts w:ascii="Arial" w:eastAsia="Times New Roman" w:hAnsi="Arial" w:cs="Arial"/>
          <w:color w:val="000000"/>
          <w:szCs w:val="24"/>
          <w:lang w:val="en-US" w:eastAsia="pt-BR"/>
        </w:rPr>
        <w:t xml:space="preserve">on August </w:t>
      </w:r>
      <w:r w:rsidRPr="00956816">
        <w:rPr>
          <w:rFonts w:ascii="Arial" w:eastAsia="Times New Roman" w:hAnsi="Arial" w:cs="Arial"/>
          <w:color w:val="000000"/>
          <w:szCs w:val="24"/>
          <w:lang w:val="en-US" w:eastAsia="pt-BR"/>
        </w:rPr>
        <w:t xml:space="preserve">25 and as a consequence the difference of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between the two treatments was reduced. </w:t>
      </w:r>
      <w:r w:rsidR="00AC00DA">
        <w:rPr>
          <w:rFonts w:ascii="Arial" w:eastAsia="Times New Roman" w:hAnsi="Arial" w:cs="Arial"/>
          <w:color w:val="000000"/>
          <w:szCs w:val="24"/>
          <w:lang w:val="en-US" w:eastAsia="pt-BR"/>
        </w:rPr>
        <w:t>As shown by the</w:t>
      </w:r>
      <w:r w:rsidRPr="00956816">
        <w:rPr>
          <w:rFonts w:ascii="Arial" w:eastAsia="Times New Roman" w:hAnsi="Arial" w:cs="Arial"/>
          <w:color w:val="000000"/>
          <w:szCs w:val="24"/>
          <w:lang w:val="en-US" w:eastAsia="pt-BR"/>
        </w:rPr>
        <w:t xml:space="preserve"> simulation of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the </w:t>
      </w:r>
      <w:del w:id="826" w:author="Quirijn" w:date="2011-06-22T09:57:00Z">
        <w:r w:rsidR="004D4D36" w:rsidDel="004B5A67">
          <w:rPr>
            <w:rFonts w:ascii="Arial" w:eastAsia="Times New Roman" w:hAnsi="Arial" w:cs="Arial"/>
            <w:color w:val="000000"/>
            <w:szCs w:val="24"/>
            <w:lang w:val="en-US" w:eastAsia="pt-BR"/>
          </w:rPr>
          <w:delText>non-irrigated</w:delText>
        </w:r>
      </w:del>
      <w:ins w:id="827"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recovered </w:t>
      </w:r>
      <w:r w:rsidR="00AC00DA">
        <w:rPr>
          <w:rFonts w:ascii="Arial" w:eastAsia="Times New Roman" w:hAnsi="Arial" w:cs="Arial"/>
          <w:color w:val="000000"/>
          <w:szCs w:val="24"/>
          <w:lang w:val="en-US" w:eastAsia="pt-BR"/>
        </w:rPr>
        <w:t>and their</w:t>
      </w:r>
      <w:r w:rsidRPr="00956816">
        <w:rPr>
          <w:rFonts w:ascii="Arial" w:eastAsia="Times New Roman" w:hAnsi="Arial" w:cs="Arial"/>
          <w:color w:val="000000"/>
          <w:szCs w:val="24"/>
          <w:lang w:val="en-US" w:eastAsia="pt-BR"/>
        </w:rPr>
        <w:t xml:space="preserve"> assimilation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w:t>
      </w:r>
      <w:r w:rsidR="00AC00DA">
        <w:rPr>
          <w:rFonts w:ascii="Arial" w:eastAsia="Times New Roman" w:hAnsi="Arial" w:cs="Arial"/>
          <w:color w:val="000000"/>
          <w:szCs w:val="24"/>
          <w:lang w:val="en-US" w:eastAsia="pt-BR"/>
        </w:rPr>
        <w:t>exceeded</w:t>
      </w:r>
      <w:r w:rsidRPr="00956816">
        <w:rPr>
          <w:rFonts w:ascii="Arial" w:eastAsia="Times New Roman" w:hAnsi="Arial" w:cs="Arial"/>
          <w:color w:val="000000"/>
          <w:szCs w:val="24"/>
          <w:lang w:val="en-US" w:eastAsia="pt-BR"/>
        </w:rPr>
        <w:t xml:space="preserve"> the levels </w:t>
      </w:r>
      <w:r w:rsidR="00AC00DA" w:rsidRPr="0037783A">
        <w:rPr>
          <w:rFonts w:ascii="Arial" w:eastAsia="Times New Roman" w:hAnsi="Arial" w:cs="Arial"/>
          <w:color w:val="000000"/>
          <w:szCs w:val="24"/>
          <w:lang w:val="en-US" w:eastAsia="pt-BR"/>
        </w:rPr>
        <w:t xml:space="preserve">estimated </w:t>
      </w:r>
      <w:r w:rsidRPr="00956816">
        <w:rPr>
          <w:rFonts w:ascii="Arial" w:eastAsia="Times New Roman" w:hAnsi="Arial" w:cs="Arial"/>
          <w:color w:val="000000"/>
          <w:szCs w:val="24"/>
          <w:lang w:val="en-US" w:eastAsia="pt-BR"/>
        </w:rPr>
        <w:t xml:space="preserve">for day 23.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transpiration rate of the </w:t>
      </w:r>
      <w:del w:id="828" w:author="Quirijn" w:date="2011-06-22T09:57:00Z">
        <w:r w:rsidR="004D4D36" w:rsidDel="004B5A67">
          <w:rPr>
            <w:rFonts w:ascii="Arial" w:eastAsia="Times New Roman" w:hAnsi="Arial" w:cs="Arial"/>
            <w:color w:val="000000"/>
            <w:szCs w:val="24"/>
            <w:lang w:val="en-US" w:eastAsia="pt-BR"/>
          </w:rPr>
          <w:delText>non-irrigated</w:delText>
        </w:r>
      </w:del>
      <w:ins w:id="829"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obtained from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proofErr w:type="gramStart"/>
      <w:r w:rsidRPr="00956816">
        <w:rPr>
          <w:rFonts w:ascii="Arial" w:eastAsia="Times New Roman" w:hAnsi="Arial" w:cs="Arial"/>
          <w:color w:val="000000"/>
          <w:szCs w:val="24"/>
          <w:lang w:val="en-US" w:eastAsia="pt-BR"/>
        </w:rPr>
        <w:t>also</w:t>
      </w:r>
      <w:proofErr w:type="gramEnd"/>
      <w:r w:rsidRPr="00956816">
        <w:rPr>
          <w:rFonts w:ascii="Arial" w:eastAsia="Times New Roman" w:hAnsi="Arial" w:cs="Arial"/>
          <w:color w:val="000000"/>
          <w:szCs w:val="24"/>
          <w:lang w:val="en-US" w:eastAsia="pt-BR"/>
        </w:rPr>
        <w:t xml:space="preserve"> increased in relation to day 23. For the</w:t>
      </w:r>
      <w:del w:id="830" w:author="Quirijn" w:date="2011-06-22T10:05:00Z">
        <w:r w:rsidRPr="00956816" w:rsidDel="004B5A67">
          <w:rPr>
            <w:rFonts w:ascii="Arial" w:eastAsia="Times New Roman" w:hAnsi="Arial" w:cs="Arial"/>
            <w:color w:val="000000"/>
            <w:szCs w:val="24"/>
            <w:lang w:val="en-US" w:eastAsia="pt-BR"/>
          </w:rPr>
          <w:delText xml:space="preserve"> irrigated</w:delText>
        </w:r>
      </w:del>
      <w:ins w:id="831"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assimilation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and other variables decreased during the warmest hours </w:t>
      </w:r>
      <w:r w:rsidR="00AC00DA">
        <w:rPr>
          <w:rFonts w:ascii="Arial" w:eastAsia="Times New Roman" w:hAnsi="Arial" w:cs="Arial"/>
          <w:color w:val="000000"/>
          <w:szCs w:val="24"/>
          <w:lang w:val="en-US" w:eastAsia="pt-BR"/>
        </w:rPr>
        <w:t xml:space="preserve">of the day </w:t>
      </w:r>
      <w:r w:rsidRPr="00956816">
        <w:rPr>
          <w:rFonts w:ascii="Arial" w:eastAsia="Times New Roman" w:hAnsi="Arial" w:cs="Arial"/>
          <w:color w:val="000000"/>
          <w:szCs w:val="24"/>
          <w:lang w:val="en-US" w:eastAsia="pt-BR"/>
        </w:rPr>
        <w:t>in relation to day 23 due to the increase of air temperature.</w:t>
      </w:r>
    </w:p>
    <w:p w:rsidR="00E75CAC" w:rsidRPr="00743826" w:rsidRDefault="00956816" w:rsidP="00E75CAC">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The simulation results for August 30 are shown in Figure </w:t>
      </w:r>
      <w:r w:rsidR="00EB4AC9" w:rsidRPr="00956816">
        <w:rPr>
          <w:rFonts w:ascii="Arial" w:hAnsi="Arial" w:cs="Arial"/>
          <w:color w:val="000000" w:themeColor="text1"/>
          <w:szCs w:val="24"/>
          <w:lang w:val="en-US"/>
        </w:rPr>
        <w:fldChar w:fldCharType="begin"/>
      </w:r>
      <w:r w:rsidRPr="00956816">
        <w:rPr>
          <w:rFonts w:ascii="Arial" w:hAnsi="Arial" w:cs="Arial"/>
          <w:color w:val="000000" w:themeColor="text1"/>
          <w:szCs w:val="24"/>
          <w:lang w:val="en-US"/>
        </w:rPr>
        <w:instrText xml:space="preserve"> seq Figura \* ARABIC fig28 </w:instrText>
      </w:r>
      <w:r w:rsidR="00EB4AC9" w:rsidRPr="00956816">
        <w:rPr>
          <w:rFonts w:ascii="Arial" w:hAnsi="Arial" w:cs="Arial"/>
          <w:color w:val="000000" w:themeColor="text1"/>
          <w:szCs w:val="24"/>
          <w:lang w:val="en-US"/>
        </w:rPr>
        <w:fldChar w:fldCharType="separate"/>
      </w:r>
      <w:r w:rsidR="00864ADF">
        <w:rPr>
          <w:rFonts w:ascii="Arial" w:hAnsi="Arial" w:cs="Arial"/>
          <w:noProof/>
          <w:color w:val="000000" w:themeColor="text1"/>
          <w:szCs w:val="24"/>
          <w:lang w:val="en-US"/>
        </w:rPr>
        <w:t>34</w:t>
      </w:r>
      <w:r w:rsidR="00EB4AC9" w:rsidRPr="00956816">
        <w:rPr>
          <w:rFonts w:ascii="Arial" w:hAnsi="Arial" w:cs="Arial"/>
          <w:color w:val="000000" w:themeColor="text1"/>
          <w:szCs w:val="24"/>
          <w:lang w:val="en-US"/>
        </w:rPr>
        <w:fldChar w:fldCharType="end"/>
      </w:r>
      <w:r w:rsidR="00AC00DA">
        <w:rPr>
          <w:rFonts w:ascii="Arial" w:hAnsi="Arial" w:cs="Arial"/>
          <w:color w:val="000000" w:themeColor="text1"/>
          <w:szCs w:val="24"/>
          <w:lang w:val="en-US"/>
        </w:rPr>
        <w:t xml:space="preserve">, and </w:t>
      </w:r>
      <w:r w:rsidRPr="00956816">
        <w:rPr>
          <w:rFonts w:ascii="Arial" w:eastAsia="Times New Roman" w:hAnsi="Arial" w:cs="Arial"/>
          <w:color w:val="000000"/>
          <w:szCs w:val="24"/>
          <w:lang w:val="en-US" w:eastAsia="pt-BR"/>
        </w:rPr>
        <w:t xml:space="preserve">show signs of severe </w:t>
      </w:r>
      <w:r w:rsidR="00AC00DA">
        <w:rPr>
          <w:rFonts w:ascii="Arial" w:eastAsia="Times New Roman" w:hAnsi="Arial" w:cs="Arial"/>
          <w:color w:val="000000"/>
          <w:szCs w:val="24"/>
          <w:lang w:val="en-US" w:eastAsia="pt-BR"/>
        </w:rPr>
        <w:t xml:space="preserve">plant </w:t>
      </w:r>
      <w:r w:rsidRPr="00956816">
        <w:rPr>
          <w:rFonts w:ascii="Arial" w:eastAsia="Times New Roman" w:hAnsi="Arial" w:cs="Arial"/>
          <w:color w:val="000000"/>
          <w:szCs w:val="24"/>
          <w:lang w:val="en-US" w:eastAsia="pt-BR"/>
        </w:rPr>
        <w:t xml:space="preserve">water stress. The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in </w:t>
      </w:r>
      <w:r w:rsidR="00AC00DA">
        <w:rPr>
          <w:rFonts w:ascii="Arial" w:eastAsia="Times New Roman" w:hAnsi="Arial" w:cs="Arial"/>
          <w:color w:val="000000"/>
          <w:szCs w:val="24"/>
          <w:lang w:val="en-US" w:eastAsia="pt-BR"/>
        </w:rPr>
        <w:t xml:space="preserve">the </w:t>
      </w:r>
      <w:del w:id="832" w:author="Quirijn" w:date="2011-06-22T09:57:00Z">
        <w:r w:rsidR="004D4D36" w:rsidDel="004B5A67">
          <w:rPr>
            <w:rFonts w:ascii="Arial" w:eastAsia="Times New Roman" w:hAnsi="Arial" w:cs="Arial"/>
            <w:color w:val="000000"/>
            <w:szCs w:val="24"/>
            <w:lang w:val="en-US" w:eastAsia="pt-BR"/>
          </w:rPr>
          <w:delText>non-irrigated</w:delText>
        </w:r>
      </w:del>
      <w:ins w:id="833"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was again slightly higher than in the</w:t>
      </w:r>
      <w:del w:id="834" w:author="Quirijn" w:date="2011-06-22T10:05:00Z">
        <w:r w:rsidRPr="00956816" w:rsidDel="004B5A67">
          <w:rPr>
            <w:rFonts w:ascii="Arial" w:eastAsia="Times New Roman" w:hAnsi="Arial" w:cs="Arial"/>
            <w:color w:val="000000"/>
            <w:szCs w:val="24"/>
            <w:lang w:val="en-US" w:eastAsia="pt-BR"/>
          </w:rPr>
          <w:delText xml:space="preserve"> irrigated</w:delText>
        </w:r>
      </w:del>
      <w:ins w:id="835"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during most of the day. </w:t>
      </w:r>
      <w:r w:rsidR="00AC00DA">
        <w:rPr>
          <w:rFonts w:ascii="Arial" w:eastAsia="Times New Roman" w:hAnsi="Arial" w:cs="Arial"/>
          <w:color w:val="000000"/>
          <w:szCs w:val="24"/>
          <w:lang w:val="en-US" w:eastAsia="pt-BR"/>
        </w:rPr>
        <w:t>A</w:t>
      </w:r>
      <w:r w:rsidR="00AC00DA" w:rsidRPr="0037783A">
        <w:rPr>
          <w:rFonts w:ascii="Arial" w:eastAsia="Times New Roman" w:hAnsi="Arial" w:cs="Arial"/>
          <w:color w:val="000000"/>
          <w:szCs w:val="24"/>
          <w:lang w:val="en-US" w:eastAsia="pt-BR"/>
        </w:rPr>
        <w:t>ccording to the simulation</w:t>
      </w:r>
      <w:r w:rsidR="00AC00DA">
        <w:rPr>
          <w:rFonts w:ascii="Arial" w:eastAsia="Times New Roman" w:hAnsi="Arial" w:cs="Arial"/>
          <w:color w:val="000000"/>
          <w:szCs w:val="24"/>
          <w:lang w:val="en-US" w:eastAsia="pt-BR"/>
        </w:rPr>
        <w:t>s, t</w:t>
      </w:r>
      <w:r w:rsidRPr="00956816">
        <w:rPr>
          <w:rFonts w:ascii="Arial" w:eastAsia="Times New Roman" w:hAnsi="Arial" w:cs="Arial"/>
          <w:color w:val="000000"/>
          <w:szCs w:val="24"/>
          <w:lang w:val="en-US" w:eastAsia="pt-BR"/>
        </w:rPr>
        <w:t xml:space="preserve">he </w:t>
      </w:r>
      <w:del w:id="836" w:author="Quirijn" w:date="2011-06-22T09:57:00Z">
        <w:r w:rsidR="004D4D36" w:rsidDel="004B5A67">
          <w:rPr>
            <w:rFonts w:ascii="Arial" w:eastAsia="Times New Roman" w:hAnsi="Arial" w:cs="Arial"/>
            <w:color w:val="000000"/>
            <w:szCs w:val="24"/>
            <w:lang w:val="en-US" w:eastAsia="pt-BR"/>
          </w:rPr>
          <w:delText>non-irrigated</w:delText>
        </w:r>
      </w:del>
      <w:ins w:id="837"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absorbed less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and the stomatal conductance and transpiration rate presented the lowest values of all days. In the</w:t>
      </w:r>
      <w:del w:id="838" w:author="Quirijn" w:date="2011-06-22T10:05:00Z">
        <w:r w:rsidRPr="00956816" w:rsidDel="004B5A67">
          <w:rPr>
            <w:rFonts w:ascii="Arial" w:eastAsia="Times New Roman" w:hAnsi="Arial" w:cs="Arial"/>
            <w:color w:val="000000"/>
            <w:szCs w:val="24"/>
            <w:lang w:val="en-US" w:eastAsia="pt-BR"/>
          </w:rPr>
          <w:delText xml:space="preserve"> irrigated</w:delText>
        </w:r>
      </w:del>
      <w:ins w:id="839"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there was an afternoon dip in transpiration rate, which occurred </w:t>
      </w:r>
      <w:r w:rsidR="009E29C5">
        <w:rPr>
          <w:rFonts w:ascii="Arial" w:eastAsia="Times New Roman" w:hAnsi="Arial" w:cs="Arial"/>
          <w:color w:val="000000"/>
          <w:szCs w:val="24"/>
          <w:lang w:val="en-US" w:eastAsia="pt-BR"/>
        </w:rPr>
        <w:t>around</w:t>
      </w:r>
      <w:r w:rsidRPr="00956816">
        <w:rPr>
          <w:rFonts w:ascii="Arial" w:eastAsia="Times New Roman" w:hAnsi="Arial" w:cs="Arial"/>
          <w:color w:val="000000"/>
          <w:szCs w:val="24"/>
          <w:lang w:val="en-US" w:eastAsia="pt-BR"/>
        </w:rPr>
        <w:t xml:space="preserve"> 2:00 PM.</w:t>
      </w:r>
      <w:bookmarkStart w:id="840" w:name="_Toc295460163"/>
      <w:bookmarkStart w:id="841" w:name="_Toc295805567"/>
    </w:p>
    <w:p w:rsidR="00E75CAC" w:rsidRPr="00743826" w:rsidRDefault="00E75CAC" w:rsidP="00E75CAC">
      <w:pPr>
        <w:textAlignment w:val="top"/>
        <w:rPr>
          <w:rFonts w:ascii="Arial" w:eastAsia="Times New Roman" w:hAnsi="Arial" w:cs="Arial"/>
          <w:color w:val="888888"/>
          <w:sz w:val="20"/>
          <w:szCs w:val="20"/>
          <w:lang w:val="en-US" w:eastAsia="pt-BR"/>
        </w:rPr>
      </w:pPr>
    </w:p>
    <w:bookmarkEnd w:id="840"/>
    <w:bookmarkEnd w:id="841"/>
    <w:p w:rsidR="00F41C47" w:rsidRPr="00743826" w:rsidRDefault="00F41C47" w:rsidP="00F41C47">
      <w:pPr>
        <w:spacing w:line="240" w:lineRule="auto"/>
        <w:rPr>
          <w:rFonts w:ascii="Arial" w:hAnsi="Arial" w:cs="Arial"/>
          <w:szCs w:val="24"/>
          <w:lang w:val="en-US"/>
        </w:rPr>
      </w:pPr>
    </w:p>
    <w:p w:rsidR="005C37EA" w:rsidRDefault="00140580">
      <w:pPr>
        <w:keepNext/>
        <w:keepLines/>
        <w:tabs>
          <w:tab w:val="center" w:pos="4706"/>
          <w:tab w:val="right" w:pos="9412"/>
        </w:tabs>
        <w:spacing w:line="240" w:lineRule="auto"/>
        <w:ind w:firstLine="0"/>
        <w:jc w:val="center"/>
        <w:rPr>
          <w:rFonts w:ascii="Arial" w:hAnsi="Arial" w:cs="Arial"/>
          <w:szCs w:val="24"/>
          <w:lang w:val="en-US"/>
        </w:rPr>
      </w:pPr>
      <w:r>
        <w:rPr>
          <w:noProof/>
          <w:szCs w:val="24"/>
          <w:lang w:eastAsia="pt-BR"/>
        </w:rPr>
        <w:lastRenderedPageBreak/>
        <w:drawing>
          <wp:inline distT="0" distB="0" distL="0" distR="0">
            <wp:extent cx="2686050" cy="2293276"/>
            <wp:effectExtent l="1905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5" cstate="print"/>
                    <a:srcRect t="36967" r="55030" b="1706"/>
                    <a:stretch>
                      <a:fillRect/>
                    </a:stretch>
                  </pic:blipFill>
                  <pic:spPr bwMode="auto">
                    <a:xfrm>
                      <a:off x="0" y="0"/>
                      <a:ext cx="2686050" cy="2293276"/>
                    </a:xfrm>
                    <a:prstGeom prst="rect">
                      <a:avLst/>
                    </a:prstGeom>
                    <a:noFill/>
                    <a:ln w="9525">
                      <a:noFill/>
                      <a:miter lim="800000"/>
                      <a:headEnd/>
                      <a:tailEnd/>
                    </a:ln>
                  </pic:spPr>
                </pic:pic>
              </a:graphicData>
            </a:graphic>
          </wp:inline>
        </w:drawing>
      </w:r>
      <w:r>
        <w:rPr>
          <w:noProof/>
          <w:szCs w:val="24"/>
          <w:lang w:eastAsia="pt-BR"/>
        </w:rPr>
        <w:drawing>
          <wp:inline distT="0" distB="0" distL="0" distR="0">
            <wp:extent cx="2686050" cy="2293276"/>
            <wp:effectExtent l="19050" t="0" r="0" b="0"/>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6" cstate="print"/>
                    <a:srcRect t="36967" r="55030" b="1706"/>
                    <a:stretch>
                      <a:fillRect/>
                    </a:stretch>
                  </pic:blipFill>
                  <pic:spPr bwMode="auto">
                    <a:xfrm>
                      <a:off x="0" y="0"/>
                      <a:ext cx="2686050" cy="2293276"/>
                    </a:xfrm>
                    <a:prstGeom prst="rect">
                      <a:avLst/>
                    </a:prstGeom>
                    <a:noFill/>
                    <a:ln w="9525">
                      <a:noFill/>
                      <a:miter lim="800000"/>
                      <a:headEnd/>
                      <a:tailEnd/>
                    </a:ln>
                  </pic:spPr>
                </pic:pic>
              </a:graphicData>
            </a:graphic>
          </wp:inline>
        </w:drawing>
      </w:r>
    </w:p>
    <w:p w:rsidR="005C37EA" w:rsidRDefault="00140580">
      <w:pPr>
        <w:keepNext/>
        <w:keepLines/>
        <w:tabs>
          <w:tab w:val="center" w:pos="4706"/>
          <w:tab w:val="right" w:pos="9412"/>
        </w:tabs>
        <w:spacing w:line="240" w:lineRule="auto"/>
        <w:ind w:firstLine="0"/>
        <w:jc w:val="center"/>
        <w:rPr>
          <w:rFonts w:ascii="Arial" w:hAnsi="Arial" w:cs="Arial"/>
          <w:szCs w:val="24"/>
          <w:lang w:val="en-US"/>
        </w:rPr>
      </w:pPr>
      <w:r>
        <w:rPr>
          <w:noProof/>
          <w:szCs w:val="24"/>
          <w:lang w:eastAsia="pt-BR"/>
        </w:rPr>
        <w:drawing>
          <wp:inline distT="0" distB="0" distL="0" distR="0">
            <wp:extent cx="2686050" cy="2351366"/>
            <wp:effectExtent l="1905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97" cstate="print"/>
                    <a:srcRect t="36967" r="55030"/>
                    <a:stretch>
                      <a:fillRect/>
                    </a:stretch>
                  </pic:blipFill>
                  <pic:spPr bwMode="auto">
                    <a:xfrm>
                      <a:off x="0" y="0"/>
                      <a:ext cx="2686050" cy="2351366"/>
                    </a:xfrm>
                    <a:prstGeom prst="rect">
                      <a:avLst/>
                    </a:prstGeom>
                    <a:noFill/>
                    <a:ln w="9525">
                      <a:noFill/>
                      <a:miter lim="800000"/>
                      <a:headEnd/>
                      <a:tailEnd/>
                    </a:ln>
                  </pic:spPr>
                </pic:pic>
              </a:graphicData>
            </a:graphic>
          </wp:inline>
        </w:drawing>
      </w:r>
      <w:r>
        <w:rPr>
          <w:noProof/>
          <w:szCs w:val="24"/>
          <w:lang w:eastAsia="pt-BR"/>
        </w:rPr>
        <w:drawing>
          <wp:inline distT="0" distB="0" distL="0" distR="0">
            <wp:extent cx="2690401" cy="2354100"/>
            <wp:effectExtent l="1905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8" cstate="print"/>
                    <a:srcRect t="36967" r="55030"/>
                    <a:stretch>
                      <a:fillRect/>
                    </a:stretch>
                  </pic:blipFill>
                  <pic:spPr bwMode="auto">
                    <a:xfrm>
                      <a:off x="0" y="0"/>
                      <a:ext cx="2690401" cy="2354100"/>
                    </a:xfrm>
                    <a:prstGeom prst="rect">
                      <a:avLst/>
                    </a:prstGeom>
                    <a:noFill/>
                    <a:ln w="9525">
                      <a:noFill/>
                      <a:miter lim="800000"/>
                      <a:headEnd/>
                      <a:tailEnd/>
                    </a:ln>
                  </pic:spPr>
                </pic:pic>
              </a:graphicData>
            </a:graphic>
          </wp:inline>
        </w:drawing>
      </w:r>
      <w:r w:rsidR="006A0EDD" w:rsidRPr="006A0EDD">
        <w:rPr>
          <w:szCs w:val="24"/>
          <w:lang w:val="en-ZA"/>
        </w:rPr>
        <w:t xml:space="preserve"> </w:t>
      </w:r>
    </w:p>
    <w:p w:rsidR="005C37EA" w:rsidRDefault="00956816" w:rsidP="001C7032">
      <w:pPr>
        <w:pStyle w:val="Legenda"/>
        <w:keepLines/>
        <w:spacing w:after="0" w:line="360" w:lineRule="auto"/>
        <w:ind w:left="1092" w:hanging="1092"/>
        <w:rPr>
          <w:rFonts w:ascii="Arial" w:hAnsi="Arial" w:cs="Arial"/>
          <w:b w:val="0"/>
          <w:color w:val="auto"/>
          <w:sz w:val="20"/>
          <w:szCs w:val="20"/>
          <w:lang w:val="en-US"/>
        </w:rPr>
      </w:pPr>
      <w:bookmarkStart w:id="842" w:name="_Toc296436871"/>
      <w:r w:rsidRPr="00956816">
        <w:rPr>
          <w:rFonts w:ascii="Arial" w:hAnsi="Arial" w:cs="Arial"/>
          <w:b w:val="0"/>
          <w:color w:val="auto"/>
          <w:sz w:val="20"/>
          <w:szCs w:val="20"/>
          <w:lang w:val="en-US"/>
        </w:rPr>
        <w:t xml:space="preserve">Figure </w:t>
      </w:r>
      <w:bookmarkStart w:id="843" w:name="fig18"/>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31</w:t>
      </w:r>
      <w:r w:rsidR="00EB4AC9" w:rsidRPr="00956816">
        <w:rPr>
          <w:rFonts w:ascii="Arial" w:hAnsi="Arial" w:cs="Arial"/>
          <w:b w:val="0"/>
          <w:color w:val="auto"/>
          <w:sz w:val="20"/>
          <w:szCs w:val="20"/>
          <w:lang w:val="en-US"/>
        </w:rPr>
        <w:fldChar w:fldCharType="end"/>
      </w:r>
      <w:bookmarkEnd w:id="843"/>
      <w:r w:rsidRPr="00956816">
        <w:rPr>
          <w:rFonts w:ascii="Arial" w:hAnsi="Arial" w:cs="Arial"/>
          <w:b w:val="0"/>
          <w:color w:val="auto"/>
          <w:sz w:val="20"/>
          <w:szCs w:val="20"/>
          <w:lang w:val="en-US"/>
        </w:rPr>
        <w:t xml:space="preserve"> – Specific humidity deficit (</w:t>
      </w:r>
      <w:r w:rsidRPr="00956816">
        <w:rPr>
          <w:rFonts w:ascii="Arial" w:hAnsi="Arial" w:cs="Arial"/>
          <w:b w:val="0"/>
          <w:i/>
          <w:color w:val="auto"/>
          <w:sz w:val="20"/>
          <w:szCs w:val="20"/>
          <w:lang w:val="en-US"/>
        </w:rPr>
        <w:t>D</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CO</w:t>
      </w:r>
      <w:r w:rsidRPr="00956816">
        <w:rPr>
          <w:rFonts w:ascii="Arial" w:hAnsi="Arial" w:cs="Arial"/>
          <w:b w:val="0"/>
          <w:color w:val="auto"/>
          <w:sz w:val="20"/>
          <w:szCs w:val="20"/>
          <w:vertAlign w:val="subscript"/>
          <w:lang w:val="en-US"/>
        </w:rPr>
        <w:t>2</w:t>
      </w:r>
      <w:r w:rsidRPr="00956816">
        <w:rPr>
          <w:rFonts w:ascii="Arial" w:hAnsi="Arial" w:cs="Arial"/>
          <w:b w:val="0"/>
          <w:color w:val="auto"/>
          <w:sz w:val="20"/>
          <w:szCs w:val="20"/>
          <w:lang w:val="en-US"/>
        </w:rPr>
        <w:t xml:space="preserve"> net assimilation (</w:t>
      </w:r>
      <w:r w:rsidRPr="00956816">
        <w:rPr>
          <w:rFonts w:ascii="Arial" w:hAnsi="Arial" w:cs="Arial"/>
          <w:b w:val="0"/>
          <w:i/>
          <w:color w:val="auto"/>
          <w:sz w:val="20"/>
          <w:szCs w:val="20"/>
          <w:lang w:val="en-US"/>
        </w:rPr>
        <w:t>A</w:t>
      </w:r>
      <w:r w:rsidRPr="00956816">
        <w:rPr>
          <w:rFonts w:ascii="Arial" w:hAnsi="Arial" w:cs="Arial"/>
          <w:b w:val="0"/>
          <w:color w:val="auto"/>
          <w:sz w:val="20"/>
          <w:szCs w:val="20"/>
          <w:lang w:val="en-US"/>
        </w:rPr>
        <w:t xml:space="preserve">), stomatal conductance for water </w:t>
      </w:r>
      <w:r w:rsidR="001054A2">
        <w:rPr>
          <w:rFonts w:ascii="Arial" w:hAnsi="Arial" w:cs="Arial"/>
          <w:b w:val="0"/>
          <w:color w:val="auto"/>
          <w:sz w:val="20"/>
          <w:szCs w:val="20"/>
          <w:lang w:val="en-US"/>
        </w:rPr>
        <w:t>vapor</w:t>
      </w:r>
      <w:r w:rsidRPr="00956816">
        <w:rPr>
          <w:rFonts w:ascii="Arial" w:hAnsi="Arial" w:cs="Arial"/>
          <w:b w:val="0"/>
          <w:color w:val="auto"/>
          <w:sz w:val="20"/>
          <w:szCs w:val="20"/>
          <w:lang w:val="en-US"/>
        </w:rPr>
        <w:t xml:space="preserve"> (</w:t>
      </w:r>
      <w:r w:rsidRPr="00956816">
        <w:rPr>
          <w:rFonts w:ascii="Arial" w:hAnsi="Arial" w:cs="Arial"/>
          <w:b w:val="0"/>
          <w:i/>
          <w:color w:val="auto"/>
          <w:sz w:val="20"/>
          <w:szCs w:val="20"/>
          <w:lang w:val="en-US"/>
        </w:rPr>
        <w:t>g</w:t>
      </w:r>
      <w:r w:rsidRPr="00956816">
        <w:rPr>
          <w:rFonts w:ascii="Arial" w:hAnsi="Arial" w:cs="Arial"/>
          <w:b w:val="0"/>
          <w:i/>
          <w:color w:val="auto"/>
          <w:sz w:val="20"/>
          <w:szCs w:val="20"/>
          <w:vertAlign w:val="subscript"/>
          <w:lang w:val="en-US"/>
        </w:rPr>
        <w:t>s</w:t>
      </w:r>
      <w:r w:rsidRPr="00956816">
        <w:rPr>
          <w:rFonts w:ascii="Arial" w:hAnsi="Arial" w:cs="Arial"/>
          <w:b w:val="0"/>
          <w:color w:val="auto"/>
          <w:sz w:val="20"/>
          <w:szCs w:val="20"/>
          <w:lang w:val="en-US"/>
        </w:rPr>
        <w:t>) and transpiration rate (</w:t>
      </w:r>
      <w:r w:rsidRPr="00956816">
        <w:rPr>
          <w:rFonts w:ascii="Arial" w:hAnsi="Arial" w:cs="Arial"/>
          <w:b w:val="0"/>
          <w:i/>
          <w:color w:val="auto"/>
          <w:sz w:val="20"/>
          <w:szCs w:val="20"/>
          <w:lang w:val="en-US"/>
        </w:rPr>
        <w:t>T</w:t>
      </w:r>
      <w:r w:rsidRPr="00956816">
        <w:rPr>
          <w:rFonts w:ascii="Arial" w:hAnsi="Arial" w:cs="Arial"/>
          <w:b w:val="0"/>
          <w:i/>
          <w:color w:val="auto"/>
          <w:sz w:val="20"/>
          <w:szCs w:val="20"/>
          <w:vertAlign w:val="subscript"/>
          <w:lang w:val="en-US"/>
        </w:rPr>
        <w:t>Ags</w:t>
      </w:r>
      <w:r w:rsidRPr="00956816">
        <w:rPr>
          <w:rFonts w:ascii="Arial" w:hAnsi="Arial" w:cs="Arial"/>
          <w:b w:val="0"/>
          <w:color w:val="auto"/>
          <w:sz w:val="20"/>
          <w:szCs w:val="20"/>
          <w:lang w:val="en-US"/>
        </w:rPr>
        <w:t xml:space="preserve">) between 7:00 AM and 6:00 PM of August 15, 2010. </w:t>
      </w:r>
      <w:r w:rsidR="009E29C5">
        <w:rPr>
          <w:rFonts w:ascii="Arial" w:hAnsi="Arial" w:cs="Arial"/>
          <w:b w:val="0"/>
          <w:color w:val="auto"/>
          <w:sz w:val="20"/>
          <w:szCs w:val="20"/>
          <w:lang w:val="en-US"/>
        </w:rPr>
        <w:t>Solid</w:t>
      </w:r>
      <w:r w:rsidRPr="00956816">
        <w:rPr>
          <w:rFonts w:ascii="Arial" w:hAnsi="Arial" w:cs="Arial"/>
          <w:b w:val="0"/>
          <w:color w:val="auto"/>
          <w:sz w:val="20"/>
          <w:szCs w:val="20"/>
          <w:lang w:val="en-US"/>
        </w:rPr>
        <w:t xml:space="preserve"> line</w:t>
      </w:r>
      <w:r w:rsidR="009E29C5">
        <w:rPr>
          <w:rFonts w:ascii="Arial" w:hAnsi="Arial" w:cs="Arial"/>
          <w:b w:val="0"/>
          <w:color w:val="auto"/>
          <w:sz w:val="20"/>
          <w:szCs w:val="20"/>
          <w:lang w:val="en-US"/>
        </w:rPr>
        <w:t>s</w:t>
      </w:r>
      <w:r w:rsidRPr="00956816">
        <w:rPr>
          <w:rFonts w:ascii="Arial" w:hAnsi="Arial" w:cs="Arial"/>
          <w:b w:val="0"/>
          <w:color w:val="auto"/>
          <w:sz w:val="20"/>
          <w:szCs w:val="20"/>
          <w:lang w:val="en-US"/>
        </w:rPr>
        <w:t xml:space="preserve"> represent the</w:t>
      </w:r>
      <w:del w:id="844" w:author="Quirijn" w:date="2011-06-22T10:05:00Z">
        <w:r w:rsidRPr="00956816" w:rsidDel="004B5A67">
          <w:rPr>
            <w:rFonts w:ascii="Arial" w:hAnsi="Arial" w:cs="Arial"/>
            <w:b w:val="0"/>
            <w:color w:val="auto"/>
            <w:sz w:val="20"/>
            <w:szCs w:val="20"/>
            <w:lang w:val="en-US"/>
          </w:rPr>
          <w:delText xml:space="preserve"> irrigated</w:delText>
        </w:r>
      </w:del>
      <w:ins w:id="845" w:author="Quirijn" w:date="2011-06-22T10:05:00Z">
        <w:r w:rsidR="004B5A67">
          <w:rPr>
            <w:rFonts w:ascii="Arial" w:hAnsi="Arial" w:cs="Arial"/>
            <w:b w:val="0"/>
            <w:color w:val="auto"/>
            <w:sz w:val="20"/>
            <w:szCs w:val="20"/>
            <w:lang w:val="en-US"/>
          </w:rPr>
          <w:t xml:space="preserve"> fully irrigated</w:t>
        </w:r>
      </w:ins>
      <w:r w:rsidRPr="00956816">
        <w:rPr>
          <w:rFonts w:ascii="Arial" w:hAnsi="Arial" w:cs="Arial"/>
          <w:b w:val="0"/>
          <w:color w:val="auto"/>
          <w:sz w:val="20"/>
          <w:szCs w:val="20"/>
          <w:lang w:val="en-US"/>
        </w:rPr>
        <w:t xml:space="preserve"> treatment and dashed line</w:t>
      </w:r>
      <w:r w:rsidR="009E29C5">
        <w:rPr>
          <w:rFonts w:ascii="Arial" w:hAnsi="Arial" w:cs="Arial"/>
          <w:b w:val="0"/>
          <w:color w:val="auto"/>
          <w:sz w:val="20"/>
          <w:szCs w:val="20"/>
          <w:lang w:val="en-US"/>
        </w:rPr>
        <w:t>s</w:t>
      </w:r>
      <w:r w:rsidRPr="00956816">
        <w:rPr>
          <w:rFonts w:ascii="Arial" w:hAnsi="Arial" w:cs="Arial"/>
          <w:b w:val="0"/>
          <w:color w:val="auto"/>
          <w:sz w:val="20"/>
          <w:szCs w:val="20"/>
          <w:lang w:val="en-US"/>
        </w:rPr>
        <w:t xml:space="preserve"> represent the </w:t>
      </w:r>
      <w:del w:id="846" w:author="Quirijn" w:date="2011-06-22T09:57:00Z">
        <w:r w:rsidR="004D4D36" w:rsidDel="004B5A67">
          <w:rPr>
            <w:rFonts w:ascii="Arial" w:hAnsi="Arial" w:cs="Arial"/>
            <w:b w:val="0"/>
            <w:color w:val="auto"/>
            <w:sz w:val="20"/>
            <w:szCs w:val="20"/>
            <w:lang w:val="en-US"/>
          </w:rPr>
          <w:delText>non-irrigated</w:delText>
        </w:r>
      </w:del>
      <w:ins w:id="847" w:author="Quirijn" w:date="2011-06-22T10:08:00Z">
        <w:r w:rsidR="004B5A67">
          <w:rPr>
            <w:rFonts w:ascii="Arial" w:hAnsi="Arial" w:cs="Arial"/>
            <w:b w:val="0"/>
            <w:color w:val="auto"/>
            <w:sz w:val="20"/>
            <w:szCs w:val="20"/>
            <w:lang w:val="en-US"/>
          </w:rPr>
          <w:t>deficit irrigated</w:t>
        </w:r>
      </w:ins>
      <w:r w:rsidRPr="00956816">
        <w:rPr>
          <w:rFonts w:ascii="Arial" w:hAnsi="Arial" w:cs="Arial"/>
          <w:b w:val="0"/>
          <w:color w:val="auto"/>
          <w:sz w:val="20"/>
          <w:szCs w:val="20"/>
          <w:lang w:val="en-US"/>
        </w:rPr>
        <w:t xml:space="preserve"> treatment</w:t>
      </w:r>
      <w:bookmarkEnd w:id="842"/>
    </w:p>
    <w:p w:rsidR="003D642B" w:rsidRPr="00743826" w:rsidRDefault="003D642B" w:rsidP="003D642B">
      <w:pPr>
        <w:rPr>
          <w:lang w:val="en-US"/>
        </w:rPr>
      </w:pPr>
    </w:p>
    <w:p w:rsidR="005C37EA" w:rsidRDefault="00140580">
      <w:pPr>
        <w:keepNext/>
        <w:keepLines/>
        <w:spacing w:line="240" w:lineRule="auto"/>
        <w:ind w:firstLine="0"/>
        <w:jc w:val="center"/>
        <w:rPr>
          <w:rFonts w:ascii="Arial" w:hAnsi="Arial" w:cs="Arial"/>
          <w:lang w:val="en-US"/>
        </w:rPr>
      </w:pPr>
      <w:r>
        <w:rPr>
          <w:noProof/>
          <w:lang w:eastAsia="pt-BR"/>
        </w:rPr>
        <w:lastRenderedPageBreak/>
        <w:drawing>
          <wp:inline distT="0" distB="0" distL="0" distR="0">
            <wp:extent cx="2686050" cy="2288994"/>
            <wp:effectExtent l="1905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99" cstate="print"/>
                    <a:srcRect t="36967" r="55030" b="1706"/>
                    <a:stretch>
                      <a:fillRect/>
                    </a:stretch>
                  </pic:blipFill>
                  <pic:spPr bwMode="auto">
                    <a:xfrm>
                      <a:off x="0" y="0"/>
                      <a:ext cx="2686050" cy="2288994"/>
                    </a:xfrm>
                    <a:prstGeom prst="rect">
                      <a:avLst/>
                    </a:prstGeom>
                    <a:noFill/>
                    <a:ln w="9525">
                      <a:noFill/>
                      <a:miter lim="800000"/>
                      <a:headEnd/>
                      <a:tailEnd/>
                    </a:ln>
                  </pic:spPr>
                </pic:pic>
              </a:graphicData>
            </a:graphic>
          </wp:inline>
        </w:drawing>
      </w:r>
      <w:r>
        <w:rPr>
          <w:noProof/>
          <w:lang w:eastAsia="pt-BR"/>
        </w:rPr>
        <w:drawing>
          <wp:inline distT="0" distB="0" distL="0" distR="0">
            <wp:extent cx="2686050" cy="2293920"/>
            <wp:effectExtent l="1905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00" cstate="print"/>
                    <a:srcRect t="36967" r="55030" b="1706"/>
                    <a:stretch>
                      <a:fillRect/>
                    </a:stretch>
                  </pic:blipFill>
                  <pic:spPr bwMode="auto">
                    <a:xfrm>
                      <a:off x="0" y="0"/>
                      <a:ext cx="2686050" cy="2293920"/>
                    </a:xfrm>
                    <a:prstGeom prst="rect">
                      <a:avLst/>
                    </a:prstGeom>
                    <a:noFill/>
                    <a:ln w="9525">
                      <a:noFill/>
                      <a:miter lim="800000"/>
                      <a:headEnd/>
                      <a:tailEnd/>
                    </a:ln>
                  </pic:spPr>
                </pic:pic>
              </a:graphicData>
            </a:graphic>
          </wp:inline>
        </w:drawing>
      </w:r>
    </w:p>
    <w:p w:rsidR="005C37EA" w:rsidRDefault="00140580">
      <w:pPr>
        <w:keepNext/>
        <w:keepLines/>
        <w:spacing w:line="240" w:lineRule="auto"/>
        <w:ind w:firstLine="0"/>
        <w:jc w:val="center"/>
        <w:rPr>
          <w:rFonts w:ascii="Arial" w:hAnsi="Arial" w:cs="Arial"/>
          <w:lang w:val="en-US"/>
        </w:rPr>
      </w:pPr>
      <w:r>
        <w:rPr>
          <w:noProof/>
          <w:lang w:eastAsia="pt-BR"/>
        </w:rPr>
        <w:drawing>
          <wp:inline distT="0" distB="0" distL="0" distR="0">
            <wp:extent cx="2690375" cy="2354094"/>
            <wp:effectExtent l="1905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01" cstate="print"/>
                    <a:srcRect t="36967" r="55030"/>
                    <a:stretch>
                      <a:fillRect/>
                    </a:stretch>
                  </pic:blipFill>
                  <pic:spPr bwMode="auto">
                    <a:xfrm>
                      <a:off x="0" y="0"/>
                      <a:ext cx="2690375" cy="2354094"/>
                    </a:xfrm>
                    <a:prstGeom prst="rect">
                      <a:avLst/>
                    </a:prstGeom>
                    <a:noFill/>
                    <a:ln w="9525">
                      <a:noFill/>
                      <a:miter lim="800000"/>
                      <a:headEnd/>
                      <a:tailEnd/>
                    </a:ln>
                  </pic:spPr>
                </pic:pic>
              </a:graphicData>
            </a:graphic>
          </wp:inline>
        </w:drawing>
      </w:r>
      <w:r>
        <w:rPr>
          <w:noProof/>
          <w:lang w:eastAsia="pt-BR"/>
        </w:rPr>
        <w:drawing>
          <wp:inline distT="0" distB="0" distL="0" distR="0">
            <wp:extent cx="2690401" cy="2354100"/>
            <wp:effectExtent l="1905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02" cstate="print"/>
                    <a:srcRect t="36967" r="55030"/>
                    <a:stretch>
                      <a:fillRect/>
                    </a:stretch>
                  </pic:blipFill>
                  <pic:spPr bwMode="auto">
                    <a:xfrm>
                      <a:off x="0" y="0"/>
                      <a:ext cx="2690401" cy="2354100"/>
                    </a:xfrm>
                    <a:prstGeom prst="rect">
                      <a:avLst/>
                    </a:prstGeom>
                    <a:noFill/>
                    <a:ln w="9525">
                      <a:noFill/>
                      <a:miter lim="800000"/>
                      <a:headEnd/>
                      <a:tailEnd/>
                    </a:ln>
                  </pic:spPr>
                </pic:pic>
              </a:graphicData>
            </a:graphic>
          </wp:inline>
        </w:drawing>
      </w:r>
      <w:r w:rsidR="006A0EDD" w:rsidRPr="006A0EDD">
        <w:rPr>
          <w:lang w:val="en-ZA"/>
        </w:rPr>
        <w:t xml:space="preserve"> </w:t>
      </w:r>
    </w:p>
    <w:p w:rsidR="005C37EA" w:rsidRDefault="00864097" w:rsidP="001C7032">
      <w:pPr>
        <w:pStyle w:val="Legenda"/>
        <w:keepLines/>
        <w:spacing w:after="0" w:line="360" w:lineRule="auto"/>
        <w:ind w:left="1092" w:hanging="1092"/>
        <w:rPr>
          <w:rFonts w:ascii="Arial" w:hAnsi="Arial" w:cs="Arial"/>
          <w:b w:val="0"/>
          <w:color w:val="auto"/>
          <w:sz w:val="20"/>
          <w:szCs w:val="20"/>
          <w:lang w:val="en-US"/>
        </w:rPr>
      </w:pPr>
      <w:bookmarkStart w:id="848" w:name="_Toc296436872"/>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849" w:name="fig26"/>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32</w:t>
      </w:r>
      <w:r w:rsidR="00EB4AC9" w:rsidRPr="00956816">
        <w:rPr>
          <w:rFonts w:ascii="Arial" w:hAnsi="Arial" w:cs="Arial"/>
          <w:b w:val="0"/>
          <w:color w:val="auto"/>
          <w:sz w:val="20"/>
          <w:szCs w:val="20"/>
          <w:lang w:val="en-US"/>
        </w:rPr>
        <w:fldChar w:fldCharType="end"/>
      </w:r>
      <w:bookmarkEnd w:id="849"/>
      <w:r w:rsidR="00B3434A" w:rsidRPr="00743826">
        <w:rPr>
          <w:rFonts w:ascii="Arial" w:hAnsi="Arial" w:cs="Arial"/>
          <w:b w:val="0"/>
          <w:color w:val="auto"/>
          <w:sz w:val="20"/>
          <w:szCs w:val="20"/>
          <w:lang w:val="en-US"/>
        </w:rPr>
        <w:t xml:space="preserve"> – </w:t>
      </w:r>
      <w:r w:rsidR="009E29C5" w:rsidRPr="0037783A">
        <w:rPr>
          <w:rFonts w:ascii="Arial" w:hAnsi="Arial" w:cs="Arial"/>
          <w:b w:val="0"/>
          <w:color w:val="auto"/>
          <w:sz w:val="20"/>
          <w:szCs w:val="20"/>
          <w:lang w:val="en-US"/>
        </w:rPr>
        <w:t>Specific humidity deficit (</w:t>
      </w:r>
      <w:r w:rsidR="009E29C5" w:rsidRPr="0037783A">
        <w:rPr>
          <w:rFonts w:ascii="Arial" w:hAnsi="Arial" w:cs="Arial"/>
          <w:b w:val="0"/>
          <w:i/>
          <w:color w:val="auto"/>
          <w:sz w:val="20"/>
          <w:szCs w:val="20"/>
          <w:lang w:val="en-US"/>
        </w:rPr>
        <w:t>D</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CO</w:t>
      </w:r>
      <w:r w:rsidR="009E29C5" w:rsidRPr="0037783A">
        <w:rPr>
          <w:rFonts w:ascii="Arial" w:hAnsi="Arial" w:cs="Arial"/>
          <w:b w:val="0"/>
          <w:color w:val="auto"/>
          <w:sz w:val="20"/>
          <w:szCs w:val="20"/>
          <w:vertAlign w:val="subscript"/>
          <w:lang w:val="en-US"/>
        </w:rPr>
        <w:t>2</w:t>
      </w:r>
      <w:r w:rsidR="009E29C5" w:rsidRPr="0037783A">
        <w:rPr>
          <w:rFonts w:ascii="Arial" w:hAnsi="Arial" w:cs="Arial"/>
          <w:b w:val="0"/>
          <w:color w:val="auto"/>
          <w:sz w:val="20"/>
          <w:szCs w:val="20"/>
          <w:lang w:val="en-US"/>
        </w:rPr>
        <w:t xml:space="preserve"> net assimilation (</w:t>
      </w:r>
      <w:r w:rsidR="009E29C5" w:rsidRPr="0037783A">
        <w:rPr>
          <w:rFonts w:ascii="Arial" w:hAnsi="Arial" w:cs="Arial"/>
          <w:b w:val="0"/>
          <w:i/>
          <w:color w:val="auto"/>
          <w:sz w:val="20"/>
          <w:szCs w:val="20"/>
          <w:lang w:val="en-US"/>
        </w:rPr>
        <w:t>A</w:t>
      </w:r>
      <w:r w:rsidR="009E29C5" w:rsidRPr="0037783A">
        <w:rPr>
          <w:rFonts w:ascii="Arial" w:hAnsi="Arial" w:cs="Arial"/>
          <w:b w:val="0"/>
          <w:color w:val="auto"/>
          <w:sz w:val="20"/>
          <w:szCs w:val="20"/>
          <w:lang w:val="en-US"/>
        </w:rPr>
        <w:t xml:space="preserve">), stomatal conductance for water </w:t>
      </w:r>
      <w:r w:rsidR="009E29C5">
        <w:rPr>
          <w:rFonts w:ascii="Arial" w:hAnsi="Arial" w:cs="Arial"/>
          <w:b w:val="0"/>
          <w:color w:val="auto"/>
          <w:sz w:val="20"/>
          <w:szCs w:val="20"/>
          <w:lang w:val="en-US"/>
        </w:rPr>
        <w:t>vapor</w:t>
      </w:r>
      <w:r w:rsidR="009E29C5" w:rsidRPr="0037783A">
        <w:rPr>
          <w:rFonts w:ascii="Arial" w:hAnsi="Arial" w:cs="Arial"/>
          <w:b w:val="0"/>
          <w:color w:val="auto"/>
          <w:sz w:val="20"/>
          <w:szCs w:val="20"/>
          <w:lang w:val="en-US"/>
        </w:rPr>
        <w:t xml:space="preserve"> (</w:t>
      </w:r>
      <w:r w:rsidR="009E29C5" w:rsidRPr="0037783A">
        <w:rPr>
          <w:rFonts w:ascii="Arial" w:hAnsi="Arial" w:cs="Arial"/>
          <w:b w:val="0"/>
          <w:i/>
          <w:color w:val="auto"/>
          <w:sz w:val="20"/>
          <w:szCs w:val="20"/>
          <w:lang w:val="en-US"/>
        </w:rPr>
        <w:t>g</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and transpiration rate (</w:t>
      </w:r>
      <w:r w:rsidR="009E29C5" w:rsidRPr="0037783A">
        <w:rPr>
          <w:rFonts w:ascii="Arial" w:hAnsi="Arial" w:cs="Arial"/>
          <w:b w:val="0"/>
          <w:i/>
          <w:color w:val="auto"/>
          <w:sz w:val="20"/>
          <w:szCs w:val="20"/>
          <w:lang w:val="en-US"/>
        </w:rPr>
        <w:t>T</w:t>
      </w:r>
      <w:r w:rsidR="009E29C5" w:rsidRPr="0037783A">
        <w:rPr>
          <w:rFonts w:ascii="Arial" w:hAnsi="Arial" w:cs="Arial"/>
          <w:b w:val="0"/>
          <w:i/>
          <w:color w:val="auto"/>
          <w:sz w:val="20"/>
          <w:szCs w:val="20"/>
          <w:vertAlign w:val="subscript"/>
          <w:lang w:val="en-US"/>
        </w:rPr>
        <w:t>Ags</w:t>
      </w:r>
      <w:r w:rsidR="009E29C5" w:rsidRPr="0037783A">
        <w:rPr>
          <w:rFonts w:ascii="Arial" w:hAnsi="Arial" w:cs="Arial"/>
          <w:b w:val="0"/>
          <w:color w:val="auto"/>
          <w:sz w:val="20"/>
          <w:szCs w:val="20"/>
          <w:lang w:val="en-US"/>
        </w:rPr>
        <w:t xml:space="preserve">) between 7:00 AM and 6:00 PM of August </w:t>
      </w:r>
      <w:r w:rsidR="009E29C5">
        <w:rPr>
          <w:rFonts w:ascii="Arial" w:hAnsi="Arial" w:cs="Arial"/>
          <w:b w:val="0"/>
          <w:color w:val="auto"/>
          <w:sz w:val="20"/>
          <w:szCs w:val="20"/>
          <w:lang w:val="en-US"/>
        </w:rPr>
        <w:t>23</w:t>
      </w:r>
      <w:r w:rsidR="009E29C5" w:rsidRPr="0037783A">
        <w:rPr>
          <w:rFonts w:ascii="Arial" w:hAnsi="Arial" w:cs="Arial"/>
          <w:b w:val="0"/>
          <w:color w:val="auto"/>
          <w:sz w:val="20"/>
          <w:szCs w:val="20"/>
          <w:lang w:val="en-US"/>
        </w:rPr>
        <w:t xml:space="preserve">, 2010. </w:t>
      </w:r>
      <w:r w:rsidR="009E29C5">
        <w:rPr>
          <w:rFonts w:ascii="Arial" w:hAnsi="Arial" w:cs="Arial"/>
          <w:b w:val="0"/>
          <w:color w:val="auto"/>
          <w:sz w:val="20"/>
          <w:szCs w:val="20"/>
          <w:lang w:val="en-US"/>
        </w:rPr>
        <w:t>Solid</w:t>
      </w:r>
      <w:r w:rsidR="009E29C5" w:rsidRPr="0037783A">
        <w:rPr>
          <w:rFonts w:ascii="Arial" w:hAnsi="Arial" w:cs="Arial"/>
          <w:b w:val="0"/>
          <w:color w:val="auto"/>
          <w:sz w:val="20"/>
          <w:szCs w:val="20"/>
          <w:lang w:val="en-US"/>
        </w:rPr>
        <w:t xml:space="preserve">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w:t>
      </w:r>
      <w:del w:id="850" w:author="Quirijn" w:date="2011-06-22T10:05:00Z">
        <w:r w:rsidR="009E29C5" w:rsidRPr="0037783A" w:rsidDel="004B5A67">
          <w:rPr>
            <w:rFonts w:ascii="Arial" w:hAnsi="Arial" w:cs="Arial"/>
            <w:b w:val="0"/>
            <w:color w:val="auto"/>
            <w:sz w:val="20"/>
            <w:szCs w:val="20"/>
            <w:lang w:val="en-US"/>
          </w:rPr>
          <w:delText xml:space="preserve"> irrigated</w:delText>
        </w:r>
      </w:del>
      <w:ins w:id="851" w:author="Quirijn" w:date="2011-06-22T10:05:00Z">
        <w:r w:rsidR="004B5A67">
          <w:rPr>
            <w:rFonts w:ascii="Arial" w:hAnsi="Arial" w:cs="Arial"/>
            <w:b w:val="0"/>
            <w:color w:val="auto"/>
            <w:sz w:val="20"/>
            <w:szCs w:val="20"/>
            <w:lang w:val="en-US"/>
          </w:rPr>
          <w:t xml:space="preserve"> fully irrigated</w:t>
        </w:r>
      </w:ins>
      <w:r w:rsidR="009E29C5" w:rsidRPr="0037783A">
        <w:rPr>
          <w:rFonts w:ascii="Arial" w:hAnsi="Arial" w:cs="Arial"/>
          <w:b w:val="0"/>
          <w:color w:val="auto"/>
          <w:sz w:val="20"/>
          <w:szCs w:val="20"/>
          <w:lang w:val="en-US"/>
        </w:rPr>
        <w:t xml:space="preserve"> treatment and dashed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 </w:t>
      </w:r>
      <w:del w:id="852" w:author="Quirijn" w:date="2011-06-22T09:57:00Z">
        <w:r w:rsidR="009E29C5" w:rsidDel="004B5A67">
          <w:rPr>
            <w:rFonts w:ascii="Arial" w:hAnsi="Arial" w:cs="Arial"/>
            <w:b w:val="0"/>
            <w:color w:val="auto"/>
            <w:sz w:val="20"/>
            <w:szCs w:val="20"/>
            <w:lang w:val="en-US"/>
          </w:rPr>
          <w:delText>non-irrigated</w:delText>
        </w:r>
      </w:del>
      <w:ins w:id="853" w:author="Quirijn" w:date="2011-06-22T10:08:00Z">
        <w:r w:rsidR="004B5A67">
          <w:rPr>
            <w:rFonts w:ascii="Arial" w:hAnsi="Arial" w:cs="Arial"/>
            <w:b w:val="0"/>
            <w:color w:val="auto"/>
            <w:sz w:val="20"/>
            <w:szCs w:val="20"/>
            <w:lang w:val="en-US"/>
          </w:rPr>
          <w:t>deficit irrigated</w:t>
        </w:r>
      </w:ins>
      <w:r w:rsidR="009E29C5" w:rsidRPr="0037783A">
        <w:rPr>
          <w:rFonts w:ascii="Arial" w:hAnsi="Arial" w:cs="Arial"/>
          <w:b w:val="0"/>
          <w:color w:val="auto"/>
          <w:sz w:val="20"/>
          <w:szCs w:val="20"/>
          <w:lang w:val="en-US"/>
        </w:rPr>
        <w:t xml:space="preserve"> treatment</w:t>
      </w:r>
      <w:bookmarkEnd w:id="848"/>
    </w:p>
    <w:p w:rsidR="00B3434A" w:rsidRPr="00743826" w:rsidRDefault="00B3434A" w:rsidP="00B3434A">
      <w:pPr>
        <w:spacing w:line="240" w:lineRule="auto"/>
        <w:ind w:firstLine="0"/>
        <w:jc w:val="center"/>
        <w:rPr>
          <w:rFonts w:ascii="Arial" w:hAnsi="Arial" w:cs="Arial"/>
          <w:lang w:val="en-US"/>
        </w:rPr>
      </w:pPr>
    </w:p>
    <w:p w:rsidR="00B3434A" w:rsidRPr="00743826" w:rsidRDefault="00B3434A" w:rsidP="00B3434A">
      <w:pPr>
        <w:spacing w:line="240" w:lineRule="auto"/>
        <w:ind w:firstLine="0"/>
        <w:jc w:val="center"/>
        <w:rPr>
          <w:rFonts w:ascii="Arial" w:hAnsi="Arial" w:cs="Arial"/>
          <w:lang w:val="en-US"/>
        </w:rPr>
      </w:pPr>
    </w:p>
    <w:p w:rsidR="00B3434A" w:rsidRPr="00743826" w:rsidRDefault="00B3434A" w:rsidP="00B3434A">
      <w:pPr>
        <w:spacing w:line="240" w:lineRule="auto"/>
        <w:ind w:firstLine="0"/>
        <w:jc w:val="center"/>
        <w:rPr>
          <w:rFonts w:ascii="Arial" w:hAnsi="Arial" w:cs="Arial"/>
          <w:lang w:val="en-US"/>
        </w:rPr>
      </w:pPr>
    </w:p>
    <w:p w:rsidR="00B3434A" w:rsidRPr="00743826" w:rsidRDefault="00B3434A" w:rsidP="00B3434A">
      <w:pPr>
        <w:spacing w:line="240" w:lineRule="auto"/>
        <w:ind w:firstLine="0"/>
        <w:jc w:val="center"/>
        <w:rPr>
          <w:rFonts w:ascii="Arial" w:hAnsi="Arial" w:cs="Arial"/>
          <w:lang w:val="en-US"/>
        </w:rPr>
      </w:pPr>
    </w:p>
    <w:p w:rsidR="0030763C" w:rsidRDefault="00140580">
      <w:pPr>
        <w:keepNext/>
        <w:keepLines/>
        <w:spacing w:line="240" w:lineRule="auto"/>
        <w:ind w:firstLine="0"/>
        <w:jc w:val="center"/>
        <w:rPr>
          <w:rFonts w:ascii="Arial" w:hAnsi="Arial" w:cs="Arial"/>
          <w:lang w:val="en-US"/>
        </w:rPr>
      </w:pPr>
      <w:r>
        <w:rPr>
          <w:noProof/>
          <w:lang w:eastAsia="pt-BR"/>
        </w:rPr>
        <w:lastRenderedPageBreak/>
        <w:drawing>
          <wp:inline distT="0" distB="0" distL="0" distR="0">
            <wp:extent cx="2686050" cy="2279727"/>
            <wp:effectExtent l="1905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03" cstate="print"/>
                    <a:srcRect t="36967" r="55030" b="1706"/>
                    <a:stretch>
                      <a:fillRect/>
                    </a:stretch>
                  </pic:blipFill>
                  <pic:spPr bwMode="auto">
                    <a:xfrm>
                      <a:off x="0" y="0"/>
                      <a:ext cx="2686050" cy="2279727"/>
                    </a:xfrm>
                    <a:prstGeom prst="rect">
                      <a:avLst/>
                    </a:prstGeom>
                    <a:noFill/>
                    <a:ln w="9525">
                      <a:noFill/>
                      <a:miter lim="800000"/>
                      <a:headEnd/>
                      <a:tailEnd/>
                    </a:ln>
                  </pic:spPr>
                </pic:pic>
              </a:graphicData>
            </a:graphic>
          </wp:inline>
        </w:drawing>
      </w:r>
      <w:r>
        <w:rPr>
          <w:noProof/>
          <w:lang w:eastAsia="pt-BR"/>
        </w:rPr>
        <w:drawing>
          <wp:inline distT="0" distB="0" distL="0" distR="0">
            <wp:extent cx="2686050" cy="2283839"/>
            <wp:effectExtent l="19050" t="0" r="0"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04" cstate="print"/>
                    <a:srcRect t="36967" r="55030" b="1706"/>
                    <a:stretch>
                      <a:fillRect/>
                    </a:stretch>
                  </pic:blipFill>
                  <pic:spPr bwMode="auto">
                    <a:xfrm>
                      <a:off x="0" y="0"/>
                      <a:ext cx="2686050" cy="2283839"/>
                    </a:xfrm>
                    <a:prstGeom prst="rect">
                      <a:avLst/>
                    </a:prstGeom>
                    <a:noFill/>
                    <a:ln w="9525">
                      <a:noFill/>
                      <a:miter lim="800000"/>
                      <a:headEnd/>
                      <a:tailEnd/>
                    </a:ln>
                  </pic:spPr>
                </pic:pic>
              </a:graphicData>
            </a:graphic>
          </wp:inline>
        </w:drawing>
      </w:r>
    </w:p>
    <w:p w:rsidR="005C37EA" w:rsidRDefault="00140580">
      <w:pPr>
        <w:keepNext/>
        <w:keepLines/>
        <w:spacing w:line="240" w:lineRule="auto"/>
        <w:ind w:firstLine="0"/>
        <w:jc w:val="center"/>
        <w:rPr>
          <w:rFonts w:ascii="Arial" w:hAnsi="Arial" w:cs="Arial"/>
          <w:lang w:val="en-US"/>
        </w:rPr>
      </w:pPr>
      <w:r>
        <w:rPr>
          <w:noProof/>
          <w:lang w:eastAsia="pt-BR"/>
        </w:rPr>
        <w:drawing>
          <wp:inline distT="0" distB="0" distL="0" distR="0">
            <wp:extent cx="2686050" cy="2353533"/>
            <wp:effectExtent l="1905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05" cstate="print"/>
                    <a:srcRect t="36967" r="55030"/>
                    <a:stretch>
                      <a:fillRect/>
                    </a:stretch>
                  </pic:blipFill>
                  <pic:spPr bwMode="auto">
                    <a:xfrm>
                      <a:off x="0" y="0"/>
                      <a:ext cx="2686050" cy="2353533"/>
                    </a:xfrm>
                    <a:prstGeom prst="rect">
                      <a:avLst/>
                    </a:prstGeom>
                    <a:noFill/>
                    <a:ln w="9525">
                      <a:noFill/>
                      <a:miter lim="800000"/>
                      <a:headEnd/>
                      <a:tailEnd/>
                    </a:ln>
                  </pic:spPr>
                </pic:pic>
              </a:graphicData>
            </a:graphic>
          </wp:inline>
        </w:drawing>
      </w:r>
      <w:r>
        <w:rPr>
          <w:noProof/>
          <w:lang w:eastAsia="pt-BR"/>
        </w:rPr>
        <w:drawing>
          <wp:inline distT="0" distB="0" distL="0" distR="0">
            <wp:extent cx="2690401" cy="2354100"/>
            <wp:effectExtent l="1905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06" cstate="print"/>
                    <a:srcRect t="36967" r="55030"/>
                    <a:stretch>
                      <a:fillRect/>
                    </a:stretch>
                  </pic:blipFill>
                  <pic:spPr bwMode="auto">
                    <a:xfrm>
                      <a:off x="0" y="0"/>
                      <a:ext cx="2690401" cy="2354100"/>
                    </a:xfrm>
                    <a:prstGeom prst="rect">
                      <a:avLst/>
                    </a:prstGeom>
                    <a:noFill/>
                    <a:ln w="9525">
                      <a:noFill/>
                      <a:miter lim="800000"/>
                      <a:headEnd/>
                      <a:tailEnd/>
                    </a:ln>
                  </pic:spPr>
                </pic:pic>
              </a:graphicData>
            </a:graphic>
          </wp:inline>
        </w:drawing>
      </w:r>
      <w:r w:rsidR="006A0EDD" w:rsidRPr="006A0EDD">
        <w:rPr>
          <w:lang w:val="en-ZA"/>
        </w:rPr>
        <w:t xml:space="preserve"> </w:t>
      </w:r>
    </w:p>
    <w:p w:rsidR="005C37EA" w:rsidRDefault="0037783A" w:rsidP="001C7032">
      <w:pPr>
        <w:pStyle w:val="Legenda"/>
        <w:keepLines/>
        <w:spacing w:after="0" w:line="360" w:lineRule="auto"/>
        <w:ind w:left="1092" w:hanging="1092"/>
        <w:rPr>
          <w:rFonts w:ascii="Arial" w:hAnsi="Arial" w:cs="Arial"/>
          <w:b w:val="0"/>
          <w:color w:val="auto"/>
          <w:sz w:val="20"/>
          <w:szCs w:val="20"/>
          <w:lang w:val="en-US"/>
        </w:rPr>
      </w:pPr>
      <w:bookmarkStart w:id="854" w:name="_Toc296436873"/>
      <w:r>
        <w:rPr>
          <w:rFonts w:ascii="Arial" w:hAnsi="Arial" w:cs="Arial"/>
          <w:b w:val="0"/>
          <w:color w:val="auto"/>
          <w:sz w:val="20"/>
          <w:szCs w:val="20"/>
          <w:lang w:val="en-US"/>
        </w:rPr>
        <w:t xml:space="preserve">Figure </w:t>
      </w:r>
      <w:bookmarkStart w:id="855" w:name="fig27"/>
      <w:r w:rsidR="00EB4AC9" w:rsidRPr="00956816">
        <w:rPr>
          <w:rFonts w:ascii="Arial" w:hAnsi="Arial" w:cs="Arial"/>
          <w:b w:val="0"/>
          <w:color w:val="auto"/>
          <w:sz w:val="20"/>
          <w:szCs w:val="20"/>
          <w:lang w:val="en-US"/>
        </w:rPr>
        <w:fldChar w:fldCharType="begin"/>
      </w:r>
      <w:r>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33</w:t>
      </w:r>
      <w:r w:rsidR="00EB4AC9" w:rsidRPr="00956816">
        <w:rPr>
          <w:rFonts w:ascii="Arial" w:hAnsi="Arial" w:cs="Arial"/>
          <w:b w:val="0"/>
          <w:color w:val="auto"/>
          <w:sz w:val="20"/>
          <w:szCs w:val="20"/>
          <w:lang w:val="en-US"/>
        </w:rPr>
        <w:fldChar w:fldCharType="end"/>
      </w:r>
      <w:bookmarkEnd w:id="855"/>
      <w:r w:rsidR="00B3434A" w:rsidRPr="00743826">
        <w:rPr>
          <w:rFonts w:ascii="Arial" w:hAnsi="Arial" w:cs="Arial"/>
          <w:b w:val="0"/>
          <w:color w:val="auto"/>
          <w:sz w:val="20"/>
          <w:szCs w:val="20"/>
          <w:lang w:val="en-US"/>
        </w:rPr>
        <w:t xml:space="preserve"> – </w:t>
      </w:r>
      <w:r w:rsidR="009E29C5" w:rsidRPr="0037783A">
        <w:rPr>
          <w:rFonts w:ascii="Arial" w:hAnsi="Arial" w:cs="Arial"/>
          <w:b w:val="0"/>
          <w:color w:val="auto"/>
          <w:sz w:val="20"/>
          <w:szCs w:val="20"/>
          <w:lang w:val="en-US"/>
        </w:rPr>
        <w:t>Specific humidity deficit (</w:t>
      </w:r>
      <w:r w:rsidR="009E29C5" w:rsidRPr="0037783A">
        <w:rPr>
          <w:rFonts w:ascii="Arial" w:hAnsi="Arial" w:cs="Arial"/>
          <w:b w:val="0"/>
          <w:i/>
          <w:color w:val="auto"/>
          <w:sz w:val="20"/>
          <w:szCs w:val="20"/>
          <w:lang w:val="en-US"/>
        </w:rPr>
        <w:t>D</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CO</w:t>
      </w:r>
      <w:r w:rsidR="009E29C5" w:rsidRPr="0037783A">
        <w:rPr>
          <w:rFonts w:ascii="Arial" w:hAnsi="Arial" w:cs="Arial"/>
          <w:b w:val="0"/>
          <w:color w:val="auto"/>
          <w:sz w:val="20"/>
          <w:szCs w:val="20"/>
          <w:vertAlign w:val="subscript"/>
          <w:lang w:val="en-US"/>
        </w:rPr>
        <w:t>2</w:t>
      </w:r>
      <w:r w:rsidR="009E29C5" w:rsidRPr="0037783A">
        <w:rPr>
          <w:rFonts w:ascii="Arial" w:hAnsi="Arial" w:cs="Arial"/>
          <w:b w:val="0"/>
          <w:color w:val="auto"/>
          <w:sz w:val="20"/>
          <w:szCs w:val="20"/>
          <w:lang w:val="en-US"/>
        </w:rPr>
        <w:t xml:space="preserve"> net assimilation (</w:t>
      </w:r>
      <w:r w:rsidR="009E29C5" w:rsidRPr="0037783A">
        <w:rPr>
          <w:rFonts w:ascii="Arial" w:hAnsi="Arial" w:cs="Arial"/>
          <w:b w:val="0"/>
          <w:i/>
          <w:color w:val="auto"/>
          <w:sz w:val="20"/>
          <w:szCs w:val="20"/>
          <w:lang w:val="en-US"/>
        </w:rPr>
        <w:t>A</w:t>
      </w:r>
      <w:r w:rsidR="009E29C5" w:rsidRPr="0037783A">
        <w:rPr>
          <w:rFonts w:ascii="Arial" w:hAnsi="Arial" w:cs="Arial"/>
          <w:b w:val="0"/>
          <w:color w:val="auto"/>
          <w:sz w:val="20"/>
          <w:szCs w:val="20"/>
          <w:lang w:val="en-US"/>
        </w:rPr>
        <w:t xml:space="preserve">), stomatal conductance for water </w:t>
      </w:r>
      <w:r w:rsidR="009E29C5">
        <w:rPr>
          <w:rFonts w:ascii="Arial" w:hAnsi="Arial" w:cs="Arial"/>
          <w:b w:val="0"/>
          <w:color w:val="auto"/>
          <w:sz w:val="20"/>
          <w:szCs w:val="20"/>
          <w:lang w:val="en-US"/>
        </w:rPr>
        <w:t>vapor</w:t>
      </w:r>
      <w:r w:rsidR="009E29C5" w:rsidRPr="0037783A">
        <w:rPr>
          <w:rFonts w:ascii="Arial" w:hAnsi="Arial" w:cs="Arial"/>
          <w:b w:val="0"/>
          <w:color w:val="auto"/>
          <w:sz w:val="20"/>
          <w:szCs w:val="20"/>
          <w:lang w:val="en-US"/>
        </w:rPr>
        <w:t xml:space="preserve"> (</w:t>
      </w:r>
      <w:r w:rsidR="009E29C5" w:rsidRPr="0037783A">
        <w:rPr>
          <w:rFonts w:ascii="Arial" w:hAnsi="Arial" w:cs="Arial"/>
          <w:b w:val="0"/>
          <w:i/>
          <w:color w:val="auto"/>
          <w:sz w:val="20"/>
          <w:szCs w:val="20"/>
          <w:lang w:val="en-US"/>
        </w:rPr>
        <w:t>g</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and transpiration rate (</w:t>
      </w:r>
      <w:r w:rsidR="009E29C5" w:rsidRPr="0037783A">
        <w:rPr>
          <w:rFonts w:ascii="Arial" w:hAnsi="Arial" w:cs="Arial"/>
          <w:b w:val="0"/>
          <w:i/>
          <w:color w:val="auto"/>
          <w:sz w:val="20"/>
          <w:szCs w:val="20"/>
          <w:lang w:val="en-US"/>
        </w:rPr>
        <w:t>T</w:t>
      </w:r>
      <w:r w:rsidR="009E29C5" w:rsidRPr="0037783A">
        <w:rPr>
          <w:rFonts w:ascii="Arial" w:hAnsi="Arial" w:cs="Arial"/>
          <w:b w:val="0"/>
          <w:i/>
          <w:color w:val="auto"/>
          <w:sz w:val="20"/>
          <w:szCs w:val="20"/>
          <w:vertAlign w:val="subscript"/>
          <w:lang w:val="en-US"/>
        </w:rPr>
        <w:t>Ags</w:t>
      </w:r>
      <w:r w:rsidR="009E29C5" w:rsidRPr="0037783A">
        <w:rPr>
          <w:rFonts w:ascii="Arial" w:hAnsi="Arial" w:cs="Arial"/>
          <w:b w:val="0"/>
          <w:color w:val="auto"/>
          <w:sz w:val="20"/>
          <w:szCs w:val="20"/>
          <w:lang w:val="en-US"/>
        </w:rPr>
        <w:t xml:space="preserve">) between 7:00 AM and 6:00 PM of August </w:t>
      </w:r>
      <w:r w:rsidR="009E29C5">
        <w:rPr>
          <w:rFonts w:ascii="Arial" w:hAnsi="Arial" w:cs="Arial"/>
          <w:b w:val="0"/>
          <w:color w:val="auto"/>
          <w:sz w:val="20"/>
          <w:szCs w:val="20"/>
          <w:lang w:val="en-US"/>
        </w:rPr>
        <w:t>2</w:t>
      </w:r>
      <w:r w:rsidR="009E29C5" w:rsidRPr="0037783A">
        <w:rPr>
          <w:rFonts w:ascii="Arial" w:hAnsi="Arial" w:cs="Arial"/>
          <w:b w:val="0"/>
          <w:color w:val="auto"/>
          <w:sz w:val="20"/>
          <w:szCs w:val="20"/>
          <w:lang w:val="en-US"/>
        </w:rPr>
        <w:t xml:space="preserve">5, 2010. </w:t>
      </w:r>
      <w:r w:rsidR="009E29C5">
        <w:rPr>
          <w:rFonts w:ascii="Arial" w:hAnsi="Arial" w:cs="Arial"/>
          <w:b w:val="0"/>
          <w:color w:val="auto"/>
          <w:sz w:val="20"/>
          <w:szCs w:val="20"/>
          <w:lang w:val="en-US"/>
        </w:rPr>
        <w:t>Solid</w:t>
      </w:r>
      <w:r w:rsidR="009E29C5" w:rsidRPr="0037783A">
        <w:rPr>
          <w:rFonts w:ascii="Arial" w:hAnsi="Arial" w:cs="Arial"/>
          <w:b w:val="0"/>
          <w:color w:val="auto"/>
          <w:sz w:val="20"/>
          <w:szCs w:val="20"/>
          <w:lang w:val="en-US"/>
        </w:rPr>
        <w:t xml:space="preserve">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w:t>
      </w:r>
      <w:del w:id="856" w:author="Quirijn" w:date="2011-06-22T10:05:00Z">
        <w:r w:rsidR="009E29C5" w:rsidRPr="0037783A" w:rsidDel="004B5A67">
          <w:rPr>
            <w:rFonts w:ascii="Arial" w:hAnsi="Arial" w:cs="Arial"/>
            <w:b w:val="0"/>
            <w:color w:val="auto"/>
            <w:sz w:val="20"/>
            <w:szCs w:val="20"/>
            <w:lang w:val="en-US"/>
          </w:rPr>
          <w:delText xml:space="preserve"> irrigated</w:delText>
        </w:r>
      </w:del>
      <w:ins w:id="857" w:author="Quirijn" w:date="2011-06-22T10:05:00Z">
        <w:r w:rsidR="004B5A67">
          <w:rPr>
            <w:rFonts w:ascii="Arial" w:hAnsi="Arial" w:cs="Arial"/>
            <w:b w:val="0"/>
            <w:color w:val="auto"/>
            <w:sz w:val="20"/>
            <w:szCs w:val="20"/>
            <w:lang w:val="en-US"/>
          </w:rPr>
          <w:t xml:space="preserve"> fully irrigated</w:t>
        </w:r>
      </w:ins>
      <w:r w:rsidR="009E29C5" w:rsidRPr="0037783A">
        <w:rPr>
          <w:rFonts w:ascii="Arial" w:hAnsi="Arial" w:cs="Arial"/>
          <w:b w:val="0"/>
          <w:color w:val="auto"/>
          <w:sz w:val="20"/>
          <w:szCs w:val="20"/>
          <w:lang w:val="en-US"/>
        </w:rPr>
        <w:t xml:space="preserve"> treatment and dashed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 </w:t>
      </w:r>
      <w:del w:id="858" w:author="Quirijn" w:date="2011-06-22T09:57:00Z">
        <w:r w:rsidR="009E29C5" w:rsidDel="004B5A67">
          <w:rPr>
            <w:rFonts w:ascii="Arial" w:hAnsi="Arial" w:cs="Arial"/>
            <w:b w:val="0"/>
            <w:color w:val="auto"/>
            <w:sz w:val="20"/>
            <w:szCs w:val="20"/>
            <w:lang w:val="en-US"/>
          </w:rPr>
          <w:delText>non-irrigated</w:delText>
        </w:r>
      </w:del>
      <w:ins w:id="859" w:author="Quirijn" w:date="2011-06-22T10:08:00Z">
        <w:r w:rsidR="004B5A67">
          <w:rPr>
            <w:rFonts w:ascii="Arial" w:hAnsi="Arial" w:cs="Arial"/>
            <w:b w:val="0"/>
            <w:color w:val="auto"/>
            <w:sz w:val="20"/>
            <w:szCs w:val="20"/>
            <w:lang w:val="en-US"/>
          </w:rPr>
          <w:t>deficit irrigated</w:t>
        </w:r>
      </w:ins>
      <w:r w:rsidR="009E29C5" w:rsidRPr="0037783A">
        <w:rPr>
          <w:rFonts w:ascii="Arial" w:hAnsi="Arial" w:cs="Arial"/>
          <w:b w:val="0"/>
          <w:color w:val="auto"/>
          <w:sz w:val="20"/>
          <w:szCs w:val="20"/>
          <w:lang w:val="en-US"/>
        </w:rPr>
        <w:t xml:space="preserve"> treatment</w:t>
      </w:r>
      <w:bookmarkEnd w:id="854"/>
    </w:p>
    <w:p w:rsidR="00B3434A" w:rsidRPr="00743826" w:rsidRDefault="00B3434A" w:rsidP="00EC2BA1">
      <w:pPr>
        <w:rPr>
          <w:rFonts w:ascii="Arial" w:hAnsi="Arial" w:cs="Arial"/>
          <w:lang w:val="en-US"/>
        </w:rPr>
      </w:pPr>
    </w:p>
    <w:p w:rsidR="00566D7A" w:rsidRPr="00743826" w:rsidRDefault="00566D7A" w:rsidP="00AF58A7">
      <w:pPr>
        <w:rPr>
          <w:rFonts w:ascii="Arial" w:hAnsi="Arial" w:cs="Arial"/>
          <w:szCs w:val="24"/>
          <w:lang w:val="en-US"/>
        </w:rPr>
      </w:pPr>
    </w:p>
    <w:p w:rsidR="005C37EA" w:rsidRDefault="00140580">
      <w:pPr>
        <w:keepNext/>
        <w:keepLines/>
        <w:spacing w:line="240" w:lineRule="auto"/>
        <w:ind w:firstLine="0"/>
        <w:jc w:val="center"/>
        <w:rPr>
          <w:rFonts w:ascii="Arial" w:hAnsi="Arial" w:cs="Arial"/>
          <w:color w:val="000000" w:themeColor="text1"/>
          <w:szCs w:val="24"/>
          <w:lang w:val="en-US"/>
        </w:rPr>
      </w:pPr>
      <w:r>
        <w:rPr>
          <w:noProof/>
          <w:szCs w:val="24"/>
          <w:lang w:eastAsia="pt-BR"/>
        </w:rPr>
        <w:lastRenderedPageBreak/>
        <w:drawing>
          <wp:inline distT="0" distB="0" distL="0" distR="0">
            <wp:extent cx="2686050" cy="2293276"/>
            <wp:effectExtent l="1905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07" cstate="print"/>
                    <a:srcRect t="36967" r="55030" b="1706"/>
                    <a:stretch>
                      <a:fillRect/>
                    </a:stretch>
                  </pic:blipFill>
                  <pic:spPr bwMode="auto">
                    <a:xfrm>
                      <a:off x="0" y="0"/>
                      <a:ext cx="2686050" cy="2293276"/>
                    </a:xfrm>
                    <a:prstGeom prst="rect">
                      <a:avLst/>
                    </a:prstGeom>
                    <a:noFill/>
                    <a:ln w="9525">
                      <a:noFill/>
                      <a:miter lim="800000"/>
                      <a:headEnd/>
                      <a:tailEnd/>
                    </a:ln>
                  </pic:spPr>
                </pic:pic>
              </a:graphicData>
            </a:graphic>
          </wp:inline>
        </w:drawing>
      </w:r>
      <w:r>
        <w:rPr>
          <w:noProof/>
          <w:szCs w:val="24"/>
          <w:lang w:eastAsia="pt-BR"/>
        </w:rPr>
        <w:drawing>
          <wp:inline distT="0" distB="0" distL="0" distR="0">
            <wp:extent cx="2686050" cy="2293276"/>
            <wp:effectExtent l="1905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08" cstate="print"/>
                    <a:srcRect t="36967" r="55030" b="1706"/>
                    <a:stretch>
                      <a:fillRect/>
                    </a:stretch>
                  </pic:blipFill>
                  <pic:spPr bwMode="auto">
                    <a:xfrm>
                      <a:off x="0" y="0"/>
                      <a:ext cx="2686050" cy="2293276"/>
                    </a:xfrm>
                    <a:prstGeom prst="rect">
                      <a:avLst/>
                    </a:prstGeom>
                    <a:noFill/>
                    <a:ln w="9525">
                      <a:noFill/>
                      <a:miter lim="800000"/>
                      <a:headEnd/>
                      <a:tailEnd/>
                    </a:ln>
                  </pic:spPr>
                </pic:pic>
              </a:graphicData>
            </a:graphic>
          </wp:inline>
        </w:drawing>
      </w:r>
      <w:r w:rsidR="006A0EDD" w:rsidRPr="006A0EDD">
        <w:rPr>
          <w:szCs w:val="24"/>
          <w:lang w:val="en-ZA"/>
        </w:rPr>
        <w:t xml:space="preserve"> </w:t>
      </w:r>
    </w:p>
    <w:p w:rsidR="005C37EA" w:rsidRDefault="00140580">
      <w:pPr>
        <w:keepNext/>
        <w:keepLines/>
        <w:spacing w:line="240" w:lineRule="auto"/>
        <w:ind w:firstLine="0"/>
        <w:jc w:val="center"/>
        <w:rPr>
          <w:rFonts w:ascii="Arial" w:hAnsi="Arial" w:cs="Arial"/>
          <w:color w:val="000000" w:themeColor="text1"/>
          <w:szCs w:val="24"/>
          <w:lang w:val="en-US"/>
        </w:rPr>
      </w:pPr>
      <w:r>
        <w:rPr>
          <w:noProof/>
          <w:szCs w:val="24"/>
          <w:lang w:eastAsia="pt-BR"/>
        </w:rPr>
        <w:drawing>
          <wp:inline distT="0" distB="0" distL="0" distR="0">
            <wp:extent cx="2686050" cy="2354892"/>
            <wp:effectExtent l="1905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09" cstate="print"/>
                    <a:srcRect t="36967" r="55030"/>
                    <a:stretch>
                      <a:fillRect/>
                    </a:stretch>
                  </pic:blipFill>
                  <pic:spPr bwMode="auto">
                    <a:xfrm>
                      <a:off x="0" y="0"/>
                      <a:ext cx="2686050" cy="2354892"/>
                    </a:xfrm>
                    <a:prstGeom prst="rect">
                      <a:avLst/>
                    </a:prstGeom>
                    <a:noFill/>
                    <a:ln w="9525">
                      <a:noFill/>
                      <a:miter lim="800000"/>
                      <a:headEnd/>
                      <a:tailEnd/>
                    </a:ln>
                  </pic:spPr>
                </pic:pic>
              </a:graphicData>
            </a:graphic>
          </wp:inline>
        </w:drawing>
      </w:r>
      <w:r>
        <w:rPr>
          <w:noProof/>
          <w:szCs w:val="24"/>
          <w:lang w:eastAsia="pt-BR"/>
        </w:rPr>
        <w:drawing>
          <wp:inline distT="0" distB="0" distL="0" distR="0">
            <wp:extent cx="2690401" cy="2354100"/>
            <wp:effectExtent l="19050" t="0" r="0"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10" cstate="print"/>
                    <a:srcRect t="36967" r="55030"/>
                    <a:stretch>
                      <a:fillRect/>
                    </a:stretch>
                  </pic:blipFill>
                  <pic:spPr bwMode="auto">
                    <a:xfrm>
                      <a:off x="0" y="0"/>
                      <a:ext cx="2690401" cy="2354100"/>
                    </a:xfrm>
                    <a:prstGeom prst="rect">
                      <a:avLst/>
                    </a:prstGeom>
                    <a:noFill/>
                    <a:ln w="9525">
                      <a:noFill/>
                      <a:miter lim="800000"/>
                      <a:headEnd/>
                      <a:tailEnd/>
                    </a:ln>
                  </pic:spPr>
                </pic:pic>
              </a:graphicData>
            </a:graphic>
          </wp:inline>
        </w:drawing>
      </w:r>
      <w:r w:rsidR="006A0EDD" w:rsidRPr="006A0EDD">
        <w:rPr>
          <w:szCs w:val="24"/>
          <w:lang w:val="en-ZA"/>
        </w:rPr>
        <w:t xml:space="preserve"> </w:t>
      </w:r>
    </w:p>
    <w:p w:rsidR="005C37EA" w:rsidRDefault="00864097" w:rsidP="001C7032">
      <w:pPr>
        <w:pStyle w:val="Legenda"/>
        <w:keepLines/>
        <w:spacing w:after="0" w:line="360" w:lineRule="auto"/>
        <w:ind w:left="1092" w:hanging="1092"/>
        <w:rPr>
          <w:rFonts w:ascii="Arial" w:hAnsi="Arial" w:cs="Arial"/>
          <w:b w:val="0"/>
          <w:color w:val="auto"/>
          <w:sz w:val="20"/>
          <w:szCs w:val="20"/>
          <w:lang w:val="en-US"/>
        </w:rPr>
      </w:pPr>
      <w:bookmarkStart w:id="860" w:name="_Toc296436874"/>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861" w:name="fig24"/>
      <w:bookmarkStart w:id="862" w:name="fig28"/>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34</w:t>
      </w:r>
      <w:r w:rsidR="00EB4AC9" w:rsidRPr="00956816">
        <w:rPr>
          <w:rFonts w:ascii="Arial" w:hAnsi="Arial" w:cs="Arial"/>
          <w:b w:val="0"/>
          <w:color w:val="auto"/>
          <w:sz w:val="20"/>
          <w:szCs w:val="20"/>
          <w:lang w:val="en-US"/>
        </w:rPr>
        <w:fldChar w:fldCharType="end"/>
      </w:r>
      <w:bookmarkEnd w:id="861"/>
      <w:bookmarkEnd w:id="862"/>
      <w:r w:rsidR="00904120" w:rsidRPr="00743826">
        <w:rPr>
          <w:rFonts w:ascii="Arial" w:hAnsi="Arial" w:cs="Arial"/>
          <w:b w:val="0"/>
          <w:color w:val="auto"/>
          <w:sz w:val="20"/>
          <w:szCs w:val="20"/>
          <w:lang w:val="en-US"/>
        </w:rPr>
        <w:t xml:space="preserve"> – </w:t>
      </w:r>
      <w:r w:rsidR="009E29C5" w:rsidRPr="0037783A">
        <w:rPr>
          <w:rFonts w:ascii="Arial" w:hAnsi="Arial" w:cs="Arial"/>
          <w:b w:val="0"/>
          <w:color w:val="auto"/>
          <w:sz w:val="20"/>
          <w:szCs w:val="20"/>
          <w:lang w:val="en-US"/>
        </w:rPr>
        <w:t>Specific humidity deficit (</w:t>
      </w:r>
      <w:r w:rsidR="009E29C5" w:rsidRPr="0037783A">
        <w:rPr>
          <w:rFonts w:ascii="Arial" w:hAnsi="Arial" w:cs="Arial"/>
          <w:b w:val="0"/>
          <w:i/>
          <w:color w:val="auto"/>
          <w:sz w:val="20"/>
          <w:szCs w:val="20"/>
          <w:lang w:val="en-US"/>
        </w:rPr>
        <w:t>D</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CO</w:t>
      </w:r>
      <w:r w:rsidR="009E29C5" w:rsidRPr="0037783A">
        <w:rPr>
          <w:rFonts w:ascii="Arial" w:hAnsi="Arial" w:cs="Arial"/>
          <w:b w:val="0"/>
          <w:color w:val="auto"/>
          <w:sz w:val="20"/>
          <w:szCs w:val="20"/>
          <w:vertAlign w:val="subscript"/>
          <w:lang w:val="en-US"/>
        </w:rPr>
        <w:t>2</w:t>
      </w:r>
      <w:r w:rsidR="009E29C5" w:rsidRPr="0037783A">
        <w:rPr>
          <w:rFonts w:ascii="Arial" w:hAnsi="Arial" w:cs="Arial"/>
          <w:b w:val="0"/>
          <w:color w:val="auto"/>
          <w:sz w:val="20"/>
          <w:szCs w:val="20"/>
          <w:lang w:val="en-US"/>
        </w:rPr>
        <w:t xml:space="preserve"> net assimilation (</w:t>
      </w:r>
      <w:r w:rsidR="009E29C5" w:rsidRPr="0037783A">
        <w:rPr>
          <w:rFonts w:ascii="Arial" w:hAnsi="Arial" w:cs="Arial"/>
          <w:b w:val="0"/>
          <w:i/>
          <w:color w:val="auto"/>
          <w:sz w:val="20"/>
          <w:szCs w:val="20"/>
          <w:lang w:val="en-US"/>
        </w:rPr>
        <w:t>A</w:t>
      </w:r>
      <w:r w:rsidR="009E29C5" w:rsidRPr="0037783A">
        <w:rPr>
          <w:rFonts w:ascii="Arial" w:hAnsi="Arial" w:cs="Arial"/>
          <w:b w:val="0"/>
          <w:color w:val="auto"/>
          <w:sz w:val="20"/>
          <w:szCs w:val="20"/>
          <w:lang w:val="en-US"/>
        </w:rPr>
        <w:t xml:space="preserve">), stomatal conductance for water </w:t>
      </w:r>
      <w:r w:rsidR="009E29C5">
        <w:rPr>
          <w:rFonts w:ascii="Arial" w:hAnsi="Arial" w:cs="Arial"/>
          <w:b w:val="0"/>
          <w:color w:val="auto"/>
          <w:sz w:val="20"/>
          <w:szCs w:val="20"/>
          <w:lang w:val="en-US"/>
        </w:rPr>
        <w:t>vapor</w:t>
      </w:r>
      <w:r w:rsidR="009E29C5" w:rsidRPr="0037783A">
        <w:rPr>
          <w:rFonts w:ascii="Arial" w:hAnsi="Arial" w:cs="Arial"/>
          <w:b w:val="0"/>
          <w:color w:val="auto"/>
          <w:sz w:val="20"/>
          <w:szCs w:val="20"/>
          <w:lang w:val="en-US"/>
        </w:rPr>
        <w:t xml:space="preserve"> (</w:t>
      </w:r>
      <w:r w:rsidR="009E29C5" w:rsidRPr="0037783A">
        <w:rPr>
          <w:rFonts w:ascii="Arial" w:hAnsi="Arial" w:cs="Arial"/>
          <w:b w:val="0"/>
          <w:i/>
          <w:color w:val="auto"/>
          <w:sz w:val="20"/>
          <w:szCs w:val="20"/>
          <w:lang w:val="en-US"/>
        </w:rPr>
        <w:t>g</w:t>
      </w:r>
      <w:r w:rsidR="009E29C5" w:rsidRPr="0037783A">
        <w:rPr>
          <w:rFonts w:ascii="Arial" w:hAnsi="Arial" w:cs="Arial"/>
          <w:b w:val="0"/>
          <w:i/>
          <w:color w:val="auto"/>
          <w:sz w:val="20"/>
          <w:szCs w:val="20"/>
          <w:vertAlign w:val="subscript"/>
          <w:lang w:val="en-US"/>
        </w:rPr>
        <w:t>s</w:t>
      </w:r>
      <w:r w:rsidR="009E29C5" w:rsidRPr="0037783A">
        <w:rPr>
          <w:rFonts w:ascii="Arial" w:hAnsi="Arial" w:cs="Arial"/>
          <w:b w:val="0"/>
          <w:color w:val="auto"/>
          <w:sz w:val="20"/>
          <w:szCs w:val="20"/>
          <w:lang w:val="en-US"/>
        </w:rPr>
        <w:t>) and transpiration rate (</w:t>
      </w:r>
      <w:r w:rsidR="009E29C5" w:rsidRPr="0037783A">
        <w:rPr>
          <w:rFonts w:ascii="Arial" w:hAnsi="Arial" w:cs="Arial"/>
          <w:b w:val="0"/>
          <w:i/>
          <w:color w:val="auto"/>
          <w:sz w:val="20"/>
          <w:szCs w:val="20"/>
          <w:lang w:val="en-US"/>
        </w:rPr>
        <w:t>T</w:t>
      </w:r>
      <w:r w:rsidR="009E29C5" w:rsidRPr="0037783A">
        <w:rPr>
          <w:rFonts w:ascii="Arial" w:hAnsi="Arial" w:cs="Arial"/>
          <w:b w:val="0"/>
          <w:i/>
          <w:color w:val="auto"/>
          <w:sz w:val="20"/>
          <w:szCs w:val="20"/>
          <w:vertAlign w:val="subscript"/>
          <w:lang w:val="en-US"/>
        </w:rPr>
        <w:t>Ags</w:t>
      </w:r>
      <w:r w:rsidR="009E29C5" w:rsidRPr="0037783A">
        <w:rPr>
          <w:rFonts w:ascii="Arial" w:hAnsi="Arial" w:cs="Arial"/>
          <w:b w:val="0"/>
          <w:color w:val="auto"/>
          <w:sz w:val="20"/>
          <w:szCs w:val="20"/>
          <w:lang w:val="en-US"/>
        </w:rPr>
        <w:t xml:space="preserve">) between 7:00 AM and 6:00 PM of August </w:t>
      </w:r>
      <w:r w:rsidR="009E29C5">
        <w:rPr>
          <w:rFonts w:ascii="Arial" w:hAnsi="Arial" w:cs="Arial"/>
          <w:b w:val="0"/>
          <w:color w:val="auto"/>
          <w:sz w:val="20"/>
          <w:szCs w:val="20"/>
          <w:lang w:val="en-US"/>
        </w:rPr>
        <w:t>30</w:t>
      </w:r>
      <w:r w:rsidR="009E29C5" w:rsidRPr="0037783A">
        <w:rPr>
          <w:rFonts w:ascii="Arial" w:hAnsi="Arial" w:cs="Arial"/>
          <w:b w:val="0"/>
          <w:color w:val="auto"/>
          <w:sz w:val="20"/>
          <w:szCs w:val="20"/>
          <w:lang w:val="en-US"/>
        </w:rPr>
        <w:t xml:space="preserve">, 2010. </w:t>
      </w:r>
      <w:r w:rsidR="009E29C5">
        <w:rPr>
          <w:rFonts w:ascii="Arial" w:hAnsi="Arial" w:cs="Arial"/>
          <w:b w:val="0"/>
          <w:color w:val="auto"/>
          <w:sz w:val="20"/>
          <w:szCs w:val="20"/>
          <w:lang w:val="en-US"/>
        </w:rPr>
        <w:t>Solid</w:t>
      </w:r>
      <w:r w:rsidR="009E29C5" w:rsidRPr="0037783A">
        <w:rPr>
          <w:rFonts w:ascii="Arial" w:hAnsi="Arial" w:cs="Arial"/>
          <w:b w:val="0"/>
          <w:color w:val="auto"/>
          <w:sz w:val="20"/>
          <w:szCs w:val="20"/>
          <w:lang w:val="en-US"/>
        </w:rPr>
        <w:t xml:space="preserve">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w:t>
      </w:r>
      <w:del w:id="863" w:author="Quirijn" w:date="2011-06-22T10:05:00Z">
        <w:r w:rsidR="009E29C5" w:rsidRPr="0037783A" w:rsidDel="004B5A67">
          <w:rPr>
            <w:rFonts w:ascii="Arial" w:hAnsi="Arial" w:cs="Arial"/>
            <w:b w:val="0"/>
            <w:color w:val="auto"/>
            <w:sz w:val="20"/>
            <w:szCs w:val="20"/>
            <w:lang w:val="en-US"/>
          </w:rPr>
          <w:delText xml:space="preserve"> irrigated</w:delText>
        </w:r>
      </w:del>
      <w:ins w:id="864" w:author="Quirijn" w:date="2011-06-22T10:05:00Z">
        <w:r w:rsidR="004B5A67">
          <w:rPr>
            <w:rFonts w:ascii="Arial" w:hAnsi="Arial" w:cs="Arial"/>
            <w:b w:val="0"/>
            <w:color w:val="auto"/>
            <w:sz w:val="20"/>
            <w:szCs w:val="20"/>
            <w:lang w:val="en-US"/>
          </w:rPr>
          <w:t xml:space="preserve"> fully irrigated</w:t>
        </w:r>
      </w:ins>
      <w:r w:rsidR="009E29C5" w:rsidRPr="0037783A">
        <w:rPr>
          <w:rFonts w:ascii="Arial" w:hAnsi="Arial" w:cs="Arial"/>
          <w:b w:val="0"/>
          <w:color w:val="auto"/>
          <w:sz w:val="20"/>
          <w:szCs w:val="20"/>
          <w:lang w:val="en-US"/>
        </w:rPr>
        <w:t xml:space="preserve"> treatment and dashed line</w:t>
      </w:r>
      <w:r w:rsidR="009E29C5">
        <w:rPr>
          <w:rFonts w:ascii="Arial" w:hAnsi="Arial" w:cs="Arial"/>
          <w:b w:val="0"/>
          <w:color w:val="auto"/>
          <w:sz w:val="20"/>
          <w:szCs w:val="20"/>
          <w:lang w:val="en-US"/>
        </w:rPr>
        <w:t>s</w:t>
      </w:r>
      <w:r w:rsidR="009E29C5" w:rsidRPr="0037783A">
        <w:rPr>
          <w:rFonts w:ascii="Arial" w:hAnsi="Arial" w:cs="Arial"/>
          <w:b w:val="0"/>
          <w:color w:val="auto"/>
          <w:sz w:val="20"/>
          <w:szCs w:val="20"/>
          <w:lang w:val="en-US"/>
        </w:rPr>
        <w:t xml:space="preserve"> represent the </w:t>
      </w:r>
      <w:del w:id="865" w:author="Quirijn" w:date="2011-06-22T09:57:00Z">
        <w:r w:rsidR="009E29C5" w:rsidDel="004B5A67">
          <w:rPr>
            <w:rFonts w:ascii="Arial" w:hAnsi="Arial" w:cs="Arial"/>
            <w:b w:val="0"/>
            <w:color w:val="auto"/>
            <w:sz w:val="20"/>
            <w:szCs w:val="20"/>
            <w:lang w:val="en-US"/>
          </w:rPr>
          <w:delText>non-irrigated</w:delText>
        </w:r>
      </w:del>
      <w:ins w:id="866" w:author="Quirijn" w:date="2011-06-22T10:08:00Z">
        <w:r w:rsidR="004B5A67">
          <w:rPr>
            <w:rFonts w:ascii="Arial" w:hAnsi="Arial" w:cs="Arial"/>
            <w:b w:val="0"/>
            <w:color w:val="auto"/>
            <w:sz w:val="20"/>
            <w:szCs w:val="20"/>
            <w:lang w:val="en-US"/>
          </w:rPr>
          <w:t>deficit irrigated</w:t>
        </w:r>
      </w:ins>
      <w:r w:rsidR="009E29C5" w:rsidRPr="0037783A">
        <w:rPr>
          <w:rFonts w:ascii="Arial" w:hAnsi="Arial" w:cs="Arial"/>
          <w:b w:val="0"/>
          <w:color w:val="auto"/>
          <w:sz w:val="20"/>
          <w:szCs w:val="20"/>
          <w:lang w:val="en-US"/>
        </w:rPr>
        <w:t xml:space="preserve"> treatment</w:t>
      </w:r>
      <w:bookmarkEnd w:id="860"/>
    </w:p>
    <w:p w:rsidR="00566D7A" w:rsidRPr="00743826" w:rsidRDefault="00566D7A" w:rsidP="00566D7A">
      <w:pPr>
        <w:rPr>
          <w:lang w:val="en-US"/>
        </w:rPr>
      </w:pPr>
    </w:p>
    <w:p w:rsidR="006F54D3" w:rsidRPr="00743826" w:rsidRDefault="00956816" w:rsidP="006F54D3">
      <w:pPr>
        <w:pStyle w:val="Ttulo4"/>
        <w:numPr>
          <w:ilvl w:val="2"/>
          <w:numId w:val="1"/>
        </w:numPr>
        <w:spacing w:before="120"/>
        <w:ind w:left="1151" w:hanging="794"/>
        <w:rPr>
          <w:rFonts w:ascii="Arial" w:hAnsi="Arial"/>
          <w:lang w:val="en-US"/>
        </w:rPr>
      </w:pPr>
      <w:bookmarkStart w:id="867" w:name="_Toc295805466"/>
      <w:bookmarkStart w:id="868" w:name="_Toc296436832"/>
      <w:r w:rsidRPr="00956816">
        <w:rPr>
          <w:rFonts w:ascii="Arial" w:hAnsi="Arial"/>
          <w:lang w:val="en-US"/>
        </w:rPr>
        <w:t>Analysis on a daily time scale</w:t>
      </w:r>
      <w:bookmarkEnd w:id="867"/>
      <w:bookmarkEnd w:id="868"/>
    </w:p>
    <w:p w:rsidR="00AF30BF" w:rsidRPr="00743826" w:rsidRDefault="00956816" w:rsidP="00D7363B">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simulations with </w:t>
      </w:r>
      <w:r w:rsidRPr="00956816">
        <w:rPr>
          <w:rFonts w:ascii="Arial" w:eastAsia="Times New Roman" w:hAnsi="Arial" w:cs="Arial"/>
          <w:i/>
          <w:color w:val="000000"/>
          <w:szCs w:val="24"/>
          <w:lang w:val="en-US" w:eastAsia="pt-BR"/>
        </w:rPr>
        <w:t>Ag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model were also made on a daily time scale for the entire period between August 5 and September 2, and the maximum daily values of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Ags</w:t>
      </w:r>
      <w:r w:rsidRPr="00956816">
        <w:rPr>
          <w:rFonts w:ascii="Arial" w:eastAsia="Times New Roman" w:hAnsi="Arial" w:cs="Arial"/>
          <w:color w:val="000000"/>
          <w:szCs w:val="24"/>
          <w:lang w:val="en-US" w:eastAsia="pt-BR"/>
        </w:rPr>
        <w:t xml:space="preserve"> are shown in Figure </w:t>
      </w:r>
      <w:r w:rsidR="00EB4AC9" w:rsidRPr="00956816">
        <w:rPr>
          <w:rFonts w:ascii="Arial" w:hAnsi="Arial" w:cs="Arial"/>
          <w:color w:val="000000" w:themeColor="text1"/>
          <w:szCs w:val="24"/>
          <w:lang w:val="en-US"/>
        </w:rPr>
        <w:fldChar w:fldCharType="begin"/>
      </w:r>
      <w:r w:rsidRPr="00956816">
        <w:rPr>
          <w:rFonts w:ascii="Arial" w:hAnsi="Arial" w:cs="Arial"/>
          <w:color w:val="000000" w:themeColor="text1"/>
          <w:szCs w:val="24"/>
          <w:lang w:val="en-US"/>
        </w:rPr>
        <w:instrText xml:space="preserve"> seq Figura \* ARABIC fig29 </w:instrText>
      </w:r>
      <w:r w:rsidR="00EB4AC9" w:rsidRPr="00956816">
        <w:rPr>
          <w:rFonts w:ascii="Arial" w:hAnsi="Arial" w:cs="Arial"/>
          <w:color w:val="000000" w:themeColor="text1"/>
          <w:szCs w:val="24"/>
          <w:lang w:val="en-US"/>
        </w:rPr>
        <w:fldChar w:fldCharType="separate"/>
      </w:r>
      <w:r w:rsidR="00864ADF">
        <w:rPr>
          <w:rFonts w:ascii="Arial" w:hAnsi="Arial" w:cs="Arial"/>
          <w:noProof/>
          <w:color w:val="000000" w:themeColor="text1"/>
          <w:szCs w:val="24"/>
          <w:lang w:val="en-US"/>
        </w:rPr>
        <w:t>35</w:t>
      </w:r>
      <w:r w:rsidR="00EB4AC9" w:rsidRPr="00956816">
        <w:rPr>
          <w:rFonts w:ascii="Arial" w:hAnsi="Arial" w:cs="Arial"/>
          <w:color w:val="000000" w:themeColor="text1"/>
          <w:szCs w:val="24"/>
          <w:lang w:val="en-US"/>
        </w:rPr>
        <w:fldChar w:fldCharType="end"/>
      </w:r>
      <w:r w:rsidRPr="00956816">
        <w:rPr>
          <w:rFonts w:ascii="Arial" w:eastAsia="Times New Roman" w:hAnsi="Arial" w:cs="Arial"/>
          <w:color w:val="000000"/>
          <w:szCs w:val="24"/>
          <w:lang w:val="en-US" w:eastAsia="pt-BR"/>
        </w:rPr>
        <w:t xml:space="preserve"> for both treatment</w:t>
      </w:r>
      <w:r w:rsidR="001D7893">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 xml:space="preserve">. The specific humidity deficit of </w:t>
      </w:r>
      <w:r w:rsidR="001D7893">
        <w:rPr>
          <w:rFonts w:ascii="Arial" w:eastAsia="Times New Roman" w:hAnsi="Arial" w:cs="Arial"/>
          <w:color w:val="000000"/>
          <w:szCs w:val="24"/>
          <w:lang w:val="en-US" w:eastAsia="pt-BR"/>
        </w:rPr>
        <w:t>the</w:t>
      </w:r>
      <w:del w:id="869" w:author="Quirijn" w:date="2011-06-22T10:05:00Z">
        <w:r w:rsidR="001D7893"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870"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slightly increased (~ 8.2 </w:t>
      </w:r>
      <w:r w:rsidRPr="00956816">
        <w:rPr>
          <w:rFonts w:ascii="Arial" w:hAnsi="Arial" w:cs="Arial"/>
          <w:color w:val="000000" w:themeColor="text1"/>
          <w:szCs w:val="24"/>
          <w:lang w:val="en-US"/>
        </w:rPr>
        <w:t>g kg</w:t>
      </w:r>
      <w:r w:rsidR="00422C77">
        <w:rPr>
          <w:rFonts w:ascii="Arial" w:hAnsi="Arial" w:cs="Arial"/>
          <w:color w:val="000000" w:themeColor="text1"/>
          <w:szCs w:val="24"/>
          <w:vertAlign w:val="superscript"/>
          <w:lang w:val="en-US"/>
        </w:rPr>
        <w:noBreakHyphen/>
        <w:t>1</w:t>
      </w:r>
      <w:r w:rsidRPr="00956816">
        <w:rPr>
          <w:rFonts w:ascii="Arial" w:eastAsia="Times New Roman" w:hAnsi="Arial" w:cs="Arial"/>
          <w:color w:val="000000"/>
          <w:szCs w:val="24"/>
          <w:lang w:val="en-US" w:eastAsia="pt-BR"/>
        </w:rPr>
        <w:t xml:space="preserve">) during the month, </w:t>
      </w:r>
      <w:r w:rsidR="001D7893">
        <w:rPr>
          <w:rFonts w:ascii="Arial" w:eastAsia="Times New Roman" w:hAnsi="Arial" w:cs="Arial"/>
          <w:color w:val="000000"/>
          <w:szCs w:val="24"/>
          <w:lang w:val="en-US" w:eastAsia="pt-BR"/>
        </w:rPr>
        <w:t xml:space="preserve">contrarily to the </w:t>
      </w:r>
      <w:del w:id="871" w:author="Quirijn" w:date="2011-06-22T09:57:00Z">
        <w:r w:rsidR="004D4D36" w:rsidDel="004B5A67">
          <w:rPr>
            <w:rFonts w:ascii="Arial" w:eastAsia="Times New Roman" w:hAnsi="Arial" w:cs="Arial"/>
            <w:color w:val="000000"/>
            <w:szCs w:val="24"/>
            <w:lang w:val="en-US" w:eastAsia="pt-BR"/>
          </w:rPr>
          <w:delText>non-irrigated</w:delText>
        </w:r>
      </w:del>
      <w:ins w:id="872"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in which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in early September was approximately 31.2 g kg</w:t>
      </w:r>
      <w:r w:rsidR="00422C77">
        <w:rPr>
          <w:rFonts w:ascii="Arial" w:eastAsia="Times New Roman" w:hAnsi="Arial" w:cs="Arial"/>
          <w:color w:val="000000"/>
          <w:szCs w:val="24"/>
          <w:vertAlign w:val="superscript"/>
          <w:lang w:val="en-US" w:eastAsia="pt-BR"/>
        </w:rPr>
        <w:noBreakHyphen/>
        <w:t>1</w:t>
      </w:r>
      <w:r w:rsidRPr="00956816">
        <w:rPr>
          <w:rFonts w:ascii="Arial" w:eastAsia="Times New Roman" w:hAnsi="Arial" w:cs="Arial"/>
          <w:color w:val="000000"/>
          <w:szCs w:val="24"/>
          <w:lang w:val="en-US" w:eastAsia="pt-BR"/>
        </w:rPr>
        <w:t xml:space="preserve"> greater than at the beginning of August. The cultivar Pérola used in this experiment </w:t>
      </w:r>
      <w:r w:rsidR="001D7893">
        <w:rPr>
          <w:rFonts w:ascii="Arial" w:eastAsia="Times New Roman" w:hAnsi="Arial" w:cs="Arial"/>
          <w:color w:val="000000"/>
          <w:szCs w:val="24"/>
          <w:lang w:val="en-US" w:eastAsia="pt-BR"/>
        </w:rPr>
        <w:t>is of</w:t>
      </w:r>
      <w:r w:rsidRPr="00956816">
        <w:rPr>
          <w:rFonts w:ascii="Arial" w:eastAsia="Times New Roman" w:hAnsi="Arial" w:cs="Arial"/>
          <w:color w:val="000000"/>
          <w:szCs w:val="24"/>
          <w:lang w:val="en-US" w:eastAsia="pt-BR"/>
        </w:rPr>
        <w:t xml:space="preserve"> indeterminate growth</w:t>
      </w:r>
      <w:r w:rsidR="001D7893">
        <w:rPr>
          <w:rFonts w:ascii="Arial" w:eastAsia="Times New Roman" w:hAnsi="Arial" w:cs="Arial"/>
          <w:color w:val="000000"/>
          <w:szCs w:val="24"/>
          <w:lang w:val="en-US" w:eastAsia="pt-BR"/>
        </w:rPr>
        <w:t xml:space="preserve">, </w:t>
      </w:r>
      <w:r w:rsidRPr="00956816">
        <w:rPr>
          <w:rFonts w:ascii="Arial" w:eastAsia="Times New Roman" w:hAnsi="Arial" w:cs="Arial"/>
          <w:color w:val="000000"/>
          <w:szCs w:val="24"/>
          <w:lang w:val="en-US" w:eastAsia="pt-BR"/>
        </w:rPr>
        <w:t xml:space="preserve">the rate of leaf area in </w:t>
      </w:r>
      <w:r w:rsidR="001D7893">
        <w:rPr>
          <w:rFonts w:ascii="Arial" w:eastAsia="Times New Roman" w:hAnsi="Arial" w:cs="Arial"/>
          <w:color w:val="000000"/>
          <w:szCs w:val="24"/>
          <w:lang w:val="en-US" w:eastAsia="pt-BR"/>
        </w:rPr>
        <w:t>the</w:t>
      </w:r>
      <w:del w:id="873" w:author="Quirijn" w:date="2011-06-22T10:05:00Z">
        <w:r w:rsidR="001D7893"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874"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increas</w:t>
      </w:r>
      <w:r w:rsidR="001D7893">
        <w:rPr>
          <w:rFonts w:ascii="Arial" w:eastAsia="Times New Roman" w:hAnsi="Arial" w:cs="Arial"/>
          <w:color w:val="000000"/>
          <w:szCs w:val="24"/>
          <w:lang w:val="en-US" w:eastAsia="pt-BR"/>
        </w:rPr>
        <w:t>ing</w:t>
      </w:r>
      <w:r w:rsidRPr="00956816">
        <w:rPr>
          <w:rFonts w:ascii="Arial" w:eastAsia="Times New Roman" w:hAnsi="Arial" w:cs="Arial"/>
          <w:color w:val="000000"/>
          <w:szCs w:val="24"/>
          <w:lang w:val="en-US" w:eastAsia="pt-BR"/>
        </w:rPr>
        <w:t xml:space="preserve"> until the end of the experiment, while the </w:t>
      </w:r>
      <w:r w:rsidR="006A0EDD" w:rsidRPr="006A0EDD">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of the </w:t>
      </w:r>
      <w:del w:id="875" w:author="Quirijn" w:date="2011-06-22T09:57:00Z">
        <w:r w:rsidR="004D4D36" w:rsidDel="004B5A67">
          <w:rPr>
            <w:rFonts w:ascii="Arial" w:eastAsia="Times New Roman" w:hAnsi="Arial" w:cs="Arial"/>
            <w:color w:val="000000"/>
            <w:szCs w:val="24"/>
            <w:lang w:val="en-US" w:eastAsia="pt-BR"/>
          </w:rPr>
          <w:delText>non-irrigated</w:delText>
        </w:r>
      </w:del>
      <w:ins w:id="87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w:t>
      </w:r>
      <w:r w:rsidRPr="00956816">
        <w:rPr>
          <w:rFonts w:ascii="Arial" w:eastAsia="Times New Roman" w:hAnsi="Arial" w:cs="Arial"/>
          <w:color w:val="000000"/>
          <w:szCs w:val="24"/>
          <w:lang w:val="en-US" w:eastAsia="pt-BR"/>
        </w:rPr>
        <w:lastRenderedPageBreak/>
        <w:t xml:space="preserve">increased until August 12 and then decreased due to the partial loss of leaves as a </w:t>
      </w:r>
      <w:r w:rsidR="001D7893">
        <w:rPr>
          <w:rFonts w:ascii="Arial" w:eastAsia="Times New Roman" w:hAnsi="Arial" w:cs="Arial"/>
          <w:color w:val="000000"/>
          <w:szCs w:val="24"/>
          <w:lang w:val="en-US" w:eastAsia="pt-BR"/>
        </w:rPr>
        <w:t>result</w:t>
      </w:r>
      <w:r w:rsidRPr="00956816">
        <w:rPr>
          <w:rFonts w:ascii="Arial" w:eastAsia="Times New Roman" w:hAnsi="Arial" w:cs="Arial"/>
          <w:color w:val="000000"/>
          <w:szCs w:val="24"/>
          <w:lang w:val="en-US" w:eastAsia="pt-BR"/>
        </w:rPr>
        <w:t xml:space="preserve"> of water stress. </w:t>
      </w:r>
      <w:r w:rsidR="001D7893">
        <w:rPr>
          <w:rFonts w:ascii="Arial" w:eastAsia="Times New Roman" w:hAnsi="Arial" w:cs="Arial"/>
          <w:color w:val="000000"/>
          <w:szCs w:val="24"/>
          <w:lang w:val="en-US" w:eastAsia="pt-BR"/>
        </w:rPr>
        <w:t>On the whole</w:t>
      </w:r>
      <w:r w:rsidRPr="00956816">
        <w:rPr>
          <w:rFonts w:ascii="Arial" w:eastAsia="Times New Roman" w:hAnsi="Arial" w:cs="Arial"/>
          <w:color w:val="000000"/>
          <w:szCs w:val="24"/>
          <w:lang w:val="en-US" w:eastAsia="pt-BR"/>
        </w:rPr>
        <w:t xml:space="preserve">, </w:t>
      </w:r>
      <w:r w:rsidR="001D7893">
        <w:rPr>
          <w:rFonts w:ascii="Arial" w:eastAsia="Times New Roman" w:hAnsi="Arial" w:cs="Arial"/>
          <w:color w:val="000000"/>
          <w:szCs w:val="24"/>
          <w:lang w:val="en-US" w:eastAsia="pt-BR"/>
        </w:rPr>
        <w:t xml:space="preserve">from the </w:t>
      </w:r>
      <w:r w:rsidRPr="00956816">
        <w:rPr>
          <w:rFonts w:ascii="Arial" w:eastAsia="Times New Roman" w:hAnsi="Arial" w:cs="Arial"/>
          <w:color w:val="000000"/>
          <w:szCs w:val="24"/>
          <w:lang w:val="en-US" w:eastAsia="pt-BR"/>
        </w:rPr>
        <w:t xml:space="preserve">simulations of </w:t>
      </w:r>
      <w:proofErr w:type="gramStart"/>
      <w:r w:rsidRPr="00956816">
        <w:rPr>
          <w:rFonts w:ascii="Arial" w:eastAsia="Times New Roman" w:hAnsi="Arial" w:cs="Arial"/>
          <w:i/>
          <w:color w:val="000000"/>
          <w:szCs w:val="24"/>
          <w:lang w:val="en-US" w:eastAsia="pt-BR"/>
        </w:rPr>
        <w:t>A</w:t>
      </w:r>
      <w:proofErr w:type="gramEnd"/>
      <w:r w:rsidRPr="00956816">
        <w:rPr>
          <w:rFonts w:ascii="Arial" w:eastAsia="Times New Roman" w:hAnsi="Arial" w:cs="Arial"/>
          <w:color w:val="000000"/>
          <w:szCs w:val="24"/>
          <w:lang w:val="en-US" w:eastAsia="pt-BR"/>
        </w:rPr>
        <w:t xml:space="preserve"> plants </w:t>
      </w:r>
      <w:r w:rsidR="001D7893">
        <w:rPr>
          <w:rFonts w:ascii="Arial" w:eastAsia="Times New Roman" w:hAnsi="Arial" w:cs="Arial"/>
          <w:color w:val="000000"/>
          <w:szCs w:val="24"/>
          <w:lang w:val="en-US" w:eastAsia="pt-BR"/>
        </w:rPr>
        <w:t>in</w:t>
      </w:r>
      <w:r w:rsidRPr="00956816">
        <w:rPr>
          <w:rFonts w:ascii="Arial" w:eastAsia="Times New Roman" w:hAnsi="Arial" w:cs="Arial"/>
          <w:color w:val="000000"/>
          <w:szCs w:val="24"/>
          <w:lang w:val="en-US" w:eastAsia="pt-BR"/>
        </w:rPr>
        <w:t xml:space="preserve"> </w:t>
      </w:r>
      <w:r w:rsidR="001D7893">
        <w:rPr>
          <w:rFonts w:ascii="Arial" w:eastAsia="Times New Roman" w:hAnsi="Arial" w:cs="Arial"/>
          <w:color w:val="000000"/>
          <w:szCs w:val="24"/>
          <w:lang w:val="en-US" w:eastAsia="pt-BR"/>
        </w:rPr>
        <w:t>the</w:t>
      </w:r>
      <w:del w:id="877" w:author="Quirijn" w:date="2011-06-22T10:05:00Z">
        <w:r w:rsidR="001D7893"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878"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increased the maximum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during the month </w:t>
      </w:r>
      <w:r w:rsidR="001D7893">
        <w:rPr>
          <w:rFonts w:ascii="Arial" w:eastAsia="Times New Roman" w:hAnsi="Arial" w:cs="Arial"/>
          <w:color w:val="000000"/>
          <w:szCs w:val="24"/>
          <w:lang w:val="en-US" w:eastAsia="pt-BR"/>
        </w:rPr>
        <w:t xml:space="preserve">because of </w:t>
      </w:r>
      <w:r w:rsidRPr="00956816">
        <w:rPr>
          <w:rFonts w:ascii="Arial" w:eastAsia="Times New Roman" w:hAnsi="Arial" w:cs="Arial"/>
          <w:color w:val="000000"/>
          <w:szCs w:val="24"/>
          <w:lang w:val="en-US" w:eastAsia="pt-BR"/>
        </w:rPr>
        <w:t>the increas</w:t>
      </w:r>
      <w:r w:rsidR="001D7893">
        <w:rPr>
          <w:rFonts w:ascii="Arial" w:eastAsia="Times New Roman" w:hAnsi="Arial" w:cs="Arial"/>
          <w:color w:val="000000"/>
          <w:szCs w:val="24"/>
          <w:lang w:val="en-US" w:eastAsia="pt-BR"/>
        </w:rPr>
        <w:t>ing</w:t>
      </w:r>
      <w:r w:rsidRPr="00956816">
        <w:rPr>
          <w:rFonts w:ascii="Arial" w:eastAsia="Times New Roman" w:hAnsi="Arial" w:cs="Arial"/>
          <w:color w:val="000000"/>
          <w:szCs w:val="24"/>
          <w:lang w:val="en-US" w:eastAsia="pt-BR"/>
        </w:rPr>
        <w:t xml:space="preserve"> air temperature and </w:t>
      </w:r>
      <w:r w:rsidR="006A0EDD" w:rsidRPr="006A0EDD">
        <w:rPr>
          <w:rFonts w:ascii="Arial" w:eastAsia="Times New Roman" w:hAnsi="Arial" w:cs="Arial"/>
          <w:i/>
          <w:color w:val="000000"/>
          <w:szCs w:val="24"/>
          <w:lang w:val="en-US" w:eastAsia="pt-BR"/>
        </w:rPr>
        <w:t>LAI</w:t>
      </w:r>
      <w:r w:rsidRPr="00956816">
        <w:rPr>
          <w:rFonts w:ascii="Arial" w:eastAsia="Times New Roman" w:hAnsi="Arial" w:cs="Arial"/>
          <w:color w:val="000000"/>
          <w:szCs w:val="24"/>
          <w:lang w:val="en-US" w:eastAsia="pt-BR"/>
        </w:rPr>
        <w:t xml:space="preserve">. As a result,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Ags</w:t>
      </w:r>
      <w:r w:rsidRPr="00956816">
        <w:rPr>
          <w:rFonts w:ascii="Arial" w:eastAsia="Times New Roman" w:hAnsi="Arial" w:cs="Arial"/>
          <w:color w:val="000000"/>
          <w:szCs w:val="24"/>
          <w:lang w:val="en-US" w:eastAsia="pt-BR"/>
        </w:rPr>
        <w:t xml:space="preserve"> also </w:t>
      </w:r>
      <w:r w:rsidR="001D7893">
        <w:rPr>
          <w:rFonts w:ascii="Arial" w:eastAsia="Times New Roman" w:hAnsi="Arial" w:cs="Arial"/>
          <w:color w:val="000000"/>
          <w:szCs w:val="24"/>
          <w:lang w:val="en-US" w:eastAsia="pt-BR"/>
        </w:rPr>
        <w:t>tended</w:t>
      </w:r>
      <w:r w:rsidRPr="00956816">
        <w:rPr>
          <w:rFonts w:ascii="Arial" w:eastAsia="Times New Roman" w:hAnsi="Arial" w:cs="Arial"/>
          <w:color w:val="000000"/>
          <w:szCs w:val="24"/>
          <w:lang w:val="en-US" w:eastAsia="pt-BR"/>
        </w:rPr>
        <w:t xml:space="preserve"> to increase </w:t>
      </w:r>
      <w:r w:rsidR="001D7893">
        <w:rPr>
          <w:rFonts w:ascii="Arial" w:eastAsia="Times New Roman" w:hAnsi="Arial" w:cs="Arial"/>
          <w:color w:val="000000"/>
          <w:szCs w:val="24"/>
          <w:lang w:val="en-US" w:eastAsia="pt-BR"/>
        </w:rPr>
        <w:t>until</w:t>
      </w:r>
      <w:r w:rsidRPr="00956816">
        <w:rPr>
          <w:rFonts w:ascii="Arial" w:eastAsia="Times New Roman" w:hAnsi="Arial" w:cs="Arial"/>
          <w:color w:val="000000"/>
          <w:szCs w:val="24"/>
          <w:lang w:val="en-US" w:eastAsia="pt-BR"/>
        </w:rPr>
        <w:t xml:space="preserve"> the beginning of September. On the other hand, while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in the </w:t>
      </w:r>
      <w:del w:id="879" w:author="Quirijn" w:date="2011-06-22T09:57:00Z">
        <w:r w:rsidR="004D4D36" w:rsidDel="004B5A67">
          <w:rPr>
            <w:rFonts w:ascii="Arial" w:eastAsia="Times New Roman" w:hAnsi="Arial" w:cs="Arial"/>
            <w:color w:val="000000"/>
            <w:szCs w:val="24"/>
            <w:lang w:val="en-US" w:eastAsia="pt-BR"/>
          </w:rPr>
          <w:delText>non-irrigated</w:delText>
        </w:r>
      </w:del>
      <w:ins w:id="880"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increased significantly during the month, the maximum assimilation rate of 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increased only until August 12 </w:t>
      </w:r>
      <w:r w:rsidR="001D7893">
        <w:rPr>
          <w:rFonts w:ascii="Arial" w:eastAsia="Times New Roman" w:hAnsi="Arial" w:cs="Arial"/>
          <w:color w:val="000000"/>
          <w:szCs w:val="24"/>
          <w:lang w:val="en-US" w:eastAsia="pt-BR"/>
        </w:rPr>
        <w:t xml:space="preserve">in agreement to </w:t>
      </w:r>
      <w:r w:rsidRPr="00956816">
        <w:rPr>
          <w:rFonts w:ascii="Arial" w:eastAsia="Times New Roman" w:hAnsi="Arial" w:cs="Arial"/>
          <w:color w:val="000000"/>
          <w:szCs w:val="24"/>
          <w:lang w:val="en-US" w:eastAsia="pt-BR"/>
        </w:rPr>
        <w:t xml:space="preserve">the increase in leaf area. </w:t>
      </w:r>
      <w:r w:rsidR="001D7893">
        <w:rPr>
          <w:rFonts w:ascii="Arial" w:eastAsia="Times New Roman" w:hAnsi="Arial" w:cs="Arial"/>
          <w:color w:val="000000"/>
          <w:szCs w:val="24"/>
          <w:lang w:val="en-US" w:eastAsia="pt-BR"/>
        </w:rPr>
        <w:t>From then on</w:t>
      </w:r>
      <w:r w:rsidRPr="00956816">
        <w:rPr>
          <w:rFonts w:ascii="Arial" w:eastAsia="Times New Roman" w:hAnsi="Arial" w:cs="Arial"/>
          <w:color w:val="000000"/>
          <w:szCs w:val="24"/>
          <w:lang w:val="en-US" w:eastAsia="pt-BR"/>
        </w:rPr>
        <w:t xml:space="preserve"> the assimilation showed a downward tendency until the end of the month</w:t>
      </w:r>
      <w:r w:rsidR="001D7893">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w:t>
      </w:r>
      <w:r w:rsidR="001D7893">
        <w:rPr>
          <w:rFonts w:ascii="Arial" w:eastAsia="Times New Roman" w:hAnsi="Arial" w:cs="Arial"/>
          <w:color w:val="000000"/>
          <w:szCs w:val="24"/>
          <w:lang w:val="en-US" w:eastAsia="pt-BR"/>
        </w:rPr>
        <w:t>together with</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Ags</w:t>
      </w:r>
      <w:r w:rsidRPr="00956816">
        <w:rPr>
          <w:rFonts w:ascii="Arial" w:eastAsia="Times New Roman" w:hAnsi="Arial" w:cs="Arial"/>
          <w:color w:val="000000"/>
          <w:szCs w:val="24"/>
          <w:lang w:val="en-US" w:eastAsia="pt-BR"/>
        </w:rPr>
        <w:t>.</w:t>
      </w:r>
    </w:p>
    <w:p w:rsidR="00D7363B" w:rsidRPr="00743826" w:rsidRDefault="00D7363B" w:rsidP="00D7363B">
      <w:pPr>
        <w:spacing w:line="240" w:lineRule="auto"/>
        <w:textAlignment w:val="top"/>
        <w:rPr>
          <w:rFonts w:ascii="Arial" w:eastAsia="Times New Roman" w:hAnsi="Arial" w:cs="Arial"/>
          <w:color w:val="000000"/>
          <w:sz w:val="20"/>
          <w:szCs w:val="20"/>
          <w:lang w:val="en-US" w:eastAsia="pt-BR"/>
        </w:rPr>
      </w:pPr>
    </w:p>
    <w:p w:rsidR="0045080C" w:rsidRPr="00743826" w:rsidRDefault="00CC79DE" w:rsidP="00AF30BF">
      <w:pPr>
        <w:keepNext/>
        <w:spacing w:line="240" w:lineRule="auto"/>
        <w:ind w:firstLine="0"/>
        <w:jc w:val="center"/>
        <w:rPr>
          <w:rFonts w:ascii="Arial" w:hAnsi="Arial" w:cs="Arial"/>
          <w:lang w:val="en-US"/>
        </w:rPr>
      </w:pPr>
      <w:r>
        <w:rPr>
          <w:noProof/>
          <w:lang w:eastAsia="pt-BR"/>
        </w:rPr>
        <w:drawing>
          <wp:inline distT="0" distB="0" distL="0" distR="0">
            <wp:extent cx="2686050" cy="2347529"/>
            <wp:effectExtent l="1905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1" cstate="print"/>
                    <a:srcRect t="36967" r="55030"/>
                    <a:stretch>
                      <a:fillRect/>
                    </a:stretch>
                  </pic:blipFill>
                  <pic:spPr bwMode="auto">
                    <a:xfrm>
                      <a:off x="0" y="0"/>
                      <a:ext cx="2686050" cy="2347529"/>
                    </a:xfrm>
                    <a:prstGeom prst="rect">
                      <a:avLst/>
                    </a:prstGeom>
                    <a:noFill/>
                    <a:ln w="9525">
                      <a:noFill/>
                      <a:miter lim="800000"/>
                      <a:headEnd/>
                      <a:tailEnd/>
                    </a:ln>
                  </pic:spPr>
                </pic:pic>
              </a:graphicData>
            </a:graphic>
          </wp:inline>
        </w:drawing>
      </w:r>
      <w:r>
        <w:rPr>
          <w:noProof/>
          <w:lang w:eastAsia="pt-BR"/>
        </w:rPr>
        <w:drawing>
          <wp:inline distT="0" distB="0" distL="0" distR="0">
            <wp:extent cx="2686050" cy="2347529"/>
            <wp:effectExtent l="1905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2" cstate="print"/>
                    <a:srcRect t="36967" r="55030"/>
                    <a:stretch>
                      <a:fillRect/>
                    </a:stretch>
                  </pic:blipFill>
                  <pic:spPr bwMode="auto">
                    <a:xfrm>
                      <a:off x="0" y="0"/>
                      <a:ext cx="2686050" cy="2347529"/>
                    </a:xfrm>
                    <a:prstGeom prst="rect">
                      <a:avLst/>
                    </a:prstGeom>
                    <a:noFill/>
                    <a:ln w="9525">
                      <a:noFill/>
                      <a:miter lim="800000"/>
                      <a:headEnd/>
                      <a:tailEnd/>
                    </a:ln>
                  </pic:spPr>
                </pic:pic>
              </a:graphicData>
            </a:graphic>
          </wp:inline>
        </w:drawing>
      </w:r>
    </w:p>
    <w:p w:rsidR="000F6D1F" w:rsidRPr="00743826" w:rsidRDefault="00CC79DE" w:rsidP="00AF30BF">
      <w:pPr>
        <w:keepNext/>
        <w:spacing w:line="240" w:lineRule="auto"/>
        <w:ind w:firstLine="0"/>
        <w:jc w:val="center"/>
        <w:rPr>
          <w:rFonts w:ascii="Arial" w:hAnsi="Arial" w:cs="Arial"/>
          <w:lang w:val="en-US"/>
        </w:rPr>
      </w:pPr>
      <w:r>
        <w:rPr>
          <w:noProof/>
          <w:lang w:eastAsia="pt-BR"/>
        </w:rPr>
        <w:drawing>
          <wp:inline distT="0" distB="0" distL="0" distR="0">
            <wp:extent cx="2686050" cy="2347529"/>
            <wp:effectExtent l="1905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3" cstate="print"/>
                    <a:srcRect t="36967" r="55030"/>
                    <a:stretch>
                      <a:fillRect/>
                    </a:stretch>
                  </pic:blipFill>
                  <pic:spPr bwMode="auto">
                    <a:xfrm>
                      <a:off x="0" y="0"/>
                      <a:ext cx="2686050" cy="2347529"/>
                    </a:xfrm>
                    <a:prstGeom prst="rect">
                      <a:avLst/>
                    </a:prstGeom>
                    <a:noFill/>
                    <a:ln w="9525">
                      <a:noFill/>
                      <a:miter lim="800000"/>
                      <a:headEnd/>
                      <a:tailEnd/>
                    </a:ln>
                  </pic:spPr>
                </pic:pic>
              </a:graphicData>
            </a:graphic>
          </wp:inline>
        </w:drawing>
      </w:r>
      <w:r>
        <w:rPr>
          <w:noProof/>
          <w:lang w:eastAsia="pt-BR"/>
        </w:rPr>
        <w:drawing>
          <wp:inline distT="0" distB="0" distL="0" distR="0">
            <wp:extent cx="2686284" cy="2347529"/>
            <wp:effectExtent l="1905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14" cstate="print"/>
                    <a:srcRect t="36967" r="55030"/>
                    <a:stretch>
                      <a:fillRect/>
                    </a:stretch>
                  </pic:blipFill>
                  <pic:spPr bwMode="auto">
                    <a:xfrm>
                      <a:off x="0" y="0"/>
                      <a:ext cx="2686284" cy="2347529"/>
                    </a:xfrm>
                    <a:prstGeom prst="rect">
                      <a:avLst/>
                    </a:prstGeom>
                    <a:noFill/>
                    <a:ln w="9525">
                      <a:noFill/>
                      <a:miter lim="800000"/>
                      <a:headEnd/>
                      <a:tailEnd/>
                    </a:ln>
                  </pic:spPr>
                </pic:pic>
              </a:graphicData>
            </a:graphic>
          </wp:inline>
        </w:drawing>
      </w:r>
    </w:p>
    <w:p w:rsidR="00AF30BF" w:rsidRPr="00743826" w:rsidRDefault="00631160" w:rsidP="001C7032">
      <w:pPr>
        <w:pStyle w:val="Legenda"/>
        <w:keepNext/>
        <w:spacing w:after="0" w:line="360" w:lineRule="auto"/>
        <w:ind w:left="1134" w:hanging="1134"/>
        <w:rPr>
          <w:rFonts w:ascii="Arial" w:hAnsi="Arial" w:cs="Arial"/>
          <w:b w:val="0"/>
          <w:color w:val="auto"/>
          <w:sz w:val="20"/>
          <w:szCs w:val="20"/>
          <w:lang w:val="en-US"/>
        </w:rPr>
      </w:pPr>
      <w:bookmarkStart w:id="881" w:name="_Toc296436875"/>
      <w:r w:rsidRPr="00743826">
        <w:rPr>
          <w:rFonts w:ascii="Arial" w:hAnsi="Arial" w:cs="Arial"/>
          <w:b w:val="0"/>
          <w:color w:val="auto"/>
          <w:sz w:val="20"/>
          <w:szCs w:val="20"/>
          <w:lang w:val="en-US"/>
        </w:rPr>
        <w:t>Figure</w:t>
      </w:r>
      <w:r w:rsidR="0037783A">
        <w:rPr>
          <w:rFonts w:ascii="Arial" w:hAnsi="Arial" w:cs="Arial"/>
          <w:b w:val="0"/>
          <w:color w:val="auto"/>
          <w:sz w:val="20"/>
          <w:szCs w:val="20"/>
          <w:lang w:val="en-US"/>
        </w:rPr>
        <w:t xml:space="preserve"> </w:t>
      </w:r>
      <w:bookmarkStart w:id="882" w:name="fig29"/>
      <w:r w:rsidR="00EB4AC9" w:rsidRPr="00956816">
        <w:rPr>
          <w:rFonts w:ascii="Arial" w:hAnsi="Arial" w:cs="Arial"/>
          <w:b w:val="0"/>
          <w:color w:val="auto"/>
          <w:sz w:val="20"/>
          <w:szCs w:val="20"/>
          <w:lang w:val="en-US"/>
        </w:rPr>
        <w:fldChar w:fldCharType="begin"/>
      </w:r>
      <w:r w:rsidR="0037783A">
        <w:rPr>
          <w:rFonts w:ascii="Arial" w:hAnsi="Arial" w:cs="Arial"/>
          <w:b w:val="0"/>
          <w:color w:val="auto"/>
          <w:sz w:val="20"/>
          <w:szCs w:val="20"/>
          <w:lang w:val="en-US"/>
        </w:rPr>
        <w:instrText xml:space="preserve"> SEQ Figura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35</w:t>
      </w:r>
      <w:r w:rsidR="00EB4AC9" w:rsidRPr="00956816">
        <w:rPr>
          <w:rFonts w:ascii="Arial" w:hAnsi="Arial" w:cs="Arial"/>
          <w:b w:val="0"/>
          <w:color w:val="auto"/>
          <w:sz w:val="20"/>
          <w:szCs w:val="20"/>
          <w:lang w:val="en-US"/>
        </w:rPr>
        <w:fldChar w:fldCharType="end"/>
      </w:r>
      <w:bookmarkEnd w:id="882"/>
      <w:r w:rsidR="00AF30BF" w:rsidRPr="00743826">
        <w:rPr>
          <w:rFonts w:ascii="Arial" w:hAnsi="Arial" w:cs="Arial"/>
          <w:b w:val="0"/>
          <w:color w:val="auto"/>
          <w:sz w:val="20"/>
          <w:szCs w:val="20"/>
          <w:lang w:val="en-US"/>
        </w:rPr>
        <w:t xml:space="preserve"> – </w:t>
      </w:r>
      <w:r w:rsidR="0037783A">
        <w:rPr>
          <w:rFonts w:ascii="Arial" w:hAnsi="Arial" w:cs="Arial"/>
          <w:b w:val="0"/>
          <w:color w:val="auto"/>
          <w:sz w:val="20"/>
          <w:szCs w:val="20"/>
          <w:lang w:val="en-US"/>
        </w:rPr>
        <w:t>Maximum daily values of specific humidity deficit (</w:t>
      </w:r>
      <w:r w:rsidR="0037783A">
        <w:rPr>
          <w:rFonts w:ascii="Arial" w:hAnsi="Arial" w:cs="Arial"/>
          <w:b w:val="0"/>
          <w:i/>
          <w:color w:val="auto"/>
          <w:sz w:val="20"/>
          <w:szCs w:val="20"/>
          <w:lang w:val="en-US"/>
        </w:rPr>
        <w:t>D</w:t>
      </w:r>
      <w:r w:rsidR="0037783A">
        <w:rPr>
          <w:rFonts w:ascii="Arial" w:hAnsi="Arial" w:cs="Arial"/>
          <w:b w:val="0"/>
          <w:i/>
          <w:color w:val="auto"/>
          <w:sz w:val="20"/>
          <w:szCs w:val="20"/>
          <w:vertAlign w:val="subscript"/>
          <w:lang w:val="en-US"/>
        </w:rPr>
        <w:t>s</w:t>
      </w:r>
      <w:r w:rsidR="0037783A">
        <w:rPr>
          <w:rFonts w:ascii="Arial" w:hAnsi="Arial" w:cs="Arial"/>
          <w:b w:val="0"/>
          <w:color w:val="auto"/>
          <w:sz w:val="20"/>
          <w:szCs w:val="20"/>
          <w:lang w:val="en-US"/>
        </w:rPr>
        <w:t>), CO</w:t>
      </w:r>
      <w:r w:rsidR="0037783A">
        <w:rPr>
          <w:rFonts w:ascii="Arial" w:hAnsi="Arial" w:cs="Arial"/>
          <w:b w:val="0"/>
          <w:color w:val="auto"/>
          <w:sz w:val="20"/>
          <w:szCs w:val="20"/>
          <w:vertAlign w:val="subscript"/>
          <w:lang w:val="en-US"/>
        </w:rPr>
        <w:t>2</w:t>
      </w:r>
      <w:r w:rsidR="0037783A">
        <w:rPr>
          <w:rFonts w:ascii="Arial" w:hAnsi="Arial" w:cs="Arial"/>
          <w:b w:val="0"/>
          <w:color w:val="auto"/>
          <w:sz w:val="20"/>
          <w:szCs w:val="20"/>
          <w:lang w:val="en-US"/>
        </w:rPr>
        <w:t xml:space="preserve"> net assimilation (</w:t>
      </w:r>
      <w:r w:rsidR="0037783A">
        <w:rPr>
          <w:rFonts w:ascii="Arial" w:hAnsi="Arial" w:cs="Arial"/>
          <w:b w:val="0"/>
          <w:i/>
          <w:color w:val="auto"/>
          <w:sz w:val="20"/>
          <w:szCs w:val="20"/>
          <w:lang w:val="en-US"/>
        </w:rPr>
        <w:t>A</w:t>
      </w:r>
      <w:r w:rsidR="0037783A">
        <w:rPr>
          <w:rFonts w:ascii="Arial" w:hAnsi="Arial" w:cs="Arial"/>
          <w:b w:val="0"/>
          <w:color w:val="auto"/>
          <w:sz w:val="20"/>
          <w:szCs w:val="20"/>
          <w:lang w:val="en-US"/>
        </w:rPr>
        <w:t xml:space="preserve">), stomatal conductance for water </w:t>
      </w:r>
      <w:r w:rsidR="001054A2">
        <w:rPr>
          <w:rFonts w:ascii="Arial" w:hAnsi="Arial" w:cs="Arial"/>
          <w:b w:val="0"/>
          <w:color w:val="auto"/>
          <w:sz w:val="20"/>
          <w:szCs w:val="20"/>
          <w:lang w:val="en-US"/>
        </w:rPr>
        <w:t>vapor</w:t>
      </w:r>
      <w:r w:rsidR="00CC3A09" w:rsidRPr="00743826">
        <w:rPr>
          <w:rFonts w:ascii="Arial" w:hAnsi="Arial" w:cs="Arial"/>
          <w:b w:val="0"/>
          <w:color w:val="auto"/>
          <w:sz w:val="20"/>
          <w:szCs w:val="20"/>
          <w:lang w:val="en-US"/>
        </w:rPr>
        <w:t xml:space="preserve"> (</w:t>
      </w:r>
      <w:r w:rsidR="0037783A">
        <w:rPr>
          <w:rFonts w:ascii="Arial" w:hAnsi="Arial" w:cs="Arial"/>
          <w:b w:val="0"/>
          <w:i/>
          <w:color w:val="auto"/>
          <w:sz w:val="20"/>
          <w:szCs w:val="20"/>
          <w:lang w:val="en-US"/>
        </w:rPr>
        <w:t>g</w:t>
      </w:r>
      <w:r w:rsidR="0037783A">
        <w:rPr>
          <w:rFonts w:ascii="Arial" w:hAnsi="Arial" w:cs="Arial"/>
          <w:b w:val="0"/>
          <w:i/>
          <w:color w:val="auto"/>
          <w:sz w:val="20"/>
          <w:szCs w:val="20"/>
          <w:vertAlign w:val="subscript"/>
          <w:lang w:val="en-US"/>
        </w:rPr>
        <w:t>s</w:t>
      </w:r>
      <w:r w:rsidR="0037783A">
        <w:rPr>
          <w:rFonts w:ascii="Arial" w:hAnsi="Arial" w:cs="Arial"/>
          <w:b w:val="0"/>
          <w:color w:val="auto"/>
          <w:sz w:val="20"/>
          <w:szCs w:val="20"/>
          <w:lang w:val="en-US"/>
        </w:rPr>
        <w:t>) and transpiration rate (</w:t>
      </w:r>
      <w:r w:rsidR="0037783A">
        <w:rPr>
          <w:rFonts w:ascii="Arial" w:hAnsi="Arial" w:cs="Arial"/>
          <w:b w:val="0"/>
          <w:i/>
          <w:color w:val="auto"/>
          <w:sz w:val="20"/>
          <w:szCs w:val="20"/>
          <w:lang w:val="en-US"/>
        </w:rPr>
        <w:t>T</w:t>
      </w:r>
      <w:r w:rsidR="0037783A">
        <w:rPr>
          <w:rFonts w:ascii="Arial" w:hAnsi="Arial" w:cs="Arial"/>
          <w:b w:val="0"/>
          <w:i/>
          <w:color w:val="auto"/>
          <w:sz w:val="20"/>
          <w:szCs w:val="20"/>
          <w:vertAlign w:val="subscript"/>
          <w:lang w:val="en-US"/>
        </w:rPr>
        <w:t>Ags</w:t>
      </w:r>
      <w:r w:rsidR="0037783A">
        <w:rPr>
          <w:rFonts w:ascii="Arial" w:hAnsi="Arial" w:cs="Arial"/>
          <w:b w:val="0"/>
          <w:color w:val="auto"/>
          <w:sz w:val="20"/>
          <w:szCs w:val="20"/>
          <w:lang w:val="en-US"/>
        </w:rPr>
        <w:t xml:space="preserve">) simulated by </w:t>
      </w:r>
      <w:r w:rsidR="0037783A">
        <w:rPr>
          <w:rFonts w:ascii="Arial" w:hAnsi="Arial" w:cs="Arial"/>
          <w:b w:val="0"/>
          <w:i/>
          <w:color w:val="auto"/>
          <w:sz w:val="20"/>
          <w:szCs w:val="20"/>
          <w:lang w:val="en-US"/>
        </w:rPr>
        <w:t>Ag</w:t>
      </w:r>
      <w:r w:rsidR="0037783A">
        <w:rPr>
          <w:rFonts w:ascii="Arial" w:hAnsi="Arial" w:cs="Arial"/>
          <w:b w:val="0"/>
          <w:i/>
          <w:color w:val="auto"/>
          <w:sz w:val="20"/>
          <w:szCs w:val="20"/>
          <w:vertAlign w:val="subscript"/>
          <w:lang w:val="en-US"/>
        </w:rPr>
        <w:t>s</w:t>
      </w:r>
      <w:r w:rsidR="0037783A">
        <w:rPr>
          <w:rFonts w:ascii="Arial" w:hAnsi="Arial" w:cs="Arial"/>
          <w:b w:val="0"/>
          <w:color w:val="auto"/>
          <w:sz w:val="20"/>
          <w:szCs w:val="20"/>
          <w:lang w:val="en-US"/>
        </w:rPr>
        <w:t xml:space="preserve"> model for the</w:t>
      </w:r>
      <w:del w:id="883" w:author="Quirijn" w:date="2011-06-22T10:05:00Z">
        <w:r w:rsidR="0037783A" w:rsidDel="004B5A67">
          <w:rPr>
            <w:rFonts w:ascii="Arial" w:hAnsi="Arial" w:cs="Arial"/>
            <w:b w:val="0"/>
            <w:color w:val="auto"/>
            <w:sz w:val="20"/>
            <w:szCs w:val="20"/>
            <w:lang w:val="en-US"/>
          </w:rPr>
          <w:delText xml:space="preserve"> irrigated</w:delText>
        </w:r>
      </w:del>
      <w:ins w:id="884" w:author="Quirijn" w:date="2011-06-22T10:05:00Z">
        <w:r w:rsidR="004B5A67">
          <w:rPr>
            <w:rFonts w:ascii="Arial" w:hAnsi="Arial" w:cs="Arial"/>
            <w:b w:val="0"/>
            <w:color w:val="auto"/>
            <w:sz w:val="20"/>
            <w:szCs w:val="20"/>
            <w:lang w:val="en-US"/>
          </w:rPr>
          <w:t xml:space="preserve"> fully irrigated</w:t>
        </w:r>
      </w:ins>
      <w:r w:rsidR="0037783A">
        <w:rPr>
          <w:rFonts w:ascii="Arial" w:hAnsi="Arial" w:cs="Arial"/>
          <w:b w:val="0"/>
          <w:color w:val="auto"/>
          <w:sz w:val="20"/>
          <w:szCs w:val="20"/>
          <w:lang w:val="en-US"/>
        </w:rPr>
        <w:t xml:space="preserve"> (continuous line) and </w:t>
      </w:r>
      <w:del w:id="885" w:author="Quirijn" w:date="2011-06-22T09:57:00Z">
        <w:r w:rsidR="004D4D36" w:rsidDel="004B5A67">
          <w:rPr>
            <w:rFonts w:ascii="Arial" w:hAnsi="Arial" w:cs="Arial"/>
            <w:b w:val="0"/>
            <w:color w:val="auto"/>
            <w:sz w:val="20"/>
            <w:szCs w:val="20"/>
            <w:lang w:val="en-US"/>
          </w:rPr>
          <w:delText>non-irrigated</w:delText>
        </w:r>
      </w:del>
      <w:ins w:id="886" w:author="Quirijn" w:date="2011-06-22T10:08:00Z">
        <w:r w:rsidR="004B5A67">
          <w:rPr>
            <w:rFonts w:ascii="Arial" w:hAnsi="Arial" w:cs="Arial"/>
            <w:b w:val="0"/>
            <w:color w:val="auto"/>
            <w:sz w:val="20"/>
            <w:szCs w:val="20"/>
            <w:lang w:val="en-US"/>
          </w:rPr>
          <w:t>deficit irrigated</w:t>
        </w:r>
      </w:ins>
      <w:r w:rsidR="0037783A">
        <w:rPr>
          <w:rFonts w:ascii="Arial" w:hAnsi="Arial" w:cs="Arial"/>
          <w:b w:val="0"/>
          <w:color w:val="auto"/>
          <w:sz w:val="20"/>
          <w:szCs w:val="20"/>
          <w:lang w:val="en-US"/>
        </w:rPr>
        <w:t xml:space="preserve"> (dashed line) treatments as a function of </w:t>
      </w:r>
      <w:r w:rsidR="004E5926">
        <w:rPr>
          <w:rFonts w:ascii="Arial" w:hAnsi="Arial" w:cs="Arial"/>
          <w:b w:val="0"/>
          <w:color w:val="auto"/>
          <w:sz w:val="20"/>
          <w:szCs w:val="20"/>
          <w:lang w:val="en-US"/>
        </w:rPr>
        <w:t>date</w:t>
      </w:r>
      <w:r w:rsidR="004E5926" w:rsidRPr="00743826">
        <w:rPr>
          <w:rFonts w:ascii="Arial" w:hAnsi="Arial" w:cs="Arial"/>
          <w:b w:val="0"/>
          <w:color w:val="auto"/>
          <w:sz w:val="20"/>
          <w:szCs w:val="20"/>
          <w:lang w:val="en-US"/>
        </w:rPr>
        <w:t xml:space="preserve"> (</w:t>
      </w:r>
      <w:r w:rsidR="004E5926">
        <w:rPr>
          <w:rFonts w:ascii="Arial" w:hAnsi="Arial" w:cs="Arial"/>
          <w:b w:val="0"/>
          <w:color w:val="auto"/>
          <w:sz w:val="20"/>
          <w:szCs w:val="20"/>
          <w:lang w:val="en-US"/>
        </w:rPr>
        <w:t>m/dd/</w:t>
      </w:r>
      <w:r w:rsidR="004E5926" w:rsidRPr="00743826">
        <w:rPr>
          <w:rFonts w:ascii="Arial" w:hAnsi="Arial" w:cs="Arial"/>
          <w:b w:val="0"/>
          <w:color w:val="auto"/>
          <w:sz w:val="20"/>
          <w:szCs w:val="20"/>
          <w:lang w:val="en-US"/>
        </w:rPr>
        <w:t>2010)</w:t>
      </w:r>
      <w:bookmarkEnd w:id="881"/>
    </w:p>
    <w:p w:rsidR="00357782" w:rsidRPr="00743826" w:rsidRDefault="0037783A" w:rsidP="004F69EB">
      <w:pPr>
        <w:keepNext/>
        <w:ind w:firstLine="0"/>
        <w:rPr>
          <w:rFonts w:ascii="Arial" w:hAnsi="Arial" w:cs="Arial"/>
          <w:lang w:val="en-US"/>
        </w:rPr>
      </w:pPr>
      <w:r>
        <w:rPr>
          <w:rFonts w:ascii="Arial" w:hAnsi="Arial" w:cs="Arial"/>
          <w:lang w:val="en-US"/>
        </w:rPr>
        <w:br w:type="page"/>
      </w:r>
    </w:p>
    <w:p w:rsidR="00357782" w:rsidRPr="00743826" w:rsidRDefault="00956816" w:rsidP="00F76DFC">
      <w:pPr>
        <w:pStyle w:val="Ttulo2"/>
        <w:rPr>
          <w:rFonts w:ascii="Arial" w:hAnsi="Arial"/>
          <w:lang w:val="en-US"/>
        </w:rPr>
      </w:pPr>
      <w:bookmarkStart w:id="887" w:name="_Toc258333686"/>
      <w:bookmarkStart w:id="888" w:name="_Toc258333735"/>
      <w:bookmarkStart w:id="889" w:name="_Toc258333886"/>
      <w:bookmarkStart w:id="890" w:name="_Toc258334003"/>
      <w:bookmarkStart w:id="891" w:name="_Toc258334269"/>
      <w:bookmarkStart w:id="892" w:name="_Toc296436833"/>
      <w:r w:rsidRPr="00956816">
        <w:rPr>
          <w:rFonts w:ascii="Arial" w:hAnsi="Arial"/>
          <w:lang w:val="en-US"/>
        </w:rPr>
        <w:lastRenderedPageBreak/>
        <w:t>CONCLUSIONS</w:t>
      </w:r>
      <w:bookmarkEnd w:id="887"/>
      <w:bookmarkEnd w:id="888"/>
      <w:bookmarkEnd w:id="889"/>
      <w:bookmarkEnd w:id="890"/>
      <w:bookmarkEnd w:id="891"/>
      <w:bookmarkEnd w:id="892"/>
    </w:p>
    <w:p w:rsidR="009E6419" w:rsidRPr="00743826" w:rsidRDefault="009E6419" w:rsidP="009E6419">
      <w:pPr>
        <w:ind w:firstLine="0"/>
        <w:rPr>
          <w:rFonts w:ascii="Arial" w:hAnsi="Arial" w:cs="Arial"/>
          <w:lang w:val="en-US"/>
        </w:rPr>
      </w:pPr>
    </w:p>
    <w:p w:rsidR="006E7805" w:rsidRDefault="00956816" w:rsidP="00A35894">
      <w:pPr>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methodology used in this study </w:t>
      </w:r>
      <w:del w:id="893" w:author="Quirijn" w:date="2011-06-22T08:30:00Z">
        <w:r w:rsidRPr="00956816" w:rsidDel="00BE4C05">
          <w:rPr>
            <w:rFonts w:ascii="Arial" w:eastAsia="Times New Roman" w:hAnsi="Arial" w:cs="Arial"/>
            <w:color w:val="000000"/>
            <w:szCs w:val="24"/>
            <w:lang w:val="en-US" w:eastAsia="pt-BR"/>
          </w:rPr>
          <w:delText xml:space="preserve">supported </w:delText>
        </w:r>
      </w:del>
      <w:ins w:id="894" w:author="Quirijn" w:date="2011-06-22T08:30:00Z">
        <w:r w:rsidR="00BE4C05">
          <w:rPr>
            <w:rFonts w:ascii="Arial" w:eastAsia="Times New Roman" w:hAnsi="Arial" w:cs="Arial"/>
            <w:color w:val="000000"/>
            <w:szCs w:val="24"/>
            <w:lang w:val="en-US" w:eastAsia="pt-BR"/>
          </w:rPr>
          <w:t>allowed confirming</w:t>
        </w:r>
        <w:r w:rsidR="00BE4C05"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the hypothesis that water stress in plants is caused by </w:t>
      </w:r>
      <w:r w:rsidR="007712BD">
        <w:rPr>
          <w:rFonts w:ascii="Arial" w:eastAsia="Times New Roman" w:hAnsi="Arial" w:cs="Arial"/>
          <w:color w:val="000000"/>
          <w:szCs w:val="24"/>
          <w:lang w:val="en-US" w:eastAsia="pt-BR"/>
        </w:rPr>
        <w:t xml:space="preserve">environmental </w:t>
      </w:r>
      <w:r w:rsidRPr="00956816">
        <w:rPr>
          <w:rFonts w:ascii="Arial" w:eastAsia="Times New Roman" w:hAnsi="Arial" w:cs="Arial"/>
          <w:color w:val="000000"/>
          <w:szCs w:val="24"/>
          <w:lang w:val="en-US" w:eastAsia="pt-BR"/>
        </w:rPr>
        <w:t>factors related to the soil-root and leaf-atmosphere</w:t>
      </w:r>
      <w:r w:rsidR="00995D40">
        <w:rPr>
          <w:rFonts w:ascii="Arial" w:eastAsia="Times New Roman" w:hAnsi="Arial" w:cs="Arial"/>
          <w:color w:val="000000"/>
          <w:szCs w:val="24"/>
          <w:lang w:val="en-US" w:eastAsia="pt-BR"/>
        </w:rPr>
        <w:t xml:space="preserve"> interface</w:t>
      </w:r>
      <w:r w:rsidR="002762BC">
        <w:rPr>
          <w:rFonts w:ascii="Arial" w:eastAsia="Times New Roman" w:hAnsi="Arial" w:cs="Arial"/>
          <w:color w:val="000000"/>
          <w:szCs w:val="24"/>
          <w:lang w:val="en-US" w:eastAsia="pt-BR"/>
        </w:rPr>
        <w:t>s</w:t>
      </w:r>
      <w:r w:rsidR="006E7805">
        <w:rPr>
          <w:rFonts w:ascii="Arial" w:eastAsia="Times New Roman" w:hAnsi="Arial" w:cs="Arial"/>
          <w:color w:val="000000"/>
          <w:szCs w:val="24"/>
          <w:lang w:val="en-US" w:eastAsia="pt-BR"/>
        </w:rPr>
        <w:t>.</w:t>
      </w:r>
      <w:r w:rsidR="00A35894">
        <w:rPr>
          <w:rFonts w:ascii="Arial" w:eastAsia="Times New Roman" w:hAnsi="Arial" w:cs="Arial"/>
          <w:color w:val="000000"/>
          <w:szCs w:val="24"/>
          <w:lang w:val="en-US" w:eastAsia="pt-BR"/>
        </w:rPr>
        <w:t xml:space="preserve"> </w:t>
      </w:r>
      <w:ins w:id="895" w:author="Quirijn" w:date="2011-06-22T08:32:00Z">
        <w:r w:rsidR="00BE4C05">
          <w:rPr>
            <w:rFonts w:ascii="Arial" w:eastAsia="Times New Roman" w:hAnsi="Arial" w:cs="Arial"/>
            <w:color w:val="000000"/>
            <w:szCs w:val="24"/>
            <w:lang w:val="en-US" w:eastAsia="pt-BR"/>
          </w:rPr>
          <w:t>Regarding the soil-root interface, t</w:t>
        </w:r>
      </w:ins>
      <w:del w:id="896" w:author="Quirijn" w:date="2011-06-22T08:32:00Z">
        <w:r w:rsidR="00A35894" w:rsidDel="00BE4C05">
          <w:rPr>
            <w:rFonts w:ascii="Arial" w:eastAsia="Times New Roman" w:hAnsi="Arial" w:cs="Arial"/>
            <w:color w:val="000000"/>
            <w:szCs w:val="24"/>
            <w:lang w:val="en-US" w:eastAsia="pt-BR"/>
          </w:rPr>
          <w:delText>T</w:delText>
        </w:r>
      </w:del>
      <w:r w:rsidR="00A35894">
        <w:rPr>
          <w:rFonts w:ascii="Arial" w:eastAsia="Times New Roman" w:hAnsi="Arial" w:cs="Arial"/>
          <w:color w:val="000000"/>
          <w:szCs w:val="24"/>
          <w:lang w:val="en-US" w:eastAsia="pt-BR"/>
        </w:rPr>
        <w:t>he m</w:t>
      </w:r>
      <w:ins w:id="897" w:author="Quirijn" w:date="2011-06-22T08:31:00Z">
        <w:r w:rsidR="00BE4C05">
          <w:rPr>
            <w:rFonts w:ascii="Arial" w:eastAsia="Times New Roman" w:hAnsi="Arial" w:cs="Arial"/>
            <w:color w:val="000000"/>
            <w:szCs w:val="24"/>
            <w:lang w:val="en-US" w:eastAsia="pt-BR"/>
          </w:rPr>
          <w:t>ost important</w:t>
        </w:r>
      </w:ins>
      <w:del w:id="898" w:author="Quirijn" w:date="2011-06-22T08:31:00Z">
        <w:r w:rsidR="00A35894" w:rsidDel="00BE4C05">
          <w:rPr>
            <w:rFonts w:ascii="Arial" w:eastAsia="Times New Roman" w:hAnsi="Arial" w:cs="Arial"/>
            <w:color w:val="000000"/>
            <w:szCs w:val="24"/>
            <w:lang w:val="en-US" w:eastAsia="pt-BR"/>
          </w:rPr>
          <w:delText>ain</w:delText>
        </w:r>
      </w:del>
      <w:r w:rsidR="00A35894">
        <w:rPr>
          <w:rFonts w:ascii="Arial" w:eastAsia="Times New Roman" w:hAnsi="Arial" w:cs="Arial"/>
          <w:color w:val="000000"/>
          <w:szCs w:val="24"/>
          <w:lang w:val="en-US" w:eastAsia="pt-BR"/>
        </w:rPr>
        <w:t xml:space="preserve"> </w:t>
      </w:r>
      <w:r w:rsidR="007712BD">
        <w:rPr>
          <w:rFonts w:ascii="Arial" w:eastAsia="Times New Roman" w:hAnsi="Arial" w:cs="Arial"/>
          <w:color w:val="000000"/>
          <w:szCs w:val="24"/>
          <w:lang w:val="en-US" w:eastAsia="pt-BR"/>
        </w:rPr>
        <w:t xml:space="preserve">environmental </w:t>
      </w:r>
      <w:r w:rsidR="00A35894">
        <w:rPr>
          <w:rFonts w:ascii="Arial" w:eastAsia="Times New Roman" w:hAnsi="Arial" w:cs="Arial"/>
          <w:color w:val="000000"/>
          <w:szCs w:val="24"/>
          <w:lang w:val="en-US" w:eastAsia="pt-BR"/>
        </w:rPr>
        <w:t xml:space="preserve">factors </w:t>
      </w:r>
      <w:del w:id="899" w:author="Quirijn" w:date="2011-06-22T08:31:00Z">
        <w:r w:rsidR="00A35894" w:rsidDel="00BE4C05">
          <w:rPr>
            <w:rFonts w:ascii="Arial" w:eastAsia="Times New Roman" w:hAnsi="Arial" w:cs="Arial"/>
            <w:color w:val="000000"/>
            <w:szCs w:val="24"/>
            <w:lang w:val="en-US" w:eastAsia="pt-BR"/>
          </w:rPr>
          <w:delText xml:space="preserve">observed experimentally </w:delText>
        </w:r>
      </w:del>
      <w:r w:rsidR="00A35894">
        <w:rPr>
          <w:rFonts w:ascii="Arial" w:eastAsia="Times New Roman" w:hAnsi="Arial" w:cs="Arial"/>
          <w:color w:val="000000"/>
          <w:szCs w:val="24"/>
          <w:lang w:val="en-US" w:eastAsia="pt-BR"/>
        </w:rPr>
        <w:t>are the soil hydraulic properties, especially the hydraulic conductivity, and the root length density</w:t>
      </w:r>
      <w:ins w:id="900" w:author="Quirijn" w:date="2011-06-22T08:32:00Z">
        <w:r w:rsidR="00BE4C05">
          <w:rPr>
            <w:rFonts w:ascii="Arial" w:eastAsia="Times New Roman" w:hAnsi="Arial" w:cs="Arial"/>
            <w:color w:val="000000"/>
            <w:szCs w:val="24"/>
            <w:lang w:val="en-US" w:eastAsia="pt-BR"/>
          </w:rPr>
          <w:t xml:space="preserve">; on the leaf-atmosphere interface </w:t>
        </w:r>
      </w:ins>
      <w:del w:id="901" w:author="Quirijn" w:date="2011-06-22T08:32:00Z">
        <w:r w:rsidR="00A35894" w:rsidDel="00BE4C05">
          <w:rPr>
            <w:rFonts w:ascii="Arial" w:eastAsia="Times New Roman" w:hAnsi="Arial" w:cs="Arial"/>
            <w:color w:val="000000"/>
            <w:szCs w:val="24"/>
            <w:lang w:val="en-US" w:eastAsia="pt-BR"/>
          </w:rPr>
          <w:delText xml:space="preserve">, from the soil-root interface, and </w:delText>
        </w:r>
      </w:del>
      <w:r w:rsidR="00A35894">
        <w:rPr>
          <w:rFonts w:ascii="Arial" w:eastAsia="Times New Roman" w:hAnsi="Arial" w:cs="Arial"/>
          <w:color w:val="000000"/>
          <w:szCs w:val="24"/>
          <w:lang w:val="en-US" w:eastAsia="pt-BR"/>
        </w:rPr>
        <w:t>the vapor pressure deficit of atmospheric air</w:t>
      </w:r>
      <w:del w:id="902" w:author="Quirijn" w:date="2011-06-22T08:32:00Z">
        <w:r w:rsidR="00A35894" w:rsidDel="00BE4C05">
          <w:rPr>
            <w:rFonts w:ascii="Arial" w:eastAsia="Times New Roman" w:hAnsi="Arial" w:cs="Arial"/>
            <w:color w:val="000000"/>
            <w:szCs w:val="24"/>
            <w:lang w:val="en-US" w:eastAsia="pt-BR"/>
          </w:rPr>
          <w:delText xml:space="preserve"> from the leaf-atmosphere interface</w:delText>
        </w:r>
      </w:del>
      <w:ins w:id="903" w:author="Quirijn" w:date="2011-06-22T08:32:00Z">
        <w:r w:rsidR="00BE4C05">
          <w:rPr>
            <w:rFonts w:ascii="Arial" w:eastAsia="Times New Roman" w:hAnsi="Arial" w:cs="Arial"/>
            <w:color w:val="000000"/>
            <w:szCs w:val="24"/>
            <w:lang w:val="en-US" w:eastAsia="pt-BR"/>
          </w:rPr>
          <w:t xml:space="preserve"> is of </w:t>
        </w:r>
      </w:ins>
      <w:ins w:id="904" w:author="Quirijn" w:date="2011-06-22T08:33:00Z">
        <w:r w:rsidR="00BE4C05">
          <w:rPr>
            <w:rFonts w:ascii="Arial" w:eastAsia="Times New Roman" w:hAnsi="Arial" w:cs="Arial"/>
            <w:color w:val="000000"/>
            <w:szCs w:val="24"/>
            <w:lang w:val="en-US" w:eastAsia="pt-BR"/>
          </w:rPr>
          <w:t>highest</w:t>
        </w:r>
      </w:ins>
      <w:ins w:id="905" w:author="Quirijn" w:date="2011-06-22T08:32:00Z">
        <w:r w:rsidR="00BE4C05">
          <w:rPr>
            <w:rFonts w:ascii="Arial" w:eastAsia="Times New Roman" w:hAnsi="Arial" w:cs="Arial"/>
            <w:color w:val="000000"/>
            <w:szCs w:val="24"/>
            <w:lang w:val="en-US" w:eastAsia="pt-BR"/>
          </w:rPr>
          <w:t xml:space="preserve"> i</w:t>
        </w:r>
      </w:ins>
      <w:ins w:id="906" w:author="Quirijn" w:date="2011-06-22T08:33:00Z">
        <w:r w:rsidR="00BE4C05">
          <w:rPr>
            <w:rFonts w:ascii="Arial" w:eastAsia="Times New Roman" w:hAnsi="Arial" w:cs="Arial"/>
            <w:color w:val="000000"/>
            <w:szCs w:val="24"/>
            <w:lang w:val="en-US" w:eastAsia="pt-BR"/>
          </w:rPr>
          <w:t>mportance</w:t>
        </w:r>
      </w:ins>
      <w:r w:rsidR="00A35894">
        <w:rPr>
          <w:rFonts w:ascii="Arial" w:eastAsia="Times New Roman" w:hAnsi="Arial" w:cs="Arial"/>
          <w:color w:val="000000"/>
          <w:szCs w:val="24"/>
          <w:lang w:val="en-US" w:eastAsia="pt-BR"/>
        </w:rPr>
        <w:t xml:space="preserve">. Both </w:t>
      </w:r>
      <w:ins w:id="907" w:author="Quirijn" w:date="2011-06-22T08:33:00Z">
        <w:r w:rsidR="00BE4C05">
          <w:rPr>
            <w:rFonts w:ascii="Arial" w:eastAsia="Times New Roman" w:hAnsi="Arial" w:cs="Arial"/>
            <w:color w:val="000000"/>
            <w:szCs w:val="24"/>
            <w:lang w:val="en-US" w:eastAsia="pt-BR"/>
          </w:rPr>
          <w:t>interfaces</w:t>
        </w:r>
      </w:ins>
      <w:del w:id="908" w:author="Quirijn" w:date="2011-06-22T08:33:00Z">
        <w:r w:rsidR="00A35894" w:rsidDel="00BE4C05">
          <w:rPr>
            <w:rFonts w:ascii="Arial" w:eastAsia="Times New Roman" w:hAnsi="Arial" w:cs="Arial"/>
            <w:color w:val="000000"/>
            <w:szCs w:val="24"/>
            <w:lang w:val="en-US" w:eastAsia="pt-BR"/>
          </w:rPr>
          <w:delText>factors</w:delText>
        </w:r>
      </w:del>
      <w:r w:rsidR="00A35894">
        <w:rPr>
          <w:rFonts w:ascii="Arial" w:eastAsia="Times New Roman" w:hAnsi="Arial" w:cs="Arial"/>
          <w:color w:val="000000"/>
          <w:szCs w:val="24"/>
          <w:lang w:val="en-US" w:eastAsia="pt-BR"/>
        </w:rPr>
        <w:t xml:space="preserve"> must be somehow considered in crop water stress modeling.</w:t>
      </w:r>
    </w:p>
    <w:p w:rsidR="006E7805" w:rsidRPr="00743826" w:rsidRDefault="006E7805" w:rsidP="006E7805">
      <w:pPr>
        <w:textAlignment w:val="top"/>
        <w:rPr>
          <w:rFonts w:ascii="Arial" w:eastAsia="Times New Roman" w:hAnsi="Arial" w:cs="Arial"/>
          <w:color w:val="000000"/>
          <w:szCs w:val="24"/>
          <w:lang w:val="en-US" w:eastAsia="pt-BR"/>
        </w:rPr>
      </w:pPr>
      <w:r w:rsidRPr="00956816">
        <w:rPr>
          <w:rFonts w:ascii="Arial" w:eastAsia="Times New Roman" w:hAnsi="Arial" w:cs="Arial"/>
          <w:color w:val="000000"/>
          <w:szCs w:val="24"/>
          <w:lang w:val="en-US" w:eastAsia="pt-BR"/>
        </w:rPr>
        <w:t xml:space="preserve">The </w:t>
      </w:r>
      <w:r w:rsidR="00A35894">
        <w:rPr>
          <w:rFonts w:ascii="Arial" w:eastAsia="Times New Roman" w:hAnsi="Arial" w:cs="Arial"/>
          <w:color w:val="000000"/>
          <w:szCs w:val="24"/>
          <w:lang w:val="en-US" w:eastAsia="pt-BR"/>
        </w:rPr>
        <w:t xml:space="preserve">affirmation of </w:t>
      </w:r>
      <w:r>
        <w:rPr>
          <w:rFonts w:ascii="Arial" w:eastAsia="Times New Roman" w:hAnsi="Arial" w:cs="Arial"/>
          <w:color w:val="000000"/>
          <w:szCs w:val="24"/>
          <w:lang w:val="en-US" w:eastAsia="pt-BR"/>
        </w:rPr>
        <w:t xml:space="preserve">water stress </w:t>
      </w:r>
      <w:r w:rsidR="00A35894">
        <w:rPr>
          <w:rFonts w:ascii="Arial" w:eastAsia="Times New Roman" w:hAnsi="Arial" w:cs="Arial"/>
          <w:color w:val="000000"/>
          <w:szCs w:val="24"/>
          <w:lang w:val="en-US" w:eastAsia="pt-BR"/>
        </w:rPr>
        <w:t xml:space="preserve">occurrence </w:t>
      </w:r>
      <w:r>
        <w:rPr>
          <w:rFonts w:ascii="Arial" w:eastAsia="Times New Roman" w:hAnsi="Arial" w:cs="Arial"/>
          <w:color w:val="000000"/>
          <w:szCs w:val="24"/>
          <w:lang w:val="en-US" w:eastAsia="pt-BR"/>
        </w:rPr>
        <w:t>in</w:t>
      </w:r>
      <w:r w:rsidRPr="00956816">
        <w:rPr>
          <w:rFonts w:ascii="Arial" w:eastAsia="Times New Roman" w:hAnsi="Arial" w:cs="Arial"/>
          <w:color w:val="000000"/>
          <w:szCs w:val="24"/>
          <w:lang w:val="en-US" w:eastAsia="pt-BR"/>
        </w:rPr>
        <w:t xml:space="preserve"> the </w:t>
      </w:r>
      <w:del w:id="909" w:author="Quirijn" w:date="2011-06-22T09:57:00Z">
        <w:r w:rsidDel="004B5A67">
          <w:rPr>
            <w:rFonts w:ascii="Arial" w:eastAsia="Times New Roman" w:hAnsi="Arial" w:cs="Arial"/>
            <w:color w:val="000000"/>
            <w:szCs w:val="24"/>
            <w:lang w:val="en-US" w:eastAsia="pt-BR"/>
          </w:rPr>
          <w:delText>non-irrigated</w:delText>
        </w:r>
      </w:del>
      <w:ins w:id="910"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was made by comparisons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and between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canopy</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of the two irrigation treatments</w:t>
      </w:r>
      <w:r>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The </w:t>
      </w:r>
      <w:del w:id="911" w:author="Quirijn" w:date="2011-06-22T09:57:00Z">
        <w:r w:rsidDel="004B5A67">
          <w:rPr>
            <w:rFonts w:ascii="Arial" w:eastAsia="Times New Roman" w:hAnsi="Arial" w:cs="Arial"/>
            <w:color w:val="000000"/>
            <w:szCs w:val="24"/>
            <w:lang w:val="en-US" w:eastAsia="pt-BR"/>
          </w:rPr>
          <w:delText>non-irrigated</w:delText>
        </w:r>
      </w:del>
      <w:ins w:id="912"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did not show a linear relationship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and the canopy temperature tended to increase in relation to </w:t>
      </w:r>
      <w:r w:rsidRPr="00956816">
        <w:rPr>
          <w:rFonts w:ascii="Arial" w:eastAsia="Times New Roman" w:hAnsi="Arial" w:cs="Arial"/>
          <w:i/>
          <w:color w:val="000000"/>
          <w:szCs w:val="24"/>
          <w:lang w:val="en-US" w:eastAsia="pt-BR"/>
        </w:rPr>
        <w:t>t</w:t>
      </w:r>
      <w:r w:rsidRPr="00956816">
        <w:rPr>
          <w:rFonts w:ascii="Arial" w:eastAsia="Times New Roman" w:hAnsi="Arial" w:cs="Arial"/>
          <w:i/>
          <w:color w:val="000000"/>
          <w:szCs w:val="24"/>
          <w:vertAlign w:val="subscript"/>
          <w:lang w:val="en-US" w:eastAsia="pt-BR"/>
        </w:rPr>
        <w:t>wb</w:t>
      </w:r>
      <w:r w:rsidRPr="00956816">
        <w:rPr>
          <w:rFonts w:ascii="Arial" w:eastAsia="Times New Roman" w:hAnsi="Arial" w:cs="Arial"/>
          <w:color w:val="000000"/>
          <w:szCs w:val="24"/>
          <w:lang w:val="en-US" w:eastAsia="pt-BR"/>
        </w:rPr>
        <w:t xml:space="preserve"> during the </w:t>
      </w:r>
      <w:r>
        <w:rPr>
          <w:rFonts w:ascii="Arial" w:eastAsia="Times New Roman" w:hAnsi="Arial" w:cs="Arial"/>
          <w:color w:val="000000"/>
          <w:szCs w:val="24"/>
          <w:lang w:val="en-US" w:eastAsia="pt-BR"/>
        </w:rPr>
        <w:t>drying period</w:t>
      </w:r>
      <w:r w:rsidRPr="00956816">
        <w:rPr>
          <w:rFonts w:ascii="Arial" w:eastAsia="Times New Roman" w:hAnsi="Arial" w:cs="Arial"/>
          <w:color w:val="000000"/>
          <w:szCs w:val="24"/>
          <w:lang w:val="en-US" w:eastAsia="pt-BR"/>
        </w:rPr>
        <w:t xml:space="preserve">. These patterns were not observed for plants in </w:t>
      </w:r>
      <w:r>
        <w:rPr>
          <w:rFonts w:ascii="Arial" w:eastAsia="Times New Roman" w:hAnsi="Arial" w:cs="Arial"/>
          <w:color w:val="000000"/>
          <w:szCs w:val="24"/>
          <w:lang w:val="en-US" w:eastAsia="pt-BR"/>
        </w:rPr>
        <w:t>the</w:t>
      </w:r>
      <w:del w:id="913" w:author="Quirijn" w:date="2011-06-22T10:05:00Z">
        <w:r w:rsidDel="004B5A67">
          <w:rPr>
            <w:rFonts w:ascii="Arial" w:eastAsia="Times New Roman" w:hAnsi="Arial" w:cs="Arial"/>
            <w:color w:val="000000"/>
            <w:szCs w:val="24"/>
            <w:lang w:val="en-US" w:eastAsia="pt-BR"/>
          </w:rPr>
          <w:delText xml:space="preserve"> </w:delText>
        </w:r>
        <w:r w:rsidRPr="00956816" w:rsidDel="004B5A67">
          <w:rPr>
            <w:rFonts w:ascii="Arial" w:eastAsia="Times New Roman" w:hAnsi="Arial" w:cs="Arial"/>
            <w:color w:val="000000"/>
            <w:szCs w:val="24"/>
            <w:lang w:val="en-US" w:eastAsia="pt-BR"/>
          </w:rPr>
          <w:delText>irrigated</w:delText>
        </w:r>
      </w:del>
      <w:ins w:id="914"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The </w:t>
      </w:r>
      <w:r>
        <w:rPr>
          <w:rFonts w:ascii="Arial" w:eastAsia="Times New Roman" w:hAnsi="Arial" w:cs="Arial"/>
          <w:color w:val="000000"/>
          <w:szCs w:val="24"/>
          <w:lang w:val="en-US" w:eastAsia="pt-BR"/>
        </w:rPr>
        <w:t xml:space="preserve">onset of water stress in </w:t>
      </w:r>
      <w:del w:id="915" w:author="Quirijn" w:date="2011-06-22T09:57:00Z">
        <w:r w:rsidDel="004B5A67">
          <w:rPr>
            <w:rFonts w:ascii="Arial" w:eastAsia="Times New Roman" w:hAnsi="Arial" w:cs="Arial"/>
            <w:color w:val="000000"/>
            <w:szCs w:val="24"/>
            <w:lang w:val="en-US" w:eastAsia="pt-BR"/>
          </w:rPr>
          <w:delText>non-irrigated</w:delText>
        </w:r>
      </w:del>
      <w:ins w:id="916"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plants </w:t>
      </w:r>
      <w:r>
        <w:rPr>
          <w:rFonts w:ascii="Arial" w:eastAsia="Times New Roman" w:hAnsi="Arial" w:cs="Arial"/>
          <w:color w:val="000000"/>
          <w:szCs w:val="24"/>
          <w:lang w:val="en-US" w:eastAsia="pt-BR"/>
        </w:rPr>
        <w:t>was</w:t>
      </w:r>
      <w:r w:rsidRPr="00956816">
        <w:rPr>
          <w:rFonts w:ascii="Arial" w:eastAsia="Times New Roman" w:hAnsi="Arial" w:cs="Arial"/>
          <w:color w:val="000000"/>
          <w:szCs w:val="24"/>
          <w:lang w:val="en-US" w:eastAsia="pt-BR"/>
        </w:rPr>
        <w:t xml:space="preserve"> on August 5. From that day</w:t>
      </w:r>
      <w:r>
        <w:rPr>
          <w:rFonts w:ascii="Arial" w:eastAsia="Times New Roman" w:hAnsi="Arial" w:cs="Arial"/>
          <w:color w:val="000000"/>
          <w:szCs w:val="24"/>
          <w:lang w:val="en-US" w:eastAsia="pt-BR"/>
        </w:rPr>
        <w:t xml:space="preserve"> on</w:t>
      </w:r>
      <w:r w:rsidRPr="00956816">
        <w:rPr>
          <w:rFonts w:ascii="Arial" w:eastAsia="Times New Roman" w:hAnsi="Arial" w:cs="Arial"/>
          <w:color w:val="000000"/>
          <w:szCs w:val="24"/>
          <w:lang w:val="en-US" w:eastAsia="pt-BR"/>
        </w:rPr>
        <w:t xml:space="preserve">, the difference </w:t>
      </w:r>
      <w:r w:rsidRPr="00956816">
        <w:rPr>
          <w:rFonts w:ascii="Arial" w:eastAsia="Times New Roman" w:hAnsi="Arial" w:cs="Arial"/>
          <w:i/>
          <w:color w:val="000000"/>
          <w:szCs w:val="24"/>
          <w:lang w:val="en-US" w:eastAsia="pt-BR"/>
        </w:rPr>
        <w:t>Δt</w:t>
      </w:r>
      <w:r w:rsidRPr="00956816">
        <w:rPr>
          <w:rFonts w:ascii="Arial" w:eastAsia="Times New Roman" w:hAnsi="Arial" w:cs="Arial"/>
          <w:i/>
          <w:color w:val="000000"/>
          <w:szCs w:val="24"/>
          <w:vertAlign w:val="subscript"/>
          <w:lang w:val="en-US" w:eastAsia="pt-BR"/>
        </w:rPr>
        <w:t>canopy-air</w:t>
      </w:r>
      <w:r w:rsidRPr="00956816">
        <w:rPr>
          <w:rFonts w:ascii="Arial" w:eastAsia="Times New Roman" w:hAnsi="Arial" w:cs="Arial"/>
          <w:color w:val="000000"/>
          <w:szCs w:val="24"/>
          <w:lang w:val="en-US" w:eastAsia="pt-BR"/>
        </w:rPr>
        <w:t xml:space="preserve"> between treatments, as well as the difference between </w:t>
      </w:r>
      <w:r w:rsidRPr="00956816">
        <w:rPr>
          <w:rFonts w:ascii="Arial" w:eastAsia="Times New Roman" w:hAnsi="Arial" w:cs="Arial"/>
          <w:i/>
          <w:color w:val="000000"/>
          <w:szCs w:val="24"/>
          <w:lang w:val="en-US" w:eastAsia="pt-BR"/>
        </w:rPr>
        <w:t>VPD</w:t>
      </w:r>
      <w:r w:rsidRPr="00956816">
        <w:rPr>
          <w:rFonts w:ascii="Arial" w:eastAsia="Times New Roman" w:hAnsi="Arial" w:cs="Arial"/>
          <w:color w:val="000000"/>
          <w:szCs w:val="24"/>
          <w:lang w:val="en-US" w:eastAsia="pt-BR"/>
        </w:rPr>
        <w:t xml:space="preserve">, continuously </w:t>
      </w:r>
      <w:r>
        <w:rPr>
          <w:rFonts w:ascii="Arial" w:eastAsia="Times New Roman" w:hAnsi="Arial" w:cs="Arial"/>
          <w:color w:val="000000"/>
          <w:szCs w:val="24"/>
          <w:lang w:val="en-US" w:eastAsia="pt-BR"/>
        </w:rPr>
        <w:t>remained</w:t>
      </w:r>
      <w:r w:rsidRPr="00956816">
        <w:rPr>
          <w:rFonts w:ascii="Arial" w:eastAsia="Times New Roman" w:hAnsi="Arial" w:cs="Arial"/>
          <w:color w:val="000000"/>
          <w:szCs w:val="24"/>
          <w:lang w:val="en-US" w:eastAsia="pt-BR"/>
        </w:rPr>
        <w:t xml:space="preserve"> positive until the </w:t>
      </w:r>
      <w:r>
        <w:rPr>
          <w:rFonts w:ascii="Arial" w:eastAsia="Times New Roman" w:hAnsi="Arial" w:cs="Arial"/>
          <w:color w:val="000000"/>
          <w:szCs w:val="24"/>
          <w:lang w:val="en-US" w:eastAsia="pt-BR"/>
        </w:rPr>
        <w:t>beginning of September</w:t>
      </w:r>
      <w:r w:rsidRPr="00956816">
        <w:rPr>
          <w:rFonts w:ascii="Arial" w:eastAsia="Times New Roman" w:hAnsi="Arial" w:cs="Arial"/>
          <w:color w:val="000000"/>
          <w:szCs w:val="24"/>
          <w:lang w:val="en-US" w:eastAsia="pt-BR"/>
        </w:rPr>
        <w:t>.</w:t>
      </w:r>
    </w:p>
    <w:p w:rsidR="006E7805" w:rsidRDefault="006E7805" w:rsidP="007676E5">
      <w:pPr>
        <w:textAlignment w:val="top"/>
        <w:rPr>
          <w:rFonts w:ascii="Arial" w:eastAsia="Times New Roman" w:hAnsi="Arial" w:cs="Arial"/>
          <w:color w:val="000000"/>
          <w:szCs w:val="24"/>
          <w:lang w:val="en-US" w:eastAsia="pt-BR"/>
        </w:rPr>
      </w:pPr>
      <w:r>
        <w:rPr>
          <w:rFonts w:ascii="Arial" w:eastAsia="Times New Roman" w:hAnsi="Arial" w:cs="Arial"/>
          <w:color w:val="000000"/>
          <w:szCs w:val="24"/>
          <w:lang w:val="en-US" w:eastAsia="pt-BR"/>
        </w:rPr>
        <w:t>I</w:t>
      </w:r>
      <w:r w:rsidR="00995D40">
        <w:rPr>
          <w:rFonts w:ascii="Arial" w:eastAsia="Times New Roman" w:hAnsi="Arial" w:cs="Arial"/>
          <w:color w:val="000000"/>
          <w:szCs w:val="24"/>
          <w:lang w:val="en-US" w:eastAsia="pt-BR"/>
        </w:rPr>
        <w:t xml:space="preserve">t could be shown </w:t>
      </w:r>
      <w:r w:rsidR="00590F27">
        <w:rPr>
          <w:rFonts w:ascii="Arial" w:eastAsia="Times New Roman" w:hAnsi="Arial" w:cs="Arial"/>
          <w:color w:val="000000"/>
          <w:szCs w:val="24"/>
          <w:lang w:val="en-US" w:eastAsia="pt-BR"/>
        </w:rPr>
        <w:t>e</w:t>
      </w:r>
      <w:r>
        <w:rPr>
          <w:rFonts w:ascii="Arial" w:eastAsia="Times New Roman" w:hAnsi="Arial" w:cs="Arial"/>
          <w:color w:val="000000"/>
          <w:szCs w:val="24"/>
          <w:lang w:val="en-US" w:eastAsia="pt-BR"/>
        </w:rPr>
        <w:t xml:space="preserve">xperimentally </w:t>
      </w:r>
      <w:r w:rsidR="00956816" w:rsidRPr="00956816">
        <w:rPr>
          <w:rFonts w:ascii="Arial" w:eastAsia="Times New Roman" w:hAnsi="Arial" w:cs="Arial"/>
          <w:color w:val="000000"/>
          <w:szCs w:val="24"/>
          <w:lang w:val="en-US" w:eastAsia="pt-BR"/>
        </w:rPr>
        <w:t xml:space="preserve">that plants in the </w:t>
      </w:r>
      <w:del w:id="917" w:author="Quirijn" w:date="2011-06-22T09:57:00Z">
        <w:r w:rsidR="004D4D36" w:rsidDel="004B5A67">
          <w:rPr>
            <w:rFonts w:ascii="Arial" w:eastAsia="Times New Roman" w:hAnsi="Arial" w:cs="Arial"/>
            <w:color w:val="000000"/>
            <w:szCs w:val="24"/>
            <w:lang w:val="en-US" w:eastAsia="pt-BR"/>
          </w:rPr>
          <w:delText>non-irrigated</w:delText>
        </w:r>
      </w:del>
      <w:ins w:id="918" w:author="Quirijn" w:date="2011-06-22T10:08:00Z">
        <w:r w:rsidR="004B5A67">
          <w:rPr>
            <w:rFonts w:ascii="Arial" w:eastAsia="Times New Roman" w:hAnsi="Arial" w:cs="Arial"/>
            <w:color w:val="000000"/>
            <w:szCs w:val="24"/>
            <w:lang w:val="en-US" w:eastAsia="pt-BR"/>
          </w:rPr>
          <w:t>deficit irrigated</w:t>
        </w:r>
      </w:ins>
      <w:r w:rsidR="00956816" w:rsidRPr="00956816">
        <w:rPr>
          <w:rFonts w:ascii="Arial" w:eastAsia="Times New Roman" w:hAnsi="Arial" w:cs="Arial"/>
          <w:color w:val="000000"/>
          <w:szCs w:val="24"/>
          <w:lang w:val="en-US" w:eastAsia="pt-BR"/>
        </w:rPr>
        <w:t xml:space="preserve"> treatment </w:t>
      </w:r>
      <w:r w:rsidR="00995D40">
        <w:rPr>
          <w:rFonts w:ascii="Arial" w:eastAsia="Times New Roman" w:hAnsi="Arial" w:cs="Arial"/>
          <w:color w:val="000000"/>
          <w:szCs w:val="24"/>
          <w:lang w:val="en-US" w:eastAsia="pt-BR"/>
        </w:rPr>
        <w:t xml:space="preserve">suffered from </w:t>
      </w:r>
      <w:r w:rsidR="00956816" w:rsidRPr="00956816">
        <w:rPr>
          <w:rFonts w:ascii="Arial" w:eastAsia="Times New Roman" w:hAnsi="Arial" w:cs="Arial"/>
          <w:color w:val="000000"/>
          <w:szCs w:val="24"/>
          <w:lang w:val="en-US" w:eastAsia="pt-BR"/>
        </w:rPr>
        <w:t xml:space="preserve">water stress for about a month. On a </w:t>
      </w:r>
      <w:r w:rsidR="00862050">
        <w:rPr>
          <w:rFonts w:ascii="Arial" w:eastAsia="Times New Roman" w:hAnsi="Arial" w:cs="Arial"/>
          <w:color w:val="000000"/>
          <w:szCs w:val="24"/>
          <w:lang w:val="en-US" w:eastAsia="pt-BR"/>
        </w:rPr>
        <w:t xml:space="preserve">time </w:t>
      </w:r>
      <w:r w:rsidR="00956816" w:rsidRPr="00956816">
        <w:rPr>
          <w:rFonts w:ascii="Arial" w:eastAsia="Times New Roman" w:hAnsi="Arial" w:cs="Arial"/>
          <w:color w:val="000000"/>
          <w:szCs w:val="24"/>
          <w:lang w:val="en-US" w:eastAsia="pt-BR"/>
        </w:rPr>
        <w:t xml:space="preserve">scale of 30 minutes, it </w:t>
      </w:r>
      <w:r w:rsidR="00995D40">
        <w:rPr>
          <w:rFonts w:ascii="Arial" w:eastAsia="Times New Roman" w:hAnsi="Arial" w:cs="Arial"/>
          <w:color w:val="000000"/>
          <w:szCs w:val="24"/>
          <w:lang w:val="en-US" w:eastAsia="pt-BR"/>
        </w:rPr>
        <w:t>could be</w:t>
      </w:r>
      <w:r w:rsidR="00956816" w:rsidRPr="00956816">
        <w:rPr>
          <w:rFonts w:ascii="Arial" w:eastAsia="Times New Roman" w:hAnsi="Arial" w:cs="Arial"/>
          <w:color w:val="000000"/>
          <w:szCs w:val="24"/>
          <w:lang w:val="en-US" w:eastAsia="pt-BR"/>
        </w:rPr>
        <w:t xml:space="preserve"> </w:t>
      </w:r>
      <w:r w:rsidR="00995D40">
        <w:rPr>
          <w:rFonts w:ascii="Arial" w:eastAsia="Times New Roman" w:hAnsi="Arial" w:cs="Arial"/>
          <w:color w:val="000000"/>
          <w:szCs w:val="24"/>
          <w:lang w:val="en-US" w:eastAsia="pt-BR"/>
        </w:rPr>
        <w:t>shown</w:t>
      </w:r>
      <w:r w:rsidR="00956816" w:rsidRPr="00956816">
        <w:rPr>
          <w:rFonts w:ascii="Arial" w:eastAsia="Times New Roman" w:hAnsi="Arial" w:cs="Arial"/>
          <w:color w:val="000000"/>
          <w:szCs w:val="24"/>
          <w:lang w:val="en-US" w:eastAsia="pt-BR"/>
        </w:rPr>
        <w:t xml:space="preserve"> that the transpiration rate was reduced even though the </w:t>
      </w:r>
      <w:r w:rsidR="001054A2">
        <w:rPr>
          <w:rFonts w:ascii="Arial" w:eastAsia="Times New Roman" w:hAnsi="Arial" w:cs="Arial"/>
          <w:color w:val="000000"/>
          <w:szCs w:val="24"/>
          <w:lang w:val="en-US" w:eastAsia="pt-BR"/>
        </w:rPr>
        <w:t>vapor</w:t>
      </w:r>
      <w:r w:rsidR="00956816" w:rsidRPr="00956816">
        <w:rPr>
          <w:rFonts w:ascii="Arial" w:eastAsia="Times New Roman" w:hAnsi="Arial" w:cs="Arial"/>
          <w:color w:val="000000"/>
          <w:szCs w:val="24"/>
          <w:lang w:val="en-US" w:eastAsia="pt-BR"/>
        </w:rPr>
        <w:t xml:space="preserve"> pressure deficit was </w:t>
      </w:r>
      <w:r w:rsidR="00EC1FD7">
        <w:rPr>
          <w:rFonts w:ascii="Arial" w:eastAsia="Times New Roman" w:hAnsi="Arial" w:cs="Arial"/>
          <w:color w:val="000000"/>
          <w:szCs w:val="24"/>
          <w:lang w:val="en-US" w:eastAsia="pt-BR"/>
        </w:rPr>
        <w:t>low</w:t>
      </w:r>
      <w:r w:rsidR="00956816" w:rsidRPr="00956816">
        <w:rPr>
          <w:rFonts w:ascii="Arial" w:eastAsia="Times New Roman" w:hAnsi="Arial" w:cs="Arial"/>
          <w:color w:val="000000"/>
          <w:szCs w:val="24"/>
          <w:lang w:val="en-US" w:eastAsia="pt-BR"/>
        </w:rPr>
        <w:t xml:space="preserve"> in the atmosphere if the soil water content was reduced.</w:t>
      </w:r>
      <w:r>
        <w:rPr>
          <w:rFonts w:ascii="Arial" w:eastAsia="Times New Roman" w:hAnsi="Arial" w:cs="Arial"/>
          <w:color w:val="000000"/>
          <w:szCs w:val="24"/>
          <w:lang w:val="en-US" w:eastAsia="pt-BR"/>
        </w:rPr>
        <w:t xml:space="preserve"> </w:t>
      </w:r>
    </w:p>
    <w:p w:rsidR="007676E5" w:rsidRPr="00743826" w:rsidRDefault="00956816" w:rsidP="007676E5">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The simulations with the mechanistic model</w:t>
      </w:r>
      <w:del w:id="919" w:author="Quirijn" w:date="2011-06-22T09:34:00Z">
        <w:r w:rsidRPr="00956816" w:rsidDel="00196C3E">
          <w:rPr>
            <w:rFonts w:ascii="Arial" w:eastAsia="Times New Roman" w:hAnsi="Arial" w:cs="Arial"/>
            <w:color w:val="000000"/>
            <w:szCs w:val="24"/>
            <w:lang w:val="en-US" w:eastAsia="pt-BR"/>
          </w:rPr>
          <w:delText>s</w:delText>
        </w:r>
      </w:del>
      <w:r w:rsidRPr="00956816">
        <w:rPr>
          <w:rFonts w:ascii="Arial" w:eastAsia="Times New Roman" w:hAnsi="Arial" w:cs="Arial"/>
          <w:color w:val="000000"/>
          <w:szCs w:val="24"/>
          <w:lang w:val="en-US" w:eastAsia="pt-BR"/>
        </w:rPr>
        <w:t xml:space="preserve"> of soil water root uptake </w:t>
      </w:r>
      <w:r w:rsidR="00530619">
        <w:rPr>
          <w:rFonts w:ascii="Arial" w:eastAsia="Times New Roman" w:hAnsi="Arial" w:cs="Arial"/>
          <w:color w:val="000000"/>
          <w:szCs w:val="24"/>
          <w:lang w:val="en-US" w:eastAsia="pt-BR"/>
        </w:rPr>
        <w:t xml:space="preserve">proposed </w:t>
      </w:r>
      <w:r w:rsidRPr="00956816">
        <w:rPr>
          <w:rFonts w:ascii="Arial" w:eastAsia="Times New Roman" w:hAnsi="Arial" w:cs="Arial"/>
          <w:color w:val="000000"/>
          <w:szCs w:val="24"/>
          <w:lang w:val="en-US" w:eastAsia="pt-BR"/>
        </w:rPr>
        <w:t xml:space="preserve">by Jong van Lier et al. (2008) and </w:t>
      </w:r>
      <w:r w:rsidR="00530619">
        <w:rPr>
          <w:rFonts w:ascii="Arial" w:eastAsia="Times New Roman" w:hAnsi="Arial" w:cs="Arial"/>
          <w:color w:val="000000"/>
          <w:szCs w:val="24"/>
          <w:lang w:val="en-US" w:eastAsia="pt-BR"/>
        </w:rPr>
        <w:t xml:space="preserve">of </w:t>
      </w:r>
      <w:r w:rsidRPr="00956816">
        <w:rPr>
          <w:rFonts w:ascii="Arial" w:eastAsia="Times New Roman" w:hAnsi="Arial" w:cs="Arial"/>
          <w:color w:val="000000"/>
          <w:szCs w:val="24"/>
          <w:lang w:val="en-US" w:eastAsia="pt-BR"/>
        </w:rPr>
        <w:t>CO</w:t>
      </w:r>
      <w:r w:rsidRPr="00956816">
        <w:rPr>
          <w:rFonts w:ascii="Arial" w:eastAsia="Times New Roman" w:hAnsi="Arial" w:cs="Arial"/>
          <w:color w:val="000000"/>
          <w:szCs w:val="24"/>
          <w:vertAlign w:val="subscript"/>
          <w:lang w:val="en-US" w:eastAsia="pt-BR"/>
        </w:rPr>
        <w:t>2</w:t>
      </w:r>
      <w:r w:rsidRPr="00956816">
        <w:rPr>
          <w:rFonts w:ascii="Arial" w:eastAsia="Times New Roman" w:hAnsi="Arial" w:cs="Arial"/>
          <w:color w:val="000000"/>
          <w:szCs w:val="24"/>
          <w:lang w:val="en-US" w:eastAsia="pt-BR"/>
        </w:rPr>
        <w:t xml:space="preserve"> assimilation by Jacobs (1994) were </w:t>
      </w:r>
      <w:del w:id="920" w:author="Quirijn" w:date="2011-06-22T09:34:00Z">
        <w:r w:rsidRPr="00956816" w:rsidDel="00196C3E">
          <w:rPr>
            <w:rFonts w:ascii="Arial" w:eastAsia="Times New Roman" w:hAnsi="Arial" w:cs="Arial"/>
            <w:color w:val="000000"/>
            <w:szCs w:val="24"/>
            <w:lang w:val="en-US" w:eastAsia="pt-BR"/>
          </w:rPr>
          <w:delText xml:space="preserve">made </w:delText>
        </w:r>
      </w:del>
      <w:ins w:id="921" w:author="Quirijn" w:date="2011-06-22T09:35:00Z">
        <w:r w:rsidR="00196C3E">
          <w:rPr>
            <w:rFonts w:ascii="Arial" w:eastAsia="Times New Roman" w:hAnsi="Arial" w:cs="Arial"/>
            <w:color w:val="000000"/>
            <w:szCs w:val="24"/>
            <w:lang w:val="en-US" w:eastAsia="pt-BR"/>
          </w:rPr>
          <w:t>compared to</w:t>
        </w:r>
      </w:ins>
      <w:del w:id="922" w:author="Quirijn" w:date="2011-06-22T09:35:00Z">
        <w:r w:rsidRPr="00956816" w:rsidDel="00196C3E">
          <w:rPr>
            <w:rFonts w:ascii="Arial" w:eastAsia="Times New Roman" w:hAnsi="Arial" w:cs="Arial"/>
            <w:color w:val="000000"/>
            <w:szCs w:val="24"/>
            <w:lang w:val="en-US" w:eastAsia="pt-BR"/>
          </w:rPr>
          <w:delText>with</w:delText>
        </w:r>
      </w:del>
      <w:r w:rsidRPr="00956816">
        <w:rPr>
          <w:rFonts w:ascii="Arial" w:eastAsia="Times New Roman" w:hAnsi="Arial" w:cs="Arial"/>
          <w:color w:val="000000"/>
          <w:szCs w:val="24"/>
          <w:lang w:val="en-US" w:eastAsia="pt-BR"/>
        </w:rPr>
        <w:t xml:space="preserve"> </w:t>
      </w:r>
      <w:del w:id="923" w:author="Quirijn" w:date="2011-06-22T09:35:00Z">
        <w:r w:rsidRPr="00956816" w:rsidDel="00196C3E">
          <w:rPr>
            <w:rFonts w:ascii="Arial" w:eastAsia="Times New Roman" w:hAnsi="Arial" w:cs="Arial"/>
            <w:color w:val="000000"/>
            <w:szCs w:val="24"/>
            <w:lang w:val="en-US" w:eastAsia="pt-BR"/>
          </w:rPr>
          <w:delText xml:space="preserve">data </w:delText>
        </w:r>
      </w:del>
      <w:ins w:id="924" w:author="Quirijn" w:date="2011-06-22T09:35:00Z">
        <w:r w:rsidR="00196C3E">
          <w:rPr>
            <w:rFonts w:ascii="Arial" w:eastAsia="Times New Roman" w:hAnsi="Arial" w:cs="Arial"/>
            <w:color w:val="000000"/>
            <w:szCs w:val="24"/>
            <w:lang w:val="en-US" w:eastAsia="pt-BR"/>
          </w:rPr>
          <w:t>observations</w:t>
        </w:r>
        <w:r w:rsidR="00196C3E"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of the two treatments. The soil water uptake model was sensitive to soil hydraulic parameters, especially hydraulic conductivity and root length density. The soil hydraulic conductivity determined by evaporation experiments in laboratory presented a large statistical deviation, </w:t>
      </w:r>
      <w:r w:rsidR="00530619">
        <w:rPr>
          <w:rFonts w:ascii="Arial" w:eastAsia="Times New Roman" w:hAnsi="Arial" w:cs="Arial"/>
          <w:color w:val="000000"/>
          <w:szCs w:val="24"/>
          <w:lang w:val="en-US" w:eastAsia="pt-BR"/>
        </w:rPr>
        <w:t xml:space="preserve">propagating into </w:t>
      </w:r>
      <w:r w:rsidRPr="00956816">
        <w:rPr>
          <w:rFonts w:ascii="Arial" w:eastAsia="Times New Roman" w:hAnsi="Arial" w:cs="Arial"/>
          <w:color w:val="000000"/>
          <w:szCs w:val="24"/>
          <w:lang w:val="en-US" w:eastAsia="pt-BR"/>
        </w:rPr>
        <w:t xml:space="preserve">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obtained </w:t>
      </w:r>
      <w:r w:rsidR="00530619">
        <w:rPr>
          <w:rFonts w:ascii="Arial" w:eastAsia="Times New Roman" w:hAnsi="Arial" w:cs="Arial"/>
          <w:color w:val="000000"/>
          <w:szCs w:val="24"/>
          <w:lang w:val="en-US" w:eastAsia="pt-BR"/>
        </w:rPr>
        <w:t>from</w:t>
      </w:r>
      <w:r w:rsidRPr="00956816">
        <w:rPr>
          <w:rFonts w:ascii="Arial" w:eastAsia="Times New Roman" w:hAnsi="Arial" w:cs="Arial"/>
          <w:color w:val="000000"/>
          <w:szCs w:val="24"/>
          <w:lang w:val="en-US" w:eastAsia="pt-BR"/>
        </w:rPr>
        <w:t xml:space="preserve"> the water uptake model. The root length density </w:t>
      </w:r>
      <w:r w:rsidR="00530619">
        <w:rPr>
          <w:rFonts w:ascii="Arial" w:eastAsia="Times New Roman" w:hAnsi="Arial" w:cs="Arial"/>
          <w:color w:val="000000"/>
          <w:szCs w:val="24"/>
          <w:lang w:val="en-US" w:eastAsia="pt-BR"/>
        </w:rPr>
        <w:t xml:space="preserve">had not been </w:t>
      </w:r>
      <w:r w:rsidRPr="00956816">
        <w:rPr>
          <w:rFonts w:ascii="Arial" w:eastAsia="Times New Roman" w:hAnsi="Arial" w:cs="Arial"/>
          <w:color w:val="000000"/>
          <w:szCs w:val="24"/>
          <w:lang w:val="en-US" w:eastAsia="pt-BR"/>
        </w:rPr>
        <w:t xml:space="preserve">measured in </w:t>
      </w:r>
      <w:r w:rsidR="00530619">
        <w:rPr>
          <w:rFonts w:ascii="Arial" w:eastAsia="Times New Roman" w:hAnsi="Arial" w:cs="Arial"/>
          <w:color w:val="000000"/>
          <w:szCs w:val="24"/>
          <w:lang w:val="en-US" w:eastAsia="pt-BR"/>
        </w:rPr>
        <w:t xml:space="preserve">the </w:t>
      </w:r>
      <w:r w:rsidRPr="00956816">
        <w:rPr>
          <w:rFonts w:ascii="Arial" w:eastAsia="Times New Roman" w:hAnsi="Arial" w:cs="Arial"/>
          <w:color w:val="000000"/>
          <w:szCs w:val="24"/>
          <w:lang w:val="en-US" w:eastAsia="pt-BR"/>
        </w:rPr>
        <w:t xml:space="preserve">field experiment and literature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were used. However, it was possible to </w:t>
      </w:r>
      <w:del w:id="925" w:author="Quirijn" w:date="2011-06-22T09:36:00Z">
        <w:r w:rsidRPr="00956816" w:rsidDel="00196C3E">
          <w:rPr>
            <w:rFonts w:ascii="Arial" w:eastAsia="Times New Roman" w:hAnsi="Arial" w:cs="Arial"/>
            <w:color w:val="000000"/>
            <w:szCs w:val="24"/>
            <w:lang w:val="en-US" w:eastAsia="pt-BR"/>
          </w:rPr>
          <w:delText xml:space="preserve">adjust </w:delText>
        </w:r>
      </w:del>
      <w:ins w:id="926" w:author="Quirijn" w:date="2011-06-22T09:36:00Z">
        <w:r w:rsidR="00196C3E">
          <w:rPr>
            <w:rFonts w:ascii="Arial" w:eastAsia="Times New Roman" w:hAnsi="Arial" w:cs="Arial"/>
            <w:color w:val="000000"/>
            <w:szCs w:val="24"/>
            <w:lang w:val="en-US" w:eastAsia="pt-BR"/>
          </w:rPr>
          <w:t>fit</w:t>
        </w:r>
        <w:r w:rsidR="00196C3E"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an empirical factor to represent the difference between the literature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root length density and those that </w:t>
      </w:r>
      <w:del w:id="927" w:author="Quirijn" w:date="2011-06-22T09:36:00Z">
        <w:r w:rsidRPr="00956816" w:rsidDel="00196C3E">
          <w:rPr>
            <w:rFonts w:ascii="Arial" w:eastAsia="Times New Roman" w:hAnsi="Arial" w:cs="Arial"/>
            <w:color w:val="000000"/>
            <w:szCs w:val="24"/>
            <w:lang w:val="en-US" w:eastAsia="pt-BR"/>
          </w:rPr>
          <w:delText xml:space="preserve">occurred </w:delText>
        </w:r>
      </w:del>
      <w:ins w:id="928" w:author="Quirijn" w:date="2011-06-22T09:36:00Z">
        <w:r w:rsidR="00196C3E">
          <w:rPr>
            <w:rFonts w:ascii="Arial" w:eastAsia="Times New Roman" w:hAnsi="Arial" w:cs="Arial"/>
            <w:color w:val="000000"/>
            <w:szCs w:val="24"/>
            <w:lang w:val="en-US" w:eastAsia="pt-BR"/>
          </w:rPr>
          <w:t>matched</w:t>
        </w:r>
        <w:r w:rsidR="00196C3E" w:rsidRPr="00956816">
          <w:rPr>
            <w:rFonts w:ascii="Arial" w:eastAsia="Times New Roman" w:hAnsi="Arial" w:cs="Arial"/>
            <w:color w:val="000000"/>
            <w:szCs w:val="24"/>
            <w:lang w:val="en-US" w:eastAsia="pt-BR"/>
          </w:rPr>
          <w:t xml:space="preserve"> </w:t>
        </w:r>
      </w:ins>
      <w:r w:rsidRPr="00956816">
        <w:rPr>
          <w:rFonts w:ascii="Arial" w:eastAsia="Times New Roman" w:hAnsi="Arial" w:cs="Arial"/>
          <w:color w:val="000000"/>
          <w:szCs w:val="24"/>
          <w:lang w:val="en-US" w:eastAsia="pt-BR"/>
        </w:rPr>
        <w:t xml:space="preserve">in the experiment. </w:t>
      </w:r>
      <w:r w:rsidR="00530619" w:rsidRPr="00862050">
        <w:rPr>
          <w:rFonts w:ascii="Arial" w:eastAsia="Times New Roman" w:hAnsi="Arial" w:cs="Arial"/>
          <w:color w:val="000000"/>
          <w:szCs w:val="24"/>
          <w:lang w:val="en-US" w:eastAsia="pt-BR"/>
        </w:rPr>
        <w:t>T</w:t>
      </w:r>
      <w:r w:rsidRPr="00862050">
        <w:rPr>
          <w:rFonts w:ascii="Arial" w:eastAsia="Times New Roman" w:hAnsi="Arial" w:cs="Arial"/>
          <w:color w:val="000000"/>
          <w:szCs w:val="24"/>
          <w:lang w:val="en-US" w:eastAsia="pt-BR"/>
        </w:rPr>
        <w:t xml:space="preserve">he </w:t>
      </w:r>
      <w:r w:rsidR="00530619" w:rsidRPr="00862050">
        <w:rPr>
          <w:rFonts w:ascii="Arial" w:eastAsia="Times New Roman" w:hAnsi="Arial" w:cs="Arial"/>
          <w:color w:val="000000"/>
          <w:szCs w:val="24"/>
          <w:lang w:val="en-US" w:eastAsia="pt-BR"/>
        </w:rPr>
        <w:t xml:space="preserve">inclusion </w:t>
      </w:r>
      <w:r w:rsidRPr="00862050">
        <w:rPr>
          <w:rFonts w:ascii="Arial" w:eastAsia="Times New Roman" w:hAnsi="Arial" w:cs="Arial"/>
          <w:color w:val="000000"/>
          <w:szCs w:val="24"/>
          <w:lang w:val="en-US" w:eastAsia="pt-BR"/>
        </w:rPr>
        <w:t xml:space="preserve">of this empirical factor is necessary to correct </w:t>
      </w:r>
      <w:r w:rsidR="00530619" w:rsidRPr="00862050">
        <w:rPr>
          <w:rFonts w:ascii="Arial" w:eastAsia="Times New Roman" w:hAnsi="Arial" w:cs="Arial"/>
          <w:color w:val="000000"/>
          <w:szCs w:val="24"/>
          <w:lang w:val="en-US" w:eastAsia="pt-BR"/>
        </w:rPr>
        <w:t>for the effect of heterogeneous distribution of roots in soil</w:t>
      </w:r>
      <w:r w:rsidRPr="00862050">
        <w:rPr>
          <w:rFonts w:ascii="Arial" w:eastAsia="Times New Roman" w:hAnsi="Arial" w:cs="Arial"/>
          <w:color w:val="000000"/>
          <w:szCs w:val="24"/>
          <w:lang w:val="en-US" w:eastAsia="pt-BR"/>
        </w:rPr>
        <w:t xml:space="preserve"> </w:t>
      </w:r>
      <w:r w:rsidR="00530619" w:rsidRPr="00862050">
        <w:rPr>
          <w:rFonts w:ascii="Arial" w:eastAsia="Times New Roman" w:hAnsi="Arial" w:cs="Arial"/>
          <w:color w:val="000000"/>
          <w:szCs w:val="24"/>
          <w:lang w:val="en-US" w:eastAsia="pt-BR"/>
        </w:rPr>
        <w:t>on root</w:t>
      </w:r>
      <w:r w:rsidRPr="00862050">
        <w:rPr>
          <w:rFonts w:ascii="Arial" w:eastAsia="Times New Roman" w:hAnsi="Arial" w:cs="Arial"/>
          <w:color w:val="000000"/>
          <w:szCs w:val="24"/>
          <w:lang w:val="en-US" w:eastAsia="pt-BR"/>
        </w:rPr>
        <w:t xml:space="preserve"> water uptake </w:t>
      </w:r>
      <w:r w:rsidRPr="00862050">
        <w:rPr>
          <w:rFonts w:ascii="Arial" w:eastAsia="Times New Roman" w:hAnsi="Arial" w:cs="Arial"/>
          <w:color w:val="000000"/>
          <w:szCs w:val="24"/>
          <w:lang w:val="en-US" w:eastAsia="pt-BR"/>
        </w:rPr>
        <w:lastRenderedPageBreak/>
        <w:t xml:space="preserve">due to, since the model </w:t>
      </w:r>
      <w:r w:rsidR="00530619" w:rsidRPr="00862050">
        <w:rPr>
          <w:rFonts w:ascii="Arial" w:eastAsia="Times New Roman" w:hAnsi="Arial" w:cs="Arial"/>
          <w:color w:val="000000"/>
          <w:szCs w:val="24"/>
          <w:lang w:val="en-US" w:eastAsia="pt-BR"/>
        </w:rPr>
        <w:t xml:space="preserve">without correction factor supposes </w:t>
      </w:r>
      <w:r w:rsidRPr="00862050">
        <w:rPr>
          <w:rFonts w:ascii="Arial" w:eastAsia="Times New Roman" w:hAnsi="Arial" w:cs="Arial"/>
          <w:color w:val="000000"/>
          <w:szCs w:val="24"/>
          <w:lang w:val="en-US" w:eastAsia="pt-BR"/>
        </w:rPr>
        <w:t>a homogeneous distribution of the root system.</w:t>
      </w:r>
    </w:p>
    <w:p w:rsidR="007676E5" w:rsidRPr="00743826" w:rsidRDefault="00956816" w:rsidP="007676E5">
      <w:pPr>
        <w:textAlignment w:val="top"/>
        <w:rPr>
          <w:rFonts w:ascii="Arial" w:eastAsia="Times New Roman" w:hAnsi="Arial" w:cs="Arial"/>
          <w:color w:val="888888"/>
          <w:sz w:val="20"/>
          <w:szCs w:val="20"/>
          <w:lang w:val="en-US" w:eastAsia="pt-BR"/>
        </w:rPr>
      </w:pPr>
      <w:r w:rsidRPr="00956816">
        <w:rPr>
          <w:rFonts w:ascii="Arial" w:eastAsia="Times New Roman" w:hAnsi="Arial" w:cs="Arial"/>
          <w:color w:val="000000"/>
          <w:szCs w:val="24"/>
          <w:lang w:val="en-US" w:eastAsia="pt-BR"/>
        </w:rPr>
        <w:t xml:space="preserve">The transpiration rate estimated by </w:t>
      </w:r>
      <w:ins w:id="929" w:author="Quirijn" w:date="2011-06-22T09:36:00Z">
        <w:r w:rsidR="00196C3E">
          <w:rPr>
            <w:rFonts w:ascii="Arial" w:eastAsia="Times New Roman" w:hAnsi="Arial" w:cs="Arial"/>
            <w:color w:val="000000"/>
            <w:szCs w:val="24"/>
            <w:lang w:val="en-US" w:eastAsia="pt-BR"/>
          </w:rPr>
          <w:t xml:space="preserve">the </w:t>
        </w:r>
      </w:ins>
      <w:r w:rsidRPr="00956816">
        <w:rPr>
          <w:rFonts w:ascii="Arial" w:eastAsia="Times New Roman" w:hAnsi="Arial" w:cs="Arial"/>
          <w:color w:val="000000"/>
          <w:szCs w:val="24"/>
          <w:lang w:val="en-US" w:eastAsia="pt-BR"/>
        </w:rPr>
        <w:t xml:space="preserve">Jacobs (1994) model </w:t>
      </w:r>
      <w:r w:rsidR="00530619">
        <w:rPr>
          <w:rFonts w:ascii="Arial" w:eastAsia="Times New Roman" w:hAnsi="Arial" w:cs="Arial"/>
          <w:color w:val="000000"/>
          <w:szCs w:val="24"/>
          <w:lang w:val="en-US" w:eastAsia="pt-BR"/>
        </w:rPr>
        <w:t>showed to be</w:t>
      </w:r>
      <w:r w:rsidRPr="00956816">
        <w:rPr>
          <w:rFonts w:ascii="Arial" w:eastAsia="Times New Roman" w:hAnsi="Arial" w:cs="Arial"/>
          <w:color w:val="000000"/>
          <w:szCs w:val="24"/>
          <w:lang w:val="en-US" w:eastAsia="pt-BR"/>
        </w:rPr>
        <w:t xml:space="preserve"> dependent on the canopy temperature used to calculate the specific humidity deficit between leaves and air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the mesophyll conductance, </w:t>
      </w:r>
      <w:r w:rsidR="00530619">
        <w:rPr>
          <w:rFonts w:ascii="Arial" w:eastAsia="Times New Roman" w:hAnsi="Arial" w:cs="Arial"/>
          <w:color w:val="000000"/>
          <w:szCs w:val="24"/>
          <w:lang w:val="en-US" w:eastAsia="pt-BR"/>
        </w:rPr>
        <w:t xml:space="preserve">on </w:t>
      </w:r>
      <w:r w:rsidRPr="00956816">
        <w:rPr>
          <w:rFonts w:ascii="Arial" w:eastAsia="Times New Roman" w:hAnsi="Arial" w:cs="Arial"/>
          <w:color w:val="000000"/>
          <w:szCs w:val="24"/>
          <w:lang w:val="en-US" w:eastAsia="pt-BR"/>
        </w:rPr>
        <w:t>the mesophyll conductance at 25°C</w:t>
      </w:r>
      <w:r w:rsidR="00530619" w:rsidRPr="0037783A">
        <w:rPr>
          <w:rFonts w:ascii="Arial" w:eastAsia="Times New Roman" w:hAnsi="Arial" w:cs="Arial"/>
          <w:color w:val="000000"/>
          <w:szCs w:val="24"/>
          <w:lang w:val="en-US" w:eastAsia="pt-BR"/>
        </w:rPr>
        <w:t xml:space="preserve"> itself</w:t>
      </w:r>
      <w:r w:rsidRPr="00956816">
        <w:rPr>
          <w:rFonts w:ascii="Arial" w:eastAsia="Times New Roman" w:hAnsi="Arial" w:cs="Arial"/>
          <w:color w:val="000000"/>
          <w:szCs w:val="24"/>
          <w:lang w:val="en-US" w:eastAsia="pt-BR"/>
        </w:rPr>
        <w:t xml:space="preserve">, </w:t>
      </w:r>
      <w:r w:rsidR="00530619">
        <w:rPr>
          <w:rFonts w:ascii="Arial" w:eastAsia="Times New Roman" w:hAnsi="Arial" w:cs="Arial"/>
          <w:color w:val="000000"/>
          <w:szCs w:val="24"/>
          <w:lang w:val="en-US" w:eastAsia="pt-BR"/>
        </w:rPr>
        <w:t xml:space="preserve">on </w:t>
      </w:r>
      <w:r w:rsidRPr="00956816">
        <w:rPr>
          <w:rFonts w:ascii="Arial" w:eastAsia="Times New Roman" w:hAnsi="Arial" w:cs="Arial"/>
          <w:i/>
          <w:color w:val="000000"/>
          <w:szCs w:val="24"/>
          <w:lang w:val="en-US" w:eastAsia="pt-BR"/>
        </w:rPr>
        <w:t>D</w:t>
      </w:r>
      <w:r w:rsidRPr="00956816">
        <w:rPr>
          <w:rFonts w:ascii="Arial" w:eastAsia="Times New Roman" w:hAnsi="Arial" w:cs="Arial"/>
          <w:i/>
          <w:color w:val="000000"/>
          <w:szCs w:val="24"/>
          <w:vertAlign w:val="subscript"/>
          <w:lang w:val="en-US" w:eastAsia="pt-BR"/>
        </w:rPr>
        <w:t>s</w:t>
      </w:r>
      <w:r w:rsidR="00530619">
        <w:rPr>
          <w:rFonts w:ascii="Arial" w:eastAsia="Times New Roman" w:hAnsi="Arial" w:cs="Arial"/>
          <w:color w:val="000000"/>
          <w:szCs w:val="24"/>
          <w:lang w:val="en-US" w:eastAsia="pt-BR"/>
        </w:rPr>
        <w:t xml:space="preserve"> (on its turn </w:t>
      </w:r>
      <w:r w:rsidRPr="00956816">
        <w:rPr>
          <w:rFonts w:ascii="Arial" w:eastAsia="Times New Roman" w:hAnsi="Arial" w:cs="Arial"/>
          <w:color w:val="000000"/>
          <w:szCs w:val="24"/>
          <w:lang w:val="en-US" w:eastAsia="pt-BR"/>
        </w:rPr>
        <w:t>also dependent on air temperature</w:t>
      </w:r>
      <w:r w:rsidR="00530619">
        <w:rPr>
          <w:rFonts w:ascii="Arial" w:eastAsia="Times New Roman" w:hAnsi="Arial" w:cs="Arial"/>
          <w:color w:val="000000"/>
          <w:szCs w:val="24"/>
          <w:lang w:val="en-US" w:eastAsia="pt-BR"/>
        </w:rPr>
        <w:t>)</w:t>
      </w:r>
      <w:r w:rsidRPr="00956816">
        <w:rPr>
          <w:rFonts w:ascii="Arial" w:eastAsia="Times New Roman" w:hAnsi="Arial" w:cs="Arial"/>
          <w:color w:val="000000"/>
          <w:szCs w:val="24"/>
          <w:lang w:val="en-US" w:eastAsia="pt-BR"/>
        </w:rPr>
        <w:t xml:space="preserve">, and </w:t>
      </w:r>
      <w:r w:rsidR="00530619">
        <w:rPr>
          <w:rFonts w:ascii="Arial" w:eastAsia="Times New Roman" w:hAnsi="Arial" w:cs="Arial"/>
          <w:color w:val="000000"/>
          <w:szCs w:val="24"/>
          <w:lang w:val="en-US" w:eastAsia="pt-BR"/>
        </w:rPr>
        <w:t xml:space="preserve">on </w:t>
      </w:r>
      <w:r w:rsidRPr="00956816">
        <w:rPr>
          <w:rFonts w:ascii="Arial" w:eastAsia="Times New Roman" w:hAnsi="Arial" w:cs="Arial"/>
          <w:color w:val="000000"/>
          <w:szCs w:val="24"/>
          <w:lang w:val="en-US" w:eastAsia="pt-BR"/>
        </w:rPr>
        <w:t xml:space="preserve">the leaf area </w:t>
      </w:r>
      <w:r>
        <w:rPr>
          <w:rFonts w:ascii="Arial" w:eastAsia="Times New Roman" w:hAnsi="Arial" w:cs="Arial"/>
          <w:color w:val="000000"/>
          <w:szCs w:val="24"/>
          <w:lang w:val="en-US" w:eastAsia="pt-BR"/>
        </w:rPr>
        <w:t>inde</w:t>
      </w:r>
      <w:r w:rsidR="00530619">
        <w:rPr>
          <w:rFonts w:ascii="Arial" w:eastAsia="Times New Roman" w:hAnsi="Arial" w:cs="Arial"/>
          <w:color w:val="000000"/>
          <w:szCs w:val="24"/>
          <w:lang w:val="en-US" w:eastAsia="pt-BR"/>
        </w:rPr>
        <w:t>x</w:t>
      </w:r>
      <w:r w:rsidRPr="00956816">
        <w:rPr>
          <w:rFonts w:ascii="Arial" w:eastAsia="Times New Roman" w:hAnsi="Arial" w:cs="Arial"/>
          <w:color w:val="000000"/>
          <w:szCs w:val="24"/>
          <w:lang w:val="en-US" w:eastAsia="pt-BR"/>
        </w:rPr>
        <w:t xml:space="preserve">. These parameters were evaluated </w:t>
      </w:r>
      <w:r w:rsidR="00530619">
        <w:rPr>
          <w:rFonts w:ascii="Arial" w:eastAsia="Times New Roman" w:hAnsi="Arial" w:cs="Arial"/>
          <w:color w:val="000000"/>
          <w:szCs w:val="24"/>
          <w:lang w:val="en-US" w:eastAsia="pt-BR"/>
        </w:rPr>
        <w:t xml:space="preserve">by comparing </w:t>
      </w:r>
      <w:r w:rsidRPr="00956816">
        <w:rPr>
          <w:rFonts w:ascii="Arial" w:eastAsia="Times New Roman" w:hAnsi="Arial" w:cs="Arial"/>
          <w:color w:val="000000"/>
          <w:szCs w:val="24"/>
          <w:lang w:val="en-US" w:eastAsia="pt-BR"/>
        </w:rPr>
        <w:t>the simulations with the data of</w:t>
      </w:r>
      <w:del w:id="930" w:author="Quirijn" w:date="2011-06-22T10:05:00Z">
        <w:r w:rsidRPr="00956816" w:rsidDel="004B5A67">
          <w:rPr>
            <w:rFonts w:ascii="Arial" w:eastAsia="Times New Roman" w:hAnsi="Arial" w:cs="Arial"/>
            <w:color w:val="000000"/>
            <w:szCs w:val="24"/>
            <w:lang w:val="en-US" w:eastAsia="pt-BR"/>
          </w:rPr>
          <w:delText xml:space="preserve"> irrigated</w:delText>
        </w:r>
      </w:del>
      <w:ins w:id="931"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and </w:t>
      </w:r>
      <w:del w:id="932" w:author="Quirijn" w:date="2011-06-22T09:57:00Z">
        <w:r w:rsidR="004D4D36" w:rsidDel="004B5A67">
          <w:rPr>
            <w:rFonts w:ascii="Arial" w:eastAsia="Times New Roman" w:hAnsi="Arial" w:cs="Arial"/>
            <w:color w:val="000000"/>
            <w:szCs w:val="24"/>
            <w:lang w:val="en-US" w:eastAsia="pt-BR"/>
          </w:rPr>
          <w:delText>non-irrigated</w:delText>
        </w:r>
      </w:del>
      <w:ins w:id="933" w:author="Quirijn" w:date="2011-06-22T10:08:00Z">
        <w:r w:rsidR="004B5A67">
          <w:rPr>
            <w:rFonts w:ascii="Arial" w:eastAsia="Times New Roman" w:hAnsi="Arial" w:cs="Arial"/>
            <w:color w:val="000000"/>
            <w:szCs w:val="24"/>
            <w:lang w:val="en-US" w:eastAsia="pt-BR"/>
          </w:rPr>
          <w:t>deficit irrigated</w:t>
        </w:r>
      </w:ins>
      <w:r w:rsidRPr="00956816">
        <w:rPr>
          <w:rFonts w:ascii="Arial" w:eastAsia="Times New Roman" w:hAnsi="Arial" w:cs="Arial"/>
          <w:color w:val="000000"/>
          <w:szCs w:val="24"/>
          <w:lang w:val="en-US" w:eastAsia="pt-BR"/>
        </w:rPr>
        <w:t xml:space="preserve"> treatment. However, the relative importance of each </w:t>
      </w:r>
      <w:del w:id="934" w:author="Quirijn" w:date="2011-06-22T09:37:00Z">
        <w:r w:rsidRPr="00956816" w:rsidDel="00196C3E">
          <w:rPr>
            <w:rFonts w:ascii="Arial" w:eastAsia="Times New Roman" w:hAnsi="Arial" w:cs="Arial"/>
            <w:color w:val="000000"/>
            <w:szCs w:val="24"/>
            <w:lang w:val="en-US" w:eastAsia="pt-BR"/>
          </w:rPr>
          <w:delText xml:space="preserve">one </w:delText>
        </w:r>
      </w:del>
      <w:r w:rsidRPr="00956816">
        <w:rPr>
          <w:rFonts w:ascii="Arial" w:eastAsia="Times New Roman" w:hAnsi="Arial" w:cs="Arial"/>
          <w:color w:val="000000"/>
          <w:szCs w:val="24"/>
          <w:lang w:val="en-US" w:eastAsia="pt-BR"/>
        </w:rPr>
        <w:t xml:space="preserve">of them could not be identified </w:t>
      </w:r>
      <w:r w:rsidR="00530619">
        <w:rPr>
          <w:rFonts w:ascii="Arial" w:eastAsia="Times New Roman" w:hAnsi="Arial" w:cs="Arial"/>
          <w:color w:val="000000"/>
          <w:szCs w:val="24"/>
          <w:lang w:val="en-US" w:eastAsia="pt-BR"/>
        </w:rPr>
        <w:t xml:space="preserve">clearly in </w:t>
      </w:r>
      <w:r w:rsidRPr="00956816">
        <w:rPr>
          <w:rFonts w:ascii="Arial" w:eastAsia="Times New Roman" w:hAnsi="Arial" w:cs="Arial"/>
          <w:color w:val="000000"/>
          <w:szCs w:val="24"/>
          <w:lang w:val="en-US" w:eastAsia="pt-BR"/>
        </w:rPr>
        <w:t xml:space="preserve">this study. The characteristics of simulated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T</w:t>
      </w:r>
      <w:r w:rsidRPr="00956816">
        <w:rPr>
          <w:rFonts w:ascii="Arial" w:eastAsia="Times New Roman" w:hAnsi="Arial" w:cs="Arial"/>
          <w:color w:val="000000"/>
          <w:szCs w:val="24"/>
          <w:lang w:val="en-US" w:eastAsia="pt-BR"/>
        </w:rPr>
        <w:t xml:space="preserve"> proved consistent with the expected diurnal time scale</w:t>
      </w:r>
      <w:del w:id="935" w:author="Quirijn" w:date="2011-06-22T09:37:00Z">
        <w:r w:rsidRPr="00956816" w:rsidDel="00196C3E">
          <w:rPr>
            <w:rFonts w:ascii="Arial" w:eastAsia="Times New Roman" w:hAnsi="Arial" w:cs="Arial"/>
            <w:color w:val="000000"/>
            <w:szCs w:val="24"/>
            <w:lang w:val="en-US" w:eastAsia="pt-BR"/>
          </w:rPr>
          <w:delText xml:space="preserve"> and a daily time scale</w:delText>
        </w:r>
      </w:del>
      <w:r w:rsidRPr="00956816">
        <w:rPr>
          <w:rFonts w:ascii="Arial" w:eastAsia="Times New Roman" w:hAnsi="Arial" w:cs="Arial"/>
          <w:color w:val="000000"/>
          <w:szCs w:val="24"/>
          <w:lang w:val="en-US" w:eastAsia="pt-BR"/>
        </w:rPr>
        <w:t xml:space="preserve">. On the other hand, the maximum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w:t>
      </w:r>
      <w:r w:rsidRPr="00956816">
        <w:rPr>
          <w:rFonts w:ascii="Arial" w:eastAsia="Times New Roman" w:hAnsi="Arial" w:cs="Arial"/>
          <w:i/>
          <w:color w:val="000000"/>
          <w:szCs w:val="24"/>
          <w:lang w:val="en-US" w:eastAsia="pt-BR"/>
        </w:rPr>
        <w:t>A</w:t>
      </w:r>
      <w:r w:rsidRPr="00956816">
        <w:rPr>
          <w:rFonts w:ascii="Arial" w:eastAsia="Times New Roman" w:hAnsi="Arial" w:cs="Arial"/>
          <w:color w:val="000000"/>
          <w:szCs w:val="24"/>
          <w:lang w:val="en-US" w:eastAsia="pt-BR"/>
        </w:rPr>
        <w:t xml:space="preserve"> and </w:t>
      </w:r>
      <w:r w:rsidRPr="00956816">
        <w:rPr>
          <w:rFonts w:ascii="Arial" w:eastAsia="Times New Roman" w:hAnsi="Arial" w:cs="Arial"/>
          <w:i/>
          <w:color w:val="000000"/>
          <w:szCs w:val="24"/>
          <w:lang w:val="en-US" w:eastAsia="pt-BR"/>
        </w:rPr>
        <w:t>g</w:t>
      </w:r>
      <w:r w:rsidRPr="00956816">
        <w:rPr>
          <w:rFonts w:ascii="Arial" w:eastAsia="Times New Roman" w:hAnsi="Arial" w:cs="Arial"/>
          <w:i/>
          <w:color w:val="000000"/>
          <w:szCs w:val="24"/>
          <w:vertAlign w:val="subscript"/>
          <w:lang w:val="en-US" w:eastAsia="pt-BR"/>
        </w:rPr>
        <w:t>s</w:t>
      </w:r>
      <w:r w:rsidRPr="00956816">
        <w:rPr>
          <w:rFonts w:ascii="Arial" w:eastAsia="Times New Roman" w:hAnsi="Arial" w:cs="Arial"/>
          <w:color w:val="000000"/>
          <w:szCs w:val="24"/>
          <w:lang w:val="en-US" w:eastAsia="pt-BR"/>
        </w:rPr>
        <w:t xml:space="preserve"> were overestimated by the model, while the values </w:t>
      </w:r>
      <w:r w:rsidRPr="00956816">
        <w:rPr>
          <w:rFonts w:ascii="Cambria Math" w:eastAsia="Times New Roman" w:hAnsi="Cambria Math" w:cs="Cambria Math"/>
          <w:color w:val="000000"/>
          <w:szCs w:val="24"/>
          <w:lang w:val="en-US" w:eastAsia="pt-BR"/>
        </w:rPr>
        <w:t>​​</w:t>
      </w:r>
      <w:r w:rsidRPr="00956816">
        <w:rPr>
          <w:rFonts w:ascii="Arial" w:eastAsia="Times New Roman" w:hAnsi="Arial" w:cs="Arial"/>
          <w:color w:val="000000"/>
          <w:szCs w:val="24"/>
          <w:lang w:val="en-US" w:eastAsia="pt-BR"/>
        </w:rPr>
        <w:t xml:space="preserve">of transpiration rate were underestimated when compared to those obtained by observational studies. </w:t>
      </w:r>
      <w:r w:rsidR="00590F27" w:rsidRPr="00590F27">
        <w:rPr>
          <w:rFonts w:ascii="Arial" w:eastAsia="Times New Roman" w:hAnsi="Arial" w:cs="Arial"/>
          <w:color w:val="000000"/>
          <w:szCs w:val="24"/>
          <w:lang w:val="en-US" w:eastAsia="pt-BR"/>
        </w:rPr>
        <w:t xml:space="preserve">Being a mechanistic model, the </w:t>
      </w:r>
      <w:r w:rsidR="00590F27" w:rsidRPr="00590F27">
        <w:rPr>
          <w:rFonts w:ascii="Arial" w:eastAsia="Times New Roman" w:hAnsi="Arial" w:cs="Arial"/>
          <w:i/>
          <w:color w:val="000000"/>
          <w:szCs w:val="24"/>
          <w:lang w:val="en-US" w:eastAsia="pt-BR"/>
        </w:rPr>
        <w:t>Ag</w:t>
      </w:r>
      <w:r w:rsidR="00590F27" w:rsidRPr="00590F27">
        <w:rPr>
          <w:rFonts w:ascii="Arial" w:eastAsia="Times New Roman" w:hAnsi="Arial" w:cs="Arial"/>
          <w:i/>
          <w:color w:val="000000"/>
          <w:szCs w:val="24"/>
          <w:vertAlign w:val="subscript"/>
          <w:lang w:val="en-US" w:eastAsia="pt-BR"/>
        </w:rPr>
        <w:t>s</w:t>
      </w:r>
      <w:r w:rsidR="00590F27" w:rsidRPr="00590F27">
        <w:rPr>
          <w:rFonts w:ascii="Arial" w:eastAsia="Times New Roman" w:hAnsi="Arial" w:cs="Arial"/>
          <w:color w:val="000000"/>
          <w:szCs w:val="24"/>
          <w:lang w:val="en-US" w:eastAsia="pt-BR"/>
        </w:rPr>
        <w:t xml:space="preserve"> model </w:t>
      </w:r>
      <w:del w:id="936" w:author="Quirijn" w:date="2011-06-22T09:38:00Z">
        <w:r w:rsidR="00590F27" w:rsidRPr="00590F27" w:rsidDel="00196C3E">
          <w:rPr>
            <w:rFonts w:ascii="Arial" w:eastAsia="Times New Roman" w:hAnsi="Arial" w:cs="Arial"/>
            <w:color w:val="000000"/>
            <w:szCs w:val="24"/>
            <w:lang w:val="en-US" w:eastAsia="pt-BR"/>
          </w:rPr>
          <w:delText xml:space="preserve">needs </w:delText>
        </w:r>
      </w:del>
      <w:ins w:id="937" w:author="Quirijn" w:date="2011-06-22T09:38:00Z">
        <w:r w:rsidR="00196C3E">
          <w:rPr>
            <w:rFonts w:ascii="Arial" w:eastAsia="Times New Roman" w:hAnsi="Arial" w:cs="Arial"/>
            <w:color w:val="000000"/>
            <w:szCs w:val="24"/>
            <w:lang w:val="en-US" w:eastAsia="pt-BR"/>
          </w:rPr>
          <w:t>requires</w:t>
        </w:r>
        <w:r w:rsidR="00196C3E" w:rsidRPr="00590F27">
          <w:rPr>
            <w:rFonts w:ascii="Arial" w:eastAsia="Times New Roman" w:hAnsi="Arial" w:cs="Arial"/>
            <w:color w:val="000000"/>
            <w:szCs w:val="24"/>
            <w:lang w:val="en-US" w:eastAsia="pt-BR"/>
          </w:rPr>
          <w:t xml:space="preserve"> </w:t>
        </w:r>
      </w:ins>
      <w:r w:rsidR="00590F27" w:rsidRPr="00590F27">
        <w:rPr>
          <w:rFonts w:ascii="Arial" w:eastAsia="Times New Roman" w:hAnsi="Arial" w:cs="Arial"/>
          <w:color w:val="000000"/>
          <w:szCs w:val="24"/>
          <w:lang w:val="en-US" w:eastAsia="pt-BR"/>
        </w:rPr>
        <w:t xml:space="preserve">and is sensitive to several parameters. The use of values from literature </w:t>
      </w:r>
      <w:r w:rsidR="00590F27" w:rsidRPr="00590F27">
        <w:rPr>
          <w:rFonts w:ascii="Cambria Math" w:eastAsia="Times New Roman" w:hAnsi="Cambria Math" w:cs="Cambria Math"/>
          <w:color w:val="000000"/>
          <w:szCs w:val="24"/>
          <w:lang w:val="en-US" w:eastAsia="pt-BR"/>
        </w:rPr>
        <w:t>​​</w:t>
      </w:r>
      <w:r w:rsidR="00590F27" w:rsidRPr="00590F27">
        <w:rPr>
          <w:rFonts w:ascii="Arial" w:eastAsia="Times New Roman" w:hAnsi="Arial" w:cs="Arial"/>
          <w:color w:val="000000"/>
          <w:szCs w:val="24"/>
          <w:lang w:val="en-US" w:eastAsia="pt-BR"/>
        </w:rPr>
        <w:t>obtained under conditions that are not always comparable with the real experimental conditions may not fully represent the processes that occurred.</w:t>
      </w:r>
      <w:r w:rsidR="00590F27">
        <w:rPr>
          <w:rFonts w:ascii="Arial" w:eastAsia="Times New Roman" w:hAnsi="Arial" w:cs="Arial"/>
          <w:color w:val="000000"/>
          <w:szCs w:val="24"/>
          <w:lang w:val="en-US" w:eastAsia="pt-BR"/>
        </w:rPr>
        <w:t xml:space="preserve"> </w:t>
      </w:r>
      <w:r w:rsidR="00530619">
        <w:rPr>
          <w:rFonts w:ascii="Arial" w:eastAsia="Times New Roman" w:hAnsi="Arial" w:cs="Arial"/>
          <w:color w:val="000000"/>
          <w:szCs w:val="24"/>
          <w:lang w:val="en-US" w:eastAsia="pt-BR"/>
        </w:rPr>
        <w:t>S</w:t>
      </w:r>
      <w:r w:rsidRPr="00956816">
        <w:rPr>
          <w:rFonts w:ascii="Arial" w:eastAsia="Times New Roman" w:hAnsi="Arial" w:cs="Arial"/>
          <w:color w:val="000000"/>
          <w:szCs w:val="24"/>
          <w:lang w:val="en-US" w:eastAsia="pt-BR"/>
        </w:rPr>
        <w:t>imulations</w:t>
      </w:r>
      <w:r w:rsidR="00530619">
        <w:rPr>
          <w:rFonts w:ascii="Arial" w:eastAsia="Times New Roman" w:hAnsi="Arial" w:cs="Arial"/>
          <w:color w:val="000000"/>
          <w:szCs w:val="24"/>
          <w:lang w:val="en-US" w:eastAsia="pt-BR"/>
        </w:rPr>
        <w:t xml:space="preserve"> showed</w:t>
      </w:r>
      <w:r w:rsidRPr="00956816">
        <w:rPr>
          <w:rFonts w:ascii="Arial" w:eastAsia="Times New Roman" w:hAnsi="Arial" w:cs="Arial"/>
          <w:color w:val="000000"/>
          <w:szCs w:val="24"/>
          <w:lang w:val="en-US" w:eastAsia="pt-BR"/>
        </w:rPr>
        <w:t xml:space="preserve"> that </w:t>
      </w:r>
      <w:r w:rsidR="00530619">
        <w:rPr>
          <w:rFonts w:ascii="Arial" w:eastAsia="Times New Roman" w:hAnsi="Arial" w:cs="Arial"/>
          <w:color w:val="000000"/>
          <w:szCs w:val="24"/>
          <w:lang w:val="en-US" w:eastAsia="pt-BR"/>
        </w:rPr>
        <w:t xml:space="preserve">at some days </w:t>
      </w:r>
      <w:r w:rsidRPr="00956816">
        <w:rPr>
          <w:rFonts w:ascii="Arial" w:eastAsia="Times New Roman" w:hAnsi="Arial" w:cs="Arial"/>
          <w:color w:val="000000"/>
          <w:szCs w:val="24"/>
          <w:lang w:val="en-US" w:eastAsia="pt-BR"/>
        </w:rPr>
        <w:t>even plants in the</w:t>
      </w:r>
      <w:del w:id="938" w:author="Quirijn" w:date="2011-06-22T10:05:00Z">
        <w:r w:rsidRPr="00956816" w:rsidDel="004B5A67">
          <w:rPr>
            <w:rFonts w:ascii="Arial" w:eastAsia="Times New Roman" w:hAnsi="Arial" w:cs="Arial"/>
            <w:color w:val="000000"/>
            <w:szCs w:val="24"/>
            <w:lang w:val="en-US" w:eastAsia="pt-BR"/>
          </w:rPr>
          <w:delText xml:space="preserve"> irrigated</w:delText>
        </w:r>
      </w:del>
      <w:ins w:id="939" w:author="Quirijn" w:date="2011-06-22T10:05:00Z">
        <w:r w:rsidR="004B5A67">
          <w:rPr>
            <w:rFonts w:ascii="Arial" w:eastAsia="Times New Roman" w:hAnsi="Arial" w:cs="Arial"/>
            <w:color w:val="000000"/>
            <w:szCs w:val="24"/>
            <w:lang w:val="en-US" w:eastAsia="pt-BR"/>
          </w:rPr>
          <w:t xml:space="preserve"> fully irrigated</w:t>
        </w:r>
      </w:ins>
      <w:r w:rsidRPr="00956816">
        <w:rPr>
          <w:rFonts w:ascii="Arial" w:eastAsia="Times New Roman" w:hAnsi="Arial" w:cs="Arial"/>
          <w:color w:val="000000"/>
          <w:szCs w:val="24"/>
          <w:lang w:val="en-US" w:eastAsia="pt-BR"/>
        </w:rPr>
        <w:t xml:space="preserve"> treatment showed signs of water stress </w:t>
      </w:r>
      <w:r w:rsidR="00530619">
        <w:rPr>
          <w:rFonts w:ascii="Arial" w:eastAsia="Times New Roman" w:hAnsi="Arial" w:cs="Arial"/>
          <w:color w:val="000000"/>
          <w:szCs w:val="24"/>
          <w:lang w:val="en-US" w:eastAsia="pt-BR"/>
        </w:rPr>
        <w:t>at</w:t>
      </w:r>
      <w:r w:rsidRPr="00956816">
        <w:rPr>
          <w:rFonts w:ascii="Arial" w:eastAsia="Times New Roman" w:hAnsi="Arial" w:cs="Arial"/>
          <w:color w:val="000000"/>
          <w:szCs w:val="24"/>
          <w:lang w:val="en-US" w:eastAsia="pt-BR"/>
        </w:rPr>
        <w:t xml:space="preserve"> </w:t>
      </w:r>
      <w:r w:rsidR="00530619">
        <w:rPr>
          <w:rFonts w:ascii="Arial" w:eastAsia="Times New Roman" w:hAnsi="Arial" w:cs="Arial"/>
          <w:color w:val="000000"/>
          <w:szCs w:val="24"/>
          <w:lang w:val="en-US" w:eastAsia="pt-BR"/>
        </w:rPr>
        <w:t>the warmest times of the day</w:t>
      </w:r>
      <w:r w:rsidRPr="00956816">
        <w:rPr>
          <w:rFonts w:ascii="Arial" w:eastAsia="Times New Roman" w:hAnsi="Arial" w:cs="Arial"/>
          <w:color w:val="000000"/>
          <w:szCs w:val="24"/>
          <w:lang w:val="en-US" w:eastAsia="pt-BR"/>
        </w:rPr>
        <w:t>.</w:t>
      </w:r>
      <w:r w:rsidR="00590F27">
        <w:rPr>
          <w:rFonts w:ascii="Arial" w:eastAsia="Times New Roman" w:hAnsi="Arial" w:cs="Arial"/>
          <w:color w:val="000000"/>
          <w:szCs w:val="24"/>
          <w:lang w:val="en-US" w:eastAsia="pt-BR"/>
        </w:rPr>
        <w:t xml:space="preserve"> </w:t>
      </w:r>
    </w:p>
    <w:p w:rsidR="00D352BB" w:rsidRPr="00743826" w:rsidRDefault="00D352BB" w:rsidP="00D352BB">
      <w:pPr>
        <w:rPr>
          <w:rFonts w:ascii="Arial" w:hAnsi="Arial" w:cs="Arial"/>
          <w:lang w:val="en-US"/>
        </w:rPr>
      </w:pPr>
    </w:p>
    <w:p w:rsidR="00357782" w:rsidRPr="00743826" w:rsidRDefault="00956816">
      <w:pPr>
        <w:rPr>
          <w:rFonts w:ascii="Arial" w:hAnsi="Arial" w:cs="Arial"/>
          <w:b/>
          <w:szCs w:val="24"/>
          <w:lang w:val="en-US"/>
        </w:rPr>
      </w:pPr>
      <w:r w:rsidRPr="00956816">
        <w:rPr>
          <w:rFonts w:ascii="Arial" w:hAnsi="Arial" w:cs="Arial"/>
          <w:b/>
          <w:szCs w:val="24"/>
          <w:lang w:val="en-US"/>
        </w:rPr>
        <w:br w:type="page"/>
      </w:r>
    </w:p>
    <w:p w:rsidR="00357782" w:rsidRPr="00743826" w:rsidRDefault="006A49E4" w:rsidP="00F76DFC">
      <w:pPr>
        <w:pStyle w:val="Ttulo1"/>
        <w:rPr>
          <w:rFonts w:ascii="Arial" w:hAnsi="Arial" w:cs="Arial"/>
          <w:lang w:val="en-US"/>
        </w:rPr>
      </w:pPr>
      <w:bookmarkStart w:id="940" w:name="_Toc296436834"/>
      <w:r>
        <w:rPr>
          <w:rFonts w:ascii="Arial" w:hAnsi="Arial" w:cs="Arial"/>
          <w:lang w:val="en-US"/>
        </w:rPr>
        <w:lastRenderedPageBreak/>
        <w:t>CITED LITERATURE</w:t>
      </w:r>
      <w:bookmarkEnd w:id="940"/>
    </w:p>
    <w:p w:rsidR="00CF07CE" w:rsidRPr="00743826" w:rsidRDefault="00CF07CE" w:rsidP="001664B5">
      <w:pPr>
        <w:jc w:val="left"/>
        <w:rPr>
          <w:rFonts w:ascii="Arial" w:hAnsi="Arial" w:cs="Arial"/>
          <w:b/>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AGELE, S.O.; COHEN, S.</w:t>
      </w:r>
      <w:proofErr w:type="gramEnd"/>
      <w:r>
        <w:rPr>
          <w:rFonts w:ascii="Arial" w:hAnsi="Arial" w:cs="Arial"/>
          <w:szCs w:val="24"/>
          <w:lang w:val="en-US"/>
        </w:rPr>
        <w:t xml:space="preserve"> </w:t>
      </w:r>
      <w:proofErr w:type="gramStart"/>
      <w:r>
        <w:rPr>
          <w:rFonts w:ascii="Arial" w:hAnsi="Arial" w:cs="Arial"/>
          <w:szCs w:val="24"/>
          <w:lang w:val="en-US"/>
        </w:rPr>
        <w:t>Within plant resistance to water flow in tomato and sweet melons.</w:t>
      </w:r>
      <w:proofErr w:type="gramEnd"/>
      <w:r>
        <w:rPr>
          <w:rFonts w:ascii="Arial" w:hAnsi="Arial" w:cs="Arial"/>
          <w:szCs w:val="24"/>
          <w:lang w:val="en-US"/>
        </w:rPr>
        <w:t xml:space="preserve"> </w:t>
      </w:r>
      <w:r>
        <w:rPr>
          <w:rFonts w:ascii="Arial" w:hAnsi="Arial" w:cs="Arial"/>
          <w:b/>
          <w:szCs w:val="24"/>
          <w:lang w:val="en-US"/>
        </w:rPr>
        <w:t>African Crop Science Journal</w:t>
      </w:r>
      <w:r>
        <w:rPr>
          <w:rFonts w:ascii="Arial" w:hAnsi="Arial" w:cs="Arial"/>
          <w:szCs w:val="24"/>
          <w:lang w:val="en-US"/>
        </w:rPr>
        <w:t>, Kampala, v. 15, n. 1, p. 127</w:t>
      </w:r>
      <w:r w:rsidR="00422C77">
        <w:rPr>
          <w:rFonts w:ascii="Arial" w:hAnsi="Arial" w:cs="Arial"/>
          <w:szCs w:val="24"/>
          <w:lang w:val="en-US"/>
        </w:rPr>
        <w:noBreakHyphen/>
        <w:t>1</w:t>
      </w:r>
      <w:r>
        <w:rPr>
          <w:rFonts w:ascii="Arial" w:hAnsi="Arial" w:cs="Arial"/>
          <w:szCs w:val="24"/>
          <w:lang w:val="en-US"/>
        </w:rPr>
        <w:t>38, Jan.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37783A" w:rsidP="00477182">
      <w:pPr>
        <w:autoSpaceDE w:val="0"/>
        <w:autoSpaceDN w:val="0"/>
        <w:adjustRightInd w:val="0"/>
        <w:spacing w:line="240" w:lineRule="auto"/>
        <w:ind w:firstLine="0"/>
        <w:jc w:val="left"/>
        <w:rPr>
          <w:rFonts w:ascii="Arial" w:hAnsi="Arial" w:cs="Arial"/>
          <w:szCs w:val="24"/>
        </w:rPr>
      </w:pPr>
      <w:proofErr w:type="gramStart"/>
      <w:r>
        <w:rPr>
          <w:rFonts w:ascii="Arial" w:hAnsi="Arial" w:cs="Arial"/>
          <w:szCs w:val="24"/>
          <w:lang w:val="en-US"/>
        </w:rPr>
        <w:t xml:space="preserve">ALLEN, R.G.; PEREIRA, L.S.; RAES, D. </w:t>
      </w:r>
      <w:r>
        <w:rPr>
          <w:rFonts w:ascii="Arial" w:hAnsi="Arial" w:cs="Arial"/>
          <w:b/>
          <w:szCs w:val="24"/>
          <w:lang w:val="en-US"/>
        </w:rPr>
        <w:t>Crop evapotranspiration</w:t>
      </w:r>
      <w:r>
        <w:rPr>
          <w:rFonts w:ascii="Arial" w:hAnsi="Arial" w:cs="Arial"/>
          <w:szCs w:val="24"/>
          <w:lang w:val="en-US"/>
        </w:rPr>
        <w:t>.</w:t>
      </w:r>
      <w:proofErr w:type="gramEnd"/>
      <w:r>
        <w:rPr>
          <w:rFonts w:ascii="Arial" w:hAnsi="Arial" w:cs="Arial"/>
          <w:szCs w:val="24"/>
          <w:lang w:val="en-US"/>
        </w:rPr>
        <w:t xml:space="preserve"> Roma:</w:t>
      </w:r>
      <w:r>
        <w:rPr>
          <w:rFonts w:ascii="Arial" w:hAnsi="Arial" w:cs="Arial"/>
          <w:b/>
          <w:szCs w:val="24"/>
          <w:lang w:val="en-US"/>
        </w:rPr>
        <w:t xml:space="preserve"> </w:t>
      </w:r>
      <w:r>
        <w:rPr>
          <w:rFonts w:ascii="Arial" w:hAnsi="Arial" w:cs="Arial"/>
          <w:szCs w:val="24"/>
          <w:lang w:val="en-US"/>
        </w:rPr>
        <w:t xml:space="preserve">FAO Irrigation and Drainage Paper 56, 1998. </w:t>
      </w:r>
      <w:r w:rsidR="00956816" w:rsidRPr="00A3338D">
        <w:rPr>
          <w:rFonts w:ascii="Arial" w:hAnsi="Arial" w:cs="Arial"/>
          <w:szCs w:val="24"/>
        </w:rPr>
        <w:t>297 p.</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ANGELOCCI, L.R. </w:t>
      </w:r>
      <w:r w:rsidRPr="00A3338D">
        <w:rPr>
          <w:rFonts w:ascii="Arial" w:hAnsi="Arial" w:cs="Arial"/>
          <w:b/>
          <w:szCs w:val="24"/>
        </w:rPr>
        <w:t>Água na planta e trocas gasosas/energéticas com a atmosfera. Introdução ao tratamento biofísico</w:t>
      </w:r>
      <w:r w:rsidRPr="00A3338D">
        <w:rPr>
          <w:rFonts w:ascii="Arial" w:hAnsi="Arial" w:cs="Arial"/>
          <w:szCs w:val="24"/>
        </w:rPr>
        <w:t xml:space="preserve">. Piracicaba: Edição do autor, 2002. 272 p. </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rPr>
        <w:t xml:space="preserve">AMATO, M.; PARDO, A. Root length and biomass losses during sample preparation with different screen mesh sizes. </w:t>
      </w:r>
      <w:r w:rsidRPr="00956816">
        <w:rPr>
          <w:rFonts w:ascii="Arial" w:hAnsi="Arial" w:cs="Arial"/>
          <w:b/>
          <w:lang w:val="en-US"/>
        </w:rPr>
        <w:t>Plant and Soil</w:t>
      </w:r>
      <w:r w:rsidRPr="00956816">
        <w:rPr>
          <w:rFonts w:ascii="Arial" w:hAnsi="Arial" w:cs="Arial"/>
          <w:lang w:val="en-US"/>
        </w:rPr>
        <w:t xml:space="preserve">, </w:t>
      </w:r>
      <w:bookmarkStart w:id="941" w:name="OLE_LINK78"/>
      <w:bookmarkStart w:id="942" w:name="OLE_LINK79"/>
      <w:r w:rsidRPr="00956816">
        <w:rPr>
          <w:rFonts w:ascii="Arial" w:hAnsi="Arial" w:cs="Arial"/>
          <w:lang w:val="en-US"/>
        </w:rPr>
        <w:t>Dordrecht</w:t>
      </w:r>
      <w:bookmarkEnd w:id="941"/>
      <w:bookmarkEnd w:id="942"/>
      <w:r w:rsidRPr="00956816">
        <w:rPr>
          <w:rFonts w:ascii="Arial" w:hAnsi="Arial" w:cs="Arial"/>
          <w:lang w:val="en-US"/>
        </w:rPr>
        <w:t>, v. 161, p. 299</w:t>
      </w:r>
      <w:r w:rsidR="00422C77">
        <w:rPr>
          <w:rFonts w:ascii="Arial" w:hAnsi="Arial" w:cs="Arial"/>
          <w:lang w:val="en-US"/>
        </w:rPr>
        <w:noBreakHyphen/>
        <w:t>3</w:t>
      </w:r>
      <w:r w:rsidRPr="00956816">
        <w:rPr>
          <w:rFonts w:ascii="Arial" w:hAnsi="Arial" w:cs="Arial"/>
          <w:lang w:val="en-US"/>
        </w:rPr>
        <w:t>03, Sep. 1994.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BAKKER, G.; VAN DER PLOEG, M.J. VAN DER; ROOIJ, G.H. DE; HOOGENDAM, C.W.; GOOREN, H.P.A.; HUISKES, C.; KOOPAL, L.K.; KRUIDHOF, H. New polymer tensiometers: measuring matric pressures down to the wilting point. </w:t>
      </w:r>
      <w:r w:rsidR="00477182" w:rsidRPr="00743826">
        <w:rPr>
          <w:rFonts w:ascii="Arial" w:hAnsi="Arial" w:cs="Arial"/>
          <w:b/>
          <w:szCs w:val="24"/>
          <w:lang w:val="en-US"/>
        </w:rPr>
        <w:t>Vadose Zone Journal</w:t>
      </w:r>
      <w:r w:rsidR="0037783A">
        <w:rPr>
          <w:rFonts w:ascii="Arial" w:hAnsi="Arial" w:cs="Arial"/>
          <w:szCs w:val="24"/>
          <w:lang w:val="en-US"/>
        </w:rPr>
        <w:t>, Madison, v. 6, n. 1, p. 196</w:t>
      </w:r>
      <w:r w:rsidR="00422C77">
        <w:rPr>
          <w:rFonts w:ascii="Arial" w:hAnsi="Arial" w:cs="Arial"/>
          <w:szCs w:val="24"/>
          <w:lang w:val="en-US"/>
        </w:rPr>
        <w:noBreakHyphen/>
        <w:t>2</w:t>
      </w:r>
      <w:r w:rsidR="0037783A">
        <w:rPr>
          <w:rFonts w:ascii="Arial" w:hAnsi="Arial" w:cs="Arial"/>
          <w:szCs w:val="24"/>
          <w:lang w:val="en-US"/>
        </w:rPr>
        <w:t>02, Feb.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6B4485" w:rsidRDefault="0037783A" w:rsidP="00477182">
      <w:pPr>
        <w:autoSpaceDE w:val="0"/>
        <w:autoSpaceDN w:val="0"/>
        <w:adjustRightInd w:val="0"/>
        <w:spacing w:line="240" w:lineRule="auto"/>
        <w:ind w:firstLine="0"/>
        <w:jc w:val="left"/>
        <w:rPr>
          <w:rFonts w:ascii="Arial" w:hAnsi="Arial" w:cs="Arial"/>
          <w:szCs w:val="24"/>
        </w:rPr>
      </w:pPr>
      <w:r>
        <w:rPr>
          <w:rFonts w:ascii="Arial" w:hAnsi="Arial" w:cs="Arial"/>
          <w:szCs w:val="24"/>
          <w:lang w:val="en-US"/>
        </w:rPr>
        <w:t xml:space="preserve">BALL, J.T. Calculations related to gas exchange. In: ZEIGER, E.; FARQUHAR, G.D.; COWAN, I.R. (Ed.). </w:t>
      </w:r>
      <w:r w:rsidR="006A0EDD" w:rsidRPr="006A0EDD">
        <w:rPr>
          <w:rFonts w:ascii="Arial" w:hAnsi="Arial" w:cs="Arial"/>
          <w:b/>
          <w:szCs w:val="24"/>
        </w:rPr>
        <w:t>Stomatal Function</w:t>
      </w:r>
      <w:r w:rsidR="006A0EDD" w:rsidRPr="006A0EDD">
        <w:rPr>
          <w:rFonts w:ascii="Arial" w:hAnsi="Arial" w:cs="Arial"/>
          <w:szCs w:val="24"/>
        </w:rPr>
        <w:t>. Stanford: Stanford University Press, 1987. p. 445-476.</w:t>
      </w:r>
    </w:p>
    <w:p w:rsidR="00477182" w:rsidRPr="006B4485" w:rsidRDefault="00477182" w:rsidP="00477182">
      <w:pPr>
        <w:autoSpaceDE w:val="0"/>
        <w:autoSpaceDN w:val="0"/>
        <w:adjustRightInd w:val="0"/>
        <w:spacing w:line="240" w:lineRule="auto"/>
        <w:ind w:firstLine="0"/>
        <w:jc w:val="left"/>
        <w:rPr>
          <w:rFonts w:ascii="Arial" w:hAnsi="Arial" w:cs="Arial"/>
          <w:szCs w:val="24"/>
        </w:rPr>
      </w:pPr>
    </w:p>
    <w:p w:rsidR="00477182" w:rsidRPr="006B4485" w:rsidRDefault="00956816" w:rsidP="00477182">
      <w:pPr>
        <w:spacing w:line="312" w:lineRule="atLeast"/>
        <w:ind w:firstLine="0"/>
        <w:rPr>
          <w:rFonts w:ascii="Arial" w:eastAsia="Times New Roman" w:hAnsi="Arial" w:cs="Arial"/>
          <w:szCs w:val="24"/>
          <w:lang w:eastAsia="pt-BR"/>
        </w:rPr>
      </w:pPr>
      <w:r w:rsidRPr="00A3338D">
        <w:rPr>
          <w:rFonts w:ascii="Arial" w:eastAsia="Times New Roman" w:hAnsi="Arial" w:cs="Arial"/>
          <w:szCs w:val="24"/>
          <w:lang w:eastAsia="pt-BR"/>
        </w:rPr>
        <w:t xml:space="preserve">BERLATO, M.A.; MATZENAUER, R.; BERGAMASCHI, H. Evapotranspiração máxima da soja relações com a evapotranspiração calculada pela equação de Penman, evaporação de tanque "classe A" e radiação solar global. </w:t>
      </w:r>
      <w:r w:rsidR="006A0EDD" w:rsidRPr="006A0EDD">
        <w:rPr>
          <w:rFonts w:ascii="Arial" w:eastAsia="Times New Roman" w:hAnsi="Arial" w:cs="Arial"/>
          <w:b/>
          <w:szCs w:val="24"/>
          <w:lang w:eastAsia="pt-BR"/>
        </w:rPr>
        <w:t>Agronomia Sulriograndense</w:t>
      </w:r>
      <w:r w:rsidR="006A0EDD" w:rsidRPr="006A0EDD">
        <w:rPr>
          <w:rFonts w:ascii="Arial" w:eastAsia="Times New Roman" w:hAnsi="Arial" w:cs="Arial"/>
          <w:szCs w:val="24"/>
          <w:lang w:eastAsia="pt-BR"/>
        </w:rPr>
        <w:t>, Porto Alegre, v. 22, n. 2, p.243</w:t>
      </w:r>
      <w:r w:rsidR="006A0EDD" w:rsidRPr="006A0EDD">
        <w:rPr>
          <w:rFonts w:ascii="Arial" w:eastAsia="Times New Roman" w:hAnsi="Arial" w:cs="Arial"/>
          <w:szCs w:val="24"/>
          <w:lang w:eastAsia="pt-BR"/>
        </w:rPr>
        <w:noBreakHyphen/>
        <w:t>259, Fev. 1986.</w:t>
      </w:r>
    </w:p>
    <w:p w:rsidR="00477182" w:rsidRPr="006B4485"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BERGAMASCHI, G.; VIEIRA, H.J.; OMETTO, J.C.; ANGELOCCI, L.R.; LIBARDI, P.L. </w:t>
      </w: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Deficiência hídrica em feijoeiro. I. Análise de crescimento e fenologia. </w:t>
      </w:r>
      <w:r w:rsidRPr="00A3338D">
        <w:rPr>
          <w:rFonts w:ascii="Arial" w:hAnsi="Arial" w:cs="Arial"/>
          <w:b/>
          <w:szCs w:val="24"/>
        </w:rPr>
        <w:t>Pesquisa Agropecuária Brasileira</w:t>
      </w:r>
      <w:r w:rsidRPr="00A3338D">
        <w:rPr>
          <w:rFonts w:ascii="Arial" w:hAnsi="Arial" w:cs="Arial"/>
          <w:szCs w:val="24"/>
        </w:rPr>
        <w:t>, Brasília, v. 23, n. 7, p. 733-743, Out. 1988.</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BERGAMASCHI, G.; VIEIRA, H.J.; LIBARDI, P.L.; OMETTO, J.C.; ANGELOCCI, L.R.</w:t>
      </w: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 xml:space="preserve">Deficiência hídrica em feijoeiro. III. Evapotranspiração máxima e relações com a evapotranspiração calculada pelo método de Penman e com a evaporação do tanque "Classe A". </w:t>
      </w:r>
      <w:r w:rsidRPr="00956816">
        <w:rPr>
          <w:rFonts w:ascii="Arial" w:hAnsi="Arial" w:cs="Arial"/>
          <w:b/>
          <w:szCs w:val="24"/>
          <w:lang w:val="en-US"/>
        </w:rPr>
        <w:t>Pesquisa Agropecuária Brasileira</w:t>
      </w:r>
      <w:r w:rsidRPr="00956816">
        <w:rPr>
          <w:rFonts w:ascii="Arial" w:hAnsi="Arial" w:cs="Arial"/>
          <w:szCs w:val="24"/>
          <w:lang w:val="en-US"/>
        </w:rPr>
        <w:t>, Brasília, v. 24, n. 4, p. 387</w:t>
      </w:r>
      <w:r w:rsidR="00422C77">
        <w:rPr>
          <w:rFonts w:ascii="Arial" w:hAnsi="Arial" w:cs="Arial"/>
          <w:szCs w:val="24"/>
          <w:lang w:val="en-US"/>
        </w:rPr>
        <w:noBreakHyphen/>
        <w:t>3</w:t>
      </w:r>
      <w:r w:rsidRPr="00956816">
        <w:rPr>
          <w:rFonts w:ascii="Arial" w:hAnsi="Arial" w:cs="Arial"/>
          <w:szCs w:val="24"/>
          <w:lang w:val="en-US"/>
        </w:rPr>
        <w:t>92, Abr. 1989.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BETTS, R.A.; COX, P.M.; LEE, S.E.; WOODWARD, F.I. Contrasting physiological and structural vegetation feedbacks in climate change simulations. </w:t>
      </w:r>
      <w:r w:rsidR="00477182" w:rsidRPr="00743826">
        <w:rPr>
          <w:rFonts w:ascii="Arial" w:hAnsi="Arial" w:cs="Arial"/>
          <w:b/>
          <w:bCs/>
          <w:szCs w:val="24"/>
          <w:lang w:val="en-US"/>
        </w:rPr>
        <w:t>Nature</w:t>
      </w:r>
      <w:r w:rsidR="0037783A">
        <w:rPr>
          <w:rFonts w:ascii="Arial" w:hAnsi="Arial" w:cs="Arial"/>
          <w:szCs w:val="24"/>
          <w:lang w:val="en-US"/>
        </w:rPr>
        <w:t>, Washington, v. 387, n. 5, p. 796-799, May 1997.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BLACK, T.A.; GARDNER, W.R.; THURTELL, G.W.</w:t>
      </w:r>
      <w:proofErr w:type="gramEnd"/>
      <w:r>
        <w:rPr>
          <w:rFonts w:ascii="Arial" w:hAnsi="Arial" w:cs="Arial"/>
          <w:szCs w:val="24"/>
          <w:lang w:val="en-US"/>
        </w:rPr>
        <w:t xml:space="preserve"> </w:t>
      </w:r>
      <w:proofErr w:type="gramStart"/>
      <w:r>
        <w:rPr>
          <w:rFonts w:ascii="Arial" w:hAnsi="Arial" w:cs="Arial"/>
          <w:szCs w:val="24"/>
          <w:lang w:val="en-US"/>
        </w:rPr>
        <w:t>The prediction of evaporation, drainage and soil water storage for a bare soil.</w:t>
      </w:r>
      <w:proofErr w:type="gramEnd"/>
      <w:r>
        <w:rPr>
          <w:rFonts w:ascii="Arial" w:hAnsi="Arial" w:cs="Arial"/>
          <w:szCs w:val="24"/>
          <w:lang w:val="en-US"/>
        </w:rPr>
        <w:t xml:space="preserve"> </w:t>
      </w:r>
      <w:r>
        <w:rPr>
          <w:rFonts w:ascii="Arial" w:hAnsi="Arial" w:cs="Arial"/>
          <w:b/>
          <w:szCs w:val="24"/>
          <w:lang w:val="en-US"/>
        </w:rPr>
        <w:t>Soil Science Society of America Journal</w:t>
      </w:r>
      <w:r>
        <w:rPr>
          <w:rFonts w:ascii="Arial" w:hAnsi="Arial" w:cs="Arial"/>
          <w:szCs w:val="24"/>
          <w:lang w:val="en-US"/>
        </w:rPr>
        <w:t>, Madison, v. 33, p. 655-660, Jun. 1969.</w:t>
      </w: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lastRenderedPageBreak/>
        <w:t>BLIZZARD, W.E.; BOYER, J.S. Comparative resistance of the soil and the plant to water transport.</w:t>
      </w:r>
      <w:proofErr w:type="gramEnd"/>
      <w:r>
        <w:rPr>
          <w:rFonts w:ascii="Arial" w:hAnsi="Arial" w:cs="Arial"/>
          <w:szCs w:val="24"/>
          <w:lang w:val="en-US"/>
        </w:rPr>
        <w:t xml:space="preserve"> </w:t>
      </w:r>
      <w:r>
        <w:rPr>
          <w:rFonts w:ascii="Arial" w:hAnsi="Arial" w:cs="Arial"/>
          <w:b/>
          <w:szCs w:val="24"/>
          <w:lang w:val="en-US"/>
        </w:rPr>
        <w:t>Plant Physiology</w:t>
      </w:r>
      <w:r>
        <w:rPr>
          <w:rFonts w:ascii="Arial" w:hAnsi="Arial" w:cs="Arial"/>
          <w:szCs w:val="24"/>
          <w:lang w:val="en-US"/>
        </w:rPr>
        <w:t>, Waterbury, v. 66, n. 5, p. 809-814, Mar. 1980.</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BOCCARA, M.; BOUÉ, C.; GARMIER, M.; PAEPE, R. de; BOCCARA, A.-C.</w:t>
      </w:r>
      <w:proofErr w:type="gramEnd"/>
      <w:r>
        <w:rPr>
          <w:rFonts w:ascii="Arial" w:hAnsi="Arial" w:cs="Arial"/>
          <w:szCs w:val="24"/>
          <w:lang w:val="en-US"/>
        </w:rPr>
        <w:t xml:space="preserve"> Infra-red thermography revealed a role for mitochondria in pre-symptomatic cooling during harpin-induced hypersensitive response. </w:t>
      </w:r>
      <w:r>
        <w:rPr>
          <w:rFonts w:ascii="Arial" w:hAnsi="Arial" w:cs="Arial"/>
          <w:b/>
          <w:szCs w:val="24"/>
          <w:lang w:val="en-US"/>
        </w:rPr>
        <w:t>The Plant Journal</w:t>
      </w:r>
      <w:r>
        <w:rPr>
          <w:rFonts w:ascii="Arial" w:hAnsi="Arial" w:cs="Arial"/>
          <w:szCs w:val="24"/>
          <w:lang w:val="en-US"/>
        </w:rPr>
        <w:t>, New York, v. 28, n. 6, p. 663-670, Jun. 2001.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BOWDEN, R.L.; ROUSE, D.I.; SHARKEY, T.D. Mechanism of photosynthesis decrease by</w:t>
      </w:r>
      <w:r>
        <w:rPr>
          <w:rFonts w:ascii="Arial" w:hAnsi="Arial" w:cs="Arial"/>
          <w:i/>
          <w:iCs/>
          <w:szCs w:val="24"/>
          <w:lang w:val="en-US"/>
        </w:rPr>
        <w:t xml:space="preserve"> Verticillium dahliae</w:t>
      </w:r>
      <w:r>
        <w:rPr>
          <w:rFonts w:ascii="Arial" w:hAnsi="Arial" w:cs="Arial"/>
          <w:szCs w:val="24"/>
          <w:lang w:val="en-US"/>
        </w:rPr>
        <w:t xml:space="preserve"> in potato.</w:t>
      </w:r>
      <w:proofErr w:type="gramEnd"/>
      <w:r>
        <w:rPr>
          <w:rFonts w:ascii="Arial" w:hAnsi="Arial" w:cs="Arial"/>
          <w:szCs w:val="24"/>
          <w:lang w:val="en-US"/>
        </w:rPr>
        <w:t xml:space="preserve"> </w:t>
      </w:r>
      <w:r>
        <w:rPr>
          <w:rFonts w:ascii="Arial" w:hAnsi="Arial" w:cs="Arial"/>
          <w:b/>
          <w:szCs w:val="24"/>
          <w:lang w:val="en-US"/>
        </w:rPr>
        <w:t>Plant Physiology</w:t>
      </w:r>
      <w:r>
        <w:rPr>
          <w:rFonts w:ascii="Arial" w:hAnsi="Arial" w:cs="Arial"/>
          <w:szCs w:val="24"/>
          <w:lang w:val="en-US"/>
        </w:rPr>
        <w:t>, Waterbury, v. 94, n. 13, p. 1048</w:t>
      </w:r>
      <w:r w:rsidR="00422C77">
        <w:rPr>
          <w:rFonts w:ascii="Arial" w:hAnsi="Arial" w:cs="Arial"/>
          <w:szCs w:val="24"/>
          <w:lang w:val="en-US"/>
        </w:rPr>
        <w:noBreakHyphen/>
        <w:t>1</w:t>
      </w:r>
      <w:r>
        <w:rPr>
          <w:rFonts w:ascii="Arial" w:hAnsi="Arial" w:cs="Arial"/>
          <w:szCs w:val="24"/>
          <w:lang w:val="en-US"/>
        </w:rPr>
        <w:t>055, May 1990.</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BRINGHAM, I. J.Soil-root-canopy interactions.</w:t>
      </w:r>
      <w:proofErr w:type="gramEnd"/>
      <w:r>
        <w:rPr>
          <w:rFonts w:ascii="Arial" w:hAnsi="Arial" w:cs="Arial"/>
          <w:szCs w:val="24"/>
          <w:lang w:val="en-US"/>
        </w:rPr>
        <w:t xml:space="preserve"> </w:t>
      </w:r>
      <w:r>
        <w:rPr>
          <w:rFonts w:ascii="Arial" w:hAnsi="Arial" w:cs="Arial"/>
          <w:b/>
          <w:szCs w:val="24"/>
          <w:lang w:val="en-US"/>
        </w:rPr>
        <w:t>Annals of Applied Biology</w:t>
      </w:r>
      <w:r>
        <w:rPr>
          <w:rFonts w:ascii="Arial" w:hAnsi="Arial" w:cs="Arial"/>
          <w:szCs w:val="24"/>
          <w:lang w:val="en-US"/>
        </w:rPr>
        <w:t>, San Francisco, v. 138, n. 2, p. 243</w:t>
      </w:r>
      <w:r w:rsidR="00422C77">
        <w:rPr>
          <w:rFonts w:ascii="Arial" w:hAnsi="Arial" w:cs="Arial"/>
          <w:szCs w:val="24"/>
          <w:lang w:val="en-US"/>
        </w:rPr>
        <w:noBreakHyphen/>
        <w:t>2</w:t>
      </w:r>
      <w:r>
        <w:rPr>
          <w:rFonts w:ascii="Arial" w:hAnsi="Arial" w:cs="Arial"/>
          <w:szCs w:val="24"/>
          <w:lang w:val="en-US"/>
        </w:rPr>
        <w:t>51, Jun. 2001.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BROADLEY, M.J.; ESCOBAR-GUTIERREZ, A.J.; BURNS, A.; BURNS, I.G. Nitrogen limited growth of lettuce is associated with lower stomatal conductance.</w:t>
      </w:r>
      <w:r>
        <w:rPr>
          <w:rFonts w:ascii="Arial" w:hAnsi="Arial" w:cs="Arial"/>
          <w:b/>
          <w:szCs w:val="24"/>
          <w:lang w:val="en-US"/>
        </w:rPr>
        <w:t xml:space="preserve"> New Phytologist Journal</w:t>
      </w:r>
      <w:r>
        <w:rPr>
          <w:rFonts w:ascii="Arial" w:hAnsi="Arial" w:cs="Arial"/>
          <w:szCs w:val="24"/>
          <w:lang w:val="en-US"/>
        </w:rPr>
        <w:t>, Lancaster, v. 152, n. 1, p. 97</w:t>
      </w:r>
      <w:r w:rsidR="00422C77">
        <w:rPr>
          <w:rFonts w:ascii="Arial" w:hAnsi="Arial" w:cs="Arial"/>
          <w:szCs w:val="24"/>
          <w:lang w:val="en-US"/>
        </w:rPr>
        <w:noBreakHyphen/>
        <w:t>1</w:t>
      </w:r>
      <w:r>
        <w:rPr>
          <w:rFonts w:ascii="Arial" w:hAnsi="Arial" w:cs="Arial"/>
          <w:szCs w:val="24"/>
          <w:lang w:val="en-US"/>
        </w:rPr>
        <w:t>06, Apr. 2001.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BROWN, H.T.; ESCOMBE, F. Researches on some of the physiological processes of green plants with special references to the interchange of energy between the leaf and the surroundings.</w:t>
      </w:r>
      <w:proofErr w:type="gramEnd"/>
      <w:r>
        <w:rPr>
          <w:rFonts w:ascii="Arial" w:hAnsi="Arial" w:cs="Arial"/>
          <w:szCs w:val="24"/>
          <w:lang w:val="en-US"/>
        </w:rPr>
        <w:t xml:space="preserve"> </w:t>
      </w:r>
      <w:r>
        <w:rPr>
          <w:rFonts w:ascii="Arial" w:hAnsi="Arial" w:cs="Arial"/>
          <w:b/>
          <w:szCs w:val="24"/>
          <w:lang w:val="en-US"/>
        </w:rPr>
        <w:t>Proceedings of the Royal Society</w:t>
      </w:r>
      <w:r>
        <w:rPr>
          <w:rFonts w:ascii="Arial" w:hAnsi="Arial" w:cs="Arial"/>
          <w:szCs w:val="24"/>
          <w:lang w:val="en-US"/>
        </w:rPr>
        <w:t xml:space="preserve">, London, v. </w:t>
      </w:r>
      <w:r>
        <w:rPr>
          <w:rFonts w:ascii="Arial" w:hAnsi="Arial" w:cs="Arial"/>
          <w:bCs/>
          <w:szCs w:val="24"/>
          <w:lang w:val="en-US"/>
        </w:rPr>
        <w:t xml:space="preserve">76, n. </w:t>
      </w:r>
      <w:r>
        <w:rPr>
          <w:rFonts w:ascii="Arial" w:hAnsi="Arial" w:cs="Arial"/>
          <w:szCs w:val="24"/>
          <w:lang w:val="en-US"/>
        </w:rPr>
        <w:t>1, p. 29</w:t>
      </w:r>
      <w:r w:rsidR="00422C77">
        <w:rPr>
          <w:rFonts w:ascii="Arial" w:hAnsi="Arial" w:cs="Arial"/>
          <w:szCs w:val="24"/>
          <w:lang w:val="en-US"/>
        </w:rPr>
        <w:noBreakHyphen/>
        <w:t>1</w:t>
      </w:r>
      <w:r>
        <w:rPr>
          <w:rFonts w:ascii="Arial" w:hAnsi="Arial" w:cs="Arial"/>
          <w:szCs w:val="24"/>
          <w:lang w:val="en-US"/>
        </w:rPr>
        <w:t>11, Feb. 1905.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BUNCE, J.A. Effect of boundary layer conductance on the response of stomata to humidity. </w:t>
      </w:r>
      <w:r>
        <w:rPr>
          <w:rFonts w:ascii="Arial" w:hAnsi="Arial" w:cs="Arial"/>
          <w:b/>
          <w:szCs w:val="24"/>
          <w:lang w:val="en-US"/>
        </w:rPr>
        <w:t>Plant, Cell and Environment</w:t>
      </w:r>
      <w:r>
        <w:rPr>
          <w:rFonts w:ascii="Arial" w:hAnsi="Arial" w:cs="Arial"/>
          <w:szCs w:val="24"/>
          <w:lang w:val="en-US"/>
        </w:rPr>
        <w:t>, Logan, v. 8, n. 1, p. 55-57, Sep. 1985.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CALDWELL, M.M; DAWSON, T.E.; RICHARDS, J.H. Hydraulic lift: consequences of water efflux from the roots of plants. </w:t>
      </w:r>
      <w:bookmarkStart w:id="943" w:name="OLE_LINK82"/>
      <w:bookmarkStart w:id="944" w:name="OLE_LINK83"/>
      <w:r>
        <w:rPr>
          <w:rFonts w:ascii="Arial" w:hAnsi="Arial" w:cs="Arial"/>
          <w:b/>
          <w:szCs w:val="24"/>
          <w:lang w:val="en-US"/>
        </w:rPr>
        <w:t>Oecologia</w:t>
      </w:r>
      <w:bookmarkEnd w:id="943"/>
      <w:bookmarkEnd w:id="944"/>
      <w:r>
        <w:rPr>
          <w:rFonts w:ascii="Arial" w:hAnsi="Arial" w:cs="Arial"/>
          <w:szCs w:val="24"/>
          <w:lang w:val="en-US"/>
        </w:rPr>
        <w:t>, Berlin, v. 113, p. 151</w:t>
      </w:r>
      <w:r w:rsidR="00422C77">
        <w:rPr>
          <w:rFonts w:ascii="Arial" w:hAnsi="Arial" w:cs="Arial"/>
          <w:szCs w:val="24"/>
          <w:lang w:val="en-US"/>
        </w:rPr>
        <w:noBreakHyphen/>
        <w:t>1</w:t>
      </w:r>
      <w:r>
        <w:rPr>
          <w:rFonts w:ascii="Arial" w:hAnsi="Arial" w:cs="Arial"/>
          <w:szCs w:val="24"/>
          <w:lang w:val="en-US"/>
        </w:rPr>
        <w:t>61, Oct. 1998.</w:t>
      </w: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 </w:t>
      </w: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CALVET, J.-C.; NOILHAN, J.; ROUJEAN, J.-L.; BESSEMOULIN, P.; CABELGUENNE, M.;</w:t>
      </w:r>
      <w:del w:id="945" w:author="Quirijn" w:date="2011-06-22T10:09:00Z">
        <w:r w:rsidDel="004B5A67">
          <w:rPr>
            <w:rFonts w:ascii="Arial" w:hAnsi="Arial" w:cs="Arial"/>
            <w:szCs w:val="24"/>
            <w:lang w:val="en-US"/>
          </w:rPr>
          <w:delText xml:space="preserve">  </w:delText>
        </w:r>
      </w:del>
      <w:ins w:id="946" w:author="Quirijn" w:date="2011-06-22T10:09:00Z">
        <w:r w:rsidR="004B5A67">
          <w:rPr>
            <w:rFonts w:ascii="Arial" w:hAnsi="Arial" w:cs="Arial"/>
            <w:szCs w:val="24"/>
            <w:lang w:val="en-US"/>
          </w:rPr>
          <w:t xml:space="preserve"> </w:t>
        </w:r>
      </w:ins>
      <w:r>
        <w:rPr>
          <w:rFonts w:ascii="Arial" w:hAnsi="Arial" w:cs="Arial"/>
          <w:szCs w:val="24"/>
          <w:lang w:val="en-US"/>
        </w:rPr>
        <w:t xml:space="preserve">OLIOSO, A.; WIGNERON, J.-P. An interactive vegetation SVAT model tested against data from six contrasting sites. </w:t>
      </w:r>
      <w:r>
        <w:rPr>
          <w:rFonts w:ascii="Arial" w:hAnsi="Arial" w:cs="Arial"/>
          <w:b/>
          <w:szCs w:val="24"/>
          <w:lang w:val="en-US"/>
        </w:rPr>
        <w:t>Agricultural and Forest Meteorology</w:t>
      </w:r>
      <w:r>
        <w:rPr>
          <w:rFonts w:ascii="Arial" w:hAnsi="Arial" w:cs="Arial"/>
          <w:szCs w:val="24"/>
          <w:lang w:val="en-US"/>
        </w:rPr>
        <w:t>, Amsterdam, v. 92, p. 73–95, Sep. 1998.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CAMPBELL, G.S.; NORMAN, J.M.</w:t>
      </w:r>
      <w:proofErr w:type="gramEnd"/>
      <w:r>
        <w:rPr>
          <w:rFonts w:ascii="Arial" w:hAnsi="Arial" w:cs="Arial"/>
          <w:szCs w:val="24"/>
          <w:lang w:val="en-US"/>
        </w:rPr>
        <w:t xml:space="preserve"> </w:t>
      </w:r>
      <w:proofErr w:type="gramStart"/>
      <w:r>
        <w:rPr>
          <w:rFonts w:ascii="Arial" w:hAnsi="Arial" w:cs="Arial"/>
          <w:b/>
          <w:szCs w:val="24"/>
          <w:lang w:val="en-US"/>
        </w:rPr>
        <w:t>An Introduction to Environmental Biophysics.</w:t>
      </w:r>
      <w:proofErr w:type="gramEnd"/>
      <w:r>
        <w:rPr>
          <w:rFonts w:ascii="Arial" w:hAnsi="Arial" w:cs="Arial"/>
          <w:szCs w:val="24"/>
          <w:lang w:val="en-US"/>
        </w:rPr>
        <w:t xml:space="preserve"> New York: Spring-Verlang, 1998. </w:t>
      </w:r>
      <w:proofErr w:type="gramStart"/>
      <w:r>
        <w:rPr>
          <w:rFonts w:ascii="Arial" w:hAnsi="Arial" w:cs="Arial"/>
          <w:szCs w:val="24"/>
          <w:lang w:val="en-US"/>
        </w:rPr>
        <w:t>286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CARBON, B.A. Diurnal water stress in plants grown on a course soil. </w:t>
      </w:r>
      <w:r>
        <w:rPr>
          <w:rFonts w:ascii="Arial" w:hAnsi="Arial" w:cs="Arial"/>
          <w:b/>
          <w:bCs/>
          <w:szCs w:val="24"/>
          <w:lang w:val="en-US"/>
        </w:rPr>
        <w:t>Australian Journal of Soil Research</w:t>
      </w:r>
      <w:r>
        <w:rPr>
          <w:rFonts w:ascii="Arial" w:hAnsi="Arial" w:cs="Arial"/>
          <w:szCs w:val="24"/>
          <w:lang w:val="en-US"/>
        </w:rPr>
        <w:t>, Melbourne, v. 11, n. 1, p. 33-42, Jan. 1973.</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 xml:space="preserve">CASAROLI, D. </w:t>
      </w:r>
      <w:r w:rsidRPr="00A3338D">
        <w:rPr>
          <w:rFonts w:ascii="Arial" w:hAnsi="Arial" w:cs="Arial"/>
          <w:b/>
          <w:szCs w:val="24"/>
        </w:rPr>
        <w:t>Transpiração de plantas e condições hidráulicas do solo.</w:t>
      </w:r>
      <w:r w:rsidRPr="00A3338D">
        <w:rPr>
          <w:rFonts w:ascii="Arial" w:hAnsi="Arial" w:cs="Arial"/>
          <w:szCs w:val="24"/>
        </w:rPr>
        <w:t xml:space="preserve"> 2008. 145 p. Tese - Escola Superior de Agricultura “Luiz de Queiroz”, Universidade de São Paulo, Piracicaba. </w:t>
      </w:r>
      <w:r w:rsidR="00477182" w:rsidRPr="00743826">
        <w:rPr>
          <w:rFonts w:ascii="Arial" w:hAnsi="Arial" w:cs="Arial"/>
          <w:szCs w:val="24"/>
          <w:lang w:val="en-US"/>
        </w:rPr>
        <w:t>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CHAERLE, L.; VAN CAENEGHEN, V.; MESSENS, E.; LAMBERS, H.; VAN MONTAGU, M.; VAN DER STRAETEN, D. Presymptomatic visualization of plant-virus interactions by </w:t>
      </w:r>
      <w:r>
        <w:rPr>
          <w:rFonts w:ascii="Arial" w:hAnsi="Arial" w:cs="Arial"/>
          <w:szCs w:val="24"/>
          <w:lang w:val="en-US"/>
        </w:rPr>
        <w:lastRenderedPageBreak/>
        <w:t xml:space="preserve">thermography. </w:t>
      </w:r>
      <w:r>
        <w:rPr>
          <w:rFonts w:ascii="Arial" w:hAnsi="Arial" w:cs="Arial"/>
          <w:b/>
          <w:szCs w:val="24"/>
          <w:lang w:val="en-US"/>
        </w:rPr>
        <w:t>Nature Biotechnology</w:t>
      </w:r>
      <w:r>
        <w:rPr>
          <w:rFonts w:ascii="Arial" w:hAnsi="Arial" w:cs="Arial"/>
          <w:szCs w:val="24"/>
          <w:lang w:val="en-US"/>
        </w:rPr>
        <w:t>, San Francisco, v. 17, n. 7, p. 813-816, Sep. 1999.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CLAWSON, K.L.; BLAD, B.L. Infrared thermometry for scheduling irrigation of corn.</w:t>
      </w:r>
      <w:proofErr w:type="gramEnd"/>
      <w:r>
        <w:rPr>
          <w:rFonts w:ascii="Arial" w:hAnsi="Arial" w:cs="Arial"/>
          <w:szCs w:val="24"/>
          <w:lang w:val="en-US"/>
        </w:rPr>
        <w:t xml:space="preserve"> </w:t>
      </w:r>
      <w:r>
        <w:rPr>
          <w:rFonts w:ascii="Arial" w:hAnsi="Arial" w:cs="Arial"/>
          <w:b/>
          <w:szCs w:val="24"/>
          <w:lang w:val="en-US"/>
        </w:rPr>
        <w:t>Agronomy Journal</w:t>
      </w:r>
      <w:r>
        <w:rPr>
          <w:rFonts w:ascii="Arial" w:hAnsi="Arial" w:cs="Arial"/>
          <w:bCs/>
          <w:szCs w:val="24"/>
          <w:lang w:val="en-US"/>
        </w:rPr>
        <w:t xml:space="preserve">, </w:t>
      </w:r>
      <w:bookmarkStart w:id="947" w:name="OLE_LINK80"/>
      <w:bookmarkStart w:id="948" w:name="OLE_LINK81"/>
      <w:r>
        <w:rPr>
          <w:rFonts w:ascii="Arial" w:hAnsi="Arial" w:cs="Arial"/>
          <w:bCs/>
          <w:szCs w:val="24"/>
          <w:lang w:val="en-US"/>
        </w:rPr>
        <w:t>Madison</w:t>
      </w:r>
      <w:bookmarkEnd w:id="947"/>
      <w:bookmarkEnd w:id="948"/>
      <w:r>
        <w:rPr>
          <w:rFonts w:ascii="Arial" w:hAnsi="Arial" w:cs="Arial"/>
          <w:bCs/>
          <w:szCs w:val="24"/>
          <w:lang w:val="en-US"/>
        </w:rPr>
        <w:t>, v. 74, n. 2, p.</w:t>
      </w:r>
      <w:r>
        <w:rPr>
          <w:rFonts w:ascii="Arial" w:hAnsi="Arial" w:cs="Arial"/>
          <w:szCs w:val="24"/>
          <w:lang w:val="en-US"/>
        </w:rPr>
        <w:t xml:space="preserve"> 311</w:t>
      </w:r>
      <w:r w:rsidR="00422C77">
        <w:rPr>
          <w:rFonts w:ascii="Arial" w:hAnsi="Arial" w:cs="Arial"/>
          <w:szCs w:val="24"/>
          <w:lang w:val="en-US"/>
        </w:rPr>
        <w:noBreakHyphen/>
        <w:t>3</w:t>
      </w:r>
      <w:r>
        <w:rPr>
          <w:rFonts w:ascii="Arial" w:hAnsi="Arial" w:cs="Arial"/>
          <w:szCs w:val="24"/>
          <w:lang w:val="en-US"/>
        </w:rPr>
        <w:t>16, May 1982.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COLLATZ, G.J.; BALL, J.T.; GRIVET, C.; BERRY, J.A.</w:t>
      </w:r>
      <w:r>
        <w:rPr>
          <w:rFonts w:ascii="Arial" w:hAnsi="Arial" w:cs="Arial"/>
          <w:color w:val="FF0000"/>
          <w:szCs w:val="24"/>
          <w:lang w:val="en-US"/>
        </w:rPr>
        <w:t xml:space="preserve"> </w:t>
      </w:r>
      <w:r>
        <w:rPr>
          <w:rFonts w:ascii="Arial" w:hAnsi="Arial" w:cs="Arial"/>
          <w:szCs w:val="24"/>
          <w:lang w:val="en-US"/>
        </w:rPr>
        <w:t xml:space="preserve">Physiological and environmental regulation of stomatal conductance, photosynthesis and transpiration: a model that includes a laminar boundary layer. </w:t>
      </w:r>
      <w:r>
        <w:rPr>
          <w:rFonts w:ascii="Arial" w:hAnsi="Arial" w:cs="Arial"/>
          <w:b/>
          <w:szCs w:val="24"/>
          <w:lang w:val="en-US"/>
        </w:rPr>
        <w:t>Agricultural and Forest Meteorology</w:t>
      </w:r>
      <w:r>
        <w:rPr>
          <w:rFonts w:ascii="Arial" w:hAnsi="Arial" w:cs="Arial"/>
          <w:szCs w:val="24"/>
          <w:lang w:val="en-US"/>
        </w:rPr>
        <w:t>, Amsterdam, v. 54, n. 2-4, p. 107</w:t>
      </w:r>
      <w:r w:rsidR="00422C77">
        <w:rPr>
          <w:rFonts w:ascii="Arial" w:hAnsi="Arial" w:cs="Arial"/>
          <w:szCs w:val="24"/>
          <w:lang w:val="en-US"/>
        </w:rPr>
        <w:noBreakHyphen/>
        <w:t>1</w:t>
      </w:r>
      <w:r>
        <w:rPr>
          <w:rFonts w:ascii="Arial" w:hAnsi="Arial" w:cs="Arial"/>
          <w:szCs w:val="24"/>
          <w:lang w:val="en-US"/>
        </w:rPr>
        <w:t>36, Jul. 1991.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6B4485" w:rsidRDefault="0037783A" w:rsidP="00477182">
      <w:pPr>
        <w:autoSpaceDE w:val="0"/>
        <w:autoSpaceDN w:val="0"/>
        <w:adjustRightInd w:val="0"/>
        <w:spacing w:line="240" w:lineRule="auto"/>
        <w:ind w:firstLine="0"/>
        <w:jc w:val="left"/>
        <w:rPr>
          <w:rFonts w:ascii="Arial" w:hAnsi="Arial" w:cs="Arial"/>
          <w:szCs w:val="24"/>
        </w:rPr>
      </w:pPr>
      <w:r>
        <w:rPr>
          <w:rFonts w:ascii="Arial" w:hAnsi="Arial" w:cs="Arial"/>
          <w:szCs w:val="24"/>
          <w:lang w:val="en-US"/>
        </w:rPr>
        <w:t>COMSTOCK, J.; EHLERINGER, J. Stomatal response to humidity in common bean (</w:t>
      </w:r>
      <w:r>
        <w:rPr>
          <w:rFonts w:ascii="Arial" w:hAnsi="Arial" w:cs="Arial"/>
          <w:i/>
          <w:iCs/>
          <w:szCs w:val="24"/>
          <w:lang w:val="en-US"/>
        </w:rPr>
        <w:t>Phaseolus vulgaris</w:t>
      </w:r>
      <w:r>
        <w:rPr>
          <w:rFonts w:ascii="Arial" w:hAnsi="Arial" w:cs="Arial"/>
          <w:szCs w:val="24"/>
          <w:lang w:val="en-US"/>
        </w:rPr>
        <w:t xml:space="preserve">): implications for maximum transpiration rate, water-use efficiency and productivity. </w:t>
      </w:r>
      <w:r w:rsidR="006A0EDD" w:rsidRPr="006A0EDD">
        <w:rPr>
          <w:rFonts w:ascii="Arial" w:hAnsi="Arial" w:cs="Arial"/>
          <w:b/>
          <w:szCs w:val="24"/>
        </w:rPr>
        <w:t>Australian Journal of Plant Physiology</w:t>
      </w:r>
      <w:r w:rsidR="006A0EDD" w:rsidRPr="006A0EDD">
        <w:rPr>
          <w:rFonts w:ascii="Arial" w:hAnsi="Arial" w:cs="Arial"/>
          <w:szCs w:val="24"/>
        </w:rPr>
        <w:t>, Melbourne,</w:t>
      </w:r>
      <w:r w:rsidR="004E37C3">
        <w:rPr>
          <w:rFonts w:ascii="Arial" w:hAnsi="Arial" w:cs="Arial"/>
          <w:szCs w:val="24"/>
        </w:rPr>
        <w:t xml:space="preserve"> v. 20, p. 669-</w:t>
      </w:r>
      <w:r w:rsidR="006A0EDD" w:rsidRPr="006A0EDD">
        <w:rPr>
          <w:rFonts w:ascii="Arial" w:hAnsi="Arial" w:cs="Arial"/>
          <w:szCs w:val="24"/>
        </w:rPr>
        <w:t>691, Jul. 1993.</w:t>
      </w:r>
    </w:p>
    <w:p w:rsidR="00477182" w:rsidRPr="006B4485" w:rsidRDefault="00477182" w:rsidP="00477182">
      <w:pPr>
        <w:autoSpaceDE w:val="0"/>
        <w:autoSpaceDN w:val="0"/>
        <w:adjustRightInd w:val="0"/>
        <w:spacing w:line="240" w:lineRule="auto"/>
        <w:ind w:firstLine="0"/>
        <w:jc w:val="left"/>
        <w:rPr>
          <w:rFonts w:ascii="Arial" w:hAnsi="Arial" w:cs="Arial"/>
          <w:szCs w:val="24"/>
        </w:rPr>
      </w:pPr>
    </w:p>
    <w:p w:rsidR="00477182" w:rsidRPr="006B4485"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COSTA, R.C.L.; LOPES, F.N.; OLIVA, M.A. Crescimento, morfologia, partição de assimilados e produção de matérica seca em </w:t>
      </w:r>
      <w:r w:rsidRPr="00A3338D">
        <w:rPr>
          <w:rFonts w:ascii="Arial" w:hAnsi="Arial" w:cs="Arial"/>
          <w:i/>
          <w:iCs/>
          <w:szCs w:val="24"/>
        </w:rPr>
        <w:t>Phaseolus vulgaris</w:t>
      </w:r>
      <w:r w:rsidRPr="00A3338D">
        <w:rPr>
          <w:rFonts w:ascii="Arial" w:hAnsi="Arial" w:cs="Arial"/>
          <w:szCs w:val="24"/>
        </w:rPr>
        <w:t xml:space="preserve"> L. submetido a três níveis de nitrogênio e dois regimes hídricos. </w:t>
      </w:r>
      <w:r w:rsidR="006A0EDD" w:rsidRPr="006A0EDD">
        <w:rPr>
          <w:rFonts w:ascii="Arial" w:hAnsi="Arial" w:cs="Arial"/>
          <w:b/>
          <w:szCs w:val="24"/>
        </w:rPr>
        <w:t>Pesquisa Agropecuária Brasileira</w:t>
      </w:r>
      <w:r w:rsidR="006A0EDD" w:rsidRPr="006A0EDD">
        <w:rPr>
          <w:rFonts w:ascii="Arial" w:hAnsi="Arial" w:cs="Arial"/>
          <w:szCs w:val="24"/>
        </w:rPr>
        <w:t>, Brasília, v. 29, n. 9, p. 1453</w:t>
      </w:r>
      <w:r w:rsidR="006A0EDD" w:rsidRPr="006A0EDD">
        <w:rPr>
          <w:rFonts w:ascii="Arial" w:hAnsi="Arial" w:cs="Arial"/>
          <w:szCs w:val="24"/>
        </w:rPr>
        <w:noBreakHyphen/>
        <w:t>1465, Jul. 1991.</w:t>
      </w:r>
    </w:p>
    <w:p w:rsidR="00477182" w:rsidRPr="006B4485"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6A0EDD" w:rsidP="00477182">
      <w:pPr>
        <w:autoSpaceDE w:val="0"/>
        <w:autoSpaceDN w:val="0"/>
        <w:adjustRightInd w:val="0"/>
        <w:spacing w:line="240" w:lineRule="auto"/>
        <w:ind w:firstLine="0"/>
        <w:jc w:val="left"/>
        <w:rPr>
          <w:rFonts w:ascii="Arial" w:hAnsi="Arial" w:cs="Arial"/>
          <w:szCs w:val="24"/>
          <w:lang w:val="en-US"/>
        </w:rPr>
      </w:pPr>
      <w:r w:rsidRPr="006A0EDD">
        <w:rPr>
          <w:rFonts w:ascii="Arial" w:hAnsi="Arial" w:cs="Arial"/>
          <w:szCs w:val="24"/>
        </w:rPr>
        <w:t xml:space="preserve">COWAN, I.R. Transport of water in the soil-plant-atmosphere system. </w:t>
      </w:r>
      <w:r w:rsidR="00477182" w:rsidRPr="00743826">
        <w:rPr>
          <w:rFonts w:ascii="Arial" w:hAnsi="Arial" w:cs="Arial"/>
          <w:b/>
          <w:bCs/>
          <w:szCs w:val="24"/>
          <w:lang w:val="en-US"/>
        </w:rPr>
        <w:t>Journal of Applied Ecology</w:t>
      </w:r>
      <w:r w:rsidR="0037783A">
        <w:rPr>
          <w:rFonts w:ascii="Arial" w:hAnsi="Arial" w:cs="Arial"/>
          <w:szCs w:val="24"/>
          <w:lang w:val="en-US"/>
        </w:rPr>
        <w:t>, London, v. 2, n. 1, p. 221</w:t>
      </w:r>
      <w:r w:rsidR="00422C77">
        <w:rPr>
          <w:rFonts w:ascii="Arial" w:hAnsi="Arial" w:cs="Arial"/>
          <w:szCs w:val="24"/>
          <w:lang w:val="en-US"/>
        </w:rPr>
        <w:noBreakHyphen/>
        <w:t>2</w:t>
      </w:r>
      <w:r w:rsidR="0037783A">
        <w:rPr>
          <w:rFonts w:ascii="Arial" w:hAnsi="Arial" w:cs="Arial"/>
          <w:szCs w:val="24"/>
          <w:lang w:val="en-US"/>
        </w:rPr>
        <w:t>39, Jan. 1965.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DIRKSEN, C.; RAATS, P.A.C. Water uptake and release by Alfalfa roots.</w:t>
      </w:r>
      <w:proofErr w:type="gramEnd"/>
      <w:r>
        <w:rPr>
          <w:rFonts w:ascii="Arial" w:hAnsi="Arial" w:cs="Arial"/>
          <w:szCs w:val="24"/>
          <w:lang w:val="en-US"/>
        </w:rPr>
        <w:t xml:space="preserve"> </w:t>
      </w:r>
      <w:r>
        <w:rPr>
          <w:rFonts w:ascii="Arial" w:hAnsi="Arial" w:cs="Arial"/>
          <w:b/>
          <w:szCs w:val="24"/>
          <w:lang w:val="en-US"/>
        </w:rPr>
        <w:t>Agronomy Journal</w:t>
      </w:r>
      <w:r>
        <w:rPr>
          <w:rFonts w:ascii="Arial" w:hAnsi="Arial" w:cs="Arial"/>
          <w:szCs w:val="24"/>
          <w:lang w:val="en-US"/>
        </w:rPr>
        <w:t>, Madison, v. 77, n. 4, p. 621-626, Jun. 1985.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 xml:space="preserve">DOORENBOS, J.; PRUITT, W.O. </w:t>
      </w:r>
      <w:r>
        <w:rPr>
          <w:rFonts w:ascii="Arial" w:hAnsi="Arial" w:cs="Arial"/>
          <w:b/>
          <w:szCs w:val="24"/>
          <w:lang w:val="en-US"/>
        </w:rPr>
        <w:t>Guidelines for predicting crop water requirements</w:t>
      </w:r>
      <w:r>
        <w:rPr>
          <w:rFonts w:ascii="Arial" w:hAnsi="Arial" w:cs="Arial"/>
          <w:szCs w:val="24"/>
          <w:lang w:val="en-US"/>
        </w:rPr>
        <w:t>.</w:t>
      </w:r>
      <w:proofErr w:type="gramEnd"/>
      <w:r>
        <w:rPr>
          <w:rFonts w:ascii="Arial" w:hAnsi="Arial" w:cs="Arial"/>
          <w:szCs w:val="24"/>
          <w:lang w:val="en-US"/>
        </w:rPr>
        <w:t xml:space="preserve"> Roma:</w:t>
      </w:r>
      <w:r>
        <w:rPr>
          <w:rFonts w:ascii="Arial" w:hAnsi="Arial" w:cs="Arial"/>
          <w:b/>
          <w:szCs w:val="24"/>
          <w:lang w:val="en-US"/>
        </w:rPr>
        <w:t xml:space="preserve"> </w:t>
      </w:r>
      <w:r>
        <w:rPr>
          <w:rFonts w:ascii="Arial" w:hAnsi="Arial" w:cs="Arial"/>
          <w:szCs w:val="24"/>
          <w:lang w:val="en-US"/>
        </w:rPr>
        <w:t xml:space="preserve">FAO Irrigation and Drainage Paper 24, 1976. </w:t>
      </w:r>
      <w:proofErr w:type="gramStart"/>
      <w:r>
        <w:rPr>
          <w:rFonts w:ascii="Arial" w:hAnsi="Arial" w:cs="Arial"/>
          <w:szCs w:val="24"/>
          <w:lang w:val="en-US"/>
        </w:rPr>
        <w:t>196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 xml:space="preserve">DOORENBOS, J.; KASSAM, A.H. </w:t>
      </w:r>
      <w:r>
        <w:rPr>
          <w:rFonts w:ascii="Arial" w:hAnsi="Arial" w:cs="Arial"/>
          <w:b/>
          <w:szCs w:val="24"/>
          <w:lang w:val="en-US"/>
        </w:rPr>
        <w:t>Yield response to water</w:t>
      </w:r>
      <w:r>
        <w:rPr>
          <w:rFonts w:ascii="Arial" w:hAnsi="Arial" w:cs="Arial"/>
          <w:szCs w:val="24"/>
          <w:lang w:val="en-US"/>
        </w:rPr>
        <w:t>.</w:t>
      </w:r>
      <w:proofErr w:type="gramEnd"/>
      <w:r>
        <w:rPr>
          <w:rFonts w:ascii="Arial" w:hAnsi="Arial" w:cs="Arial"/>
          <w:szCs w:val="24"/>
          <w:lang w:val="en-US"/>
        </w:rPr>
        <w:t xml:space="preserve"> Roma:</w:t>
      </w:r>
      <w:r>
        <w:rPr>
          <w:rFonts w:ascii="Arial" w:hAnsi="Arial" w:cs="Arial"/>
          <w:b/>
          <w:szCs w:val="24"/>
          <w:lang w:val="en-US"/>
        </w:rPr>
        <w:t xml:space="preserve"> </w:t>
      </w:r>
      <w:r>
        <w:rPr>
          <w:rFonts w:ascii="Arial" w:hAnsi="Arial" w:cs="Arial"/>
          <w:szCs w:val="24"/>
          <w:lang w:val="en-US"/>
        </w:rPr>
        <w:t xml:space="preserve">FAO Irrigation and Drainage Paper 33, 1979. </w:t>
      </w:r>
      <w:proofErr w:type="gramStart"/>
      <w:r>
        <w:rPr>
          <w:rFonts w:ascii="Arial" w:hAnsi="Arial" w:cs="Arial"/>
          <w:szCs w:val="24"/>
          <w:lang w:val="en-US"/>
        </w:rPr>
        <w:t>306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proofErr w:type="gramStart"/>
      <w:r>
        <w:rPr>
          <w:rFonts w:ascii="Arial" w:hAnsi="Arial" w:cs="Arial"/>
          <w:szCs w:val="24"/>
          <w:lang w:val="en-US"/>
        </w:rPr>
        <w:t xml:space="preserve">DRIESSEN, P.M.; KONIJN, N.T. </w:t>
      </w:r>
      <w:r>
        <w:rPr>
          <w:rFonts w:ascii="Arial" w:hAnsi="Arial" w:cs="Arial"/>
          <w:b/>
          <w:szCs w:val="24"/>
          <w:lang w:val="en-US"/>
        </w:rPr>
        <w:t>Land-use systems analysis</w:t>
      </w:r>
      <w:r>
        <w:rPr>
          <w:rFonts w:ascii="Arial" w:hAnsi="Arial" w:cs="Arial"/>
          <w:szCs w:val="24"/>
          <w:lang w:val="en-US"/>
        </w:rPr>
        <w:t>.</w:t>
      </w:r>
      <w:proofErr w:type="gramEnd"/>
      <w:r>
        <w:rPr>
          <w:rFonts w:ascii="Arial" w:hAnsi="Arial" w:cs="Arial"/>
          <w:szCs w:val="24"/>
          <w:lang w:val="en-US"/>
        </w:rPr>
        <w:t xml:space="preserve"> Wageningen:</w:t>
      </w:r>
      <w:r>
        <w:rPr>
          <w:rFonts w:ascii="Arial" w:hAnsi="Arial" w:cs="Arial"/>
          <w:b/>
          <w:szCs w:val="24"/>
          <w:lang w:val="en-US"/>
        </w:rPr>
        <w:t xml:space="preserve"> </w:t>
      </w:r>
      <w:r>
        <w:rPr>
          <w:rFonts w:ascii="Arial" w:hAnsi="Arial" w:cs="Arial"/>
          <w:szCs w:val="24"/>
          <w:lang w:val="en-US"/>
        </w:rPr>
        <w:t xml:space="preserve">Wageningen Agricultural University, 1992. </w:t>
      </w:r>
      <w:proofErr w:type="gramStart"/>
      <w:r>
        <w:rPr>
          <w:rFonts w:ascii="Arial" w:hAnsi="Arial" w:cs="Arial"/>
          <w:szCs w:val="24"/>
          <w:lang w:val="en-US"/>
        </w:rPr>
        <w:t>210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 xml:space="preserve">DURIGON, A.; JONG VAN LIER, Q. DE; GOOREN, H.P.A.; METSELAAR, K. Measuring hydraulic conductivity down to wilting point using polymer tensiometers in an evaporation experiment. </w:t>
      </w:r>
      <w:r>
        <w:rPr>
          <w:rFonts w:ascii="Arial" w:hAnsi="Arial" w:cs="Arial"/>
          <w:b/>
          <w:szCs w:val="24"/>
          <w:lang w:val="en-US"/>
        </w:rPr>
        <w:t>Vadose Zone Journal</w:t>
      </w:r>
      <w:r>
        <w:rPr>
          <w:rFonts w:ascii="Arial" w:hAnsi="Arial" w:cs="Arial"/>
          <w:szCs w:val="24"/>
          <w:lang w:val="en-US"/>
        </w:rPr>
        <w:t xml:space="preserve">, Madison, v. 10, p. </w:t>
      </w:r>
      <w:r w:rsidR="00356BF2">
        <w:rPr>
          <w:rFonts w:ascii="Arial" w:hAnsi="Arial" w:cs="Arial"/>
          <w:szCs w:val="24"/>
          <w:lang w:val="en-US"/>
        </w:rPr>
        <w:t>741</w:t>
      </w:r>
      <w:r>
        <w:rPr>
          <w:rFonts w:ascii="Arial" w:hAnsi="Arial" w:cs="Arial"/>
          <w:szCs w:val="24"/>
          <w:lang w:val="en-US"/>
        </w:rPr>
        <w:t>-</w:t>
      </w:r>
      <w:r w:rsidR="00356BF2">
        <w:rPr>
          <w:rFonts w:ascii="Arial" w:hAnsi="Arial" w:cs="Arial"/>
          <w:szCs w:val="24"/>
          <w:lang w:val="en-US"/>
        </w:rPr>
        <w:t>74</w:t>
      </w:r>
      <w:r>
        <w:rPr>
          <w:rFonts w:ascii="Arial" w:hAnsi="Arial" w:cs="Arial"/>
          <w:szCs w:val="24"/>
          <w:lang w:val="en-US"/>
        </w:rPr>
        <w:t xml:space="preserve">6, </w:t>
      </w:r>
      <w:r w:rsidR="00356BF2">
        <w:rPr>
          <w:rFonts w:ascii="Arial" w:hAnsi="Arial" w:cs="Arial"/>
          <w:szCs w:val="24"/>
          <w:lang w:val="en-US"/>
        </w:rPr>
        <w:t>Mar</w:t>
      </w:r>
      <w:r>
        <w:rPr>
          <w:rFonts w:ascii="Arial" w:hAnsi="Arial" w:cs="Arial"/>
          <w:szCs w:val="24"/>
          <w:lang w:val="en-US"/>
        </w:rPr>
        <w:t>. 2011.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eastAsia="nl-NL"/>
        </w:rPr>
      </w:pPr>
      <w:r>
        <w:rPr>
          <w:rFonts w:ascii="Arial" w:hAnsi="Arial" w:cs="Arial"/>
          <w:szCs w:val="24"/>
          <w:lang w:val="en-US" w:eastAsia="nl-NL"/>
        </w:rPr>
        <w:t>EHRLER, W.L.</w:t>
      </w:r>
      <w:del w:id="949" w:author="Quirijn" w:date="2011-06-22T10:09:00Z">
        <w:r w:rsidDel="004B5A67">
          <w:rPr>
            <w:rFonts w:ascii="Arial" w:hAnsi="Arial" w:cs="Arial"/>
            <w:szCs w:val="24"/>
            <w:lang w:val="en-US" w:eastAsia="nl-NL"/>
          </w:rPr>
          <w:delText xml:space="preserve">  </w:delText>
        </w:r>
      </w:del>
      <w:ins w:id="950" w:author="Quirijn" w:date="2011-06-22T10:09:00Z">
        <w:r w:rsidR="004B5A67">
          <w:rPr>
            <w:rFonts w:ascii="Arial" w:hAnsi="Arial" w:cs="Arial"/>
            <w:szCs w:val="24"/>
            <w:lang w:val="en-US" w:eastAsia="nl-NL"/>
          </w:rPr>
          <w:t xml:space="preserve"> </w:t>
        </w:r>
      </w:ins>
      <w:r>
        <w:rPr>
          <w:rFonts w:ascii="Arial" w:hAnsi="Arial" w:cs="Arial"/>
          <w:szCs w:val="24"/>
          <w:lang w:val="en-US" w:eastAsia="nl-NL"/>
        </w:rPr>
        <w:t xml:space="preserve">Cotton leaf temperatures as related to soil water depletion and meteorological factors. </w:t>
      </w:r>
      <w:r>
        <w:rPr>
          <w:rFonts w:ascii="Arial" w:hAnsi="Arial" w:cs="Arial"/>
          <w:b/>
          <w:szCs w:val="24"/>
          <w:lang w:val="en-US" w:eastAsia="nl-NL"/>
        </w:rPr>
        <w:t>Agronomic Journal</w:t>
      </w:r>
      <w:r>
        <w:rPr>
          <w:rFonts w:ascii="Arial" w:hAnsi="Arial" w:cs="Arial"/>
          <w:szCs w:val="24"/>
          <w:lang w:val="en-US" w:eastAsia="nl-NL"/>
        </w:rPr>
        <w:t>, Madison, v. 65, p. 404-409, Jan. 1973.</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A3338D" w:rsidRDefault="0037783A" w:rsidP="00477182">
      <w:pPr>
        <w:autoSpaceDE w:val="0"/>
        <w:autoSpaceDN w:val="0"/>
        <w:adjustRightInd w:val="0"/>
        <w:spacing w:line="240" w:lineRule="auto"/>
        <w:ind w:firstLine="0"/>
        <w:jc w:val="left"/>
        <w:rPr>
          <w:rFonts w:ascii="Arial" w:hAnsi="Arial" w:cs="Arial"/>
          <w:szCs w:val="24"/>
        </w:rPr>
      </w:pPr>
      <w:proofErr w:type="gramStart"/>
      <w:r>
        <w:rPr>
          <w:rFonts w:ascii="Arial" w:hAnsi="Arial" w:cs="Arial"/>
          <w:szCs w:val="24"/>
          <w:lang w:val="en-US" w:eastAsia="nl-NL"/>
        </w:rPr>
        <w:t xml:space="preserve">EL-SHARKAWY, </w:t>
      </w:r>
      <w:r>
        <w:rPr>
          <w:rFonts w:ascii="Arial" w:hAnsi="Arial" w:cs="Arial"/>
          <w:szCs w:val="24"/>
          <w:lang w:val="en-US"/>
        </w:rPr>
        <w:t>M.A.; COCK, J.H.; HELD, K.A.A. Water use efficiency of Cassava.</w:t>
      </w:r>
      <w:proofErr w:type="gramEnd"/>
      <w:r>
        <w:rPr>
          <w:rFonts w:ascii="Arial" w:hAnsi="Arial" w:cs="Arial"/>
          <w:szCs w:val="24"/>
          <w:lang w:val="en-US"/>
        </w:rPr>
        <w:t xml:space="preserve"> II. Differing sensitivity of stomata to air humidity in Cassava and other warm-climate species. </w:t>
      </w:r>
      <w:r w:rsidR="00956816" w:rsidRPr="00A3338D">
        <w:rPr>
          <w:rFonts w:ascii="Arial" w:hAnsi="Arial" w:cs="Arial"/>
          <w:b/>
          <w:szCs w:val="24"/>
        </w:rPr>
        <w:t>Crop Science</w:t>
      </w:r>
      <w:r w:rsidR="00956816" w:rsidRPr="00A3338D">
        <w:rPr>
          <w:rFonts w:ascii="Arial" w:hAnsi="Arial" w:cs="Arial"/>
          <w:szCs w:val="24"/>
        </w:rPr>
        <w:t>, Madison, v. 24, p. 503–507, Dec. 1984.</w:t>
      </w:r>
    </w:p>
    <w:p w:rsidR="00477182" w:rsidRPr="00A3338D" w:rsidRDefault="00477182" w:rsidP="00477182">
      <w:pPr>
        <w:autoSpaceDE w:val="0"/>
        <w:autoSpaceDN w:val="0"/>
        <w:adjustRightInd w:val="0"/>
        <w:spacing w:line="240" w:lineRule="auto"/>
        <w:ind w:firstLine="0"/>
        <w:jc w:val="left"/>
        <w:rPr>
          <w:rFonts w:ascii="Arial" w:hAnsi="Arial" w:cs="Arial"/>
          <w:szCs w:val="24"/>
          <w:lang w:eastAsia="nl-NL"/>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eastAsia="nl-NL"/>
        </w:rPr>
      </w:pPr>
      <w:r w:rsidRPr="00A3338D">
        <w:rPr>
          <w:rFonts w:ascii="Arial" w:hAnsi="Arial" w:cs="Arial"/>
          <w:szCs w:val="24"/>
        </w:rPr>
        <w:lastRenderedPageBreak/>
        <w:t xml:space="preserve">ENCARNAÇÃO, C.R.F. </w:t>
      </w:r>
      <w:r w:rsidRPr="00A3338D">
        <w:rPr>
          <w:rFonts w:ascii="Arial" w:hAnsi="Arial" w:cs="Arial"/>
          <w:b/>
          <w:szCs w:val="24"/>
        </w:rPr>
        <w:t>Estudo da demanda de água do feijoeiro (</w:t>
      </w:r>
      <w:r w:rsidRPr="00A3338D">
        <w:rPr>
          <w:rFonts w:ascii="Arial" w:hAnsi="Arial" w:cs="Arial"/>
          <w:b/>
          <w:i/>
          <w:iCs/>
          <w:szCs w:val="24"/>
        </w:rPr>
        <w:t>Phaseolus vulgaris</w:t>
      </w:r>
      <w:r w:rsidRPr="00A3338D">
        <w:rPr>
          <w:rFonts w:ascii="Arial" w:hAnsi="Arial" w:cs="Arial"/>
          <w:b/>
          <w:szCs w:val="24"/>
        </w:rPr>
        <w:t xml:space="preserve"> L.) var. Goiano Precoce.</w:t>
      </w:r>
      <w:r w:rsidRPr="00A3338D">
        <w:rPr>
          <w:rFonts w:ascii="Arial" w:hAnsi="Arial" w:cs="Arial"/>
          <w:szCs w:val="24"/>
        </w:rPr>
        <w:t xml:space="preserve"> 1980. 62 p. Tese - Escola Superior de Agricultura “Luiz de Queiroz”, Universidade de São Paulo, Piracicaba. </w:t>
      </w:r>
      <w:r w:rsidR="00477182" w:rsidRPr="00743826">
        <w:rPr>
          <w:rFonts w:ascii="Arial" w:hAnsi="Arial" w:cs="Arial"/>
          <w:szCs w:val="24"/>
          <w:lang w:val="en-US"/>
        </w:rPr>
        <w:t>1980.</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A3338D" w:rsidRDefault="0037783A" w:rsidP="00477182">
      <w:pPr>
        <w:autoSpaceDE w:val="0"/>
        <w:autoSpaceDN w:val="0"/>
        <w:adjustRightInd w:val="0"/>
        <w:spacing w:line="240" w:lineRule="auto"/>
        <w:ind w:firstLine="0"/>
        <w:jc w:val="left"/>
        <w:rPr>
          <w:rFonts w:ascii="Arial" w:hAnsi="Arial" w:cs="Arial"/>
          <w:szCs w:val="24"/>
        </w:rPr>
      </w:pPr>
      <w:proofErr w:type="gramStart"/>
      <w:r>
        <w:rPr>
          <w:rFonts w:ascii="Arial" w:hAnsi="Arial" w:cs="Arial"/>
          <w:szCs w:val="24"/>
          <w:lang w:val="en-US"/>
        </w:rPr>
        <w:t>FARIA, L.N.; ROCHA, M.G. DA; JONG VAN LIER, Q. DE; CASAROLI, D.</w:t>
      </w:r>
      <w:proofErr w:type="gramEnd"/>
      <w:r>
        <w:rPr>
          <w:rFonts w:ascii="Arial" w:hAnsi="Arial" w:cs="Arial"/>
          <w:szCs w:val="24"/>
          <w:lang w:val="en-US"/>
        </w:rPr>
        <w:t xml:space="preserve"> </w:t>
      </w:r>
      <w:proofErr w:type="gramStart"/>
      <w:r>
        <w:rPr>
          <w:rFonts w:ascii="Arial" w:hAnsi="Arial" w:cs="Arial"/>
          <w:szCs w:val="24"/>
          <w:lang w:val="en-US"/>
        </w:rPr>
        <w:t>A split-pot experiment with sorghum to test a root water uptake partitioning model.</w:t>
      </w:r>
      <w:proofErr w:type="gramEnd"/>
      <w:r>
        <w:rPr>
          <w:rFonts w:ascii="Arial" w:hAnsi="Arial" w:cs="Arial"/>
          <w:szCs w:val="24"/>
          <w:lang w:val="en-US"/>
        </w:rPr>
        <w:t xml:space="preserve"> </w:t>
      </w:r>
      <w:r w:rsidR="00956816" w:rsidRPr="00A3338D">
        <w:rPr>
          <w:rFonts w:ascii="Arial" w:hAnsi="Arial" w:cs="Arial"/>
          <w:b/>
          <w:szCs w:val="24"/>
        </w:rPr>
        <w:t>Plant and Soil</w:t>
      </w:r>
      <w:r w:rsidR="00956816" w:rsidRPr="00A3338D">
        <w:rPr>
          <w:rFonts w:ascii="Arial" w:hAnsi="Arial" w:cs="Arial"/>
          <w:szCs w:val="24"/>
        </w:rPr>
        <w:t xml:space="preserve">, </w:t>
      </w:r>
      <w:r w:rsidR="00956816" w:rsidRPr="00A3338D">
        <w:rPr>
          <w:rFonts w:ascii="Arial" w:hAnsi="Arial" w:cs="Arial"/>
        </w:rPr>
        <w:t xml:space="preserve">Dordrecht, </w:t>
      </w:r>
      <w:r w:rsidR="00956816" w:rsidRPr="00A3338D">
        <w:rPr>
          <w:rFonts w:ascii="Arial" w:hAnsi="Arial" w:cs="Arial"/>
          <w:szCs w:val="24"/>
        </w:rPr>
        <w:t>v. 331, p. 299</w:t>
      </w:r>
      <w:r w:rsidR="00422C77" w:rsidRPr="00A3338D">
        <w:rPr>
          <w:rFonts w:ascii="Arial" w:hAnsi="Arial" w:cs="Arial"/>
          <w:szCs w:val="24"/>
        </w:rPr>
        <w:noBreakHyphen/>
        <w:t>3</w:t>
      </w:r>
      <w:r w:rsidR="00956816" w:rsidRPr="00A3338D">
        <w:rPr>
          <w:rFonts w:ascii="Arial" w:hAnsi="Arial" w:cs="Arial"/>
          <w:szCs w:val="24"/>
        </w:rPr>
        <w:t>11, Aug. 2010.</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FARIAS, J. R. B.; ASSAD, E.D.; ALMEIDA, I.R.; EVANGELISTA, B.A.; LAZZAROTTO, C.; NEUMAIER, N.; NEPOMUCENO, A.L. Caracterização de risco de déficit hídrico nas regiões produtoras de soja no Brasil. </w:t>
      </w:r>
      <w:r w:rsidRPr="00A3338D">
        <w:rPr>
          <w:rFonts w:ascii="Arial" w:hAnsi="Arial" w:cs="Arial"/>
          <w:b/>
          <w:szCs w:val="24"/>
        </w:rPr>
        <w:t>Revista Brasileira de Agrometeorologia</w:t>
      </w:r>
      <w:r w:rsidRPr="00A3338D">
        <w:rPr>
          <w:rFonts w:ascii="Arial" w:hAnsi="Arial" w:cs="Arial"/>
          <w:szCs w:val="24"/>
        </w:rPr>
        <w:t>, Santa Maria, v. 9, n. 3, p. 415-421, Mar. 2001.</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roofErr w:type="gramStart"/>
      <w:r w:rsidRPr="00743826">
        <w:rPr>
          <w:rFonts w:ascii="Arial" w:hAnsi="Arial" w:cs="Arial"/>
          <w:szCs w:val="24"/>
          <w:lang w:val="en-US"/>
        </w:rPr>
        <w:t>FARQUHAR, G.D.; CAEM</w:t>
      </w:r>
      <w:r w:rsidR="0037783A">
        <w:rPr>
          <w:rFonts w:ascii="Arial" w:hAnsi="Arial" w:cs="Arial"/>
          <w:szCs w:val="24"/>
          <w:lang w:val="en-US"/>
        </w:rPr>
        <w:t>MERER, S. VON; BERRY, J.A.</w:t>
      </w:r>
      <w:proofErr w:type="gramEnd"/>
      <w:r w:rsidR="0037783A">
        <w:rPr>
          <w:rFonts w:ascii="Arial" w:hAnsi="Arial" w:cs="Arial"/>
          <w:szCs w:val="24"/>
          <w:lang w:val="en-US"/>
        </w:rPr>
        <w:t xml:space="preserve"> </w:t>
      </w:r>
      <w:proofErr w:type="gramStart"/>
      <w:r w:rsidR="0037783A">
        <w:rPr>
          <w:rFonts w:ascii="Arial" w:hAnsi="Arial" w:cs="Arial"/>
          <w:szCs w:val="24"/>
          <w:lang w:val="en-US"/>
        </w:rPr>
        <w:t>A biochemical model of photosynthetic CO</w:t>
      </w:r>
      <w:r w:rsidR="0037783A">
        <w:rPr>
          <w:rFonts w:ascii="Arial" w:hAnsi="Arial" w:cs="Arial"/>
          <w:szCs w:val="24"/>
          <w:vertAlign w:val="subscript"/>
          <w:lang w:val="en-US"/>
        </w:rPr>
        <w:t xml:space="preserve">2 </w:t>
      </w:r>
      <w:r w:rsidR="0037783A">
        <w:rPr>
          <w:rFonts w:ascii="Arial" w:hAnsi="Arial" w:cs="Arial"/>
          <w:szCs w:val="24"/>
          <w:lang w:val="en-US"/>
        </w:rPr>
        <w:t>assimilation in leaves of C3 species.</w:t>
      </w:r>
      <w:proofErr w:type="gramEnd"/>
      <w:r w:rsidR="0037783A">
        <w:rPr>
          <w:rFonts w:ascii="Arial" w:hAnsi="Arial" w:cs="Arial"/>
          <w:szCs w:val="24"/>
          <w:lang w:val="en-US"/>
        </w:rPr>
        <w:t xml:space="preserve"> </w:t>
      </w:r>
      <w:r w:rsidR="0037783A">
        <w:rPr>
          <w:rFonts w:ascii="Arial" w:hAnsi="Arial" w:cs="Arial"/>
          <w:b/>
          <w:szCs w:val="24"/>
          <w:lang w:val="en-US"/>
        </w:rPr>
        <w:t>Planta</w:t>
      </w:r>
      <w:r w:rsidR="0037783A">
        <w:rPr>
          <w:rFonts w:ascii="Arial" w:hAnsi="Arial" w:cs="Arial"/>
          <w:szCs w:val="24"/>
          <w:lang w:val="en-US"/>
        </w:rPr>
        <w:t>, Berlin, v. 149, n. 1, p. 78-90, Jul. 1980.</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eastAsia="nl-NL"/>
        </w:rPr>
        <w:t xml:space="preserve">FEDDES, R.A.; KABAT, P.; VAN BAKEL, P.J.T.J.; BRONSWIJK, J.B.; HALBERTSMA, J. </w:t>
      </w:r>
      <w:r>
        <w:rPr>
          <w:rFonts w:ascii="Arial" w:hAnsi="Arial" w:cs="Arial"/>
          <w:szCs w:val="24"/>
          <w:lang w:val="en-US"/>
        </w:rPr>
        <w:t xml:space="preserve">Modelling soil water dynamics in the unsaturated zone-state of the art. </w:t>
      </w:r>
      <w:proofErr w:type="gramStart"/>
      <w:r>
        <w:rPr>
          <w:rFonts w:ascii="Arial" w:hAnsi="Arial" w:cs="Arial"/>
          <w:b/>
          <w:szCs w:val="24"/>
          <w:lang w:val="en-US"/>
        </w:rPr>
        <w:t>Journal of Hydrology</w:t>
      </w:r>
      <w:r>
        <w:rPr>
          <w:rFonts w:ascii="Arial" w:hAnsi="Arial" w:cs="Arial"/>
          <w:szCs w:val="24"/>
          <w:lang w:val="en-US"/>
        </w:rPr>
        <w:t>, Tucson, v. 100, n. 1.</w:t>
      </w:r>
      <w:proofErr w:type="gramEnd"/>
      <w:r>
        <w:rPr>
          <w:rFonts w:ascii="Arial" w:hAnsi="Arial" w:cs="Arial"/>
          <w:szCs w:val="24"/>
          <w:lang w:val="en-US"/>
        </w:rPr>
        <w:t xml:space="preserve"> p. 69</w:t>
      </w:r>
      <w:r w:rsidR="00422C77">
        <w:rPr>
          <w:rFonts w:ascii="Arial" w:hAnsi="Arial" w:cs="Arial"/>
          <w:szCs w:val="24"/>
          <w:lang w:val="en-US"/>
        </w:rPr>
        <w:noBreakHyphen/>
        <w:t>1</w:t>
      </w:r>
      <w:r>
        <w:rPr>
          <w:rFonts w:ascii="Arial" w:hAnsi="Arial" w:cs="Arial"/>
          <w:szCs w:val="24"/>
          <w:lang w:val="en-US"/>
        </w:rPr>
        <w:t xml:space="preserve">11, Mar. 1988. </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FLEXAS, J.; RIBAS-CARBÓ, M.; DIAZ-ESPEJO, A.; GALMÉS, J.; MEDRANO, H. Mesophyll conductance to CO</w:t>
      </w:r>
      <w:r>
        <w:rPr>
          <w:rFonts w:ascii="Arial" w:hAnsi="Arial" w:cs="Arial"/>
          <w:szCs w:val="24"/>
          <w:vertAlign w:val="subscript"/>
          <w:lang w:val="en-US"/>
        </w:rPr>
        <w:t>2</w:t>
      </w:r>
      <w:r>
        <w:rPr>
          <w:rFonts w:ascii="Arial" w:hAnsi="Arial" w:cs="Arial"/>
          <w:szCs w:val="24"/>
          <w:lang w:val="en-US"/>
        </w:rPr>
        <w:t xml:space="preserve">: current knowledge and future prospects. </w:t>
      </w:r>
      <w:r>
        <w:rPr>
          <w:rFonts w:ascii="Arial" w:hAnsi="Arial" w:cs="Arial"/>
          <w:b/>
          <w:szCs w:val="24"/>
          <w:lang w:val="en-US"/>
        </w:rPr>
        <w:t>Plant, Cell and Environment</w:t>
      </w:r>
      <w:r>
        <w:rPr>
          <w:rFonts w:ascii="Arial" w:hAnsi="Arial" w:cs="Arial"/>
          <w:szCs w:val="24"/>
          <w:lang w:val="en-US"/>
        </w:rPr>
        <w:t>, Logan, v. 31, pp. 602-621, May 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rPr>
      </w:pPr>
      <w:r>
        <w:rPr>
          <w:rFonts w:ascii="Arial" w:hAnsi="Arial" w:cs="Arial"/>
          <w:szCs w:val="24"/>
          <w:lang w:val="en-US"/>
        </w:rPr>
        <w:t>FLOWERS, M.D.; FISCUS, E.L.; BURKEY, K.O.; BOOKER, F.L.; DUBOIS, J.-J.B. Photosynthesis, chlorophyll fluorescence, and yield of snap bean (</w:t>
      </w:r>
      <w:r>
        <w:rPr>
          <w:rFonts w:ascii="Arial" w:hAnsi="Arial" w:cs="Arial"/>
          <w:i/>
          <w:szCs w:val="24"/>
          <w:lang w:val="en-US"/>
        </w:rPr>
        <w:t>Phaseolus vulgaris</w:t>
      </w:r>
      <w:r>
        <w:rPr>
          <w:rFonts w:ascii="Arial" w:hAnsi="Arial" w:cs="Arial"/>
          <w:szCs w:val="24"/>
          <w:lang w:val="en-US"/>
        </w:rPr>
        <w:t xml:space="preserve"> L.) genotypes differing in sensitivity to ozone. </w:t>
      </w:r>
      <w:bookmarkStart w:id="951" w:name="OLE_LINK64"/>
      <w:bookmarkStart w:id="952" w:name="OLE_LINK65"/>
      <w:r>
        <w:rPr>
          <w:rFonts w:ascii="Arial" w:hAnsi="Arial" w:cs="Arial"/>
          <w:b/>
          <w:szCs w:val="24"/>
          <w:lang w:val="en-US"/>
        </w:rPr>
        <w:t>Environmental and Experimental Botany</w:t>
      </w:r>
      <w:bookmarkEnd w:id="951"/>
      <w:bookmarkEnd w:id="952"/>
      <w:r>
        <w:rPr>
          <w:rFonts w:ascii="Arial" w:hAnsi="Arial" w:cs="Arial"/>
          <w:szCs w:val="24"/>
          <w:lang w:val="en-US"/>
        </w:rPr>
        <w:t>, Amsterdam, v. 61, pp. 190</w:t>
      </w:r>
      <w:r w:rsidR="00422C77">
        <w:rPr>
          <w:rFonts w:ascii="Arial" w:hAnsi="Arial" w:cs="Arial"/>
          <w:szCs w:val="24"/>
          <w:lang w:val="en-US"/>
        </w:rPr>
        <w:noBreakHyphen/>
        <w:t>1</w:t>
      </w:r>
      <w:r>
        <w:rPr>
          <w:rFonts w:ascii="Arial" w:hAnsi="Arial" w:cs="Arial"/>
          <w:szCs w:val="24"/>
          <w:lang w:val="en-US"/>
        </w:rPr>
        <w:t>98, Aug.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7783A" w:rsidP="00477182">
      <w:pPr>
        <w:autoSpaceDE w:val="0"/>
        <w:autoSpaceDN w:val="0"/>
        <w:adjustRightInd w:val="0"/>
        <w:spacing w:line="240" w:lineRule="auto"/>
        <w:ind w:firstLine="0"/>
        <w:jc w:val="left"/>
        <w:rPr>
          <w:rFonts w:ascii="Arial" w:hAnsi="Arial" w:cs="Arial"/>
          <w:szCs w:val="24"/>
          <w:lang w:val="en-US" w:eastAsia="nl-NL"/>
        </w:rPr>
      </w:pPr>
      <w:proofErr w:type="gramStart"/>
      <w:r>
        <w:rPr>
          <w:rFonts w:ascii="Arial" w:hAnsi="Arial" w:cs="Arial"/>
          <w:szCs w:val="24"/>
          <w:lang w:val="en-US"/>
        </w:rPr>
        <w:t>GARDNER, W.R. Dynamic aspects of water availability to plants.</w:t>
      </w:r>
      <w:proofErr w:type="gramEnd"/>
      <w:r>
        <w:rPr>
          <w:rFonts w:ascii="Arial" w:hAnsi="Arial" w:cs="Arial"/>
          <w:szCs w:val="24"/>
          <w:lang w:val="en-US"/>
        </w:rPr>
        <w:t xml:space="preserve"> </w:t>
      </w:r>
      <w:r>
        <w:rPr>
          <w:rFonts w:ascii="Arial" w:hAnsi="Arial" w:cs="Arial"/>
          <w:b/>
          <w:szCs w:val="24"/>
          <w:lang w:val="en-US"/>
        </w:rPr>
        <w:t>Soil Science</w:t>
      </w:r>
      <w:r>
        <w:rPr>
          <w:rFonts w:ascii="Arial" w:hAnsi="Arial" w:cs="Arial"/>
          <w:szCs w:val="24"/>
          <w:lang w:val="en-US"/>
        </w:rPr>
        <w:t>, Baltimore, v. 89, n. 2, p. 63-73, Oct. 1960.</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eastAsia="nl-NL"/>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 xml:space="preserve">GEIGER, R. </w:t>
      </w:r>
      <w:hyperlink r:id="rId215" w:history="1">
        <w:r w:rsidRPr="00956816">
          <w:rPr>
            <w:rStyle w:val="Hyperlink"/>
            <w:rFonts w:ascii="Arial" w:hAnsi="Arial" w:cs="Arial"/>
            <w:color w:val="auto"/>
            <w:u w:val="none"/>
            <w:lang w:val="en-US"/>
          </w:rPr>
          <w:t>Klassifikation</w:t>
        </w:r>
      </w:hyperlink>
      <w:r w:rsidRPr="00956816">
        <w:rPr>
          <w:rFonts w:ascii="Arial" w:hAnsi="Arial" w:cs="Arial"/>
          <w:lang w:val="en-US"/>
        </w:rPr>
        <w:t xml:space="preserve"> der Klimate nach W. </w:t>
      </w:r>
      <w:hyperlink r:id="rId216" w:history="1">
        <w:r w:rsidRPr="00956816">
          <w:rPr>
            <w:rStyle w:val="Hyperlink"/>
            <w:rFonts w:ascii="Arial" w:hAnsi="Arial" w:cs="Arial"/>
            <w:color w:val="auto"/>
            <w:u w:val="none"/>
            <w:lang w:val="en-US"/>
          </w:rPr>
          <w:t>Köppen</w:t>
        </w:r>
      </w:hyperlink>
      <w:r w:rsidRPr="00956816">
        <w:rPr>
          <w:rFonts w:ascii="Arial" w:hAnsi="Arial" w:cs="Arial"/>
          <w:lang w:val="en-US"/>
        </w:rPr>
        <w:t>.</w:t>
      </w:r>
      <w:proofErr w:type="gramEnd"/>
      <w:r w:rsidRPr="00956816">
        <w:rPr>
          <w:rFonts w:ascii="Arial" w:hAnsi="Arial" w:cs="Arial"/>
          <w:lang w:val="en-US"/>
        </w:rPr>
        <w:t xml:space="preserve"> </w:t>
      </w:r>
      <w:proofErr w:type="gramStart"/>
      <w:r w:rsidRPr="00956816">
        <w:rPr>
          <w:rFonts w:ascii="Arial" w:hAnsi="Arial" w:cs="Arial"/>
          <w:b/>
          <w:lang w:val="en-US"/>
        </w:rPr>
        <w:t xml:space="preserve">Landolt-Börnstein Zahlenwerte und </w:t>
      </w:r>
      <w:hyperlink r:id="rId217" w:history="1">
        <w:r w:rsidRPr="00956816">
          <w:rPr>
            <w:rStyle w:val="Hyperlink"/>
            <w:rFonts w:ascii="Arial" w:hAnsi="Arial" w:cs="Arial"/>
            <w:b/>
            <w:color w:val="auto"/>
            <w:u w:val="none"/>
            <w:lang w:val="en-US"/>
          </w:rPr>
          <w:t>Funktion</w:t>
        </w:r>
      </w:hyperlink>
      <w:r w:rsidRPr="00956816">
        <w:rPr>
          <w:rFonts w:ascii="Arial" w:hAnsi="Arial" w:cs="Arial"/>
          <w:b/>
          <w:lang w:val="en-US"/>
        </w:rPr>
        <w:t xml:space="preserve">en aus Physik, Chemie, Astronomie, </w:t>
      </w:r>
      <w:hyperlink r:id="rId218" w:history="1">
        <w:r w:rsidRPr="00956816">
          <w:rPr>
            <w:rStyle w:val="Hyperlink"/>
            <w:rFonts w:ascii="Arial" w:hAnsi="Arial" w:cs="Arial"/>
            <w:b/>
            <w:color w:val="auto"/>
            <w:u w:val="none"/>
            <w:lang w:val="en-US"/>
          </w:rPr>
          <w:t>Geophysik</w:t>
        </w:r>
      </w:hyperlink>
      <w:r w:rsidRPr="00956816">
        <w:rPr>
          <w:rFonts w:ascii="Arial" w:hAnsi="Arial" w:cs="Arial"/>
          <w:b/>
          <w:lang w:val="en-US"/>
        </w:rPr>
        <w:t xml:space="preserve"> und Technik (alte </w:t>
      </w:r>
      <w:hyperlink r:id="rId219" w:history="1">
        <w:r w:rsidRPr="00956816">
          <w:rPr>
            <w:rStyle w:val="Hyperlink"/>
            <w:rFonts w:ascii="Arial" w:hAnsi="Arial" w:cs="Arial"/>
            <w:b/>
            <w:color w:val="auto"/>
            <w:u w:val="none"/>
            <w:lang w:val="en-US"/>
          </w:rPr>
          <w:t>Serie</w:t>
        </w:r>
      </w:hyperlink>
      <w:r w:rsidRPr="00956816">
        <w:rPr>
          <w:rFonts w:ascii="Arial" w:hAnsi="Arial" w:cs="Arial"/>
          <w:b/>
          <w:lang w:val="en-US"/>
        </w:rPr>
        <w:t xml:space="preserve">), Band III (Astronomie und </w:t>
      </w:r>
      <w:hyperlink r:id="rId220" w:history="1">
        <w:r w:rsidRPr="00956816">
          <w:rPr>
            <w:rStyle w:val="Hyperlink"/>
            <w:rFonts w:ascii="Arial" w:hAnsi="Arial" w:cs="Arial"/>
            <w:b/>
            <w:color w:val="auto"/>
            <w:u w:val="none"/>
            <w:lang w:val="en-US"/>
          </w:rPr>
          <w:t>Geophysik</w:t>
        </w:r>
      </w:hyperlink>
      <w:r w:rsidRPr="00956816">
        <w:rPr>
          <w:rFonts w:ascii="Arial" w:hAnsi="Arial" w:cs="Arial"/>
          <w:b/>
          <w:lang w:val="en-US"/>
        </w:rPr>
        <w:t>)</w:t>
      </w:r>
      <w:r w:rsidRPr="00956816">
        <w:rPr>
          <w:rFonts w:ascii="Arial" w:hAnsi="Arial" w:cs="Arial"/>
          <w:lang w:val="en-US"/>
        </w:rPr>
        <w:t>.</w:t>
      </w:r>
      <w:proofErr w:type="gramEnd"/>
      <w:r w:rsidRPr="00956816">
        <w:rPr>
          <w:rFonts w:ascii="Arial" w:hAnsi="Arial" w:cs="Arial"/>
          <w:lang w:val="en-US"/>
        </w:rPr>
        <w:t xml:space="preserve"> Berlin,</w:t>
      </w:r>
      <w:r w:rsidRPr="00956816">
        <w:rPr>
          <w:rFonts w:ascii="Arial" w:hAnsi="Arial" w:cs="Arial"/>
          <w:szCs w:val="24"/>
          <w:lang w:val="en-US"/>
        </w:rPr>
        <w:t xml:space="preserve"> v. 3, pp. 204</w:t>
      </w:r>
      <w:r w:rsidR="00422C77">
        <w:rPr>
          <w:rFonts w:ascii="Arial" w:hAnsi="Arial" w:cs="Arial"/>
          <w:szCs w:val="24"/>
          <w:lang w:val="en-US"/>
        </w:rPr>
        <w:noBreakHyphen/>
        <w:t>2</w:t>
      </w:r>
      <w:r w:rsidRPr="00956816">
        <w:rPr>
          <w:rFonts w:ascii="Arial" w:hAnsi="Arial" w:cs="Arial"/>
          <w:szCs w:val="24"/>
          <w:lang w:val="en-US"/>
        </w:rPr>
        <w:t>35, Aug, 1954.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GOUDRIAAN, J.; VAN LAAR, </w:t>
      </w:r>
      <w:proofErr w:type="gramStart"/>
      <w:r w:rsidRPr="00956816">
        <w:rPr>
          <w:rFonts w:ascii="Arial" w:hAnsi="Arial" w:cs="Arial"/>
          <w:szCs w:val="24"/>
          <w:lang w:val="en-US"/>
        </w:rPr>
        <w:t>H.H..</w:t>
      </w:r>
      <w:proofErr w:type="gramEnd"/>
      <w:r w:rsidRPr="00956816">
        <w:rPr>
          <w:rFonts w:ascii="Arial" w:hAnsi="Arial" w:cs="Arial"/>
          <w:szCs w:val="24"/>
          <w:lang w:val="en-US"/>
        </w:rPr>
        <w:t xml:space="preserve"> </w:t>
      </w:r>
      <w:proofErr w:type="gramStart"/>
      <w:r w:rsidR="00477182" w:rsidRPr="00743826">
        <w:rPr>
          <w:rFonts w:ascii="Arial" w:hAnsi="Arial" w:cs="Arial"/>
          <w:szCs w:val="24"/>
          <w:lang w:val="en-US"/>
        </w:rPr>
        <w:t>Calculation of daily totals of the gross CO</w:t>
      </w:r>
      <w:r w:rsidRPr="00956816">
        <w:rPr>
          <w:rFonts w:ascii="Arial" w:hAnsi="Arial" w:cs="Arial"/>
          <w:szCs w:val="24"/>
          <w:vertAlign w:val="subscript"/>
          <w:lang w:val="en-US"/>
        </w:rPr>
        <w:t>2</w:t>
      </w:r>
      <w:r w:rsidRPr="00956816">
        <w:rPr>
          <w:rFonts w:ascii="Arial" w:hAnsi="Arial" w:cs="Arial"/>
          <w:szCs w:val="24"/>
          <w:lang w:val="en-US"/>
        </w:rPr>
        <w:t xml:space="preserve"> assimilation of leaf canopies.</w:t>
      </w:r>
      <w:proofErr w:type="gramEnd"/>
      <w:r w:rsidRPr="00956816">
        <w:rPr>
          <w:rFonts w:ascii="Arial" w:hAnsi="Arial" w:cs="Arial"/>
          <w:szCs w:val="24"/>
          <w:lang w:val="en-US"/>
        </w:rPr>
        <w:t xml:space="preserve"> </w:t>
      </w:r>
      <w:r w:rsidRPr="00956816">
        <w:rPr>
          <w:rFonts w:ascii="Arial" w:hAnsi="Arial" w:cs="Arial"/>
          <w:b/>
          <w:szCs w:val="24"/>
          <w:lang w:val="en-US"/>
        </w:rPr>
        <w:t>Netherlands Journal of Agricultural Science</w:t>
      </w:r>
      <w:r w:rsidRPr="00956816">
        <w:rPr>
          <w:rFonts w:ascii="Arial" w:hAnsi="Arial" w:cs="Arial"/>
          <w:szCs w:val="24"/>
          <w:lang w:val="en-US"/>
        </w:rPr>
        <w:t>, Wageningen, v. 26, n, 2, p. 373</w:t>
      </w:r>
      <w:r w:rsidR="00422C77">
        <w:rPr>
          <w:rFonts w:ascii="Arial" w:hAnsi="Arial" w:cs="Arial"/>
          <w:szCs w:val="24"/>
          <w:lang w:val="en-US"/>
        </w:rPr>
        <w:noBreakHyphen/>
        <w:t>3</w:t>
      </w:r>
      <w:r w:rsidRPr="00956816">
        <w:rPr>
          <w:rFonts w:ascii="Arial" w:hAnsi="Arial" w:cs="Arial"/>
          <w:szCs w:val="24"/>
          <w:lang w:val="en-US"/>
        </w:rPr>
        <w:t>82, Feb. 1978.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eastAsia="nl-NL"/>
        </w:rPr>
      </w:pPr>
      <w:r w:rsidRPr="00956816">
        <w:rPr>
          <w:rFonts w:ascii="Arial" w:hAnsi="Arial" w:cs="Arial"/>
          <w:lang w:val="en-US" w:eastAsia="nl-NL"/>
        </w:rPr>
        <w:t>GOUDRIAAN, J.; VAN LAAR, H.H.; VAN KEULEN, H.; LOUWERSE, W. Photosynthesis, CO</w:t>
      </w:r>
      <w:r w:rsidRPr="00956816">
        <w:rPr>
          <w:rFonts w:ascii="Arial" w:hAnsi="Arial" w:cs="Arial"/>
          <w:vertAlign w:val="subscript"/>
          <w:lang w:val="en-US" w:eastAsia="nl-NL"/>
        </w:rPr>
        <w:t>2</w:t>
      </w:r>
      <w:r w:rsidRPr="00956816">
        <w:rPr>
          <w:rFonts w:ascii="Arial" w:hAnsi="Arial" w:cs="Arial"/>
          <w:lang w:val="en-US" w:eastAsia="nl-NL"/>
        </w:rPr>
        <w:t xml:space="preserve"> and plant production. In: DAY, W.; ATKIN, R.K. (Ed.). </w:t>
      </w:r>
      <w:proofErr w:type="gramStart"/>
      <w:r w:rsidRPr="00956816">
        <w:rPr>
          <w:rFonts w:ascii="Arial" w:hAnsi="Arial" w:cs="Arial"/>
          <w:b/>
          <w:lang w:val="en-US" w:eastAsia="nl-NL"/>
        </w:rPr>
        <w:t>Wheat growth and modeling</w:t>
      </w:r>
      <w:r w:rsidRPr="00956816">
        <w:rPr>
          <w:rFonts w:ascii="Arial" w:hAnsi="Arial" w:cs="Arial"/>
          <w:lang w:val="en-US" w:eastAsia="nl-NL"/>
        </w:rPr>
        <w:t>.</w:t>
      </w:r>
      <w:proofErr w:type="gramEnd"/>
      <w:r w:rsidRPr="00956816">
        <w:rPr>
          <w:rFonts w:ascii="Arial" w:hAnsi="Arial" w:cs="Arial"/>
          <w:lang w:val="en-US" w:eastAsia="nl-NL"/>
        </w:rPr>
        <w:t xml:space="preserve"> New York: Plenum Press, 1985. </w:t>
      </w:r>
      <w:proofErr w:type="gramStart"/>
      <w:r w:rsidRPr="00956816">
        <w:rPr>
          <w:rFonts w:ascii="Arial" w:hAnsi="Arial" w:cs="Arial"/>
          <w:lang w:val="en-US" w:eastAsia="nl-NL"/>
        </w:rPr>
        <w:t>chap. 3, p. 107</w:t>
      </w:r>
      <w:r w:rsidR="00422C77">
        <w:rPr>
          <w:rFonts w:ascii="Arial" w:hAnsi="Arial" w:cs="Arial"/>
          <w:lang w:val="en-US" w:eastAsia="nl-NL"/>
        </w:rPr>
        <w:noBreakHyphen/>
        <w:t>1</w:t>
      </w:r>
      <w:r w:rsidRPr="00956816">
        <w:rPr>
          <w:rFonts w:ascii="Arial" w:hAnsi="Arial" w:cs="Arial"/>
          <w:lang w:val="en-US" w:eastAsia="nl-NL"/>
        </w:rPr>
        <w:t>22.</w:t>
      </w:r>
      <w:proofErr w:type="gramEnd"/>
    </w:p>
    <w:p w:rsidR="00477182" w:rsidRPr="00743826" w:rsidRDefault="00477182" w:rsidP="00477182">
      <w:pPr>
        <w:autoSpaceDE w:val="0"/>
        <w:autoSpaceDN w:val="0"/>
        <w:adjustRightInd w:val="0"/>
        <w:spacing w:line="240" w:lineRule="auto"/>
        <w:ind w:firstLine="0"/>
        <w:jc w:val="left"/>
        <w:rPr>
          <w:rFonts w:ascii="Arial" w:hAnsi="Arial" w:cs="Arial"/>
          <w:lang w:val="en-US" w:eastAsia="nl-NL"/>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lastRenderedPageBreak/>
        <w:t xml:space="preserve">GOUDRIAAN, J.; VAN LAAR, H.H. </w:t>
      </w:r>
      <w:r w:rsidRPr="00956816">
        <w:rPr>
          <w:rFonts w:ascii="Arial" w:hAnsi="Arial" w:cs="Arial"/>
          <w:b/>
          <w:szCs w:val="24"/>
          <w:lang w:val="en-US"/>
        </w:rPr>
        <w:t>Modelling potential crop growth processes</w:t>
      </w:r>
      <w:r w:rsidRPr="00956816">
        <w:rPr>
          <w:rFonts w:ascii="Arial" w:hAnsi="Arial" w:cs="Arial"/>
          <w:szCs w:val="24"/>
          <w:lang w:val="en-US"/>
        </w:rPr>
        <w:t>.</w:t>
      </w:r>
      <w:proofErr w:type="gramEnd"/>
      <w:r w:rsidRPr="00956816">
        <w:rPr>
          <w:rFonts w:ascii="Arial" w:hAnsi="Arial" w:cs="Arial"/>
          <w:szCs w:val="24"/>
          <w:lang w:val="en-US"/>
        </w:rPr>
        <w:t xml:space="preserve"> Dordrecht: Kluwer Academic Publishers, 1994. </w:t>
      </w:r>
      <w:proofErr w:type="gramStart"/>
      <w:r w:rsidRPr="00956816">
        <w:rPr>
          <w:rFonts w:ascii="Arial" w:hAnsi="Arial" w:cs="Arial"/>
          <w:szCs w:val="24"/>
          <w:lang w:val="en-US"/>
        </w:rPr>
        <w:t>238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lang w:val="en-US" w:eastAsia="nl-NL"/>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GROSSNICKLE, S.C.; RUSSEL, J.H. Gas exchange processes of yellow-cedar (</w:t>
      </w:r>
      <w:r w:rsidRPr="00956816">
        <w:rPr>
          <w:rFonts w:ascii="Arial" w:hAnsi="Arial" w:cs="Arial"/>
          <w:i/>
          <w:iCs/>
          <w:szCs w:val="24"/>
          <w:lang w:val="en-US"/>
        </w:rPr>
        <w:t>Chamaecyparis nootkatensis</w:t>
      </w:r>
      <w:r w:rsidRPr="00956816">
        <w:rPr>
          <w:rFonts w:ascii="Arial" w:hAnsi="Arial" w:cs="Arial"/>
          <w:szCs w:val="24"/>
          <w:lang w:val="en-US"/>
        </w:rPr>
        <w:t xml:space="preserve">) in response to environmental variables. </w:t>
      </w:r>
      <w:r w:rsidRPr="00956816">
        <w:rPr>
          <w:rFonts w:ascii="Arial" w:hAnsi="Arial" w:cs="Arial"/>
          <w:b/>
          <w:bCs/>
          <w:szCs w:val="24"/>
          <w:lang w:val="en-US"/>
        </w:rPr>
        <w:t>Canadian Journal of Botany</w:t>
      </w:r>
      <w:r w:rsidRPr="00956816">
        <w:rPr>
          <w:rFonts w:ascii="Arial" w:hAnsi="Arial" w:cs="Arial"/>
          <w:szCs w:val="24"/>
          <w:lang w:val="en-US"/>
        </w:rPr>
        <w:t>, Guelph, v. 69, p. 2684</w:t>
      </w:r>
      <w:r w:rsidR="00422C77">
        <w:rPr>
          <w:rFonts w:ascii="Arial" w:hAnsi="Arial" w:cs="Arial"/>
          <w:szCs w:val="24"/>
          <w:lang w:val="en-US"/>
        </w:rPr>
        <w:noBreakHyphen/>
        <w:t>2</w:t>
      </w:r>
      <w:r w:rsidRPr="00956816">
        <w:rPr>
          <w:rFonts w:ascii="Arial" w:hAnsi="Arial" w:cs="Arial"/>
          <w:szCs w:val="24"/>
          <w:lang w:val="en-US"/>
        </w:rPr>
        <w:t>691, Apr. 1991.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GUILIONI, L.; JONES, H.G.; LEINONEN, I.; LHOMME, J.P.</w:t>
      </w:r>
      <w:proofErr w:type="gramEnd"/>
      <w:r w:rsidRPr="00956816">
        <w:rPr>
          <w:rFonts w:ascii="Arial" w:hAnsi="Arial" w:cs="Arial"/>
          <w:szCs w:val="24"/>
          <w:lang w:val="en-US"/>
        </w:rPr>
        <w:t xml:space="preserve"> On the relationships between stomatal resistance and leaf temperatures in thermography</w:t>
      </w:r>
      <w:del w:id="953" w:author="Quirijn" w:date="2011-06-22T10:09:00Z">
        <w:r w:rsidRPr="00956816" w:rsidDel="004B5A67">
          <w:rPr>
            <w:rFonts w:ascii="Arial" w:hAnsi="Arial" w:cs="Arial"/>
            <w:szCs w:val="24"/>
            <w:lang w:val="en-US"/>
          </w:rPr>
          <w:delText xml:space="preserve"> </w:delText>
        </w:r>
        <w:r w:rsidRPr="00956816" w:rsidDel="004B5A67">
          <w:rPr>
            <w:rFonts w:ascii="Arial" w:hAnsi="Arial" w:cs="Arial"/>
            <w:b/>
            <w:szCs w:val="24"/>
            <w:lang w:val="en-US"/>
          </w:rPr>
          <w:delText xml:space="preserve"> </w:delText>
        </w:r>
      </w:del>
      <w:ins w:id="954" w:author="Quirijn" w:date="2011-06-22T10:09:00Z">
        <w:r w:rsidR="004B5A67">
          <w:rPr>
            <w:rFonts w:ascii="Arial" w:hAnsi="Arial" w:cs="Arial"/>
            <w:szCs w:val="24"/>
            <w:lang w:val="en-US"/>
          </w:rPr>
          <w:t xml:space="preserve"> </w:t>
        </w:r>
      </w:ins>
      <w:r w:rsidRPr="00956816">
        <w:rPr>
          <w:rFonts w:ascii="Arial" w:hAnsi="Arial" w:cs="Arial"/>
          <w:b/>
          <w:szCs w:val="24"/>
          <w:lang w:val="en-US"/>
        </w:rPr>
        <w:t>Agricultural and Forest Meteorology</w:t>
      </w:r>
      <w:r w:rsidRPr="00956816">
        <w:rPr>
          <w:rFonts w:ascii="Arial" w:hAnsi="Arial" w:cs="Arial"/>
          <w:szCs w:val="24"/>
          <w:lang w:val="en-US"/>
        </w:rPr>
        <w:t>, Amsterdam, v. 148, n. 11, p. 1908</w:t>
      </w:r>
      <w:r w:rsidR="00422C77">
        <w:rPr>
          <w:rFonts w:ascii="Arial" w:hAnsi="Arial" w:cs="Arial"/>
          <w:szCs w:val="24"/>
          <w:lang w:val="en-US"/>
        </w:rPr>
        <w:noBreakHyphen/>
        <w:t>1</w:t>
      </w:r>
      <w:r w:rsidRPr="00956816">
        <w:rPr>
          <w:rFonts w:ascii="Arial" w:hAnsi="Arial" w:cs="Arial"/>
          <w:szCs w:val="24"/>
          <w:lang w:val="en-US"/>
        </w:rPr>
        <w:t>912, Jun. 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HATFIELD, J.L.; PINTER JR., P.J.; CHASSERAY, E.; EZRA, C.E.; REGINATO, R.J.; IDSO, S.B.; JACKSON, R.D. Effects of panicles on infrared thermometer measurements of canopy temperature in wheat. </w:t>
      </w:r>
      <w:proofErr w:type="gramStart"/>
      <w:r w:rsidRPr="00956816">
        <w:rPr>
          <w:rFonts w:ascii="Arial" w:hAnsi="Arial" w:cs="Arial"/>
          <w:b/>
          <w:bCs/>
          <w:szCs w:val="24"/>
          <w:lang w:val="en-US"/>
        </w:rPr>
        <w:t>Agricultural and Forest Meteorology</w:t>
      </w:r>
      <w:r w:rsidRPr="00956816">
        <w:rPr>
          <w:rFonts w:ascii="Arial" w:hAnsi="Arial" w:cs="Arial"/>
          <w:szCs w:val="24"/>
          <w:lang w:val="en-US"/>
        </w:rPr>
        <w:t>, Amsterdam, v. 32, n. 2.</w:t>
      </w:r>
      <w:proofErr w:type="gramEnd"/>
      <w:r w:rsidRPr="00956816">
        <w:rPr>
          <w:rFonts w:ascii="Arial" w:hAnsi="Arial" w:cs="Arial"/>
          <w:szCs w:val="24"/>
          <w:lang w:val="en-US"/>
        </w:rPr>
        <w:t xml:space="preserve"> p. 97</w:t>
      </w:r>
      <w:r w:rsidR="00422C77">
        <w:rPr>
          <w:rFonts w:ascii="Arial" w:hAnsi="Arial" w:cs="Arial"/>
          <w:szCs w:val="24"/>
          <w:lang w:val="en-US"/>
        </w:rPr>
        <w:noBreakHyphen/>
        <w:t>1</w:t>
      </w:r>
      <w:r w:rsidRPr="00956816">
        <w:rPr>
          <w:rFonts w:ascii="Arial" w:hAnsi="Arial" w:cs="Arial"/>
          <w:szCs w:val="24"/>
          <w:lang w:val="en-US"/>
        </w:rPr>
        <w:t>05, Oct. 1984.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HEINEN, M. </w:t>
      </w:r>
      <w:r w:rsidRPr="00956816">
        <w:rPr>
          <w:rFonts w:ascii="Arial" w:hAnsi="Arial" w:cs="Arial"/>
          <w:b/>
          <w:szCs w:val="24"/>
          <w:lang w:val="en-US"/>
        </w:rPr>
        <w:t>Dynamics of water and nutrients in closed, recirculating cropping systems in glasshouse horticulture: with special attention to lettuce grown in irrigated sand beds.</w:t>
      </w:r>
      <w:r w:rsidRPr="00956816">
        <w:rPr>
          <w:rFonts w:ascii="Arial" w:hAnsi="Arial" w:cs="Arial"/>
          <w:szCs w:val="24"/>
          <w:lang w:val="en-US"/>
        </w:rPr>
        <w:t xml:space="preserve"> </w:t>
      </w:r>
      <w:proofErr w:type="gramStart"/>
      <w:r w:rsidRPr="00956816">
        <w:rPr>
          <w:rFonts w:ascii="Arial" w:hAnsi="Arial" w:cs="Arial"/>
          <w:szCs w:val="24"/>
          <w:lang w:val="en-US"/>
        </w:rPr>
        <w:t>270 p. Tese - Agricultural University, Wageningen, 1997.</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HUGHES, D.F.; JOLLEY, V.D.; BROWN, J.C. Role for potassium in the iron-stress response mechanism of iron-efficient oat.</w:t>
      </w:r>
      <w:proofErr w:type="gramEnd"/>
      <w:r w:rsidRPr="00956816">
        <w:rPr>
          <w:rFonts w:ascii="Arial" w:hAnsi="Arial" w:cs="Arial"/>
          <w:szCs w:val="24"/>
          <w:lang w:val="en-US"/>
        </w:rPr>
        <w:t xml:space="preserve"> </w:t>
      </w:r>
      <w:r w:rsidRPr="00956816">
        <w:rPr>
          <w:rFonts w:ascii="Arial" w:hAnsi="Arial" w:cs="Arial"/>
          <w:b/>
          <w:bCs/>
          <w:szCs w:val="24"/>
          <w:lang w:val="en-US"/>
        </w:rPr>
        <w:t>Soil Science Society of America Journal</w:t>
      </w:r>
      <w:r w:rsidRPr="00956816">
        <w:rPr>
          <w:rFonts w:ascii="Arial" w:hAnsi="Arial" w:cs="Arial"/>
          <w:szCs w:val="24"/>
          <w:lang w:val="en-US"/>
        </w:rPr>
        <w:t>, Madison, v. 53, p. 830-835, Sep. 1992.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HULUGALLE, N.R.; WILLATT, S.T.</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The role of soil resistance in determining water uptake by plant root systems.</w:t>
      </w:r>
      <w:proofErr w:type="gramEnd"/>
      <w:r w:rsidRPr="00956816">
        <w:rPr>
          <w:rFonts w:ascii="Arial" w:hAnsi="Arial" w:cs="Arial"/>
          <w:szCs w:val="24"/>
          <w:lang w:val="en-US"/>
        </w:rPr>
        <w:t xml:space="preserve"> </w:t>
      </w:r>
      <w:r w:rsidRPr="00956816">
        <w:rPr>
          <w:rFonts w:ascii="Arial" w:hAnsi="Arial" w:cs="Arial"/>
          <w:b/>
          <w:szCs w:val="24"/>
          <w:lang w:val="en-US"/>
        </w:rPr>
        <w:t>Australian Journal of Soil Research</w:t>
      </w:r>
      <w:r w:rsidRPr="00956816">
        <w:rPr>
          <w:rFonts w:ascii="Arial" w:hAnsi="Arial" w:cs="Arial"/>
          <w:szCs w:val="24"/>
          <w:lang w:val="en-US"/>
        </w:rPr>
        <w:t>, Melbourne, v. 24, n. 4, p. 571-574, Sep. 1983.</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IDSO, S.B.; JACKSON, R.D.; REGINATO, R.J. Remote sensing of crop yields.</w:t>
      </w:r>
      <w:proofErr w:type="gramEnd"/>
      <w:r w:rsidRPr="00956816">
        <w:rPr>
          <w:rFonts w:ascii="Arial" w:hAnsi="Arial" w:cs="Arial"/>
          <w:szCs w:val="24"/>
          <w:lang w:val="en-US"/>
        </w:rPr>
        <w:t xml:space="preserve"> </w:t>
      </w:r>
      <w:r w:rsidRPr="00956816">
        <w:rPr>
          <w:rFonts w:ascii="Arial" w:hAnsi="Arial" w:cs="Arial"/>
          <w:b/>
          <w:szCs w:val="24"/>
          <w:lang w:val="en-US"/>
        </w:rPr>
        <w:t>Science</w:t>
      </w:r>
      <w:r w:rsidRPr="00956816">
        <w:rPr>
          <w:rFonts w:ascii="Arial" w:hAnsi="Arial" w:cs="Arial"/>
          <w:szCs w:val="24"/>
          <w:lang w:val="en-US"/>
        </w:rPr>
        <w:t>, Washington, n. 196, p. 19</w:t>
      </w:r>
      <w:r w:rsidR="00422C77">
        <w:rPr>
          <w:rFonts w:ascii="Arial" w:hAnsi="Arial" w:cs="Arial"/>
          <w:szCs w:val="24"/>
          <w:lang w:val="en-US"/>
        </w:rPr>
        <w:noBreakHyphen/>
        <w:t>2</w:t>
      </w:r>
      <w:r w:rsidRPr="00956816">
        <w:rPr>
          <w:rFonts w:ascii="Arial" w:hAnsi="Arial" w:cs="Arial"/>
          <w:szCs w:val="24"/>
          <w:lang w:val="en-US"/>
        </w:rPr>
        <w:t>5, Jul. 1977.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rPr>
      </w:pPr>
      <w:r w:rsidRPr="00956816">
        <w:rPr>
          <w:rFonts w:ascii="Arial" w:hAnsi="Arial" w:cs="Arial"/>
          <w:lang w:val="en-US"/>
        </w:rPr>
        <w:t xml:space="preserve">IDSO, S.B.; JACKSON, R.D.; PINTER, P.J.; REGINATO, R.J.; HATFIELD, J.L. </w:t>
      </w:r>
      <w:proofErr w:type="gramStart"/>
      <w:r w:rsidRPr="00956816">
        <w:rPr>
          <w:rFonts w:ascii="Arial" w:hAnsi="Arial" w:cs="Arial"/>
          <w:lang w:val="en-US"/>
        </w:rPr>
        <w:t>Normalizing</w:t>
      </w:r>
      <w:proofErr w:type="gramEnd"/>
      <w:r w:rsidRPr="00956816">
        <w:rPr>
          <w:rFonts w:ascii="Arial" w:hAnsi="Arial" w:cs="Arial"/>
          <w:lang w:val="en-US"/>
        </w:rPr>
        <w:t xml:space="preserve"> the stress-degree-day parameter for environmental variability. </w:t>
      </w:r>
      <w:bookmarkStart w:id="955" w:name="OLE_LINK26"/>
      <w:bookmarkStart w:id="956" w:name="OLE_LINK27"/>
      <w:r w:rsidRPr="00956816">
        <w:rPr>
          <w:rFonts w:ascii="Arial" w:hAnsi="Arial" w:cs="Arial"/>
          <w:b/>
          <w:lang w:val="en-US"/>
        </w:rPr>
        <w:t>Agricultural Meteorology</w:t>
      </w:r>
      <w:bookmarkEnd w:id="955"/>
      <w:bookmarkEnd w:id="956"/>
      <w:r w:rsidRPr="00956816">
        <w:rPr>
          <w:rFonts w:ascii="Arial" w:hAnsi="Arial" w:cs="Arial"/>
          <w:lang w:val="en-US"/>
        </w:rPr>
        <w:t>, Amsterdam, v. 24, p. 45-55, Oct. 1981.</w:t>
      </w:r>
    </w:p>
    <w:p w:rsidR="00477182" w:rsidRPr="00743826" w:rsidRDefault="00477182" w:rsidP="00477182">
      <w:pPr>
        <w:autoSpaceDE w:val="0"/>
        <w:autoSpaceDN w:val="0"/>
        <w:adjustRightInd w:val="0"/>
        <w:spacing w:line="240" w:lineRule="auto"/>
        <w:ind w:firstLine="0"/>
        <w:jc w:val="left"/>
        <w:rPr>
          <w:rFonts w:ascii="Arial" w:hAnsi="Arial" w:cs="Arial"/>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lang w:val="en-US"/>
        </w:rPr>
        <w:t xml:space="preserve">IDSO, S.B. Non-water stressed baselines: a key to measuring and interpreting plant water stress. </w:t>
      </w:r>
      <w:r w:rsidRPr="00956816">
        <w:rPr>
          <w:rFonts w:ascii="Arial" w:hAnsi="Arial" w:cs="Arial"/>
          <w:b/>
          <w:lang w:val="en-US"/>
        </w:rPr>
        <w:t>Agricultural Meteorology</w:t>
      </w:r>
      <w:r w:rsidRPr="00956816">
        <w:rPr>
          <w:rFonts w:ascii="Arial" w:hAnsi="Arial" w:cs="Arial"/>
          <w:lang w:val="en-US"/>
        </w:rPr>
        <w:t>, Amsterdam, v. 27, p. 59-70, Jul. 1982.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JACKSON, R.D.; REGINATO, R.J.; IDSO, S.B. Wheat canopy temperature: a practical tool for evaluating water requirements. </w:t>
      </w:r>
      <w:r w:rsidRPr="00956816">
        <w:rPr>
          <w:rFonts w:ascii="Arial" w:hAnsi="Arial" w:cs="Arial"/>
          <w:b/>
          <w:bCs/>
          <w:szCs w:val="24"/>
          <w:lang w:val="en-US"/>
        </w:rPr>
        <w:t>Water Resources Research</w:t>
      </w:r>
      <w:r w:rsidRPr="00956816">
        <w:rPr>
          <w:rFonts w:ascii="Arial" w:hAnsi="Arial" w:cs="Arial"/>
          <w:szCs w:val="24"/>
          <w:lang w:val="en-US"/>
        </w:rPr>
        <w:t>, Washington, DC, v. 13, n. 3, p. 651-656, Sep. 1977.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JACKSON, R.D.; IDSO, S.B.; REGINATO, R.J.; PINTER JR., P.J. Canopy temperature as a crop water stress indicator.</w:t>
      </w:r>
      <w:proofErr w:type="gramEnd"/>
      <w:r w:rsidRPr="00956816">
        <w:rPr>
          <w:rFonts w:ascii="Arial" w:hAnsi="Arial" w:cs="Arial"/>
          <w:szCs w:val="24"/>
          <w:lang w:val="en-US"/>
        </w:rPr>
        <w:t xml:space="preserve"> </w:t>
      </w:r>
      <w:r w:rsidRPr="00956816">
        <w:rPr>
          <w:rFonts w:ascii="Arial" w:hAnsi="Arial" w:cs="Arial"/>
          <w:b/>
          <w:bCs/>
          <w:szCs w:val="24"/>
          <w:lang w:val="en-US"/>
        </w:rPr>
        <w:t>Water Resources Research</w:t>
      </w:r>
      <w:r w:rsidRPr="00956816">
        <w:rPr>
          <w:rFonts w:ascii="Arial" w:hAnsi="Arial" w:cs="Arial"/>
          <w:szCs w:val="24"/>
          <w:lang w:val="en-US"/>
        </w:rPr>
        <w:t>, Washington, DC, v. 17, n. 5, p. 1133</w:t>
      </w:r>
      <w:r w:rsidR="00422C77">
        <w:rPr>
          <w:rFonts w:ascii="Arial" w:hAnsi="Arial" w:cs="Arial"/>
          <w:szCs w:val="24"/>
          <w:lang w:val="en-US"/>
        </w:rPr>
        <w:noBreakHyphen/>
        <w:t>1</w:t>
      </w:r>
      <w:r w:rsidRPr="00956816">
        <w:rPr>
          <w:rFonts w:ascii="Arial" w:hAnsi="Arial" w:cs="Arial"/>
          <w:szCs w:val="24"/>
          <w:lang w:val="en-US"/>
        </w:rPr>
        <w:t>138, Jun. 1981.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color w:val="000000" w:themeColor="text1"/>
          <w:szCs w:val="24"/>
          <w:lang w:val="en-US"/>
        </w:rPr>
      </w:pPr>
      <w:bookmarkStart w:id="957" w:name="OLE_LINK68"/>
      <w:bookmarkStart w:id="958" w:name="OLE_LINK69"/>
      <w:proofErr w:type="gramStart"/>
      <w:r w:rsidRPr="00956816">
        <w:rPr>
          <w:rFonts w:ascii="Arial" w:hAnsi="Arial" w:cs="Arial"/>
          <w:szCs w:val="24"/>
          <w:lang w:val="en-US"/>
        </w:rPr>
        <w:lastRenderedPageBreak/>
        <w:t xml:space="preserve">JACOBS, C. M. J. </w:t>
      </w:r>
      <w:r w:rsidRPr="00956816">
        <w:rPr>
          <w:rFonts w:ascii="Arial" w:hAnsi="Arial" w:cs="Arial"/>
          <w:b/>
          <w:szCs w:val="24"/>
          <w:lang w:val="en-US"/>
        </w:rPr>
        <w:t>Direct impact of atmospheric CO</w:t>
      </w:r>
      <w:r w:rsidRPr="00956816">
        <w:rPr>
          <w:rFonts w:ascii="Arial" w:hAnsi="Arial" w:cs="Arial"/>
          <w:b/>
          <w:szCs w:val="24"/>
          <w:vertAlign w:val="subscript"/>
          <w:lang w:val="en-US"/>
        </w:rPr>
        <w:t>2</w:t>
      </w:r>
      <w:r w:rsidRPr="00956816">
        <w:rPr>
          <w:rFonts w:ascii="Arial" w:hAnsi="Arial" w:cs="Arial"/>
          <w:b/>
          <w:szCs w:val="24"/>
          <w:lang w:val="en-US"/>
        </w:rPr>
        <w:t xml:space="preserve"> enrichment on regional transpiration.</w:t>
      </w:r>
      <w:proofErr w:type="gramEnd"/>
      <w:r w:rsidRPr="00956816">
        <w:rPr>
          <w:rFonts w:ascii="Arial" w:hAnsi="Arial" w:cs="Arial"/>
          <w:szCs w:val="24"/>
          <w:lang w:val="en-US"/>
        </w:rPr>
        <w:t xml:space="preserve"> 1994. </w:t>
      </w:r>
      <w:r w:rsidRPr="00956816">
        <w:rPr>
          <w:rFonts w:ascii="Arial" w:hAnsi="Arial" w:cs="Arial"/>
          <w:color w:val="000000" w:themeColor="text1"/>
          <w:szCs w:val="24"/>
          <w:lang w:val="en-US"/>
        </w:rPr>
        <w:t>177 p. Tese - Agricultural University, Wageningen, 1994.</w:t>
      </w:r>
    </w:p>
    <w:bookmarkEnd w:id="957"/>
    <w:bookmarkEnd w:id="958"/>
    <w:p w:rsidR="00477182" w:rsidRPr="00743826" w:rsidRDefault="00477182" w:rsidP="00477182">
      <w:pPr>
        <w:autoSpaceDE w:val="0"/>
        <w:autoSpaceDN w:val="0"/>
        <w:adjustRightInd w:val="0"/>
        <w:spacing w:line="240" w:lineRule="auto"/>
        <w:ind w:firstLine="0"/>
        <w:jc w:val="left"/>
        <w:rPr>
          <w:rFonts w:ascii="Arial" w:hAnsi="Arial" w:cs="Arial"/>
          <w:color w:val="000000" w:themeColor="text1"/>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color w:val="000000" w:themeColor="text1"/>
          <w:szCs w:val="24"/>
          <w:lang w:val="en-US"/>
        </w:rPr>
        <w:t>J</w:t>
      </w:r>
      <w:r w:rsidRPr="00956816">
        <w:rPr>
          <w:rFonts w:ascii="Arial" w:hAnsi="Arial" w:cs="Arial"/>
          <w:caps/>
          <w:color w:val="000000" w:themeColor="text1"/>
          <w:szCs w:val="24"/>
          <w:lang w:val="en-US"/>
        </w:rPr>
        <w:t>acobs</w:t>
      </w:r>
      <w:r w:rsidRPr="00956816">
        <w:rPr>
          <w:rFonts w:ascii="Arial" w:hAnsi="Arial" w:cs="Arial"/>
          <w:color w:val="000000" w:themeColor="text1"/>
          <w:szCs w:val="24"/>
          <w:lang w:val="en-US"/>
        </w:rPr>
        <w:t xml:space="preserve">, C. M. J.; VAN DEN </w:t>
      </w:r>
      <w:r w:rsidRPr="00956816">
        <w:rPr>
          <w:rFonts w:ascii="Arial" w:hAnsi="Arial" w:cs="Arial"/>
          <w:caps/>
          <w:color w:val="000000" w:themeColor="text1"/>
          <w:szCs w:val="24"/>
          <w:lang w:val="en-US"/>
        </w:rPr>
        <w:t>Hurk, B. M. M.; Bruin, H. A. R.</w:t>
      </w:r>
      <w:r w:rsidRPr="00956816">
        <w:rPr>
          <w:rFonts w:ascii="Arial" w:hAnsi="Arial" w:cs="Arial"/>
          <w:szCs w:val="24"/>
          <w:lang w:val="en-US"/>
        </w:rPr>
        <w:t xml:space="preserve"> </w:t>
      </w:r>
      <w:r w:rsidRPr="00956816">
        <w:rPr>
          <w:rFonts w:ascii="Arial" w:hAnsi="Arial" w:cs="Arial"/>
          <w:caps/>
          <w:color w:val="000000" w:themeColor="text1"/>
          <w:szCs w:val="24"/>
          <w:lang w:val="en-US"/>
        </w:rPr>
        <w:t xml:space="preserve">de. </w:t>
      </w:r>
      <w:proofErr w:type="gramStart"/>
      <w:r w:rsidR="00477182" w:rsidRPr="00743826">
        <w:rPr>
          <w:rFonts w:ascii="Arial" w:hAnsi="Arial" w:cs="Arial"/>
          <w:szCs w:val="24"/>
          <w:lang w:val="en-US"/>
        </w:rPr>
        <w:t xml:space="preserve">Stomatal </w:t>
      </w:r>
      <w:r w:rsidR="00B67FE8" w:rsidRPr="00743826">
        <w:rPr>
          <w:rFonts w:ascii="Arial" w:hAnsi="Arial" w:cs="Arial"/>
          <w:szCs w:val="24"/>
          <w:lang w:val="en-US"/>
        </w:rPr>
        <w:t>behavior</w:t>
      </w:r>
      <w:r w:rsidR="00477182" w:rsidRPr="00743826">
        <w:rPr>
          <w:rFonts w:ascii="Arial" w:hAnsi="Arial" w:cs="Arial"/>
          <w:szCs w:val="24"/>
          <w:lang w:val="en-US"/>
        </w:rPr>
        <w:t xml:space="preserve"> and photosynthetic rate of unstressed grapevines in s</w:t>
      </w:r>
      <w:r w:rsidRPr="00956816">
        <w:rPr>
          <w:rFonts w:ascii="Arial" w:hAnsi="Arial" w:cs="Arial"/>
          <w:szCs w:val="24"/>
          <w:lang w:val="en-US"/>
        </w:rPr>
        <w:t>emi-arid conditions.</w:t>
      </w:r>
      <w:proofErr w:type="gramEnd"/>
      <w:r w:rsidRPr="00956816">
        <w:rPr>
          <w:rFonts w:ascii="Arial" w:hAnsi="Arial" w:cs="Arial"/>
          <w:szCs w:val="24"/>
          <w:lang w:val="en-US"/>
        </w:rPr>
        <w:t xml:space="preserve"> </w:t>
      </w:r>
      <w:proofErr w:type="gramStart"/>
      <w:r w:rsidRPr="00956816">
        <w:rPr>
          <w:rFonts w:ascii="Arial" w:hAnsi="Arial" w:cs="Arial"/>
          <w:b/>
          <w:bCs/>
          <w:szCs w:val="24"/>
          <w:lang w:val="en-US"/>
        </w:rPr>
        <w:t>Agricultural and Forest Meteorology</w:t>
      </w:r>
      <w:r w:rsidRPr="00956816">
        <w:rPr>
          <w:rFonts w:ascii="Arial" w:hAnsi="Arial" w:cs="Arial"/>
          <w:szCs w:val="24"/>
          <w:lang w:val="en-US"/>
        </w:rPr>
        <w:t>, Amsterdam, v. 80, n.2, p. 111</w:t>
      </w:r>
      <w:r w:rsidR="00422C77">
        <w:rPr>
          <w:rFonts w:ascii="Arial" w:hAnsi="Arial" w:cs="Arial"/>
          <w:szCs w:val="24"/>
          <w:lang w:val="en-US"/>
        </w:rPr>
        <w:noBreakHyphen/>
        <w:t>1</w:t>
      </w:r>
      <w:r w:rsidRPr="00956816">
        <w:rPr>
          <w:rFonts w:ascii="Arial" w:hAnsi="Arial" w:cs="Arial"/>
          <w:szCs w:val="24"/>
          <w:lang w:val="en-US"/>
        </w:rPr>
        <w:t>34, Mar. 1996.</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JARVIS, P.G. </w:t>
      </w:r>
      <w:proofErr w:type="gramStart"/>
      <w:r w:rsidRPr="00956816">
        <w:rPr>
          <w:rFonts w:ascii="Arial" w:hAnsi="Arial" w:cs="Arial"/>
          <w:szCs w:val="24"/>
          <w:lang w:val="en-US"/>
        </w:rPr>
        <w:t>The interpretation of the variations in leaf water potential and stomatal conductance found in canopies in the field.</w:t>
      </w:r>
      <w:proofErr w:type="gramEnd"/>
      <w:r w:rsidRPr="00956816">
        <w:rPr>
          <w:rFonts w:ascii="Arial" w:hAnsi="Arial" w:cs="Arial"/>
          <w:szCs w:val="24"/>
          <w:lang w:val="en-US"/>
        </w:rPr>
        <w:t xml:space="preserve"> </w:t>
      </w:r>
      <w:r w:rsidRPr="00956816">
        <w:rPr>
          <w:rFonts w:ascii="Arial" w:hAnsi="Arial" w:cs="Arial"/>
          <w:b/>
          <w:szCs w:val="24"/>
          <w:lang w:val="en-US"/>
        </w:rPr>
        <w:t>Philosophical Transactions of Royal Society - Biological Science</w:t>
      </w:r>
      <w:r w:rsidRPr="00956816">
        <w:rPr>
          <w:rFonts w:ascii="Arial" w:hAnsi="Arial" w:cs="Arial"/>
          <w:szCs w:val="24"/>
          <w:lang w:val="en-US"/>
        </w:rPr>
        <w:t xml:space="preserve">, London, v. 273, n. 1, p. 593-610, Sep. 1976. </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JARVIS, A.J.; DAVIES, W.J.</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The coupled response of stomatal conductance to photosynthesis and transpiration.</w:t>
      </w:r>
      <w:proofErr w:type="gramEnd"/>
      <w:r w:rsidRPr="00956816">
        <w:rPr>
          <w:rFonts w:ascii="Arial" w:hAnsi="Arial" w:cs="Arial"/>
          <w:szCs w:val="24"/>
          <w:lang w:val="en-US"/>
        </w:rPr>
        <w:t xml:space="preserve"> </w:t>
      </w:r>
      <w:r w:rsidRPr="00956816">
        <w:rPr>
          <w:rFonts w:ascii="Arial" w:hAnsi="Arial" w:cs="Arial"/>
          <w:b/>
          <w:bCs/>
          <w:szCs w:val="24"/>
          <w:lang w:val="en-US"/>
        </w:rPr>
        <w:t>Journal of Experimental Botany</w:t>
      </w:r>
      <w:r w:rsidRPr="00956816">
        <w:rPr>
          <w:rFonts w:ascii="Arial" w:hAnsi="Arial" w:cs="Arial"/>
          <w:szCs w:val="24"/>
          <w:lang w:val="en-US"/>
        </w:rPr>
        <w:t>, Lancaster, v. 49, p. 399-406, Jun. 1998.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JONES, H.G. Use of infrared thermometry for estimation of stomatal conductance as a possible aid to irrigation scheduling. </w:t>
      </w:r>
      <w:r w:rsidRPr="00956816">
        <w:rPr>
          <w:rFonts w:ascii="Arial" w:hAnsi="Arial" w:cs="Arial"/>
          <w:b/>
          <w:bCs/>
          <w:szCs w:val="24"/>
          <w:lang w:val="en-US"/>
        </w:rPr>
        <w:t>Agricultural and Forest Meteorology</w:t>
      </w:r>
      <w:r w:rsidRPr="00956816">
        <w:rPr>
          <w:rFonts w:ascii="Arial" w:hAnsi="Arial" w:cs="Arial"/>
          <w:szCs w:val="24"/>
          <w:lang w:val="en-US"/>
        </w:rPr>
        <w:t>, Amsterdam, v. 95, n. 3, p. 139</w:t>
      </w:r>
      <w:r w:rsidR="00422C77">
        <w:rPr>
          <w:rFonts w:ascii="Arial" w:hAnsi="Arial" w:cs="Arial"/>
          <w:szCs w:val="24"/>
          <w:lang w:val="en-US"/>
        </w:rPr>
        <w:noBreakHyphen/>
        <w:t>1</w:t>
      </w:r>
      <w:r w:rsidRPr="00956816">
        <w:rPr>
          <w:rFonts w:ascii="Arial" w:hAnsi="Arial" w:cs="Arial"/>
          <w:szCs w:val="24"/>
          <w:lang w:val="en-US"/>
        </w:rPr>
        <w:t>49, Sep. 1999.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JONES, H.G.; STOLL, M.; SANTOS, T.; SOUSA, C. DE; CHAVES, M.M.; GRANT, O.M. Use of infrared thermography for monitoring stomatal closure in the field: application to grapevine. </w:t>
      </w:r>
      <w:r w:rsidRPr="00956816">
        <w:rPr>
          <w:rFonts w:ascii="Arial" w:hAnsi="Arial" w:cs="Arial"/>
          <w:b/>
          <w:bCs/>
          <w:szCs w:val="24"/>
          <w:lang w:val="en-US"/>
        </w:rPr>
        <w:t>Journal of Experimental Botany</w:t>
      </w:r>
      <w:r w:rsidRPr="00956816">
        <w:rPr>
          <w:rFonts w:ascii="Arial" w:hAnsi="Arial" w:cs="Arial"/>
          <w:szCs w:val="24"/>
          <w:lang w:val="en-US"/>
        </w:rPr>
        <w:t>, Lancaster, v. 53, n. 378, p. 2249</w:t>
      </w:r>
      <w:r w:rsidR="00422C77">
        <w:rPr>
          <w:rFonts w:ascii="Arial" w:hAnsi="Arial" w:cs="Arial"/>
          <w:szCs w:val="24"/>
          <w:lang w:val="en-US"/>
        </w:rPr>
        <w:noBreakHyphen/>
        <w:t>2</w:t>
      </w:r>
      <w:r w:rsidRPr="00956816">
        <w:rPr>
          <w:rFonts w:ascii="Arial" w:hAnsi="Arial" w:cs="Arial"/>
          <w:szCs w:val="24"/>
          <w:lang w:val="en-US"/>
        </w:rPr>
        <w:t>260, Nov. 2002.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956816">
        <w:rPr>
          <w:rFonts w:ascii="Arial" w:hAnsi="Arial" w:cs="Arial"/>
          <w:szCs w:val="24"/>
          <w:lang w:val="en-US"/>
        </w:rPr>
        <w:t xml:space="preserve">JONES, H.G. Application of thermal imaging and infrared sensing in plant physiology and ecophysiology. </w:t>
      </w:r>
      <w:bookmarkStart w:id="959" w:name="OLE_LINK36"/>
      <w:bookmarkStart w:id="960" w:name="OLE_LINK37"/>
      <w:r w:rsidRPr="00A3338D">
        <w:rPr>
          <w:rFonts w:ascii="Arial" w:hAnsi="Arial" w:cs="Arial"/>
          <w:b/>
          <w:szCs w:val="24"/>
        </w:rPr>
        <w:t>Advances in Botanical Research</w:t>
      </w:r>
      <w:bookmarkEnd w:id="959"/>
      <w:bookmarkEnd w:id="960"/>
      <w:r w:rsidRPr="00A3338D">
        <w:rPr>
          <w:rFonts w:ascii="Arial" w:hAnsi="Arial" w:cs="Arial"/>
          <w:szCs w:val="24"/>
        </w:rPr>
        <w:t xml:space="preserve">, Birminghan, v. </w:t>
      </w:r>
      <w:r w:rsidRPr="00A3338D">
        <w:rPr>
          <w:rFonts w:ascii="Arial" w:hAnsi="Arial" w:cs="Arial"/>
          <w:bCs/>
          <w:szCs w:val="24"/>
        </w:rPr>
        <w:t xml:space="preserve">41, n. </w:t>
      </w:r>
      <w:r w:rsidRPr="00A3338D">
        <w:rPr>
          <w:rFonts w:ascii="Arial" w:hAnsi="Arial" w:cs="Arial"/>
          <w:szCs w:val="24"/>
        </w:rPr>
        <w:t>1, p. 107</w:t>
      </w:r>
      <w:r w:rsidR="00422C77" w:rsidRPr="00A3338D">
        <w:rPr>
          <w:rFonts w:ascii="Arial" w:hAnsi="Arial" w:cs="Arial"/>
          <w:szCs w:val="24"/>
        </w:rPr>
        <w:noBreakHyphen/>
        <w:t>1</w:t>
      </w:r>
      <w:r w:rsidRPr="00A3338D">
        <w:rPr>
          <w:rFonts w:ascii="Arial" w:hAnsi="Arial" w:cs="Arial"/>
          <w:szCs w:val="24"/>
        </w:rPr>
        <w:t>63, Mar. 2004.</w:t>
      </w:r>
    </w:p>
    <w:p w:rsidR="00477182" w:rsidRPr="00A3338D" w:rsidRDefault="00477182" w:rsidP="00477182">
      <w:pPr>
        <w:autoSpaceDE w:val="0"/>
        <w:autoSpaceDN w:val="0"/>
        <w:adjustRightInd w:val="0"/>
        <w:spacing w:line="240" w:lineRule="auto"/>
        <w:ind w:firstLine="0"/>
        <w:jc w:val="left"/>
        <w:rPr>
          <w:rFonts w:ascii="Arial" w:hAnsi="Arial" w:cs="Arial"/>
          <w:color w:val="FF0000"/>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JONG VAN LIER, Q. DE; LIBARDI, P.L. Variabilidade dos parâmetros da equação que relaciona a condutividade hidráulica com a umidade do solo no método do perfil instantâneo. </w:t>
      </w:r>
      <w:r w:rsidRPr="00A3338D">
        <w:rPr>
          <w:rFonts w:ascii="Arial" w:hAnsi="Arial" w:cs="Arial"/>
          <w:b/>
          <w:bCs/>
          <w:szCs w:val="24"/>
        </w:rPr>
        <w:t>Revista Brasileira de Ciência do Solo</w:t>
      </w:r>
      <w:r w:rsidRPr="00A3338D">
        <w:rPr>
          <w:rFonts w:ascii="Arial" w:hAnsi="Arial" w:cs="Arial"/>
          <w:szCs w:val="24"/>
        </w:rPr>
        <w:t>, Campinas, v. 23, p. 1005</w:t>
      </w:r>
      <w:r w:rsidR="00422C77" w:rsidRPr="00A3338D">
        <w:rPr>
          <w:rFonts w:ascii="Arial" w:hAnsi="Arial" w:cs="Arial"/>
          <w:szCs w:val="24"/>
        </w:rPr>
        <w:noBreakHyphen/>
        <w:t>1</w:t>
      </w:r>
      <w:r w:rsidRPr="00A3338D">
        <w:rPr>
          <w:rFonts w:ascii="Arial" w:hAnsi="Arial" w:cs="Arial"/>
          <w:szCs w:val="24"/>
        </w:rPr>
        <w:t>014, Dez. 1999.</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roofErr w:type="gramStart"/>
      <w:r w:rsidRPr="00743826">
        <w:rPr>
          <w:rFonts w:ascii="Arial" w:hAnsi="Arial" w:cs="Arial"/>
          <w:szCs w:val="24"/>
          <w:lang w:val="en-US"/>
        </w:rPr>
        <w:t>JONG VAN LIER, Q. DE; METSELAAR, K.; VAN DAM, J.C. Root water extraction and limiting soil hydrau</w:t>
      </w:r>
      <w:r w:rsidR="00956816" w:rsidRPr="00956816">
        <w:rPr>
          <w:rFonts w:ascii="Arial" w:hAnsi="Arial" w:cs="Arial"/>
          <w:szCs w:val="24"/>
          <w:lang w:val="en-US"/>
        </w:rPr>
        <w:t>lic conditions estimated by numerical simulation.</w:t>
      </w:r>
      <w:proofErr w:type="gramEnd"/>
      <w:r w:rsidR="00956816" w:rsidRPr="00956816">
        <w:rPr>
          <w:rFonts w:ascii="Arial" w:hAnsi="Arial" w:cs="Arial"/>
          <w:szCs w:val="24"/>
          <w:lang w:val="en-US"/>
        </w:rPr>
        <w:t xml:space="preserve"> </w:t>
      </w:r>
      <w:r w:rsidR="00956816" w:rsidRPr="00956816">
        <w:rPr>
          <w:rFonts w:ascii="Arial" w:hAnsi="Arial" w:cs="Arial"/>
          <w:b/>
          <w:bCs/>
          <w:szCs w:val="24"/>
          <w:lang w:val="en-US"/>
        </w:rPr>
        <w:t>Vadose Zone Journal</w:t>
      </w:r>
      <w:r w:rsidR="00956816" w:rsidRPr="00956816">
        <w:rPr>
          <w:rFonts w:ascii="Arial" w:hAnsi="Arial" w:cs="Arial"/>
          <w:szCs w:val="24"/>
          <w:lang w:val="en-US"/>
        </w:rPr>
        <w:t>, Madison, v. 5, p. 1264</w:t>
      </w:r>
      <w:r w:rsidR="00422C77">
        <w:rPr>
          <w:rFonts w:ascii="Arial" w:hAnsi="Arial" w:cs="Arial"/>
          <w:szCs w:val="24"/>
          <w:lang w:val="en-US"/>
        </w:rPr>
        <w:noBreakHyphen/>
        <w:t>1</w:t>
      </w:r>
      <w:r w:rsidR="00956816" w:rsidRPr="00956816">
        <w:rPr>
          <w:rFonts w:ascii="Arial" w:hAnsi="Arial" w:cs="Arial"/>
          <w:szCs w:val="24"/>
          <w:lang w:val="en-US"/>
        </w:rPr>
        <w:t>277, Nov. 2006.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JONG VAN LIER, Q. DE; VAN DAM, J.C.; METSELAAR, K.; JONG, R. DE; DUIJNISVELD, W.H.M. Macroscopic root water uptake distribution using a matric flux potential approach. </w:t>
      </w:r>
      <w:r w:rsidRPr="00956816">
        <w:rPr>
          <w:rFonts w:ascii="Arial" w:hAnsi="Arial" w:cs="Arial"/>
          <w:b/>
          <w:szCs w:val="24"/>
          <w:lang w:val="en-US"/>
        </w:rPr>
        <w:t>Vadose Zone Journal</w:t>
      </w:r>
      <w:r w:rsidRPr="00956816">
        <w:rPr>
          <w:rFonts w:ascii="Arial" w:hAnsi="Arial" w:cs="Arial"/>
          <w:szCs w:val="24"/>
          <w:lang w:val="en-US"/>
        </w:rPr>
        <w:t>, Madison, v. 7, p. 1065</w:t>
      </w:r>
      <w:r w:rsidR="00422C77">
        <w:rPr>
          <w:rFonts w:ascii="Arial" w:hAnsi="Arial" w:cs="Arial"/>
          <w:szCs w:val="24"/>
          <w:lang w:val="en-US"/>
        </w:rPr>
        <w:noBreakHyphen/>
        <w:t>1</w:t>
      </w:r>
      <w:r w:rsidRPr="00956816">
        <w:rPr>
          <w:rFonts w:ascii="Arial" w:hAnsi="Arial" w:cs="Arial"/>
          <w:szCs w:val="24"/>
          <w:lang w:val="en-US"/>
        </w:rPr>
        <w:t>078, Aug. 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JONG VAN LIER, Q. DE; VAN DAM, J.C.; METSELAAR, K. Root water extraction under combined water and osmotic stress.</w:t>
      </w:r>
      <w:proofErr w:type="gramEnd"/>
      <w:r w:rsidRPr="00956816">
        <w:rPr>
          <w:rFonts w:ascii="Arial" w:hAnsi="Arial" w:cs="Arial"/>
          <w:szCs w:val="24"/>
          <w:lang w:val="en-US"/>
        </w:rPr>
        <w:t xml:space="preserve"> </w:t>
      </w:r>
      <w:r w:rsidRPr="00956816">
        <w:rPr>
          <w:rFonts w:ascii="Arial" w:hAnsi="Arial" w:cs="Arial"/>
          <w:b/>
          <w:bCs/>
          <w:szCs w:val="24"/>
          <w:lang w:val="en-US"/>
        </w:rPr>
        <w:t>Soil Science Society of America Journal</w:t>
      </w:r>
      <w:r w:rsidRPr="00956816">
        <w:rPr>
          <w:rFonts w:ascii="Arial" w:hAnsi="Arial" w:cs="Arial"/>
          <w:szCs w:val="24"/>
          <w:lang w:val="en-US"/>
        </w:rPr>
        <w:t>, Madison, v. 73, n. 5, p. 862-875, Oct. 2009.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lastRenderedPageBreak/>
        <w:t>JONG VAN LIER, Q. DE; DOURADO NETO, D.; METSELAAR, K. Modeling of transpiration reduction in van Genuchten-Mualem type soils.</w:t>
      </w:r>
      <w:proofErr w:type="gramEnd"/>
      <w:r w:rsidRPr="00956816">
        <w:rPr>
          <w:rFonts w:ascii="Arial" w:hAnsi="Arial" w:cs="Arial"/>
          <w:szCs w:val="24"/>
          <w:lang w:val="en-US"/>
        </w:rPr>
        <w:t xml:space="preserve"> </w:t>
      </w:r>
      <w:r w:rsidR="00477182" w:rsidRPr="00743826">
        <w:rPr>
          <w:rFonts w:ascii="Arial" w:hAnsi="Arial" w:cs="Arial"/>
          <w:b/>
          <w:bCs/>
          <w:szCs w:val="24"/>
          <w:lang w:val="en-US"/>
        </w:rPr>
        <w:t>Water Resources Research</w:t>
      </w:r>
      <w:r w:rsidRPr="00956816">
        <w:rPr>
          <w:rFonts w:ascii="Arial" w:hAnsi="Arial" w:cs="Arial"/>
          <w:szCs w:val="24"/>
          <w:lang w:val="en-US"/>
        </w:rPr>
        <w:t>, Washington, v. 45, n. 2, p. W02422, Sep. 2009.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956816">
        <w:rPr>
          <w:rFonts w:ascii="Arial" w:hAnsi="Arial" w:cs="Arial"/>
          <w:szCs w:val="24"/>
          <w:lang w:val="en-US"/>
        </w:rPr>
        <w:t xml:space="preserve">JONG VAN LIER, Q. DE. </w:t>
      </w:r>
      <w:r w:rsidRPr="00A3338D">
        <w:rPr>
          <w:rFonts w:ascii="Arial" w:hAnsi="Arial" w:cs="Arial"/>
          <w:b/>
          <w:szCs w:val="24"/>
        </w:rPr>
        <w:t>Física do solo.</w:t>
      </w:r>
      <w:r w:rsidRPr="00A3338D">
        <w:rPr>
          <w:rFonts w:ascii="Arial" w:hAnsi="Arial" w:cs="Arial"/>
          <w:szCs w:val="24"/>
        </w:rPr>
        <w:t xml:space="preserve"> Viçosa: Sociedade Brasileira de Ciência do Solo, 2010. 298 p.</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bCs/>
        </w:rPr>
        <w:t xml:space="preserve">JORGE, L.A.C. </w:t>
      </w:r>
      <w:r w:rsidRPr="00A3338D">
        <w:rPr>
          <w:rFonts w:ascii="Arial" w:hAnsi="Arial" w:cs="Arial"/>
          <w:b/>
          <w:bCs/>
        </w:rPr>
        <w:t>SIARCS 3.0 para Windows: manual do usuário.</w:t>
      </w:r>
      <w:r w:rsidRPr="00A3338D">
        <w:rPr>
          <w:rFonts w:ascii="Arial" w:hAnsi="Arial" w:cs="Arial"/>
          <w:bCs/>
        </w:rPr>
        <w:t xml:space="preserve"> São Carlos: EMBRAPA, 1996. 30 p.</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30763C" w:rsidP="00477182">
      <w:pPr>
        <w:autoSpaceDE w:val="0"/>
        <w:autoSpaceDN w:val="0"/>
        <w:adjustRightInd w:val="0"/>
        <w:spacing w:line="240" w:lineRule="auto"/>
        <w:ind w:firstLine="0"/>
        <w:jc w:val="left"/>
        <w:rPr>
          <w:rFonts w:ascii="Arial" w:hAnsi="Arial" w:cs="Arial"/>
          <w:szCs w:val="24"/>
          <w:lang w:val="en-US"/>
        </w:rPr>
      </w:pPr>
      <w:r w:rsidRPr="00075A9F">
        <w:rPr>
          <w:rFonts w:ascii="Arial" w:hAnsi="Arial" w:cs="Arial"/>
          <w:szCs w:val="24"/>
        </w:rPr>
        <w:t xml:space="preserve">KÖPPEN, W. Versuch einer Klassifikation der Klimate, vorzugsweise nach ihren Beziehungen zur Pflanzenwelt. </w:t>
      </w:r>
      <w:proofErr w:type="gramStart"/>
      <w:r w:rsidR="00477182" w:rsidRPr="00743826">
        <w:rPr>
          <w:rFonts w:ascii="Arial" w:hAnsi="Arial" w:cs="Arial"/>
          <w:b/>
          <w:szCs w:val="24"/>
          <w:lang w:val="en-US"/>
        </w:rPr>
        <w:t>Geographic Zeitschrift</w:t>
      </w:r>
      <w:r w:rsidR="00956816" w:rsidRPr="00956816">
        <w:rPr>
          <w:rFonts w:ascii="Arial" w:hAnsi="Arial" w:cs="Arial"/>
          <w:szCs w:val="24"/>
          <w:lang w:val="en-US"/>
        </w:rPr>
        <w:t>, Berlin, v. 6, p. 593-611, 1900.</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KUIPER, P.J.C. </w:t>
      </w:r>
      <w:proofErr w:type="gramStart"/>
      <w:r w:rsidRPr="00956816">
        <w:rPr>
          <w:rFonts w:ascii="Arial" w:hAnsi="Arial" w:cs="Arial"/>
          <w:szCs w:val="24"/>
          <w:lang w:val="en-US"/>
        </w:rPr>
        <w:t>The effects of environmental factors on the transpiration of leaves, with special reference to stomatal light response.</w:t>
      </w:r>
      <w:proofErr w:type="gramEnd"/>
      <w:r w:rsidRPr="00956816">
        <w:rPr>
          <w:rFonts w:ascii="Arial" w:hAnsi="Arial" w:cs="Arial"/>
          <w:szCs w:val="24"/>
          <w:lang w:val="en-US"/>
        </w:rPr>
        <w:t xml:space="preserve"> </w:t>
      </w:r>
      <w:r w:rsidRPr="00956816">
        <w:rPr>
          <w:rFonts w:ascii="Arial" w:hAnsi="Arial" w:cs="Arial"/>
          <w:b/>
          <w:bCs/>
          <w:szCs w:val="24"/>
          <w:lang w:val="en-US"/>
        </w:rPr>
        <w:t>Landbouwhogeschool Wageningen</w:t>
      </w:r>
      <w:r w:rsidRPr="00956816">
        <w:rPr>
          <w:rFonts w:ascii="Arial" w:hAnsi="Arial" w:cs="Arial"/>
          <w:szCs w:val="24"/>
          <w:lang w:val="en-US"/>
        </w:rPr>
        <w:t>, Wageningen, v. 7, p. 1-49, Nov. 1961.</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KLUTE, A.; PETERS, D.B. Water uptake and root growth.</w:t>
      </w:r>
      <w:proofErr w:type="gramEnd"/>
      <w:r w:rsidRPr="00956816">
        <w:rPr>
          <w:rFonts w:ascii="Arial" w:hAnsi="Arial" w:cs="Arial"/>
          <w:szCs w:val="24"/>
          <w:lang w:val="en-US"/>
        </w:rPr>
        <w:t xml:space="preserve"> In: WHITTINGTON, W.J. (Ed.). </w:t>
      </w:r>
      <w:r w:rsidRPr="00956816">
        <w:rPr>
          <w:rFonts w:ascii="Arial" w:hAnsi="Arial" w:cs="Arial"/>
          <w:b/>
          <w:szCs w:val="24"/>
          <w:lang w:val="en-US"/>
        </w:rPr>
        <w:t>Root growth</w:t>
      </w:r>
      <w:r w:rsidRPr="00956816">
        <w:rPr>
          <w:rFonts w:ascii="Arial" w:hAnsi="Arial" w:cs="Arial"/>
          <w:szCs w:val="24"/>
          <w:lang w:val="en-US"/>
        </w:rPr>
        <w:t xml:space="preserve">. London: Butterworths, 1969. </w:t>
      </w:r>
      <w:proofErr w:type="gramStart"/>
      <w:r w:rsidRPr="00956816">
        <w:rPr>
          <w:rFonts w:ascii="Arial" w:hAnsi="Arial" w:cs="Arial"/>
          <w:szCs w:val="24"/>
          <w:lang w:val="en-US"/>
        </w:rPr>
        <w:t>p. 105</w:t>
      </w:r>
      <w:r w:rsidR="00422C77">
        <w:rPr>
          <w:rFonts w:ascii="Arial" w:hAnsi="Arial" w:cs="Arial"/>
          <w:szCs w:val="24"/>
          <w:lang w:val="en-US"/>
        </w:rPr>
        <w:noBreakHyphen/>
        <w:t>1</w:t>
      </w:r>
      <w:r w:rsidRPr="00956816">
        <w:rPr>
          <w:rFonts w:ascii="Arial" w:hAnsi="Arial" w:cs="Arial"/>
          <w:szCs w:val="24"/>
          <w:lang w:val="en-US"/>
        </w:rPr>
        <w:t>32.</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LASCANO, R.J.; VAN BAVEL, C.H.M. Root water uptake and soil water distribution: test of an availability concept. </w:t>
      </w:r>
      <w:r w:rsidRPr="00956816">
        <w:rPr>
          <w:rFonts w:ascii="Arial" w:hAnsi="Arial" w:cs="Arial"/>
          <w:b/>
          <w:bCs/>
          <w:szCs w:val="24"/>
          <w:lang w:val="en-US"/>
        </w:rPr>
        <w:t>Soil Scicence Society of America Journal</w:t>
      </w:r>
      <w:r w:rsidRPr="00956816">
        <w:rPr>
          <w:rFonts w:ascii="Arial" w:hAnsi="Arial" w:cs="Arial"/>
          <w:szCs w:val="24"/>
          <w:lang w:val="en-US"/>
        </w:rPr>
        <w:t>, Madison, v. 48, p. 233</w:t>
      </w:r>
      <w:r w:rsidR="00422C77">
        <w:rPr>
          <w:rFonts w:ascii="Arial" w:hAnsi="Arial" w:cs="Arial"/>
          <w:szCs w:val="24"/>
          <w:lang w:val="en-US"/>
        </w:rPr>
        <w:noBreakHyphen/>
        <w:t>2</w:t>
      </w:r>
      <w:r w:rsidRPr="00956816">
        <w:rPr>
          <w:rFonts w:ascii="Arial" w:hAnsi="Arial" w:cs="Arial"/>
          <w:szCs w:val="24"/>
          <w:lang w:val="en-US"/>
        </w:rPr>
        <w:t>37, Jun. 1984.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LEFFLER, A.J.; PEEK, M.S.; RYEL, R.J.; IVANS, C.Y.; CALDWELL, M.M. Hydraulic redistribution through the root systems of senesced plants. </w:t>
      </w:r>
      <w:r w:rsidRPr="00956816">
        <w:rPr>
          <w:rFonts w:ascii="Arial" w:hAnsi="Arial" w:cs="Arial"/>
          <w:b/>
          <w:szCs w:val="24"/>
          <w:lang w:val="en-US"/>
        </w:rPr>
        <w:t>Ecology</w:t>
      </w:r>
      <w:r w:rsidRPr="00956816">
        <w:rPr>
          <w:rFonts w:ascii="Arial" w:hAnsi="Arial" w:cs="Arial"/>
          <w:szCs w:val="24"/>
          <w:lang w:val="en-US"/>
        </w:rPr>
        <w:t>, London, v. 86, n. 6, p. 633-642, Sep. 2005.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r w:rsidRPr="00956816">
        <w:rPr>
          <w:rFonts w:ascii="Arial" w:hAnsi="Arial" w:cs="Arial"/>
          <w:lang w:val="en-US"/>
        </w:rPr>
        <w:t xml:space="preserve">LEGATES, D.R.; MCCABE, G.J. Evaluating the use of “goodness-of-fit” measures in hydrologic and hydroclimatic model validation. </w:t>
      </w:r>
      <w:r w:rsidRPr="00956816">
        <w:rPr>
          <w:rFonts w:ascii="Arial" w:hAnsi="Arial" w:cs="Arial"/>
          <w:b/>
          <w:lang w:val="en-US"/>
        </w:rPr>
        <w:t>Water Resources Research</w:t>
      </w:r>
      <w:r w:rsidRPr="00956816">
        <w:rPr>
          <w:rFonts w:ascii="Arial" w:hAnsi="Arial" w:cs="Arial"/>
          <w:lang w:val="en-US"/>
        </w:rPr>
        <w:t>, Washington, v. 35, p. 233</w:t>
      </w:r>
      <w:r w:rsidR="00422C77">
        <w:rPr>
          <w:rFonts w:ascii="Arial" w:hAnsi="Arial" w:cs="Arial"/>
          <w:lang w:val="en-US"/>
        </w:rPr>
        <w:noBreakHyphen/>
        <w:t>2</w:t>
      </w:r>
      <w:r w:rsidRPr="00956816">
        <w:rPr>
          <w:rFonts w:ascii="Arial" w:hAnsi="Arial" w:cs="Arial"/>
          <w:lang w:val="en-US"/>
        </w:rPr>
        <w:t>41, Jul. 1999.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LEINONEN, I.; GRANT, O.M.; TAGLIAVIA, C.P.P.; CHAVES, M.M.; JONES, H.G. Estimating stomatal conductance with thermal imagery. </w:t>
      </w:r>
      <w:r w:rsidRPr="00956816">
        <w:rPr>
          <w:rFonts w:ascii="Arial" w:hAnsi="Arial" w:cs="Arial"/>
          <w:b/>
          <w:szCs w:val="24"/>
          <w:lang w:val="en-US"/>
        </w:rPr>
        <w:t>Plant, Cell &amp; Environment</w:t>
      </w:r>
      <w:r w:rsidRPr="00956816">
        <w:rPr>
          <w:rFonts w:ascii="Arial" w:hAnsi="Arial" w:cs="Arial"/>
          <w:szCs w:val="24"/>
          <w:lang w:val="en-US"/>
        </w:rPr>
        <w:t>, Logan, v. 29, n. 7, p. 1508</w:t>
      </w:r>
      <w:r w:rsidR="00422C77">
        <w:rPr>
          <w:rFonts w:ascii="Arial" w:hAnsi="Arial" w:cs="Arial"/>
          <w:szCs w:val="24"/>
          <w:lang w:val="en-US"/>
        </w:rPr>
        <w:noBreakHyphen/>
        <w:t>1</w:t>
      </w:r>
      <w:r w:rsidRPr="00956816">
        <w:rPr>
          <w:rFonts w:ascii="Arial" w:hAnsi="Arial" w:cs="Arial"/>
          <w:szCs w:val="24"/>
          <w:lang w:val="en-US"/>
        </w:rPr>
        <w:t>517, Apr. 2006.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LEUNING, R. </w:t>
      </w:r>
      <w:proofErr w:type="gramStart"/>
      <w:r w:rsidRPr="00956816">
        <w:rPr>
          <w:rFonts w:ascii="Arial" w:hAnsi="Arial" w:cs="Arial"/>
          <w:szCs w:val="24"/>
          <w:lang w:val="en-US"/>
        </w:rPr>
        <w:t>A critical appraisal of a combined stomatal-photosynthesis model for C3 plants.</w:t>
      </w:r>
      <w:proofErr w:type="gramEnd"/>
      <w:r w:rsidRPr="00956816">
        <w:rPr>
          <w:rFonts w:ascii="Arial" w:hAnsi="Arial" w:cs="Arial"/>
          <w:szCs w:val="24"/>
          <w:lang w:val="en-US"/>
        </w:rPr>
        <w:t xml:space="preserve"> </w:t>
      </w:r>
      <w:r w:rsidRPr="00956816">
        <w:rPr>
          <w:rFonts w:ascii="Arial" w:hAnsi="Arial" w:cs="Arial"/>
          <w:b/>
          <w:bCs/>
          <w:szCs w:val="24"/>
          <w:lang w:val="en-US"/>
        </w:rPr>
        <w:t>Plant, Cell and Environment</w:t>
      </w:r>
      <w:r w:rsidRPr="00956816">
        <w:rPr>
          <w:rFonts w:ascii="Arial" w:hAnsi="Arial" w:cs="Arial"/>
          <w:szCs w:val="24"/>
          <w:lang w:val="en-US"/>
        </w:rPr>
        <w:t>, Logan, v. 18, n. 2, p. 339</w:t>
      </w:r>
      <w:r w:rsidR="00422C77">
        <w:rPr>
          <w:rFonts w:ascii="Arial" w:hAnsi="Arial" w:cs="Arial"/>
          <w:szCs w:val="24"/>
          <w:lang w:val="en-US"/>
        </w:rPr>
        <w:noBreakHyphen/>
        <w:t>3</w:t>
      </w:r>
      <w:r w:rsidRPr="00956816">
        <w:rPr>
          <w:rFonts w:ascii="Arial" w:hAnsi="Arial" w:cs="Arial"/>
          <w:szCs w:val="24"/>
          <w:lang w:val="en-US"/>
        </w:rPr>
        <w:t>55, Oct. 1995.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 xml:space="preserve">LOPES, D.B. </w:t>
      </w:r>
      <w:r w:rsidRPr="00956816">
        <w:rPr>
          <w:rFonts w:ascii="Arial" w:hAnsi="Arial" w:cs="Arial"/>
          <w:b/>
          <w:szCs w:val="24"/>
          <w:lang w:val="en-US"/>
        </w:rPr>
        <w:t>Photosyntetic competence of bean leaves with rust and anthracnose</w:t>
      </w:r>
      <w:r w:rsidRPr="00956816">
        <w:rPr>
          <w:rFonts w:ascii="Arial" w:hAnsi="Arial" w:cs="Arial"/>
          <w:szCs w:val="24"/>
          <w:lang w:val="en-US"/>
        </w:rPr>
        <w:t>.</w:t>
      </w:r>
      <w:proofErr w:type="gramEnd"/>
      <w:r w:rsidRPr="00956816">
        <w:rPr>
          <w:rFonts w:ascii="Arial" w:hAnsi="Arial" w:cs="Arial"/>
          <w:szCs w:val="24"/>
          <w:lang w:val="en-US"/>
        </w:rPr>
        <w:t xml:space="preserve"> </w:t>
      </w:r>
      <w:r w:rsidRPr="00956816">
        <w:rPr>
          <w:rFonts w:ascii="Arial" w:hAnsi="Arial" w:cs="Arial"/>
          <w:bCs/>
          <w:szCs w:val="24"/>
          <w:lang w:val="en-US"/>
        </w:rPr>
        <w:t>1999.</w:t>
      </w:r>
      <w:del w:id="961" w:author="Quirijn" w:date="2011-06-22T10:09:00Z">
        <w:r w:rsidRPr="00956816" w:rsidDel="004B5A67">
          <w:rPr>
            <w:rFonts w:ascii="Arial" w:hAnsi="Arial" w:cs="Arial"/>
            <w:b/>
            <w:bCs/>
            <w:szCs w:val="24"/>
            <w:lang w:val="en-US"/>
          </w:rPr>
          <w:delText xml:space="preserve"> </w:delText>
        </w:r>
        <w:r w:rsidRPr="00956816" w:rsidDel="004B5A67">
          <w:rPr>
            <w:rFonts w:ascii="Arial" w:hAnsi="Arial" w:cs="Arial"/>
            <w:szCs w:val="24"/>
            <w:lang w:val="en-US"/>
          </w:rPr>
          <w:delText xml:space="preserve"> </w:delText>
        </w:r>
      </w:del>
      <w:ins w:id="962" w:author="Quirijn" w:date="2011-06-22T10:09:00Z">
        <w:r w:rsidR="004B5A67">
          <w:rPr>
            <w:rFonts w:ascii="Arial" w:hAnsi="Arial" w:cs="Arial"/>
            <w:b/>
            <w:bCs/>
            <w:szCs w:val="24"/>
            <w:lang w:val="en-US"/>
          </w:rPr>
          <w:t xml:space="preserve"> </w:t>
        </w:r>
      </w:ins>
      <w:r w:rsidRPr="00956816">
        <w:rPr>
          <w:rFonts w:ascii="Arial" w:hAnsi="Arial" w:cs="Arial"/>
          <w:szCs w:val="24"/>
          <w:lang w:val="en-US"/>
        </w:rPr>
        <w:t>166 p. Tese - University of Florida, Florida, 1999.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MAHAN, J.R.; BURKE, J.J.; WANJURA, D.F.; UPCHURCH, D.R. Determination of temperature and time thresholds for BIOTIC irrigation of peanut on the Southern High Plains of Texas.</w:t>
      </w:r>
      <w:proofErr w:type="gramEnd"/>
      <w:r w:rsidRPr="00956816">
        <w:rPr>
          <w:rFonts w:ascii="Arial" w:hAnsi="Arial" w:cs="Arial"/>
          <w:szCs w:val="24"/>
          <w:lang w:val="en-US"/>
        </w:rPr>
        <w:t xml:space="preserve"> </w:t>
      </w:r>
      <w:r w:rsidRPr="00956816">
        <w:rPr>
          <w:rFonts w:ascii="Arial" w:hAnsi="Arial" w:cs="Arial"/>
          <w:b/>
          <w:bCs/>
          <w:szCs w:val="24"/>
          <w:lang w:val="en-US"/>
        </w:rPr>
        <w:t>Irrigation Science</w:t>
      </w:r>
      <w:r w:rsidRPr="00956816">
        <w:rPr>
          <w:rFonts w:ascii="Arial" w:hAnsi="Arial" w:cs="Arial"/>
          <w:szCs w:val="24"/>
          <w:lang w:val="en-US"/>
        </w:rPr>
        <w:t>, Heidelberg, v. 23, p. 145</w:t>
      </w:r>
      <w:r w:rsidR="00422C77">
        <w:rPr>
          <w:rFonts w:ascii="Arial" w:hAnsi="Arial" w:cs="Arial"/>
          <w:szCs w:val="24"/>
          <w:lang w:val="en-US"/>
        </w:rPr>
        <w:noBreakHyphen/>
        <w:t>1</w:t>
      </w:r>
      <w:r w:rsidRPr="00956816">
        <w:rPr>
          <w:rFonts w:ascii="Arial" w:hAnsi="Arial" w:cs="Arial"/>
          <w:szCs w:val="24"/>
          <w:lang w:val="en-US"/>
        </w:rPr>
        <w:t>52, May 2005.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lastRenderedPageBreak/>
        <w:t>MAHAN, J.R.; YEATER, K.M. Agricultural applications of a low-cost infrared thermometer.</w:t>
      </w:r>
      <w:proofErr w:type="gramEnd"/>
      <w:r w:rsidRPr="00956816">
        <w:rPr>
          <w:rFonts w:ascii="Arial" w:hAnsi="Arial" w:cs="Arial"/>
          <w:szCs w:val="24"/>
          <w:lang w:val="en-US"/>
        </w:rPr>
        <w:t xml:space="preserve"> </w:t>
      </w:r>
      <w:r w:rsidRPr="00956816">
        <w:rPr>
          <w:rFonts w:ascii="Arial" w:hAnsi="Arial" w:cs="Arial"/>
          <w:b/>
          <w:bCs/>
          <w:szCs w:val="24"/>
          <w:lang w:val="en-US"/>
        </w:rPr>
        <w:t>Computers and Electronics in Agriculture</w:t>
      </w:r>
      <w:r w:rsidRPr="00956816">
        <w:rPr>
          <w:rFonts w:ascii="Arial" w:hAnsi="Arial" w:cs="Arial"/>
          <w:szCs w:val="24"/>
          <w:lang w:val="en-US"/>
        </w:rPr>
        <w:t>, London, v. 64, n. 2, p. 262</w:t>
      </w:r>
      <w:r w:rsidR="00422C77">
        <w:rPr>
          <w:rFonts w:ascii="Arial" w:hAnsi="Arial" w:cs="Arial"/>
          <w:szCs w:val="24"/>
          <w:lang w:val="en-US"/>
        </w:rPr>
        <w:noBreakHyphen/>
        <w:t>2</w:t>
      </w:r>
      <w:r w:rsidRPr="00956816">
        <w:rPr>
          <w:rFonts w:ascii="Arial" w:hAnsi="Arial" w:cs="Arial"/>
          <w:szCs w:val="24"/>
          <w:lang w:val="en-US"/>
        </w:rPr>
        <w:t>67, Jun. 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MATERECHERA, S.A.; ALSTON, A.M.; KIRBY, J.M.; DEXTER, A.R. Influence of root diameter on the penetration of seminal roots into a compacted subsoil. </w:t>
      </w:r>
      <w:r w:rsidRPr="00956816">
        <w:rPr>
          <w:rFonts w:ascii="Arial" w:hAnsi="Arial" w:cs="Arial"/>
          <w:b/>
          <w:szCs w:val="24"/>
          <w:lang w:val="en-US"/>
        </w:rPr>
        <w:t>Plant and Soil</w:t>
      </w:r>
      <w:r w:rsidRPr="00956816">
        <w:rPr>
          <w:rFonts w:ascii="Arial" w:hAnsi="Arial" w:cs="Arial"/>
          <w:szCs w:val="24"/>
          <w:lang w:val="en-US"/>
        </w:rPr>
        <w:t xml:space="preserve">, </w:t>
      </w:r>
      <w:r w:rsidRPr="00956816">
        <w:rPr>
          <w:rFonts w:ascii="Arial" w:hAnsi="Arial" w:cs="Arial"/>
          <w:lang w:val="en-US"/>
        </w:rPr>
        <w:t>Dordrecht</w:t>
      </w:r>
      <w:r w:rsidRPr="00956816">
        <w:rPr>
          <w:rFonts w:ascii="Arial" w:hAnsi="Arial" w:cs="Arial"/>
          <w:szCs w:val="24"/>
          <w:lang w:val="en-US"/>
        </w:rPr>
        <w:t>, v. 144, n. 1, p. 297</w:t>
      </w:r>
      <w:r w:rsidR="00422C77">
        <w:rPr>
          <w:rFonts w:ascii="Arial" w:hAnsi="Arial" w:cs="Arial"/>
          <w:szCs w:val="24"/>
          <w:lang w:val="en-US"/>
        </w:rPr>
        <w:noBreakHyphen/>
        <w:t>3</w:t>
      </w:r>
      <w:r w:rsidRPr="00956816">
        <w:rPr>
          <w:rFonts w:ascii="Arial" w:hAnsi="Arial" w:cs="Arial"/>
          <w:szCs w:val="24"/>
          <w:lang w:val="en-US"/>
        </w:rPr>
        <w:t>03, Jul. 1992.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METSELAAR, K.; JONG VAN LIER, Q. DE.</w:t>
      </w:r>
      <w:proofErr w:type="gramEnd"/>
      <w:r w:rsidRPr="00956816">
        <w:rPr>
          <w:rFonts w:ascii="Arial" w:hAnsi="Arial" w:cs="Arial"/>
          <w:szCs w:val="24"/>
          <w:lang w:val="en-US"/>
        </w:rPr>
        <w:t xml:space="preserve"> </w:t>
      </w:r>
      <w:r w:rsidR="00477182" w:rsidRPr="00743826">
        <w:rPr>
          <w:rFonts w:ascii="Arial" w:hAnsi="Arial" w:cs="Arial"/>
          <w:szCs w:val="24"/>
          <w:lang w:val="en-US"/>
        </w:rPr>
        <w:t xml:space="preserve">The </w:t>
      </w:r>
      <w:proofErr w:type="gramStart"/>
      <w:r w:rsidR="00477182" w:rsidRPr="00743826">
        <w:rPr>
          <w:rFonts w:ascii="Arial" w:hAnsi="Arial" w:cs="Arial"/>
          <w:szCs w:val="24"/>
          <w:lang w:val="en-US"/>
        </w:rPr>
        <w:t>shape of the transpiration reduction function</w:t>
      </w:r>
      <w:proofErr w:type="gramEnd"/>
      <w:r w:rsidR="00477182" w:rsidRPr="00743826">
        <w:rPr>
          <w:rFonts w:ascii="Arial" w:hAnsi="Arial" w:cs="Arial"/>
          <w:szCs w:val="24"/>
          <w:lang w:val="en-US"/>
        </w:rPr>
        <w:t xml:space="preserve"> under plant water stress. </w:t>
      </w:r>
      <w:r w:rsidRPr="00956816">
        <w:rPr>
          <w:rFonts w:ascii="Arial" w:hAnsi="Arial" w:cs="Arial"/>
          <w:b/>
          <w:bCs/>
          <w:szCs w:val="24"/>
          <w:lang w:val="en-US"/>
        </w:rPr>
        <w:t>Vadose Zone Journal</w:t>
      </w:r>
      <w:r w:rsidRPr="00956816">
        <w:rPr>
          <w:rFonts w:ascii="Arial" w:hAnsi="Arial" w:cs="Arial"/>
          <w:szCs w:val="24"/>
          <w:lang w:val="en-US"/>
        </w:rPr>
        <w:t>, Madison, v. 6, p. 124</w:t>
      </w:r>
      <w:r w:rsidR="00422C77">
        <w:rPr>
          <w:rFonts w:ascii="Arial" w:hAnsi="Arial" w:cs="Arial"/>
          <w:szCs w:val="24"/>
          <w:lang w:val="en-US"/>
        </w:rPr>
        <w:noBreakHyphen/>
        <w:t>1</w:t>
      </w:r>
      <w:r w:rsidRPr="00956816">
        <w:rPr>
          <w:rFonts w:ascii="Arial" w:hAnsi="Arial" w:cs="Arial"/>
          <w:szCs w:val="24"/>
          <w:lang w:val="en-US"/>
        </w:rPr>
        <w:t>39, Jan.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MOLDRUP, P.; ROLSTON, D.E.; HANSEN, J.A.A.; YAMAGUCHI, T.</w:t>
      </w:r>
      <w:proofErr w:type="gramEnd"/>
      <w:r w:rsidRPr="00956816">
        <w:rPr>
          <w:rFonts w:ascii="Arial" w:hAnsi="Arial" w:cs="Arial"/>
          <w:szCs w:val="24"/>
          <w:lang w:val="en-US"/>
        </w:rPr>
        <w:t xml:space="preserve"> A simple, mechanistic model for soil resistance to plant water uptake. </w:t>
      </w:r>
      <w:r w:rsidRPr="00956816">
        <w:rPr>
          <w:rFonts w:ascii="Arial" w:hAnsi="Arial" w:cs="Arial"/>
          <w:b/>
          <w:szCs w:val="24"/>
          <w:lang w:val="en-US"/>
        </w:rPr>
        <w:t>Soil Science</w:t>
      </w:r>
      <w:r w:rsidRPr="00956816">
        <w:rPr>
          <w:rFonts w:ascii="Arial" w:hAnsi="Arial" w:cs="Arial"/>
          <w:szCs w:val="24"/>
          <w:lang w:val="en-US"/>
        </w:rPr>
        <w:t>, Baltimore, v. 153, n. 2, p. 87-93, Feb. 1992</w:t>
      </w:r>
      <w:r w:rsidRPr="00956816">
        <w:rPr>
          <w:rFonts w:ascii="Arial" w:hAnsi="Arial" w:cs="Arial"/>
          <w:b/>
          <w:bCs/>
          <w:szCs w:val="24"/>
          <w:lang w:val="en-US"/>
        </w:rPr>
        <w:t>.</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MONTEITH, J.L.</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A reinterpretation of stomatal responses to humidity.</w:t>
      </w:r>
      <w:proofErr w:type="gramEnd"/>
      <w:r w:rsidRPr="00956816">
        <w:rPr>
          <w:rFonts w:ascii="Arial" w:hAnsi="Arial" w:cs="Arial"/>
          <w:szCs w:val="24"/>
          <w:lang w:val="en-US"/>
        </w:rPr>
        <w:t xml:space="preserve"> </w:t>
      </w:r>
      <w:proofErr w:type="gramStart"/>
      <w:r w:rsidRPr="00956816">
        <w:rPr>
          <w:rFonts w:ascii="Arial" w:hAnsi="Arial" w:cs="Arial"/>
          <w:b/>
          <w:szCs w:val="24"/>
          <w:lang w:val="en-US"/>
        </w:rPr>
        <w:t>Plant, Cell and Environment</w:t>
      </w:r>
      <w:r w:rsidRPr="00956816">
        <w:rPr>
          <w:rFonts w:ascii="Arial" w:hAnsi="Arial" w:cs="Arial"/>
          <w:szCs w:val="24"/>
          <w:lang w:val="en-US"/>
        </w:rPr>
        <w:t>, Logan, v, 18, n.4, p. 357</w:t>
      </w:r>
      <w:r w:rsidR="00422C77">
        <w:rPr>
          <w:rFonts w:ascii="Arial" w:hAnsi="Arial" w:cs="Arial"/>
          <w:szCs w:val="24"/>
          <w:lang w:val="en-US"/>
        </w:rPr>
        <w:noBreakHyphen/>
        <w:t>3</w:t>
      </w:r>
      <w:r w:rsidRPr="00956816">
        <w:rPr>
          <w:rFonts w:ascii="Arial" w:hAnsi="Arial" w:cs="Arial"/>
          <w:szCs w:val="24"/>
          <w:lang w:val="en-US"/>
        </w:rPr>
        <w:t>64, Jun. 1995.</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MORAN, M.S.; CLARKE, T.R.; INOUE, Y.; VIDAL, A. Estimating crop water deficit using the relation between surface-air temperature and spectral vegetation index.</w:t>
      </w:r>
      <w:proofErr w:type="gramEnd"/>
      <w:r w:rsidRPr="00956816">
        <w:rPr>
          <w:rFonts w:ascii="Arial" w:hAnsi="Arial" w:cs="Arial"/>
          <w:b/>
          <w:szCs w:val="24"/>
          <w:lang w:val="en-US"/>
        </w:rPr>
        <w:t xml:space="preserve"> Remote Sensing of Environment</w:t>
      </w:r>
      <w:r w:rsidRPr="00956816">
        <w:rPr>
          <w:rFonts w:ascii="Arial" w:hAnsi="Arial" w:cs="Arial"/>
          <w:szCs w:val="24"/>
          <w:lang w:val="en-US"/>
        </w:rPr>
        <w:t>, Sydney, v. 49, n. 2, p. 249</w:t>
      </w:r>
      <w:r w:rsidR="00422C77">
        <w:rPr>
          <w:rFonts w:ascii="Arial" w:hAnsi="Arial" w:cs="Arial"/>
          <w:szCs w:val="24"/>
          <w:lang w:val="en-US"/>
        </w:rPr>
        <w:noBreakHyphen/>
        <w:t>2</w:t>
      </w:r>
      <w:r w:rsidRPr="00956816">
        <w:rPr>
          <w:rFonts w:ascii="Arial" w:hAnsi="Arial" w:cs="Arial"/>
          <w:szCs w:val="24"/>
          <w:lang w:val="en-US"/>
        </w:rPr>
        <w:t>63, Jul. 1994.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NIMAH, M.N.; HANKS, R.J. Model for estimating soil water, plant, and atmospheric interrelations: I Description and sensitivity. </w:t>
      </w:r>
      <w:r w:rsidRPr="00956816">
        <w:rPr>
          <w:rFonts w:ascii="Arial" w:hAnsi="Arial" w:cs="Arial"/>
          <w:b/>
          <w:szCs w:val="24"/>
          <w:lang w:val="en-US"/>
        </w:rPr>
        <w:t>Soil Science Society of America Proceedings</w:t>
      </w:r>
      <w:r w:rsidRPr="00956816">
        <w:rPr>
          <w:rFonts w:ascii="Arial" w:hAnsi="Arial" w:cs="Arial"/>
          <w:szCs w:val="24"/>
          <w:lang w:val="en-US"/>
        </w:rPr>
        <w:t>, Madison, v. 37, n. 1, p. 522-527, Feb. 1973.</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NIYOGI, N.; RAMAN, S. Comparison of four different stomatal resistance schemes using FIFE observations.</w:t>
      </w:r>
      <w:proofErr w:type="gramEnd"/>
      <w:r w:rsidRPr="00956816">
        <w:rPr>
          <w:rFonts w:ascii="Arial" w:hAnsi="Arial" w:cs="Arial"/>
          <w:szCs w:val="24"/>
          <w:lang w:val="en-US"/>
        </w:rPr>
        <w:t xml:space="preserve"> </w:t>
      </w:r>
      <w:r w:rsidRPr="00956816">
        <w:rPr>
          <w:rFonts w:ascii="Arial" w:hAnsi="Arial" w:cs="Arial"/>
          <w:b/>
          <w:bCs/>
          <w:szCs w:val="24"/>
          <w:lang w:val="en-US"/>
        </w:rPr>
        <w:t>Journal of Applied Meteorology</w:t>
      </w:r>
      <w:r w:rsidRPr="00956816">
        <w:rPr>
          <w:rFonts w:ascii="Arial" w:hAnsi="Arial" w:cs="Arial"/>
          <w:szCs w:val="24"/>
          <w:lang w:val="en-US"/>
        </w:rPr>
        <w:t>, Boston, v. 36, N. 7, p. 903-917, Apr. 1997.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NOILHAN, J.; PLANTON, S.</w:t>
      </w:r>
      <w:proofErr w:type="gramEnd"/>
      <w:r w:rsidRPr="00956816">
        <w:rPr>
          <w:rFonts w:ascii="Arial" w:hAnsi="Arial" w:cs="Arial"/>
          <w:szCs w:val="24"/>
          <w:lang w:val="en-US"/>
        </w:rPr>
        <w:t xml:space="preserve"> A simple parameterization of land surface processes for meteorological models. </w:t>
      </w:r>
      <w:r w:rsidRPr="00956816">
        <w:rPr>
          <w:rFonts w:ascii="Arial" w:hAnsi="Arial" w:cs="Arial"/>
          <w:b/>
          <w:bCs/>
          <w:szCs w:val="24"/>
          <w:lang w:val="en-US"/>
        </w:rPr>
        <w:t>Monthly Weather Review</w:t>
      </w:r>
      <w:r w:rsidRPr="00956816">
        <w:rPr>
          <w:rFonts w:ascii="Arial" w:hAnsi="Arial" w:cs="Arial"/>
          <w:szCs w:val="24"/>
          <w:lang w:val="en-US"/>
        </w:rPr>
        <w:t xml:space="preserve">, Washington, v. 117, p. 536-549, Sep, 1989. </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NOILHAN, J.; MAHFOUF, J.-F.</w:t>
      </w:r>
      <w:proofErr w:type="gramEnd"/>
      <w:r w:rsidRPr="00956816">
        <w:rPr>
          <w:rFonts w:ascii="Arial" w:hAnsi="Arial" w:cs="Arial"/>
          <w:szCs w:val="24"/>
          <w:lang w:val="en-US"/>
        </w:rPr>
        <w:t xml:space="preserve"> The ISBA land surface parameterization scheme. </w:t>
      </w:r>
      <w:r w:rsidRPr="00956816">
        <w:rPr>
          <w:rFonts w:ascii="Arial" w:hAnsi="Arial" w:cs="Arial"/>
          <w:b/>
          <w:bCs/>
          <w:szCs w:val="24"/>
          <w:lang w:val="en-US"/>
        </w:rPr>
        <w:t>Global and Planetary Change</w:t>
      </w:r>
      <w:r w:rsidRPr="00956816">
        <w:rPr>
          <w:rFonts w:ascii="Arial" w:hAnsi="Arial" w:cs="Arial"/>
          <w:szCs w:val="24"/>
          <w:lang w:val="en-US"/>
        </w:rPr>
        <w:t>, New York, v. 13, p. 145</w:t>
      </w:r>
      <w:r w:rsidR="00422C77">
        <w:rPr>
          <w:rFonts w:ascii="Arial" w:hAnsi="Arial" w:cs="Arial"/>
          <w:szCs w:val="24"/>
          <w:lang w:val="en-US"/>
        </w:rPr>
        <w:noBreakHyphen/>
        <w:t>1</w:t>
      </w:r>
      <w:r w:rsidRPr="00956816">
        <w:rPr>
          <w:rFonts w:ascii="Arial" w:hAnsi="Arial" w:cs="Arial"/>
          <w:szCs w:val="24"/>
          <w:lang w:val="en-US"/>
        </w:rPr>
        <w:t>59, Sep. 1996.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956816">
        <w:rPr>
          <w:rFonts w:ascii="Arial" w:hAnsi="Arial" w:cs="Arial"/>
          <w:szCs w:val="24"/>
          <w:lang w:val="en-US"/>
        </w:rPr>
        <w:t xml:space="preserve">OZIER-LAFONTAINE, H.; LAFOLIE, F.; BRUCKLER, L.; TOURNEBIZE, R.; MOLLIER, A. Modelling competition for water in intercrops: Theory and comparison with field experiments. </w:t>
      </w:r>
      <w:r w:rsidRPr="00A3338D">
        <w:rPr>
          <w:rFonts w:ascii="Arial" w:hAnsi="Arial" w:cs="Arial"/>
          <w:b/>
          <w:szCs w:val="24"/>
        </w:rPr>
        <w:t>Plant and Soil</w:t>
      </w:r>
      <w:r w:rsidRPr="00A3338D">
        <w:rPr>
          <w:rFonts w:ascii="Arial" w:hAnsi="Arial" w:cs="Arial"/>
          <w:szCs w:val="24"/>
        </w:rPr>
        <w:t xml:space="preserve">, </w:t>
      </w:r>
      <w:r w:rsidRPr="00A3338D">
        <w:rPr>
          <w:rFonts w:ascii="Arial" w:hAnsi="Arial" w:cs="Arial"/>
        </w:rPr>
        <w:t>Dordrecht</w:t>
      </w:r>
      <w:r w:rsidRPr="00A3338D">
        <w:rPr>
          <w:rFonts w:ascii="Arial" w:hAnsi="Arial" w:cs="Arial"/>
          <w:szCs w:val="24"/>
        </w:rPr>
        <w:t>, v. 204, n. 1, p. 183</w:t>
      </w:r>
      <w:r w:rsidR="00422C77" w:rsidRPr="00A3338D">
        <w:rPr>
          <w:rFonts w:ascii="Arial" w:hAnsi="Arial" w:cs="Arial"/>
          <w:szCs w:val="24"/>
        </w:rPr>
        <w:noBreakHyphen/>
        <w:t>2</w:t>
      </w:r>
      <w:r w:rsidRPr="00A3338D">
        <w:rPr>
          <w:rFonts w:ascii="Arial" w:hAnsi="Arial" w:cs="Arial"/>
          <w:szCs w:val="24"/>
        </w:rPr>
        <w:t>01, Jan. 1998.</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 xml:space="preserve">PAIVA, A.S.; FERNANDES, E.J.; RODRIGUES, T.J.D.; TURCO, J.E.P. Condutância estomática em folhas de feijoeiro submetido a diferentes regimes de irrigação. </w:t>
      </w:r>
      <w:r w:rsidR="00477182" w:rsidRPr="00743826">
        <w:rPr>
          <w:rFonts w:ascii="Arial" w:hAnsi="Arial" w:cs="Arial"/>
          <w:b/>
          <w:szCs w:val="24"/>
          <w:lang w:val="en-US"/>
        </w:rPr>
        <w:t>Engenharia Agrícola</w:t>
      </w:r>
      <w:r w:rsidRPr="00956816">
        <w:rPr>
          <w:rFonts w:ascii="Arial" w:hAnsi="Arial" w:cs="Arial"/>
          <w:szCs w:val="24"/>
          <w:lang w:val="en-US"/>
        </w:rPr>
        <w:t>, Jaboticabal, v. 21, n. 1, p. 161</w:t>
      </w:r>
      <w:r w:rsidR="00422C77">
        <w:rPr>
          <w:rFonts w:ascii="Arial" w:hAnsi="Arial" w:cs="Arial"/>
          <w:szCs w:val="24"/>
          <w:lang w:val="en-US"/>
        </w:rPr>
        <w:noBreakHyphen/>
        <w:t>1</w:t>
      </w:r>
      <w:r w:rsidRPr="00956816">
        <w:rPr>
          <w:rFonts w:ascii="Arial" w:hAnsi="Arial" w:cs="Arial"/>
          <w:szCs w:val="24"/>
          <w:lang w:val="en-US"/>
        </w:rPr>
        <w:t>69, Abr. 2005.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lastRenderedPageBreak/>
        <w:t>PARDOSSI, A; VERNIERI, P; TOGNONI, T. Involvement of abscisic acid in regulating water status in Phaseolus vulgaris L. during chilling.</w:t>
      </w:r>
      <w:proofErr w:type="gramEnd"/>
      <w:r w:rsidRPr="00956816">
        <w:rPr>
          <w:rFonts w:ascii="Arial" w:hAnsi="Arial" w:cs="Arial"/>
          <w:szCs w:val="24"/>
          <w:lang w:val="en-US"/>
        </w:rPr>
        <w:t xml:space="preserve"> </w:t>
      </w:r>
      <w:r w:rsidRPr="00956816">
        <w:rPr>
          <w:rFonts w:ascii="Arial" w:hAnsi="Arial" w:cs="Arial"/>
          <w:b/>
          <w:szCs w:val="24"/>
          <w:lang w:val="en-US"/>
        </w:rPr>
        <w:t>Plant Physiology</w:t>
      </w:r>
      <w:r w:rsidRPr="00956816">
        <w:rPr>
          <w:rFonts w:ascii="Arial" w:hAnsi="Arial" w:cs="Arial"/>
          <w:szCs w:val="24"/>
          <w:lang w:val="en-US"/>
        </w:rPr>
        <w:t>, New York, v. 100, p. 1243</w:t>
      </w:r>
      <w:r w:rsidR="00422C77">
        <w:rPr>
          <w:rFonts w:ascii="Arial" w:hAnsi="Arial" w:cs="Arial"/>
          <w:szCs w:val="24"/>
          <w:lang w:val="en-US"/>
        </w:rPr>
        <w:noBreakHyphen/>
        <w:t>1</w:t>
      </w:r>
      <w:r w:rsidRPr="00956816">
        <w:rPr>
          <w:rFonts w:ascii="Arial" w:hAnsi="Arial" w:cs="Arial"/>
          <w:szCs w:val="24"/>
          <w:lang w:val="en-US"/>
        </w:rPr>
        <w:t>250, Oct. 1992.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PASSOS, E.E.M.; PRADO, C.H.B.A.; ARAGÃO, W.M.</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 xml:space="preserve">The influence of vapor pressure deficit on leaf water relations of </w:t>
      </w:r>
      <w:r w:rsidRPr="00956816">
        <w:rPr>
          <w:rFonts w:ascii="Arial" w:hAnsi="Arial" w:cs="Arial"/>
          <w:i/>
          <w:iCs/>
          <w:szCs w:val="24"/>
          <w:lang w:val="en-US"/>
        </w:rPr>
        <w:t>Cocos Nucifera</w:t>
      </w:r>
      <w:r w:rsidRPr="00956816">
        <w:rPr>
          <w:rFonts w:ascii="Arial" w:hAnsi="Arial" w:cs="Arial"/>
          <w:szCs w:val="24"/>
          <w:lang w:val="en-US"/>
        </w:rPr>
        <w:t xml:space="preserve"> in Northeast Brazil.</w:t>
      </w:r>
      <w:proofErr w:type="gramEnd"/>
      <w:r w:rsidRPr="00956816">
        <w:rPr>
          <w:rFonts w:ascii="Arial" w:hAnsi="Arial" w:cs="Arial"/>
          <w:szCs w:val="24"/>
          <w:lang w:val="en-US"/>
        </w:rPr>
        <w:t xml:space="preserve"> </w:t>
      </w:r>
      <w:r w:rsidRPr="00956816">
        <w:rPr>
          <w:rFonts w:ascii="Arial" w:hAnsi="Arial" w:cs="Arial"/>
          <w:b/>
          <w:szCs w:val="24"/>
          <w:lang w:val="en-US"/>
        </w:rPr>
        <w:t>Experimental Agriculture</w:t>
      </w:r>
      <w:r w:rsidRPr="00956816">
        <w:rPr>
          <w:rFonts w:ascii="Arial" w:hAnsi="Arial" w:cs="Arial"/>
          <w:szCs w:val="24"/>
          <w:lang w:val="en-US"/>
        </w:rPr>
        <w:t>, Cambridge, v. 45, n. 1, p. 93</w:t>
      </w:r>
      <w:r w:rsidR="00422C77">
        <w:rPr>
          <w:rFonts w:ascii="Arial" w:hAnsi="Arial" w:cs="Arial"/>
          <w:szCs w:val="24"/>
          <w:lang w:val="en-US"/>
        </w:rPr>
        <w:noBreakHyphen/>
        <w:t>1</w:t>
      </w:r>
      <w:r w:rsidRPr="00956816">
        <w:rPr>
          <w:rFonts w:ascii="Arial" w:hAnsi="Arial" w:cs="Arial"/>
          <w:szCs w:val="24"/>
          <w:lang w:val="en-US"/>
        </w:rPr>
        <w:t>06, Oct. 2009.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PETERS, R.T.; EVETT, S.R. Modeling diurnal canopy temperature dynamics using one-time-of-day measurements and a reference temperature curve. </w:t>
      </w:r>
      <w:r w:rsidRPr="00956816">
        <w:rPr>
          <w:rFonts w:ascii="Arial" w:hAnsi="Arial" w:cs="Arial"/>
          <w:b/>
          <w:bCs/>
          <w:szCs w:val="24"/>
          <w:lang w:val="en-US"/>
        </w:rPr>
        <w:t>Agronomy Journal</w:t>
      </w:r>
      <w:r w:rsidRPr="00956816">
        <w:rPr>
          <w:rFonts w:ascii="Arial" w:hAnsi="Arial" w:cs="Arial"/>
          <w:szCs w:val="24"/>
          <w:lang w:val="en-US"/>
        </w:rPr>
        <w:t>, Madison, v. 96, n. 11, p. 1553</w:t>
      </w:r>
      <w:r w:rsidR="00422C77">
        <w:rPr>
          <w:rFonts w:ascii="Arial" w:hAnsi="Arial" w:cs="Arial"/>
          <w:szCs w:val="24"/>
          <w:lang w:val="en-US"/>
        </w:rPr>
        <w:noBreakHyphen/>
        <w:t>1</w:t>
      </w:r>
      <w:r w:rsidRPr="00956816">
        <w:rPr>
          <w:rFonts w:ascii="Arial" w:hAnsi="Arial" w:cs="Arial"/>
          <w:szCs w:val="24"/>
          <w:lang w:val="en-US"/>
        </w:rPr>
        <w:t>561, Nov. 2004.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PINTER, P.J.; HATFIELD, J.L.; SCHEPERS, J.S.; BARNES, E.M.; MORAN, M.S.; DAUGHTRY, A.; UPCHURCH, D.R. Remote sensing for crop management. </w:t>
      </w:r>
      <w:proofErr w:type="gramStart"/>
      <w:r w:rsidRPr="00956816">
        <w:rPr>
          <w:rFonts w:ascii="Arial" w:hAnsi="Arial" w:cs="Arial"/>
          <w:b/>
          <w:bCs/>
          <w:szCs w:val="24"/>
          <w:lang w:val="en-US"/>
        </w:rPr>
        <w:t>Photogrammetric Engineering &amp; Remote Sensing</w:t>
      </w:r>
      <w:r w:rsidRPr="00956816">
        <w:rPr>
          <w:rFonts w:ascii="Arial" w:hAnsi="Arial" w:cs="Arial"/>
          <w:szCs w:val="24"/>
          <w:lang w:val="en-US"/>
        </w:rPr>
        <w:t>, Bethesda, Maryland, v. 69, n. 6, p. 647-664, Apr. 2003.</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PORTES, T.A. Ecofisiologia. In: R. S. ARAUJO, R.S.; RAVA, C.A.; STONE, L.F.; ZIMMERMANN, M.J.O. (Ed.). </w:t>
      </w:r>
      <w:r w:rsidRPr="00956816">
        <w:rPr>
          <w:rFonts w:ascii="Arial" w:hAnsi="Arial" w:cs="Arial"/>
          <w:b/>
          <w:szCs w:val="24"/>
          <w:lang w:val="en-US"/>
        </w:rPr>
        <w:t>Cultura do feijoeiro comum no Brasil.</w:t>
      </w:r>
      <w:r w:rsidRPr="00956816">
        <w:rPr>
          <w:rFonts w:ascii="Arial" w:hAnsi="Arial" w:cs="Arial"/>
          <w:szCs w:val="24"/>
          <w:lang w:val="en-US"/>
        </w:rPr>
        <w:t xml:space="preserve"> Goiânia: Potafós, 1996. </w:t>
      </w:r>
      <w:proofErr w:type="gramStart"/>
      <w:r w:rsidRPr="00956816">
        <w:rPr>
          <w:rFonts w:ascii="Arial" w:hAnsi="Arial" w:cs="Arial"/>
          <w:szCs w:val="24"/>
          <w:lang w:val="en-US"/>
        </w:rPr>
        <w:t>p. 101</w:t>
      </w:r>
      <w:r w:rsidR="00422C77">
        <w:rPr>
          <w:rFonts w:ascii="Arial" w:hAnsi="Arial" w:cs="Arial"/>
          <w:szCs w:val="24"/>
          <w:lang w:val="en-US"/>
        </w:rPr>
        <w:noBreakHyphen/>
        <w:t>1</w:t>
      </w:r>
      <w:r w:rsidRPr="00956816">
        <w:rPr>
          <w:rFonts w:ascii="Arial" w:hAnsi="Arial" w:cs="Arial"/>
          <w:szCs w:val="24"/>
          <w:lang w:val="en-US"/>
        </w:rPr>
        <w:t>37.</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RAATS, P. Uptake of water from soils by plant roots. </w:t>
      </w:r>
      <w:r w:rsidRPr="00956816">
        <w:rPr>
          <w:rFonts w:ascii="Arial" w:hAnsi="Arial" w:cs="Arial"/>
          <w:b/>
          <w:bCs/>
          <w:szCs w:val="24"/>
          <w:lang w:val="en-US"/>
        </w:rPr>
        <w:t>Transport in Porous Media</w:t>
      </w:r>
      <w:r w:rsidRPr="00956816">
        <w:rPr>
          <w:rFonts w:ascii="Arial" w:hAnsi="Arial" w:cs="Arial"/>
          <w:szCs w:val="24"/>
          <w:lang w:val="en-US"/>
        </w:rPr>
        <w:t>, Berlin, v. 68, n. 1, p. 5</w:t>
      </w:r>
      <w:r w:rsidR="00422C77">
        <w:rPr>
          <w:rFonts w:ascii="Arial" w:hAnsi="Arial" w:cs="Arial"/>
          <w:szCs w:val="24"/>
          <w:lang w:val="en-US"/>
        </w:rPr>
        <w:noBreakHyphen/>
        <w:t>2</w:t>
      </w:r>
      <w:r w:rsidRPr="00956816">
        <w:rPr>
          <w:rFonts w:ascii="Arial" w:hAnsi="Arial" w:cs="Arial"/>
          <w:szCs w:val="24"/>
          <w:lang w:val="en-US"/>
        </w:rPr>
        <w:t>8, Aug.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RADIN, J.W. Genetic variability for stomatal conductance in Pima cotton and its relation to improvements of heat adaptation.</w:t>
      </w:r>
      <w:proofErr w:type="gramEnd"/>
      <w:r w:rsidRPr="00956816">
        <w:rPr>
          <w:rFonts w:ascii="Arial" w:hAnsi="Arial" w:cs="Arial"/>
          <w:b/>
          <w:szCs w:val="24"/>
          <w:lang w:val="en-US"/>
        </w:rPr>
        <w:t xml:space="preserve"> Proceedings of the National Academy of Sciences of the United States of America</w:t>
      </w:r>
      <w:r w:rsidRPr="00956816">
        <w:rPr>
          <w:rFonts w:ascii="Arial" w:hAnsi="Arial" w:cs="Arial"/>
          <w:szCs w:val="24"/>
          <w:lang w:val="en-US"/>
        </w:rPr>
        <w:t>, Washington, v. 91, n. 15, p. 7217-7221, Sep. 1994.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REID, J.B.; HASHIM, O.; GALLAGHER, J.N. Relations between available and extractable soil water and evapotranspiration from a bean crop.</w:t>
      </w:r>
      <w:proofErr w:type="gramEnd"/>
      <w:r w:rsidRPr="00956816">
        <w:rPr>
          <w:rFonts w:ascii="Arial" w:hAnsi="Arial" w:cs="Arial"/>
          <w:szCs w:val="24"/>
          <w:lang w:val="en-US"/>
        </w:rPr>
        <w:t xml:space="preserve"> </w:t>
      </w:r>
      <w:r w:rsidRPr="00956816">
        <w:rPr>
          <w:rFonts w:ascii="Arial" w:hAnsi="Arial" w:cs="Arial"/>
          <w:b/>
          <w:szCs w:val="24"/>
          <w:lang w:val="en-US"/>
        </w:rPr>
        <w:t>Agricultural Water Management</w:t>
      </w:r>
      <w:r w:rsidRPr="00956816">
        <w:rPr>
          <w:rFonts w:ascii="Arial" w:hAnsi="Arial" w:cs="Arial"/>
          <w:szCs w:val="24"/>
          <w:lang w:val="en-US"/>
        </w:rPr>
        <w:t>, Amsterdam, v. 9, p. 193</w:t>
      </w:r>
      <w:r w:rsidR="00422C77">
        <w:rPr>
          <w:rFonts w:ascii="Arial" w:hAnsi="Arial" w:cs="Arial"/>
          <w:szCs w:val="24"/>
          <w:lang w:val="en-US"/>
        </w:rPr>
        <w:noBreakHyphen/>
        <w:t>2</w:t>
      </w:r>
      <w:r w:rsidRPr="00956816">
        <w:rPr>
          <w:rFonts w:ascii="Arial" w:hAnsi="Arial" w:cs="Arial"/>
          <w:szCs w:val="24"/>
          <w:lang w:val="en-US"/>
        </w:rPr>
        <w:t>09, Sep. 1984.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RICHARDS, L.A. </w:t>
      </w:r>
      <w:proofErr w:type="gramStart"/>
      <w:r w:rsidRPr="00956816">
        <w:rPr>
          <w:rFonts w:ascii="Arial" w:hAnsi="Arial" w:cs="Arial"/>
          <w:szCs w:val="24"/>
          <w:lang w:val="en-US"/>
        </w:rPr>
        <w:t>The usefulness of capillary potential to soil moisture and plant investigators.</w:t>
      </w:r>
      <w:proofErr w:type="gramEnd"/>
      <w:r w:rsidRPr="00956816">
        <w:rPr>
          <w:rFonts w:ascii="Arial" w:hAnsi="Arial" w:cs="Arial"/>
          <w:szCs w:val="24"/>
          <w:lang w:val="en-US"/>
        </w:rPr>
        <w:t xml:space="preserve"> </w:t>
      </w:r>
      <w:r w:rsidRPr="00956816">
        <w:rPr>
          <w:rFonts w:ascii="Arial" w:hAnsi="Arial" w:cs="Arial"/>
          <w:b/>
          <w:szCs w:val="24"/>
          <w:lang w:val="en-US"/>
        </w:rPr>
        <w:t>Journal of Agricultural Research</w:t>
      </w:r>
      <w:r w:rsidRPr="00956816">
        <w:rPr>
          <w:rFonts w:ascii="Arial" w:hAnsi="Arial" w:cs="Arial"/>
          <w:szCs w:val="24"/>
          <w:lang w:val="en-US"/>
        </w:rPr>
        <w:t>, Washington, v. 37, p. 719-742, Oct. 1928.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RICHARDS, J.H.; CALDWELL, M.M. Hydraulic lift: substantial nocturnal water transport between soil layers by </w:t>
      </w:r>
      <w:r w:rsidRPr="00956816">
        <w:rPr>
          <w:rFonts w:ascii="Arial" w:hAnsi="Arial" w:cs="Arial"/>
          <w:i/>
          <w:iCs/>
          <w:szCs w:val="24"/>
          <w:lang w:val="en-US"/>
        </w:rPr>
        <w:t>Artemisia tridentata</w:t>
      </w:r>
      <w:r w:rsidRPr="00956816">
        <w:rPr>
          <w:rFonts w:ascii="Arial" w:hAnsi="Arial" w:cs="Arial"/>
          <w:szCs w:val="24"/>
          <w:lang w:val="en-US"/>
        </w:rPr>
        <w:t xml:space="preserve"> roots. </w:t>
      </w:r>
      <w:r w:rsidRPr="00956816">
        <w:rPr>
          <w:rFonts w:ascii="Arial" w:hAnsi="Arial" w:cs="Arial"/>
          <w:b/>
          <w:szCs w:val="24"/>
          <w:lang w:val="en-US"/>
        </w:rPr>
        <w:t>Oecologia</w:t>
      </w:r>
      <w:r w:rsidRPr="00956816">
        <w:rPr>
          <w:rFonts w:ascii="Arial" w:hAnsi="Arial" w:cs="Arial"/>
          <w:szCs w:val="24"/>
          <w:lang w:val="en-US"/>
        </w:rPr>
        <w:t>, Berlin, v. 73, n. 3, p. 486-489, Mar. 1987.</w:t>
      </w: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 </w:t>
      </w: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RODRIGUEZ, D.; SADRAS, V.O.; CHRISTENSEN, L.K.; BELFORD, R. Spatial assessment of the physiological status of wheat crops as affected by water and nitrogen supply using infrared thermal imagery. </w:t>
      </w:r>
      <w:r w:rsidRPr="00956816">
        <w:rPr>
          <w:rFonts w:ascii="Arial" w:hAnsi="Arial" w:cs="Arial"/>
          <w:b/>
          <w:szCs w:val="24"/>
          <w:lang w:val="en-US"/>
        </w:rPr>
        <w:t>Australian Journal of Agricultural Research</w:t>
      </w:r>
      <w:r w:rsidRPr="00956816">
        <w:rPr>
          <w:rFonts w:ascii="Arial" w:hAnsi="Arial" w:cs="Arial"/>
          <w:szCs w:val="24"/>
          <w:lang w:val="en-US"/>
        </w:rPr>
        <w:t>, Melbourne, v. 56, n. 9, p. 983-993, Sep. 2005.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rPr>
      </w:pPr>
      <w:proofErr w:type="gramStart"/>
      <w:r w:rsidRPr="00956816">
        <w:rPr>
          <w:rFonts w:ascii="Arial" w:hAnsi="Arial" w:cs="Arial"/>
          <w:lang w:val="en-US"/>
        </w:rPr>
        <w:lastRenderedPageBreak/>
        <w:t>RONDA, R.J.; BRUIN, H.A.R.; HOLTSLAG, A.A.M. Representation of canopy conductance in modeling the surface energy budget for low vegetation.</w:t>
      </w:r>
      <w:proofErr w:type="gramEnd"/>
      <w:r w:rsidRPr="00956816">
        <w:rPr>
          <w:rFonts w:ascii="Arial" w:hAnsi="Arial" w:cs="Arial"/>
          <w:lang w:val="en-US"/>
        </w:rPr>
        <w:t xml:space="preserve"> </w:t>
      </w:r>
      <w:r w:rsidRPr="00956816">
        <w:rPr>
          <w:rFonts w:ascii="Arial" w:hAnsi="Arial" w:cs="Arial"/>
          <w:b/>
          <w:lang w:val="en-US"/>
        </w:rPr>
        <w:t>Journal of Applied Meteorology</w:t>
      </w:r>
      <w:r w:rsidRPr="00956816">
        <w:rPr>
          <w:rFonts w:ascii="Arial" w:hAnsi="Arial" w:cs="Arial"/>
          <w:lang w:val="en-US"/>
        </w:rPr>
        <w:t>, Boston, v. 40, p. 1431</w:t>
      </w:r>
      <w:r w:rsidR="00422C77">
        <w:rPr>
          <w:rFonts w:ascii="Arial" w:hAnsi="Arial" w:cs="Arial"/>
          <w:lang w:val="en-US"/>
        </w:rPr>
        <w:noBreakHyphen/>
        <w:t>1</w:t>
      </w:r>
      <w:r w:rsidRPr="00956816">
        <w:rPr>
          <w:rFonts w:ascii="Arial" w:hAnsi="Arial" w:cs="Arial"/>
          <w:lang w:val="en-US"/>
        </w:rPr>
        <w:t>443, Jan. 2001.</w:t>
      </w:r>
    </w:p>
    <w:p w:rsidR="00477182" w:rsidRPr="00743826" w:rsidRDefault="00477182" w:rsidP="00477182">
      <w:pPr>
        <w:autoSpaceDE w:val="0"/>
        <w:autoSpaceDN w:val="0"/>
        <w:adjustRightInd w:val="0"/>
        <w:spacing w:line="240" w:lineRule="auto"/>
        <w:ind w:firstLine="0"/>
        <w:jc w:val="left"/>
        <w:rPr>
          <w:rFonts w:ascii="Arial" w:hAnsi="Arial" w:cs="Arial"/>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ROOIJ, G. DE; VAN DER PLOEG, M.; GOOREN, H.P.A.; BAKKER, G.; HOOGENDAM, C.W.; HUISKES, C.; KRUIDHOF, H.; KOOPAL, L.K. Measuring very negative water potentials with polymer tensiometers: principles, performance and applications. </w:t>
      </w:r>
      <w:r w:rsidRPr="00956816">
        <w:rPr>
          <w:rFonts w:ascii="Arial" w:hAnsi="Arial" w:cs="Arial"/>
          <w:b/>
          <w:szCs w:val="24"/>
          <w:lang w:val="en-US"/>
        </w:rPr>
        <w:t>Biologia</w:t>
      </w:r>
      <w:r w:rsidRPr="00956816">
        <w:rPr>
          <w:rFonts w:ascii="Arial" w:hAnsi="Arial" w:cs="Arial"/>
          <w:szCs w:val="24"/>
          <w:lang w:val="en-US"/>
        </w:rPr>
        <w:t>, Bratislava, v. 64, n. 3, p. 438-442, Jun. 2009.</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ROOSE, T.; FOWLER, A.C.</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A model for water uptake by plant roots.</w:t>
      </w:r>
      <w:proofErr w:type="gramEnd"/>
      <w:r w:rsidRPr="00956816">
        <w:rPr>
          <w:rFonts w:ascii="Arial" w:hAnsi="Arial" w:cs="Arial"/>
          <w:szCs w:val="24"/>
          <w:lang w:val="en-US"/>
        </w:rPr>
        <w:t xml:space="preserve"> </w:t>
      </w:r>
      <w:r w:rsidRPr="00956816">
        <w:rPr>
          <w:rFonts w:ascii="Arial" w:hAnsi="Arial" w:cs="Arial"/>
          <w:b/>
          <w:bCs/>
          <w:szCs w:val="24"/>
          <w:lang w:val="en-US"/>
        </w:rPr>
        <w:t>Journal of Theoretical Biology</w:t>
      </w:r>
      <w:r w:rsidRPr="00956816">
        <w:rPr>
          <w:rFonts w:ascii="Arial" w:hAnsi="Arial" w:cs="Arial"/>
          <w:szCs w:val="24"/>
          <w:lang w:val="en-US"/>
        </w:rPr>
        <w:t>, Boston, v. 228, n. 2, p. 155</w:t>
      </w:r>
      <w:r w:rsidR="00422C77">
        <w:rPr>
          <w:rFonts w:ascii="Arial" w:hAnsi="Arial" w:cs="Arial"/>
          <w:szCs w:val="24"/>
          <w:lang w:val="en-US"/>
        </w:rPr>
        <w:noBreakHyphen/>
        <w:t>1</w:t>
      </w:r>
      <w:r w:rsidRPr="00956816">
        <w:rPr>
          <w:rFonts w:ascii="Arial" w:hAnsi="Arial" w:cs="Arial"/>
          <w:szCs w:val="24"/>
          <w:lang w:val="en-US"/>
        </w:rPr>
        <w:t>71, Oct. 2004.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ROUJEAN, J.-L.</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A tractable physical model of shortwave radiation interception by vegetative canopies.</w:t>
      </w:r>
      <w:proofErr w:type="gramEnd"/>
      <w:r w:rsidRPr="00956816">
        <w:rPr>
          <w:rFonts w:ascii="Arial" w:hAnsi="Arial" w:cs="Arial"/>
          <w:szCs w:val="24"/>
          <w:lang w:val="en-US"/>
        </w:rPr>
        <w:t xml:space="preserve"> </w:t>
      </w:r>
      <w:r w:rsidRPr="00956816">
        <w:rPr>
          <w:rFonts w:ascii="Arial" w:hAnsi="Arial" w:cs="Arial"/>
          <w:b/>
          <w:szCs w:val="24"/>
          <w:lang w:val="en-US"/>
        </w:rPr>
        <w:t>Journal of Geophysical Research</w:t>
      </w:r>
      <w:r w:rsidRPr="00956816">
        <w:rPr>
          <w:rFonts w:ascii="Arial" w:hAnsi="Arial" w:cs="Arial"/>
          <w:szCs w:val="24"/>
          <w:lang w:val="en-US"/>
        </w:rPr>
        <w:t>, Boulder, v. 101, n. 5, p. 9523-9532, May 1996.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SADRAS, V.O.; WILSON, L.J. Growth analysis of cotton crops infested with spider-mites.</w:t>
      </w:r>
      <w:proofErr w:type="gramEnd"/>
      <w:r w:rsidRPr="00956816">
        <w:rPr>
          <w:rFonts w:ascii="Arial" w:hAnsi="Arial" w:cs="Arial"/>
          <w:szCs w:val="24"/>
          <w:lang w:val="en-US"/>
        </w:rPr>
        <w:t xml:space="preserve"> I. Light interception and radiation-use efficiency. </w:t>
      </w:r>
      <w:r w:rsidRPr="00956816">
        <w:rPr>
          <w:rFonts w:ascii="Arial" w:hAnsi="Arial" w:cs="Arial"/>
          <w:b/>
          <w:szCs w:val="24"/>
          <w:lang w:val="en-US"/>
        </w:rPr>
        <w:t>Crop Science Journal</w:t>
      </w:r>
      <w:r w:rsidRPr="00956816">
        <w:rPr>
          <w:rFonts w:ascii="Arial" w:hAnsi="Arial" w:cs="Arial"/>
          <w:szCs w:val="24"/>
          <w:lang w:val="en-US"/>
        </w:rPr>
        <w:t>, Madison, v. 37, n. 4, p. 481-491, Jul. 1997.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SANTOS, R.Z.; ANDRÉ, R.G.B. Consumo da água nos diferentes estádios de crescimento da cultura do feijoeiro. </w:t>
      </w:r>
      <w:r w:rsidRPr="00A3338D">
        <w:rPr>
          <w:rFonts w:ascii="Arial" w:hAnsi="Arial" w:cs="Arial"/>
          <w:b/>
          <w:szCs w:val="24"/>
        </w:rPr>
        <w:t>Pesquisa Agropecuária Brasileira</w:t>
      </w:r>
      <w:r w:rsidRPr="00A3338D">
        <w:rPr>
          <w:rFonts w:ascii="Arial" w:hAnsi="Arial" w:cs="Arial"/>
          <w:szCs w:val="24"/>
        </w:rPr>
        <w:t>, Brasília, v. 27, n. 4, p. 543-548, Jul. 1992.</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SANTOS, M.G.; RIBEIRO, R.V.; TEIXEIRA, M.G.; OLIVEIRA, R.F.; PIMENTEL, C. Foliar phosphorous supply and CO</w:t>
      </w:r>
      <w:r w:rsidRPr="00A3338D">
        <w:rPr>
          <w:rFonts w:ascii="Arial" w:hAnsi="Arial" w:cs="Arial"/>
          <w:szCs w:val="24"/>
          <w:vertAlign w:val="subscript"/>
        </w:rPr>
        <w:t>2</w:t>
      </w:r>
      <w:r w:rsidRPr="00A3338D">
        <w:rPr>
          <w:rFonts w:ascii="Arial" w:hAnsi="Arial" w:cs="Arial"/>
          <w:szCs w:val="24"/>
        </w:rPr>
        <w:t xml:space="preserve"> assimilation in common bean (</w:t>
      </w:r>
      <w:r w:rsidRPr="00A3338D">
        <w:rPr>
          <w:rFonts w:ascii="Arial" w:hAnsi="Arial" w:cs="Arial"/>
          <w:i/>
          <w:szCs w:val="24"/>
        </w:rPr>
        <w:t>Phaseolus vulgaris</w:t>
      </w:r>
      <w:r w:rsidRPr="00A3338D">
        <w:rPr>
          <w:rFonts w:ascii="Arial" w:hAnsi="Arial" w:cs="Arial"/>
          <w:szCs w:val="24"/>
        </w:rPr>
        <w:t xml:space="preserve"> L.) under water deficit. </w:t>
      </w:r>
      <w:r w:rsidR="00477182" w:rsidRPr="00743826">
        <w:rPr>
          <w:rFonts w:ascii="Arial" w:hAnsi="Arial" w:cs="Arial"/>
          <w:b/>
          <w:szCs w:val="24"/>
          <w:lang w:val="en-US"/>
        </w:rPr>
        <w:t>Brazilian Journal of Plant Physiology</w:t>
      </w:r>
      <w:r w:rsidRPr="00956816">
        <w:rPr>
          <w:rFonts w:ascii="Arial" w:hAnsi="Arial" w:cs="Arial"/>
          <w:szCs w:val="24"/>
          <w:lang w:val="en-US"/>
        </w:rPr>
        <w:t>, Lavras, v. 18, n. 3, p. 407-411, Jul. 2006.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rPr>
      </w:pPr>
      <w:proofErr w:type="gramStart"/>
      <w:r w:rsidRPr="00956816">
        <w:rPr>
          <w:rFonts w:ascii="Arial" w:hAnsi="Arial" w:cs="Arial"/>
          <w:lang w:val="en-US"/>
        </w:rPr>
        <w:t>SCHINDLER, U.; MÜLLER, L. Simplifying the evaporation method for quantifying soil hydraulic properties.</w:t>
      </w:r>
      <w:proofErr w:type="gramEnd"/>
      <w:r w:rsidRPr="00956816">
        <w:rPr>
          <w:rFonts w:ascii="Arial" w:hAnsi="Arial" w:cs="Arial"/>
          <w:lang w:val="en-US"/>
        </w:rPr>
        <w:t xml:space="preserve"> </w:t>
      </w:r>
      <w:r w:rsidRPr="00956816">
        <w:rPr>
          <w:rFonts w:ascii="Arial" w:hAnsi="Arial" w:cs="Arial"/>
          <w:b/>
          <w:lang w:val="en-US"/>
        </w:rPr>
        <w:t>Journal of Plant Nutrition and Soil Science</w:t>
      </w:r>
      <w:r w:rsidRPr="00956816">
        <w:rPr>
          <w:rFonts w:ascii="Arial" w:hAnsi="Arial" w:cs="Arial"/>
          <w:lang w:val="en-US"/>
        </w:rPr>
        <w:t>,</w:t>
      </w:r>
      <w:r w:rsidRPr="00956816">
        <w:rPr>
          <w:rFonts w:ascii="Arial" w:hAnsi="Arial" w:cs="Arial"/>
          <w:i/>
          <w:lang w:val="en-US"/>
        </w:rPr>
        <w:t xml:space="preserve"> </w:t>
      </w:r>
      <w:r w:rsidRPr="00956816">
        <w:rPr>
          <w:rFonts w:ascii="Arial" w:hAnsi="Arial" w:cs="Arial"/>
          <w:lang w:val="en-US"/>
        </w:rPr>
        <w:t>Berlin, v. 169, p. 623-629, Oct. 2006.</w:t>
      </w:r>
    </w:p>
    <w:p w:rsidR="00477182" w:rsidRPr="00743826" w:rsidRDefault="00477182" w:rsidP="00477182">
      <w:pPr>
        <w:autoSpaceDE w:val="0"/>
        <w:autoSpaceDN w:val="0"/>
        <w:adjustRightInd w:val="0"/>
        <w:spacing w:line="240" w:lineRule="auto"/>
        <w:ind w:firstLine="0"/>
        <w:jc w:val="left"/>
        <w:rPr>
          <w:rFonts w:ascii="Arial" w:hAnsi="Arial" w:cs="Arial"/>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rPr>
      </w:pPr>
      <w:proofErr w:type="gramStart"/>
      <w:r w:rsidRPr="00956816">
        <w:rPr>
          <w:rFonts w:ascii="Arial" w:hAnsi="Arial" w:cs="Arial"/>
          <w:lang w:val="en-US"/>
        </w:rPr>
        <w:t>SCHIPPERS, B.; SCHROTH, M.N.; HILDEBRAND, D.C. Emanation of water from underground plant parts.</w:t>
      </w:r>
      <w:proofErr w:type="gramEnd"/>
      <w:r w:rsidRPr="00956816">
        <w:rPr>
          <w:rFonts w:ascii="Arial" w:hAnsi="Arial" w:cs="Arial"/>
          <w:lang w:val="en-US"/>
        </w:rPr>
        <w:t xml:space="preserve"> </w:t>
      </w:r>
      <w:r w:rsidRPr="00956816">
        <w:rPr>
          <w:rFonts w:ascii="Arial" w:hAnsi="Arial" w:cs="Arial"/>
          <w:b/>
          <w:lang w:val="en-US"/>
        </w:rPr>
        <w:t>Plant and Soil</w:t>
      </w:r>
      <w:r w:rsidRPr="00956816">
        <w:rPr>
          <w:rFonts w:ascii="Arial" w:hAnsi="Arial" w:cs="Arial"/>
          <w:lang w:val="en-US"/>
        </w:rPr>
        <w:t>, Dordrecht, v. 27, p. 81-91, Jan. 1967.</w:t>
      </w:r>
    </w:p>
    <w:p w:rsidR="00477182" w:rsidRPr="00743826" w:rsidRDefault="00477182" w:rsidP="00477182">
      <w:pPr>
        <w:autoSpaceDE w:val="0"/>
        <w:autoSpaceDN w:val="0"/>
        <w:adjustRightInd w:val="0"/>
        <w:spacing w:line="240" w:lineRule="auto"/>
        <w:ind w:firstLine="0"/>
        <w:jc w:val="left"/>
        <w:rPr>
          <w:rFonts w:ascii="Arial" w:hAnsi="Arial" w:cs="Arial"/>
          <w:lang w:val="en-US"/>
        </w:rPr>
      </w:pPr>
    </w:p>
    <w:p w:rsidR="00477182" w:rsidRPr="00743826" w:rsidRDefault="00956816" w:rsidP="00477182">
      <w:pPr>
        <w:autoSpaceDE w:val="0"/>
        <w:autoSpaceDN w:val="0"/>
        <w:adjustRightInd w:val="0"/>
        <w:spacing w:line="240" w:lineRule="auto"/>
        <w:ind w:firstLine="0"/>
        <w:jc w:val="left"/>
        <w:rPr>
          <w:rFonts w:ascii="Arial" w:hAnsi="Arial" w:cs="Arial"/>
          <w:lang w:val="en-US"/>
        </w:rPr>
      </w:pPr>
      <w:proofErr w:type="gramStart"/>
      <w:r w:rsidRPr="00956816">
        <w:rPr>
          <w:rFonts w:ascii="Arial" w:hAnsi="Arial" w:cs="Arial"/>
          <w:szCs w:val="24"/>
          <w:lang w:val="en-US"/>
        </w:rPr>
        <w:t>SCHRÖDER, T.; JAVAUX, M.; VANDERBORGHT, J.; VEREECKEN, H. Comment on "Root water extraction and limiting soil hydraulic conditions estimated by numerical simulation".</w:t>
      </w:r>
      <w:proofErr w:type="gramEnd"/>
      <w:r w:rsidRPr="00956816">
        <w:rPr>
          <w:rFonts w:ascii="Arial" w:hAnsi="Arial" w:cs="Arial"/>
          <w:szCs w:val="24"/>
          <w:lang w:val="en-US"/>
        </w:rPr>
        <w:t xml:space="preserve"> </w:t>
      </w:r>
      <w:r w:rsidRPr="00956816">
        <w:rPr>
          <w:rFonts w:ascii="Arial" w:hAnsi="Arial" w:cs="Arial"/>
          <w:b/>
          <w:szCs w:val="24"/>
          <w:lang w:val="en-US"/>
        </w:rPr>
        <w:t>Vadose Zone Journal</w:t>
      </w:r>
      <w:r w:rsidRPr="00956816">
        <w:rPr>
          <w:rFonts w:ascii="Arial" w:hAnsi="Arial" w:cs="Arial"/>
          <w:szCs w:val="24"/>
          <w:lang w:val="en-US"/>
        </w:rPr>
        <w:t>, Madison, v. 6, n. 3, p. 524-526, Mar. 2007.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SCHRÖDER, T.; JAVAUX, M.; VANDERBORGHT, J.; KORFGEN, B.; VEREECKEN, H. Effect of local soil hydraulic conductivity drop using a three-dimensional root water uptake model. </w:t>
      </w:r>
      <w:r w:rsidRPr="00956816">
        <w:rPr>
          <w:rFonts w:ascii="Arial" w:hAnsi="Arial" w:cs="Arial"/>
          <w:b/>
          <w:bCs/>
          <w:szCs w:val="24"/>
          <w:lang w:val="en-US"/>
        </w:rPr>
        <w:t>Vadose Zone Journal</w:t>
      </w:r>
      <w:r w:rsidRPr="00956816">
        <w:rPr>
          <w:rFonts w:ascii="Arial" w:hAnsi="Arial" w:cs="Arial"/>
          <w:szCs w:val="24"/>
          <w:lang w:val="en-US"/>
        </w:rPr>
        <w:t>, Madison, v. 7, n. 3, p. 1089</w:t>
      </w:r>
      <w:r w:rsidR="00422C77">
        <w:rPr>
          <w:rFonts w:ascii="Arial" w:hAnsi="Arial" w:cs="Arial"/>
          <w:szCs w:val="24"/>
          <w:lang w:val="en-US"/>
        </w:rPr>
        <w:noBreakHyphen/>
        <w:t>1</w:t>
      </w:r>
      <w:r w:rsidRPr="00956816">
        <w:rPr>
          <w:rFonts w:ascii="Arial" w:hAnsi="Arial" w:cs="Arial"/>
          <w:szCs w:val="24"/>
          <w:lang w:val="en-US"/>
        </w:rPr>
        <w:t>098, Aug. 2008.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956816">
        <w:rPr>
          <w:rFonts w:ascii="Arial" w:hAnsi="Arial" w:cs="Arial"/>
          <w:szCs w:val="24"/>
          <w:lang w:val="en-US"/>
        </w:rPr>
        <w:t xml:space="preserve">SHIMODA, S.; OIKAWA, T. Temporal and spatial variations of canopy temperature over </w:t>
      </w:r>
      <w:proofErr w:type="gramStart"/>
      <w:r w:rsidRPr="00956816">
        <w:rPr>
          <w:rFonts w:ascii="Arial" w:hAnsi="Arial" w:cs="Arial"/>
          <w:szCs w:val="24"/>
          <w:lang w:val="en-US"/>
        </w:rPr>
        <w:t>a C3</w:t>
      </w:r>
      <w:proofErr w:type="gramEnd"/>
      <w:r w:rsidRPr="00956816">
        <w:rPr>
          <w:rFonts w:ascii="Arial" w:hAnsi="Arial" w:cs="Arial"/>
          <w:szCs w:val="24"/>
          <w:lang w:val="en-US"/>
        </w:rPr>
        <w:t xml:space="preserve">-C4 mixture grassland. </w:t>
      </w:r>
      <w:r w:rsidRPr="00A3338D">
        <w:rPr>
          <w:rFonts w:ascii="Arial" w:hAnsi="Arial" w:cs="Arial"/>
          <w:b/>
          <w:szCs w:val="24"/>
        </w:rPr>
        <w:t>Hydrological Processes</w:t>
      </w:r>
      <w:r w:rsidRPr="00A3338D">
        <w:rPr>
          <w:rFonts w:ascii="Arial" w:hAnsi="Arial" w:cs="Arial"/>
          <w:szCs w:val="24"/>
        </w:rPr>
        <w:t>, Malden, MA, v. 20, p. 3503</w:t>
      </w:r>
      <w:r w:rsidR="00422C77" w:rsidRPr="00A3338D">
        <w:rPr>
          <w:rFonts w:ascii="Arial" w:hAnsi="Arial" w:cs="Arial"/>
          <w:szCs w:val="24"/>
        </w:rPr>
        <w:noBreakHyphen/>
        <w:t>3</w:t>
      </w:r>
      <w:r w:rsidRPr="00A3338D">
        <w:rPr>
          <w:rFonts w:ascii="Arial" w:hAnsi="Arial" w:cs="Arial"/>
          <w:szCs w:val="24"/>
        </w:rPr>
        <w:t>516, Sep. 2006.</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A3338D" w:rsidRDefault="00956816" w:rsidP="00477182">
      <w:pPr>
        <w:autoSpaceDE w:val="0"/>
        <w:autoSpaceDN w:val="0"/>
        <w:adjustRightInd w:val="0"/>
        <w:spacing w:line="240" w:lineRule="auto"/>
        <w:ind w:firstLine="0"/>
        <w:jc w:val="left"/>
        <w:rPr>
          <w:rFonts w:ascii="Arial" w:hAnsi="Arial" w:cs="Arial"/>
          <w:szCs w:val="24"/>
        </w:rPr>
      </w:pPr>
      <w:r w:rsidRPr="00A3338D">
        <w:rPr>
          <w:rFonts w:ascii="Arial" w:hAnsi="Arial" w:cs="Arial"/>
          <w:szCs w:val="24"/>
        </w:rPr>
        <w:t xml:space="preserve">SILVEIRA, P.M.; STONE, L.F. </w:t>
      </w:r>
      <w:r w:rsidRPr="00A3338D">
        <w:rPr>
          <w:rFonts w:ascii="Arial" w:hAnsi="Arial" w:cs="Arial"/>
          <w:b/>
          <w:szCs w:val="24"/>
        </w:rPr>
        <w:t>Irrigação do Feijoeiro</w:t>
      </w:r>
      <w:r w:rsidRPr="00A3338D">
        <w:rPr>
          <w:rFonts w:ascii="Arial" w:hAnsi="Arial" w:cs="Arial"/>
          <w:szCs w:val="24"/>
        </w:rPr>
        <w:t>. Goiânia: Embrapa Arroz e Feijão, 1981. 230 p.</w:t>
      </w:r>
    </w:p>
    <w:p w:rsidR="00477182" w:rsidRPr="00A3338D" w:rsidRDefault="00477182" w:rsidP="00477182">
      <w:pPr>
        <w:autoSpaceDE w:val="0"/>
        <w:autoSpaceDN w:val="0"/>
        <w:adjustRightInd w:val="0"/>
        <w:spacing w:line="240" w:lineRule="auto"/>
        <w:ind w:firstLine="0"/>
        <w:jc w:val="left"/>
        <w:rPr>
          <w:rFonts w:ascii="Arial" w:hAnsi="Arial" w:cs="Arial"/>
          <w:szCs w:val="24"/>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 xml:space="preserve">STEINMETZ, S. </w:t>
      </w:r>
      <w:r w:rsidRPr="00A3338D">
        <w:rPr>
          <w:rFonts w:ascii="Arial" w:hAnsi="Arial" w:cs="Arial"/>
          <w:b/>
          <w:szCs w:val="24"/>
        </w:rPr>
        <w:t>Evapotranspiração máxima no cultivo do feijão de inverno</w:t>
      </w:r>
      <w:r w:rsidRPr="00A3338D">
        <w:rPr>
          <w:rFonts w:ascii="Arial" w:hAnsi="Arial" w:cs="Arial"/>
          <w:szCs w:val="24"/>
        </w:rPr>
        <w:t xml:space="preserve">. </w:t>
      </w:r>
      <w:r w:rsidR="00477182" w:rsidRPr="00743826">
        <w:rPr>
          <w:rFonts w:ascii="Arial" w:hAnsi="Arial" w:cs="Arial"/>
          <w:szCs w:val="24"/>
          <w:lang w:val="en-US"/>
        </w:rPr>
        <w:t xml:space="preserve">Goiânia: Embrapa Arroz e Feijão, 1984. </w:t>
      </w:r>
      <w:proofErr w:type="gramStart"/>
      <w:r w:rsidR="00477182" w:rsidRPr="00743826">
        <w:rPr>
          <w:rFonts w:ascii="Arial" w:hAnsi="Arial" w:cs="Arial"/>
          <w:szCs w:val="24"/>
          <w:lang w:val="en-US"/>
        </w:rPr>
        <w:t>4 p.</w:t>
      </w:r>
      <w:proofErr w:type="gramEnd"/>
      <w:r w:rsidR="00477182" w:rsidRPr="00743826">
        <w:rPr>
          <w:rFonts w:ascii="Arial" w:hAnsi="Arial" w:cs="Arial"/>
          <w:szCs w:val="24"/>
          <w:lang w:val="en-US"/>
        </w:rPr>
        <w:t xml:space="preserve"> </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STEWART, J.B. Modelling surface conductance of pine forest.</w:t>
      </w:r>
      <w:proofErr w:type="gramEnd"/>
      <w:r w:rsidRPr="00956816">
        <w:rPr>
          <w:rFonts w:ascii="Arial" w:hAnsi="Arial" w:cs="Arial"/>
          <w:szCs w:val="24"/>
          <w:lang w:val="en-US"/>
        </w:rPr>
        <w:t xml:space="preserve"> </w:t>
      </w:r>
      <w:r w:rsidRPr="00956816">
        <w:rPr>
          <w:rFonts w:ascii="Arial" w:hAnsi="Arial" w:cs="Arial"/>
          <w:b/>
          <w:bCs/>
          <w:szCs w:val="24"/>
          <w:lang w:val="en-US"/>
        </w:rPr>
        <w:t>Agricultural and Forest Meteorology</w:t>
      </w:r>
      <w:r w:rsidRPr="00956816">
        <w:rPr>
          <w:rFonts w:ascii="Arial" w:hAnsi="Arial" w:cs="Arial"/>
          <w:szCs w:val="24"/>
          <w:lang w:val="en-US"/>
        </w:rPr>
        <w:t>, Amsterdam, v. 43, n. 1, p. 19</w:t>
      </w:r>
      <w:r w:rsidR="00422C77">
        <w:rPr>
          <w:rFonts w:ascii="Arial" w:hAnsi="Arial" w:cs="Arial"/>
          <w:szCs w:val="24"/>
          <w:lang w:val="en-US"/>
        </w:rPr>
        <w:noBreakHyphen/>
        <w:t>3</w:t>
      </w:r>
      <w:r w:rsidRPr="00956816">
        <w:rPr>
          <w:rFonts w:ascii="Arial" w:hAnsi="Arial" w:cs="Arial"/>
          <w:szCs w:val="24"/>
          <w:lang w:val="en-US"/>
        </w:rPr>
        <w:t>5, Jan. 1988.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A3338D">
        <w:rPr>
          <w:rFonts w:ascii="Arial" w:hAnsi="Arial" w:cs="Arial"/>
          <w:szCs w:val="24"/>
        </w:rPr>
        <w:t xml:space="preserve">TAIZ, L.; ZEIGER, E. </w:t>
      </w:r>
      <w:r w:rsidRPr="00A3338D">
        <w:rPr>
          <w:rFonts w:ascii="Arial" w:hAnsi="Arial" w:cs="Arial"/>
          <w:b/>
          <w:szCs w:val="24"/>
        </w:rPr>
        <w:t>Fisiologia vegetal</w:t>
      </w:r>
      <w:r w:rsidRPr="00A3338D">
        <w:rPr>
          <w:rFonts w:ascii="Arial" w:hAnsi="Arial" w:cs="Arial"/>
          <w:szCs w:val="24"/>
        </w:rPr>
        <w:t xml:space="preserve">. Tradução de E.R. Santarém et al. 3. ed. </w:t>
      </w:r>
      <w:r w:rsidR="00477182" w:rsidRPr="00743826">
        <w:rPr>
          <w:rFonts w:ascii="Arial" w:hAnsi="Arial" w:cs="Arial"/>
          <w:szCs w:val="24"/>
          <w:lang w:val="en-US"/>
        </w:rPr>
        <w:t xml:space="preserve">Porto Alegre: Artemed, 2004. </w:t>
      </w:r>
      <w:proofErr w:type="gramStart"/>
      <w:r w:rsidR="00477182" w:rsidRPr="00743826">
        <w:rPr>
          <w:rFonts w:ascii="Arial" w:hAnsi="Arial" w:cs="Arial"/>
          <w:szCs w:val="24"/>
          <w:lang w:val="en-US"/>
        </w:rPr>
        <w:t>719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TAYLOR, H.M.; KLEPPER, B. Water uptake by cotton root systems: an examination of </w:t>
      </w: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assumptions</w:t>
      </w:r>
      <w:proofErr w:type="gramEnd"/>
      <w:r w:rsidRPr="00956816">
        <w:rPr>
          <w:rFonts w:ascii="Arial" w:hAnsi="Arial" w:cs="Arial"/>
          <w:szCs w:val="24"/>
          <w:lang w:val="en-US"/>
        </w:rPr>
        <w:t xml:space="preserve"> in the single root model. </w:t>
      </w:r>
      <w:r w:rsidRPr="00956816">
        <w:rPr>
          <w:rFonts w:ascii="Arial" w:hAnsi="Arial" w:cs="Arial"/>
          <w:b/>
          <w:szCs w:val="24"/>
          <w:lang w:val="en-US"/>
        </w:rPr>
        <w:t>Soil Science</w:t>
      </w:r>
      <w:r w:rsidRPr="00956816">
        <w:rPr>
          <w:rFonts w:ascii="Arial" w:hAnsi="Arial" w:cs="Arial"/>
          <w:szCs w:val="24"/>
          <w:lang w:val="en-US"/>
        </w:rPr>
        <w:t>, Baltimore, v. 120, n. 1, p. 57-67, Apr. 1975.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TARDIEU, F., DAVIES, W.J. Stomatal response to abscisic acid is a function of current plant water status. </w:t>
      </w:r>
      <w:r w:rsidRPr="00956816">
        <w:rPr>
          <w:rFonts w:ascii="Arial" w:hAnsi="Arial" w:cs="Arial"/>
          <w:b/>
          <w:szCs w:val="24"/>
          <w:lang w:val="en-US"/>
        </w:rPr>
        <w:t xml:space="preserve">Plant Physiology, </w:t>
      </w:r>
      <w:r w:rsidRPr="00956816">
        <w:rPr>
          <w:rFonts w:ascii="Arial" w:hAnsi="Arial" w:cs="Arial"/>
          <w:szCs w:val="24"/>
          <w:lang w:val="en-US"/>
        </w:rPr>
        <w:t>Waterbury, v. 48, p. 540-545, Oct. 1992.</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TARDIEU, F., SIMMONNEAU, T. Variability among species of stomatal control under fluctuating soil water stat</w:t>
      </w:r>
      <w:r w:rsidR="00B67FE8">
        <w:rPr>
          <w:rFonts w:ascii="Arial" w:hAnsi="Arial" w:cs="Arial"/>
          <w:szCs w:val="24"/>
          <w:lang w:val="en-US"/>
        </w:rPr>
        <w:t>us and evaporative demand: mode</w:t>
      </w:r>
      <w:r w:rsidRPr="00956816">
        <w:rPr>
          <w:rFonts w:ascii="Arial" w:hAnsi="Arial" w:cs="Arial"/>
          <w:szCs w:val="24"/>
          <w:lang w:val="en-US"/>
        </w:rPr>
        <w:t xml:space="preserve">ling isohydric and anisohydric behaviours. </w:t>
      </w:r>
      <w:r w:rsidRPr="00956816">
        <w:rPr>
          <w:rFonts w:ascii="Arial" w:hAnsi="Arial" w:cs="Arial"/>
          <w:b/>
          <w:szCs w:val="24"/>
          <w:lang w:val="en-US"/>
        </w:rPr>
        <w:t>Journal of Experimental Botany</w:t>
      </w:r>
      <w:r w:rsidRPr="00956816">
        <w:rPr>
          <w:rFonts w:ascii="Arial" w:hAnsi="Arial" w:cs="Arial"/>
          <w:szCs w:val="24"/>
          <w:lang w:val="en-US"/>
        </w:rPr>
        <w:t>, Lancaster, v. 49, p. 419-432, Jun. 1998.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30763C" w:rsidP="00477182">
      <w:pPr>
        <w:autoSpaceDE w:val="0"/>
        <w:autoSpaceDN w:val="0"/>
        <w:adjustRightInd w:val="0"/>
        <w:spacing w:line="240" w:lineRule="auto"/>
        <w:ind w:firstLine="0"/>
        <w:jc w:val="left"/>
        <w:rPr>
          <w:rFonts w:ascii="Arial" w:hAnsi="Arial" w:cs="Arial"/>
          <w:szCs w:val="24"/>
          <w:lang w:val="en-US"/>
        </w:rPr>
      </w:pPr>
      <w:proofErr w:type="gramStart"/>
      <w:r w:rsidRPr="00075A9F">
        <w:rPr>
          <w:rFonts w:ascii="Arial" w:hAnsi="Arial" w:cs="Arial"/>
          <w:szCs w:val="24"/>
          <w:lang w:val="en-ZA"/>
        </w:rPr>
        <w:t>TETENS, V.O. Uber einige meteorologische.</w:t>
      </w:r>
      <w:proofErr w:type="gramEnd"/>
      <w:r w:rsidRPr="00075A9F">
        <w:rPr>
          <w:rFonts w:ascii="Arial" w:hAnsi="Arial" w:cs="Arial"/>
          <w:szCs w:val="24"/>
          <w:lang w:val="en-ZA"/>
        </w:rPr>
        <w:t xml:space="preserve"> </w:t>
      </w:r>
      <w:proofErr w:type="gramStart"/>
      <w:r w:rsidR="00956816" w:rsidRPr="00956816">
        <w:rPr>
          <w:rFonts w:ascii="Arial" w:hAnsi="Arial" w:cs="Arial"/>
          <w:b/>
          <w:szCs w:val="24"/>
          <w:lang w:val="en-US"/>
        </w:rPr>
        <w:t>Begriffe, Zeitschrift fur Geophysik</w:t>
      </w:r>
      <w:r w:rsidR="00956816" w:rsidRPr="00956816">
        <w:rPr>
          <w:rFonts w:ascii="Arial" w:hAnsi="Arial" w:cs="Arial"/>
          <w:szCs w:val="24"/>
          <w:lang w:val="en-US"/>
        </w:rPr>
        <w:t>, Berlin, v. 6, p. 297</w:t>
      </w:r>
      <w:r w:rsidR="00422C77">
        <w:rPr>
          <w:rFonts w:ascii="Arial" w:hAnsi="Arial" w:cs="Arial"/>
          <w:szCs w:val="24"/>
          <w:lang w:val="en-US"/>
        </w:rPr>
        <w:noBreakHyphen/>
        <w:t>3</w:t>
      </w:r>
      <w:r w:rsidR="00956816" w:rsidRPr="00956816">
        <w:rPr>
          <w:rFonts w:ascii="Arial" w:hAnsi="Arial" w:cs="Arial"/>
          <w:szCs w:val="24"/>
          <w:lang w:val="en-US"/>
        </w:rPr>
        <w:t>09, Sep. 1930.</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r w:rsidRPr="00743826">
        <w:rPr>
          <w:rFonts w:ascii="Arial" w:hAnsi="Arial" w:cs="Arial"/>
          <w:szCs w:val="24"/>
          <w:lang w:val="en-US"/>
        </w:rPr>
        <w:t xml:space="preserve">THORNLEY, J.H.M. </w:t>
      </w:r>
      <w:r w:rsidR="00956816" w:rsidRPr="00956816">
        <w:rPr>
          <w:rFonts w:ascii="Arial" w:hAnsi="Arial" w:cs="Arial"/>
          <w:b/>
          <w:szCs w:val="24"/>
          <w:lang w:val="en-US"/>
        </w:rPr>
        <w:t>Mathematical Models in Plant Physiology</w:t>
      </w:r>
      <w:r w:rsidR="00956816" w:rsidRPr="00956816">
        <w:rPr>
          <w:rFonts w:ascii="Arial" w:hAnsi="Arial" w:cs="Arial"/>
          <w:szCs w:val="24"/>
          <w:lang w:val="en-US"/>
        </w:rPr>
        <w:t xml:space="preserve">. London: Academic Press, 1976. </w:t>
      </w:r>
      <w:proofErr w:type="gramStart"/>
      <w:r w:rsidR="00956816" w:rsidRPr="00956816">
        <w:rPr>
          <w:rFonts w:ascii="Arial" w:hAnsi="Arial" w:cs="Arial"/>
          <w:szCs w:val="24"/>
          <w:lang w:val="en-US"/>
        </w:rPr>
        <w:t>274 p.</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TUZET, A.; PERRIER, A.; LEUNING, R.</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A coupled model of stomatal conductance, photosynthesis and transpiration.</w:t>
      </w:r>
      <w:proofErr w:type="gramEnd"/>
      <w:r w:rsidRPr="00956816">
        <w:rPr>
          <w:rFonts w:ascii="Arial" w:hAnsi="Arial" w:cs="Arial"/>
          <w:szCs w:val="24"/>
          <w:lang w:val="en-US"/>
        </w:rPr>
        <w:t xml:space="preserve"> </w:t>
      </w:r>
      <w:r w:rsidRPr="00956816">
        <w:rPr>
          <w:rFonts w:ascii="Arial" w:hAnsi="Arial" w:cs="Arial"/>
          <w:b/>
          <w:szCs w:val="24"/>
          <w:lang w:val="en-US"/>
        </w:rPr>
        <w:t>Plant, Cell and Environment</w:t>
      </w:r>
      <w:r w:rsidRPr="00956816">
        <w:rPr>
          <w:rFonts w:ascii="Arial" w:hAnsi="Arial" w:cs="Arial"/>
          <w:szCs w:val="24"/>
          <w:lang w:val="en-US"/>
        </w:rPr>
        <w:t>, Logan, v. 26, p. 1097–1116, May 2003.</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VAN DER PLOEG, M.J.; GOOREN, H.P.A.; BAKKER, G.; ROOIJ, G.H. Matric potential measurements by polymer tensiometers in cropped lysimeters under water-stressed conditions. </w:t>
      </w:r>
      <w:r w:rsidRPr="00956816">
        <w:rPr>
          <w:rFonts w:ascii="Arial" w:hAnsi="Arial" w:cs="Arial"/>
          <w:b/>
          <w:szCs w:val="24"/>
          <w:lang w:val="en-US"/>
        </w:rPr>
        <w:t>Vadose Zone Journal</w:t>
      </w:r>
      <w:r w:rsidRPr="00956816">
        <w:rPr>
          <w:rFonts w:ascii="Arial" w:hAnsi="Arial" w:cs="Arial"/>
          <w:szCs w:val="24"/>
          <w:lang w:val="en-US"/>
        </w:rPr>
        <w:t>, Madison, v. 7, n. 3, p. 1048</w:t>
      </w:r>
      <w:r w:rsidR="00422C77">
        <w:rPr>
          <w:rFonts w:ascii="Arial" w:hAnsi="Arial" w:cs="Arial"/>
          <w:szCs w:val="24"/>
          <w:lang w:val="en-US"/>
        </w:rPr>
        <w:noBreakHyphen/>
        <w:t>1</w:t>
      </w:r>
      <w:r w:rsidRPr="00956816">
        <w:rPr>
          <w:rFonts w:ascii="Arial" w:hAnsi="Arial" w:cs="Arial"/>
          <w:szCs w:val="24"/>
          <w:lang w:val="en-US"/>
        </w:rPr>
        <w:t>054, Mar. 2008.</w:t>
      </w: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 </w:t>
      </w:r>
    </w:p>
    <w:p w:rsidR="00477182" w:rsidRPr="00743826" w:rsidRDefault="00956816" w:rsidP="00477182">
      <w:pPr>
        <w:autoSpaceDE w:val="0"/>
        <w:autoSpaceDN w:val="0"/>
        <w:adjustRightInd w:val="0"/>
        <w:spacing w:line="240" w:lineRule="auto"/>
        <w:ind w:firstLine="0"/>
        <w:jc w:val="left"/>
        <w:rPr>
          <w:rFonts w:ascii="Arial" w:hAnsi="Arial" w:cs="Arial"/>
          <w:color w:val="000000"/>
          <w:lang w:val="en-US"/>
        </w:rPr>
      </w:pPr>
      <w:r w:rsidRPr="00956816">
        <w:rPr>
          <w:rFonts w:ascii="Arial" w:hAnsi="Arial" w:cs="Arial"/>
          <w:szCs w:val="24"/>
          <w:lang w:val="en-US"/>
        </w:rPr>
        <w:t xml:space="preserve">VAN GENUCHTEN, R. </w:t>
      </w:r>
      <w:proofErr w:type="gramStart"/>
      <w:r w:rsidRPr="00956816">
        <w:rPr>
          <w:rFonts w:ascii="Arial" w:hAnsi="Arial" w:cs="Arial"/>
          <w:color w:val="000000"/>
          <w:lang w:val="en-US"/>
        </w:rPr>
        <w:t>A closed-form equation for predicting the hydraulic conductivity of unsaturated soils.</w:t>
      </w:r>
      <w:proofErr w:type="gramEnd"/>
      <w:r w:rsidRPr="00956816">
        <w:rPr>
          <w:rFonts w:ascii="Arial" w:hAnsi="Arial" w:cs="Arial"/>
          <w:color w:val="000000"/>
          <w:lang w:val="en-US"/>
        </w:rPr>
        <w:t xml:space="preserve"> </w:t>
      </w:r>
      <w:r w:rsidRPr="00956816">
        <w:rPr>
          <w:rFonts w:ascii="Arial" w:hAnsi="Arial" w:cs="Arial"/>
          <w:b/>
          <w:color w:val="000000"/>
          <w:lang w:val="en-US"/>
        </w:rPr>
        <w:t>Soil Science Society of America Journal</w:t>
      </w:r>
      <w:r w:rsidRPr="00956816">
        <w:rPr>
          <w:rFonts w:ascii="Arial" w:hAnsi="Arial" w:cs="Arial"/>
          <w:color w:val="000000"/>
          <w:lang w:val="en-US"/>
        </w:rPr>
        <w:t>, Madison, v. 44, p. 892-898, Sep. 1980.</w:t>
      </w:r>
    </w:p>
    <w:p w:rsidR="00477182" w:rsidRPr="00743826" w:rsidRDefault="00477182" w:rsidP="00477182">
      <w:pPr>
        <w:autoSpaceDE w:val="0"/>
        <w:autoSpaceDN w:val="0"/>
        <w:adjustRightInd w:val="0"/>
        <w:spacing w:line="240" w:lineRule="auto"/>
        <w:ind w:firstLine="0"/>
        <w:jc w:val="left"/>
        <w:rPr>
          <w:rFonts w:ascii="Arial" w:hAnsi="Arial" w:cs="Arial"/>
          <w:color w:val="000000"/>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 xml:space="preserve">VAN HOVE, L.W.A. </w:t>
      </w:r>
      <w:proofErr w:type="gramStart"/>
      <w:r w:rsidRPr="00956816">
        <w:rPr>
          <w:rFonts w:ascii="Arial" w:hAnsi="Arial" w:cs="Arial"/>
          <w:b/>
          <w:szCs w:val="24"/>
          <w:lang w:val="en-US"/>
        </w:rPr>
        <w:t>The mechanism of NH</w:t>
      </w:r>
      <w:r w:rsidRPr="00956816">
        <w:rPr>
          <w:rFonts w:ascii="Arial" w:hAnsi="Arial" w:cs="Arial"/>
          <w:b/>
          <w:szCs w:val="24"/>
          <w:vertAlign w:val="subscript"/>
          <w:lang w:val="en-US"/>
        </w:rPr>
        <w:t>3</w:t>
      </w:r>
      <w:r w:rsidRPr="00956816">
        <w:rPr>
          <w:rFonts w:ascii="Arial" w:hAnsi="Arial" w:cs="Arial"/>
          <w:b/>
          <w:szCs w:val="24"/>
          <w:lang w:val="en-US"/>
        </w:rPr>
        <w:t xml:space="preserve"> and SO</w:t>
      </w:r>
      <w:r w:rsidRPr="00956816">
        <w:rPr>
          <w:rFonts w:ascii="Arial" w:hAnsi="Arial" w:cs="Arial"/>
          <w:b/>
          <w:szCs w:val="24"/>
          <w:vertAlign w:val="subscript"/>
          <w:lang w:val="en-US"/>
        </w:rPr>
        <w:t>2</w:t>
      </w:r>
      <w:r w:rsidRPr="00956816">
        <w:rPr>
          <w:rFonts w:ascii="Arial" w:hAnsi="Arial" w:cs="Arial"/>
          <w:b/>
          <w:szCs w:val="24"/>
          <w:lang w:val="en-US"/>
        </w:rPr>
        <w:t xml:space="preserve"> uptake by leaves and its physiological effects</w:t>
      </w:r>
      <w:r w:rsidRPr="00956816">
        <w:rPr>
          <w:rFonts w:ascii="Arial" w:hAnsi="Arial" w:cs="Arial"/>
          <w:szCs w:val="24"/>
          <w:lang w:val="en-US"/>
        </w:rPr>
        <w:t>.</w:t>
      </w:r>
      <w:proofErr w:type="gramEnd"/>
      <w:r w:rsidRPr="00956816">
        <w:rPr>
          <w:rFonts w:ascii="Arial" w:hAnsi="Arial" w:cs="Arial"/>
          <w:szCs w:val="24"/>
          <w:lang w:val="en-US"/>
        </w:rPr>
        <w:t xml:space="preserve"> 1989. 134 p. Tese - </w:t>
      </w:r>
      <w:r w:rsidRPr="00956816">
        <w:rPr>
          <w:rFonts w:ascii="Arial" w:hAnsi="Arial" w:cs="Arial"/>
          <w:color w:val="000000" w:themeColor="text1"/>
          <w:szCs w:val="24"/>
          <w:lang w:val="en-US"/>
        </w:rPr>
        <w:t>Agricultural University, Wageningen, 1989.</w:t>
      </w:r>
    </w:p>
    <w:p w:rsidR="00477182" w:rsidRPr="00743826" w:rsidRDefault="00477182" w:rsidP="00477182">
      <w:pPr>
        <w:autoSpaceDE w:val="0"/>
        <w:autoSpaceDN w:val="0"/>
        <w:adjustRightInd w:val="0"/>
        <w:spacing w:line="240" w:lineRule="auto"/>
        <w:ind w:firstLine="0"/>
        <w:jc w:val="left"/>
        <w:rPr>
          <w:rFonts w:ascii="Arial" w:hAnsi="Arial" w:cs="Arial"/>
          <w:color w:val="000000"/>
          <w:lang w:val="en-US"/>
        </w:rPr>
      </w:pPr>
    </w:p>
    <w:p w:rsidR="00477182" w:rsidRPr="00743826" w:rsidRDefault="00956816" w:rsidP="00477182">
      <w:pPr>
        <w:autoSpaceDE w:val="0"/>
        <w:autoSpaceDN w:val="0"/>
        <w:adjustRightInd w:val="0"/>
        <w:spacing w:line="240" w:lineRule="auto"/>
        <w:ind w:firstLine="0"/>
        <w:jc w:val="left"/>
        <w:rPr>
          <w:rFonts w:ascii="Arial" w:hAnsi="Arial" w:cs="Arial"/>
          <w:color w:val="000000"/>
          <w:szCs w:val="24"/>
          <w:lang w:val="en-US"/>
        </w:rPr>
      </w:pPr>
      <w:r w:rsidRPr="00956816">
        <w:rPr>
          <w:rFonts w:ascii="Arial" w:hAnsi="Arial" w:cs="Arial"/>
          <w:szCs w:val="24"/>
          <w:lang w:val="en-US"/>
        </w:rPr>
        <w:lastRenderedPageBreak/>
        <w:t>VERHOEF, A.; ALLEN, S.J.; BRUIN, H.A.R. DE; JACOBS, C.M.J.; HEUSINKVELD, B.G.</w:t>
      </w:r>
      <w:r w:rsidRPr="00956816">
        <w:rPr>
          <w:rFonts w:ascii="Arial" w:hAnsi="Arial" w:cs="Arial"/>
          <w:color w:val="000000"/>
          <w:szCs w:val="24"/>
          <w:lang w:val="en-US"/>
        </w:rPr>
        <w:t xml:space="preserve"> </w:t>
      </w:r>
      <w:r w:rsidRPr="00956816">
        <w:rPr>
          <w:rFonts w:ascii="Arial" w:hAnsi="Arial" w:cs="Arial"/>
          <w:szCs w:val="24"/>
          <w:lang w:val="en-US"/>
        </w:rPr>
        <w:t xml:space="preserve">Fluxes of carbon dioxide and water </w:t>
      </w:r>
      <w:r w:rsidR="001054A2">
        <w:rPr>
          <w:rFonts w:ascii="Arial" w:hAnsi="Arial" w:cs="Arial"/>
          <w:szCs w:val="24"/>
          <w:lang w:val="en-US"/>
        </w:rPr>
        <w:t>vapor</w:t>
      </w:r>
      <w:r w:rsidR="00477182" w:rsidRPr="00743826">
        <w:rPr>
          <w:rFonts w:ascii="Arial" w:hAnsi="Arial" w:cs="Arial"/>
          <w:szCs w:val="24"/>
          <w:lang w:val="en-US"/>
        </w:rPr>
        <w:t xml:space="preserve"> from a Saheli</w:t>
      </w:r>
      <w:r w:rsidRPr="00956816">
        <w:rPr>
          <w:rFonts w:ascii="Arial" w:hAnsi="Arial" w:cs="Arial"/>
          <w:szCs w:val="24"/>
          <w:lang w:val="en-US"/>
        </w:rPr>
        <w:t xml:space="preserve">an savanna. </w:t>
      </w:r>
      <w:r w:rsidRPr="00956816">
        <w:rPr>
          <w:rFonts w:ascii="Arial" w:hAnsi="Arial" w:cs="Arial"/>
          <w:b/>
          <w:szCs w:val="24"/>
          <w:lang w:val="en-US"/>
        </w:rPr>
        <w:t>Agricultural and Forest Meteorology</w:t>
      </w:r>
      <w:r w:rsidRPr="00956816">
        <w:rPr>
          <w:rFonts w:ascii="Arial" w:hAnsi="Arial" w:cs="Arial"/>
          <w:szCs w:val="24"/>
          <w:lang w:val="en-US"/>
        </w:rPr>
        <w:t>, Amsterdam, v. 80, n. 2-4, p. 231</w:t>
      </w:r>
      <w:r w:rsidR="00422C77">
        <w:rPr>
          <w:rFonts w:ascii="Arial" w:hAnsi="Arial" w:cs="Arial"/>
          <w:szCs w:val="24"/>
          <w:lang w:val="en-US"/>
        </w:rPr>
        <w:noBreakHyphen/>
        <w:t>2</w:t>
      </w:r>
      <w:r w:rsidRPr="00956816">
        <w:rPr>
          <w:rFonts w:ascii="Arial" w:hAnsi="Arial" w:cs="Arial"/>
          <w:szCs w:val="24"/>
          <w:lang w:val="en-US"/>
        </w:rPr>
        <w:t>48, Oct. 1996.</w:t>
      </w:r>
    </w:p>
    <w:p w:rsidR="00477182" w:rsidRPr="00743826" w:rsidRDefault="00477182" w:rsidP="00477182">
      <w:pPr>
        <w:autoSpaceDE w:val="0"/>
        <w:autoSpaceDN w:val="0"/>
        <w:adjustRightInd w:val="0"/>
        <w:spacing w:line="240" w:lineRule="auto"/>
        <w:ind w:left="720" w:hanging="72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WANG, Y.P.; LEUNING, R.</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A two-leaf model for canopy conductance, photosynthesis and partitioning of available energy.</w:t>
      </w:r>
      <w:proofErr w:type="gramEnd"/>
      <w:r w:rsidRPr="00956816">
        <w:rPr>
          <w:rFonts w:ascii="Arial" w:hAnsi="Arial" w:cs="Arial"/>
          <w:szCs w:val="24"/>
          <w:lang w:val="en-US"/>
        </w:rPr>
        <w:t xml:space="preserve"> I. Model description and comparison with a multi-layered model. </w:t>
      </w:r>
      <w:r w:rsidRPr="00956816">
        <w:rPr>
          <w:rFonts w:ascii="Arial" w:hAnsi="Arial" w:cs="Arial"/>
          <w:b/>
          <w:szCs w:val="24"/>
          <w:lang w:val="en-US"/>
        </w:rPr>
        <w:t>Agricultural and Forest Meteorology</w:t>
      </w:r>
      <w:r w:rsidRPr="00956816">
        <w:rPr>
          <w:rFonts w:ascii="Arial" w:hAnsi="Arial" w:cs="Arial"/>
          <w:szCs w:val="24"/>
          <w:lang w:val="en-US"/>
        </w:rPr>
        <w:t>, Amsterdam, v. 91, p. 89</w:t>
      </w:r>
      <w:r w:rsidR="00422C77">
        <w:rPr>
          <w:rFonts w:ascii="Arial" w:hAnsi="Arial" w:cs="Arial"/>
          <w:szCs w:val="24"/>
          <w:lang w:val="en-US"/>
        </w:rPr>
        <w:noBreakHyphen/>
        <w:t>1</w:t>
      </w:r>
      <w:r w:rsidRPr="00956816">
        <w:rPr>
          <w:rFonts w:ascii="Arial" w:hAnsi="Arial" w:cs="Arial"/>
          <w:szCs w:val="24"/>
          <w:lang w:val="en-US"/>
        </w:rPr>
        <w:t>11, Jun. 1998.</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r w:rsidRPr="00956816">
        <w:rPr>
          <w:rFonts w:ascii="Arial" w:hAnsi="Arial" w:cs="Arial"/>
          <w:szCs w:val="24"/>
          <w:lang w:val="en-US"/>
        </w:rPr>
        <w:t>WANG, Y.P.; YU, Q.; LI, J.; LI, L.-H.; LI, X.-G.; YU, G.-R.; SUN, X.-M. Simulation of diurnal variations of CO</w:t>
      </w:r>
      <w:r w:rsidRPr="00956816">
        <w:rPr>
          <w:rFonts w:ascii="Arial" w:hAnsi="Arial" w:cs="Arial"/>
          <w:szCs w:val="24"/>
          <w:vertAlign w:val="subscript"/>
          <w:lang w:val="en-US"/>
        </w:rPr>
        <w:t>2</w:t>
      </w:r>
      <w:r w:rsidRPr="00956816">
        <w:rPr>
          <w:rFonts w:ascii="Arial" w:hAnsi="Arial" w:cs="Arial"/>
          <w:szCs w:val="24"/>
          <w:lang w:val="en-US"/>
        </w:rPr>
        <w:t xml:space="preserve">, water and heat fluxes over winter wheat with a model coupled photosynthesis and transpiration. </w:t>
      </w:r>
      <w:r w:rsidRPr="00956816">
        <w:rPr>
          <w:rFonts w:ascii="Arial" w:hAnsi="Arial" w:cs="Arial"/>
          <w:b/>
          <w:szCs w:val="24"/>
          <w:lang w:val="en-US"/>
        </w:rPr>
        <w:t>Agricultural and Forest Meteorology</w:t>
      </w:r>
      <w:r w:rsidRPr="00956816">
        <w:rPr>
          <w:rFonts w:ascii="Arial" w:hAnsi="Arial" w:cs="Arial"/>
          <w:szCs w:val="24"/>
          <w:lang w:val="en-US"/>
        </w:rPr>
        <w:t>, Amsterdam, v. 137, p. 194</w:t>
      </w:r>
      <w:r w:rsidR="00422C77">
        <w:rPr>
          <w:rFonts w:ascii="Arial" w:hAnsi="Arial" w:cs="Arial"/>
          <w:szCs w:val="24"/>
          <w:lang w:val="en-US"/>
        </w:rPr>
        <w:noBreakHyphen/>
        <w:t>2</w:t>
      </w:r>
      <w:r w:rsidRPr="00956816">
        <w:rPr>
          <w:rFonts w:ascii="Arial" w:hAnsi="Arial" w:cs="Arial"/>
          <w:szCs w:val="24"/>
          <w:lang w:val="en-US"/>
        </w:rPr>
        <w:t>19, Jan. 2006.</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WANJURA, D.F.; MAHAN, J.R.</w:t>
      </w:r>
      <w:proofErr w:type="gramEnd"/>
      <w:del w:id="963" w:author="Quirijn" w:date="2011-06-22T10:09:00Z">
        <w:r w:rsidRPr="00956816" w:rsidDel="004B5A67">
          <w:rPr>
            <w:rFonts w:ascii="Arial" w:hAnsi="Arial" w:cs="Arial"/>
            <w:szCs w:val="24"/>
            <w:lang w:val="en-US"/>
          </w:rPr>
          <w:delText xml:space="preserve">  </w:delText>
        </w:r>
      </w:del>
      <w:ins w:id="964" w:author="Quirijn" w:date="2011-06-22T10:09:00Z">
        <w:r w:rsidR="004B5A67">
          <w:rPr>
            <w:rFonts w:ascii="Arial" w:hAnsi="Arial" w:cs="Arial"/>
            <w:szCs w:val="24"/>
            <w:lang w:val="en-US"/>
          </w:rPr>
          <w:t xml:space="preserve"> </w:t>
        </w:r>
      </w:ins>
      <w:r w:rsidRPr="00956816">
        <w:rPr>
          <w:rFonts w:ascii="Arial" w:hAnsi="Arial" w:cs="Arial"/>
          <w:szCs w:val="24"/>
          <w:lang w:val="en-US"/>
        </w:rPr>
        <w:t xml:space="preserve">Thermal environment of cotton irrigated using canopy temperature. </w:t>
      </w:r>
      <w:r w:rsidRPr="00956816">
        <w:rPr>
          <w:rFonts w:ascii="Arial" w:hAnsi="Arial" w:cs="Arial"/>
          <w:b/>
          <w:bCs/>
          <w:szCs w:val="24"/>
          <w:lang w:val="en-US"/>
        </w:rPr>
        <w:t>Irrigation Science</w:t>
      </w:r>
      <w:r w:rsidRPr="00956816">
        <w:rPr>
          <w:rFonts w:ascii="Arial" w:hAnsi="Arial" w:cs="Arial"/>
          <w:szCs w:val="24"/>
          <w:lang w:val="en-US"/>
        </w:rPr>
        <w:t>, Heidelberg, v. 14, n. 2, p. 199</w:t>
      </w:r>
      <w:r w:rsidR="00422C77">
        <w:rPr>
          <w:rFonts w:ascii="Arial" w:hAnsi="Arial" w:cs="Arial"/>
          <w:szCs w:val="24"/>
          <w:lang w:val="en-US"/>
        </w:rPr>
        <w:noBreakHyphen/>
        <w:t>2</w:t>
      </w:r>
      <w:r w:rsidRPr="00956816">
        <w:rPr>
          <w:rFonts w:ascii="Arial" w:hAnsi="Arial" w:cs="Arial"/>
          <w:szCs w:val="24"/>
          <w:lang w:val="en-US"/>
        </w:rPr>
        <w:t>05, May 1994.</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WANJURA, D.F.; UPCHURCH, D.R.; MAHAN, J.R. Control of irrigation scheduling using temperature-time thresholds.</w:t>
      </w:r>
      <w:proofErr w:type="gramEnd"/>
      <w:r w:rsidRPr="00956816">
        <w:rPr>
          <w:rFonts w:ascii="Arial" w:hAnsi="Arial" w:cs="Arial"/>
          <w:szCs w:val="24"/>
          <w:lang w:val="en-US"/>
        </w:rPr>
        <w:t xml:space="preserve"> </w:t>
      </w:r>
      <w:r w:rsidRPr="00956816">
        <w:rPr>
          <w:rFonts w:ascii="Arial" w:hAnsi="Arial" w:cs="Arial"/>
          <w:b/>
          <w:szCs w:val="24"/>
          <w:lang w:val="en-US"/>
        </w:rPr>
        <w:t>Transactions of the ASAE</w:t>
      </w:r>
      <w:r w:rsidRPr="00956816">
        <w:rPr>
          <w:rFonts w:ascii="Arial" w:hAnsi="Arial" w:cs="Arial"/>
          <w:szCs w:val="24"/>
          <w:lang w:val="en-US"/>
        </w:rPr>
        <w:t>, St. Joseph, v. 38, p. 403-409, Jul. 1995.</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WANJURA, D.F.; UPCHURCH, D.R.</w:t>
      </w:r>
      <w:proofErr w:type="gramEnd"/>
      <w:del w:id="965" w:author="Quirijn" w:date="2011-06-22T10:09:00Z">
        <w:r w:rsidRPr="00956816" w:rsidDel="004B5A67">
          <w:rPr>
            <w:rFonts w:ascii="Arial" w:hAnsi="Arial" w:cs="Arial"/>
            <w:szCs w:val="24"/>
            <w:lang w:val="en-US"/>
          </w:rPr>
          <w:delText xml:space="preserve">  </w:delText>
        </w:r>
      </w:del>
      <w:ins w:id="966" w:author="Quirijn" w:date="2011-06-22T10:09:00Z">
        <w:r w:rsidR="004B5A67">
          <w:rPr>
            <w:rFonts w:ascii="Arial" w:hAnsi="Arial" w:cs="Arial"/>
            <w:szCs w:val="24"/>
            <w:lang w:val="en-US"/>
          </w:rPr>
          <w:t xml:space="preserve"> </w:t>
        </w:r>
      </w:ins>
      <w:proofErr w:type="gramStart"/>
      <w:r w:rsidRPr="00956816">
        <w:rPr>
          <w:rFonts w:ascii="Arial" w:hAnsi="Arial" w:cs="Arial"/>
          <w:szCs w:val="24"/>
          <w:lang w:val="en-US"/>
        </w:rPr>
        <w:t>Accounting for humidity in canopy-temperature-controlled irrigation scheduling.</w:t>
      </w:r>
      <w:proofErr w:type="gramEnd"/>
      <w:r w:rsidRPr="00956816">
        <w:rPr>
          <w:rFonts w:ascii="Arial" w:hAnsi="Arial" w:cs="Arial"/>
          <w:szCs w:val="24"/>
          <w:lang w:val="en-US"/>
        </w:rPr>
        <w:t xml:space="preserve"> </w:t>
      </w:r>
      <w:r w:rsidRPr="00956816">
        <w:rPr>
          <w:rFonts w:ascii="Arial" w:hAnsi="Arial" w:cs="Arial"/>
          <w:b/>
          <w:bCs/>
          <w:szCs w:val="24"/>
          <w:lang w:val="en-US"/>
        </w:rPr>
        <w:t>Agricultural Water Management</w:t>
      </w:r>
      <w:r w:rsidRPr="00956816">
        <w:rPr>
          <w:rFonts w:ascii="Arial" w:hAnsi="Arial" w:cs="Arial"/>
          <w:szCs w:val="24"/>
          <w:lang w:val="en-US"/>
        </w:rPr>
        <w:t>, Amsterdam, v. 34, p. 217</w:t>
      </w:r>
      <w:r w:rsidR="00422C77">
        <w:rPr>
          <w:rFonts w:ascii="Arial" w:hAnsi="Arial" w:cs="Arial"/>
          <w:szCs w:val="24"/>
          <w:lang w:val="en-US"/>
        </w:rPr>
        <w:noBreakHyphen/>
        <w:t>2</w:t>
      </w:r>
      <w:r w:rsidRPr="00956816">
        <w:rPr>
          <w:rFonts w:ascii="Arial" w:hAnsi="Arial" w:cs="Arial"/>
          <w:szCs w:val="24"/>
          <w:lang w:val="en-US"/>
        </w:rPr>
        <w:t>31, Jun 1997.</w:t>
      </w:r>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jc w:val="left"/>
        <w:rPr>
          <w:rFonts w:ascii="Arial" w:hAnsi="Arial" w:cs="Arial"/>
          <w:szCs w:val="24"/>
          <w:lang w:val="en-US"/>
        </w:rPr>
      </w:pPr>
      <w:proofErr w:type="gramStart"/>
      <w:r w:rsidRPr="00956816">
        <w:rPr>
          <w:rFonts w:ascii="Arial" w:hAnsi="Arial" w:cs="Arial"/>
          <w:szCs w:val="24"/>
          <w:lang w:val="en-US"/>
        </w:rPr>
        <w:t xml:space="preserve">WILLIGEN, P. DE; VAN NOORDWIJK, M. </w:t>
      </w:r>
      <w:r w:rsidRPr="00956816">
        <w:rPr>
          <w:rFonts w:ascii="Arial" w:hAnsi="Arial" w:cs="Arial"/>
          <w:b/>
          <w:szCs w:val="24"/>
          <w:lang w:val="en-US"/>
        </w:rPr>
        <w:t>Roots, plant production, and nutrient use efficiency</w:t>
      </w:r>
      <w:r w:rsidRPr="00956816">
        <w:rPr>
          <w:rFonts w:ascii="Arial" w:hAnsi="Arial" w:cs="Arial"/>
          <w:szCs w:val="24"/>
          <w:lang w:val="en-US"/>
        </w:rPr>
        <w:t>.</w:t>
      </w:r>
      <w:proofErr w:type="gramEnd"/>
      <w:r w:rsidRPr="00956816">
        <w:rPr>
          <w:rFonts w:ascii="Arial" w:hAnsi="Arial" w:cs="Arial"/>
          <w:szCs w:val="24"/>
          <w:lang w:val="en-US"/>
        </w:rPr>
        <w:t xml:space="preserve"> </w:t>
      </w:r>
      <w:proofErr w:type="gramStart"/>
      <w:r w:rsidRPr="00956816">
        <w:rPr>
          <w:rFonts w:ascii="Arial" w:hAnsi="Arial" w:cs="Arial"/>
          <w:szCs w:val="24"/>
          <w:lang w:val="en-US"/>
        </w:rPr>
        <w:t>282 p. Tese - Agricultural University, Wageningen, 1987.</w:t>
      </w:r>
      <w:proofErr w:type="gramEnd"/>
    </w:p>
    <w:p w:rsidR="00477182" w:rsidRPr="00743826" w:rsidRDefault="00477182" w:rsidP="00477182">
      <w:pPr>
        <w:autoSpaceDE w:val="0"/>
        <w:autoSpaceDN w:val="0"/>
        <w:adjustRightInd w:val="0"/>
        <w:spacing w:line="240" w:lineRule="auto"/>
        <w:ind w:firstLine="0"/>
        <w:jc w:val="left"/>
        <w:rPr>
          <w:rFonts w:ascii="Arial" w:hAnsi="Arial" w:cs="Arial"/>
          <w:szCs w:val="24"/>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r w:rsidRPr="00956816">
        <w:rPr>
          <w:rFonts w:ascii="Arial" w:hAnsi="Arial" w:cs="Arial"/>
          <w:lang w:val="en-US"/>
        </w:rPr>
        <w:t xml:space="preserve">WILKS, D.S. </w:t>
      </w:r>
      <w:r w:rsidRPr="00956816">
        <w:rPr>
          <w:rFonts w:ascii="Arial" w:hAnsi="Arial" w:cs="Arial"/>
          <w:b/>
          <w:lang w:val="en-US"/>
        </w:rPr>
        <w:t>Statistical Methods in the Atmospheric Sciences.</w:t>
      </w:r>
      <w:r w:rsidRPr="00956816">
        <w:rPr>
          <w:rFonts w:ascii="Arial" w:hAnsi="Arial" w:cs="Arial"/>
          <w:lang w:val="en-US"/>
        </w:rPr>
        <w:t xml:space="preserve"> San Diego: Academic Press, 1995. </w:t>
      </w:r>
      <w:proofErr w:type="gramStart"/>
      <w:r w:rsidRPr="00956816">
        <w:rPr>
          <w:rFonts w:ascii="Arial" w:hAnsi="Arial" w:cs="Arial"/>
          <w:lang w:val="en-US"/>
        </w:rPr>
        <w:t>467 p.</w:t>
      </w:r>
      <w:proofErr w:type="gramEnd"/>
    </w:p>
    <w:p w:rsidR="00477182" w:rsidRPr="00743826" w:rsidRDefault="00477182" w:rsidP="00477182">
      <w:pPr>
        <w:autoSpaceDE w:val="0"/>
        <w:autoSpaceDN w:val="0"/>
        <w:adjustRightInd w:val="0"/>
        <w:spacing w:line="240" w:lineRule="auto"/>
        <w:ind w:left="709" w:hanging="709"/>
        <w:rPr>
          <w:rFonts w:ascii="Arial" w:hAnsi="Arial" w:cs="Arial"/>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r w:rsidRPr="00956816">
        <w:rPr>
          <w:rFonts w:ascii="Arial" w:hAnsi="Arial" w:cs="Arial"/>
          <w:lang w:val="en-US"/>
        </w:rPr>
        <w:t xml:space="preserve">WILLMOTT, C.J. </w:t>
      </w:r>
      <w:proofErr w:type="gramStart"/>
      <w:r w:rsidRPr="00956816">
        <w:rPr>
          <w:rFonts w:ascii="Arial" w:hAnsi="Arial" w:cs="Arial"/>
          <w:lang w:val="en-US"/>
        </w:rPr>
        <w:t>On the validation of models.</w:t>
      </w:r>
      <w:proofErr w:type="gramEnd"/>
      <w:r w:rsidRPr="00956816">
        <w:rPr>
          <w:rFonts w:ascii="Arial" w:hAnsi="Arial" w:cs="Arial"/>
          <w:lang w:val="en-US"/>
        </w:rPr>
        <w:t xml:space="preserve"> </w:t>
      </w:r>
      <w:r w:rsidRPr="00956816">
        <w:rPr>
          <w:rFonts w:ascii="Arial" w:hAnsi="Arial" w:cs="Arial"/>
          <w:b/>
          <w:lang w:val="en-US"/>
        </w:rPr>
        <w:t>Progress in Physical Geography</w:t>
      </w:r>
      <w:r w:rsidRPr="00956816">
        <w:rPr>
          <w:rFonts w:ascii="Arial" w:hAnsi="Arial" w:cs="Arial"/>
          <w:lang w:val="en-US"/>
        </w:rPr>
        <w:t>, London, v. 2, p. 184</w:t>
      </w:r>
      <w:r w:rsidR="00422C77">
        <w:rPr>
          <w:rFonts w:ascii="Arial" w:hAnsi="Arial" w:cs="Arial"/>
          <w:lang w:val="en-US"/>
        </w:rPr>
        <w:noBreakHyphen/>
        <w:t>1</w:t>
      </w:r>
      <w:r w:rsidRPr="00956816">
        <w:rPr>
          <w:rFonts w:ascii="Arial" w:hAnsi="Arial" w:cs="Arial"/>
          <w:lang w:val="en-US"/>
        </w:rPr>
        <w:t>94, Jun. 1981.</w:t>
      </w:r>
    </w:p>
    <w:p w:rsidR="00477182" w:rsidRPr="00743826" w:rsidRDefault="00477182" w:rsidP="00477182">
      <w:pPr>
        <w:autoSpaceDE w:val="0"/>
        <w:autoSpaceDN w:val="0"/>
        <w:adjustRightInd w:val="0"/>
        <w:spacing w:line="240" w:lineRule="auto"/>
        <w:ind w:firstLine="0"/>
        <w:rPr>
          <w:rFonts w:ascii="Arial" w:hAnsi="Arial" w:cs="Arial"/>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r w:rsidRPr="00956816">
        <w:rPr>
          <w:rFonts w:ascii="Arial" w:hAnsi="Arial" w:cs="Arial"/>
          <w:lang w:val="en-US"/>
        </w:rPr>
        <w:t xml:space="preserve">WILLMOTT, C.J.; ACKLESON, S.M.; DAVIS, R.E., FEDDEMA, J.J.; KLINK, K.M.; LEGATES, D.R.; O’DONNELL, J.; ROWE, C.M. Statistics for the evaluation and comparison of Models. </w:t>
      </w:r>
      <w:r w:rsidRPr="00956816">
        <w:rPr>
          <w:rFonts w:ascii="Arial" w:hAnsi="Arial" w:cs="Arial"/>
          <w:b/>
          <w:lang w:val="en-US"/>
        </w:rPr>
        <w:t>Journal of Geophysical Research</w:t>
      </w:r>
      <w:r w:rsidRPr="00956816">
        <w:rPr>
          <w:rFonts w:ascii="Arial" w:hAnsi="Arial" w:cs="Arial"/>
          <w:lang w:val="en-US"/>
        </w:rPr>
        <w:t>, Boulder, v. 90, p. 8995-9005, Aug. 1985.</w:t>
      </w:r>
    </w:p>
    <w:p w:rsidR="00477182" w:rsidRPr="00743826" w:rsidRDefault="00477182" w:rsidP="00477182">
      <w:pPr>
        <w:autoSpaceDE w:val="0"/>
        <w:autoSpaceDN w:val="0"/>
        <w:adjustRightInd w:val="0"/>
        <w:spacing w:line="240" w:lineRule="auto"/>
        <w:ind w:firstLine="0"/>
        <w:rPr>
          <w:rFonts w:ascii="Arial" w:hAnsi="Arial" w:cs="Arial"/>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proofErr w:type="gramStart"/>
      <w:r w:rsidRPr="00956816">
        <w:rPr>
          <w:rFonts w:ascii="Arial" w:hAnsi="Arial" w:cs="Arial"/>
          <w:lang w:val="en-US"/>
        </w:rPr>
        <w:t>WIND, G.P. Capillary conductivity data estimated by a simple method.</w:t>
      </w:r>
      <w:proofErr w:type="gramEnd"/>
      <w:r w:rsidRPr="00956816">
        <w:rPr>
          <w:rFonts w:ascii="Arial" w:hAnsi="Arial" w:cs="Arial"/>
          <w:lang w:val="en-US"/>
        </w:rPr>
        <w:t xml:space="preserve"> In: RIJTEMA, P.E.; WASSINK, H. (Ed.). </w:t>
      </w:r>
      <w:proofErr w:type="gramStart"/>
      <w:r w:rsidRPr="00956816">
        <w:rPr>
          <w:rFonts w:ascii="Arial" w:hAnsi="Arial" w:cs="Arial"/>
          <w:b/>
          <w:lang w:val="en-US"/>
        </w:rPr>
        <w:t>Water in the unsaturated zone.</w:t>
      </w:r>
      <w:proofErr w:type="gramEnd"/>
      <w:r w:rsidRPr="00956816">
        <w:rPr>
          <w:rFonts w:ascii="Arial" w:hAnsi="Arial" w:cs="Arial"/>
          <w:b/>
          <w:lang w:val="en-US"/>
        </w:rPr>
        <w:t xml:space="preserve"> </w:t>
      </w:r>
      <w:proofErr w:type="gramStart"/>
      <w:r w:rsidRPr="00956816">
        <w:rPr>
          <w:rFonts w:ascii="Arial" w:hAnsi="Arial" w:cs="Arial"/>
          <w:b/>
          <w:lang w:val="en-US"/>
        </w:rPr>
        <w:t>Vol. 1.</w:t>
      </w:r>
      <w:proofErr w:type="gramEnd"/>
      <w:r w:rsidRPr="00956816">
        <w:rPr>
          <w:rFonts w:ascii="Arial" w:hAnsi="Arial" w:cs="Arial"/>
          <w:b/>
          <w:lang w:val="en-US"/>
        </w:rPr>
        <w:t xml:space="preserve"> Proceedings of the Wageningen symposium,</w:t>
      </w:r>
      <w:r w:rsidRPr="00956816">
        <w:rPr>
          <w:rFonts w:ascii="Arial" w:hAnsi="Arial" w:cs="Arial"/>
          <w:lang w:val="en-US"/>
        </w:rPr>
        <w:t xml:space="preserve"> Wageningen: IASH, 1968. p. 181–191.</w:t>
      </w:r>
    </w:p>
    <w:p w:rsidR="00477182" w:rsidRPr="00743826" w:rsidRDefault="00477182" w:rsidP="00477182">
      <w:pPr>
        <w:autoSpaceDE w:val="0"/>
        <w:autoSpaceDN w:val="0"/>
        <w:adjustRightInd w:val="0"/>
        <w:spacing w:line="240" w:lineRule="auto"/>
        <w:ind w:firstLine="0"/>
        <w:rPr>
          <w:rFonts w:ascii="Arial" w:hAnsi="Arial" w:cs="Arial"/>
          <w:lang w:val="en-US"/>
        </w:rPr>
      </w:pPr>
    </w:p>
    <w:p w:rsidR="00477182" w:rsidRPr="00743826" w:rsidRDefault="00956816" w:rsidP="00477182">
      <w:pPr>
        <w:autoSpaceDE w:val="0"/>
        <w:autoSpaceDN w:val="0"/>
        <w:adjustRightInd w:val="0"/>
        <w:spacing w:line="240" w:lineRule="auto"/>
        <w:ind w:firstLine="0"/>
        <w:rPr>
          <w:rFonts w:ascii="Arial" w:hAnsi="Arial" w:cs="Arial"/>
          <w:lang w:val="en-US"/>
        </w:rPr>
      </w:pPr>
      <w:proofErr w:type="gramStart"/>
      <w:r w:rsidRPr="00956816">
        <w:rPr>
          <w:rFonts w:ascii="Arial" w:hAnsi="Arial" w:cs="Arial"/>
          <w:lang w:val="en-US"/>
        </w:rPr>
        <w:t>XU, X.; BLAND, W.L. Reverse water flow in sorghum roots.</w:t>
      </w:r>
      <w:proofErr w:type="gramEnd"/>
      <w:r w:rsidRPr="00956816">
        <w:rPr>
          <w:rFonts w:ascii="Arial" w:hAnsi="Arial" w:cs="Arial"/>
          <w:b/>
          <w:lang w:val="en-US"/>
        </w:rPr>
        <w:t xml:space="preserve"> Agronomy Journal</w:t>
      </w:r>
      <w:r w:rsidRPr="00956816">
        <w:rPr>
          <w:rFonts w:ascii="Arial" w:hAnsi="Arial" w:cs="Arial"/>
          <w:lang w:val="en-US"/>
        </w:rPr>
        <w:t xml:space="preserve">, </w:t>
      </w:r>
      <w:r w:rsidRPr="00956816">
        <w:rPr>
          <w:rFonts w:ascii="Arial" w:hAnsi="Arial" w:cs="Arial"/>
          <w:bCs/>
          <w:szCs w:val="24"/>
          <w:lang w:val="en-US"/>
        </w:rPr>
        <w:t>Madison</w:t>
      </w:r>
      <w:r w:rsidRPr="00956816">
        <w:rPr>
          <w:rFonts w:ascii="Arial" w:hAnsi="Arial" w:cs="Arial"/>
          <w:lang w:val="en-US"/>
        </w:rPr>
        <w:t>, v. 85, p. 384</w:t>
      </w:r>
      <w:r w:rsidR="00422C77">
        <w:rPr>
          <w:rFonts w:ascii="Arial" w:hAnsi="Arial" w:cs="Arial"/>
          <w:lang w:val="en-US"/>
        </w:rPr>
        <w:noBreakHyphen/>
        <w:t>3</w:t>
      </w:r>
      <w:r w:rsidRPr="00956816">
        <w:rPr>
          <w:rFonts w:ascii="Arial" w:hAnsi="Arial" w:cs="Arial"/>
          <w:lang w:val="en-US"/>
        </w:rPr>
        <w:t xml:space="preserve">88, Jul. 1993. </w:t>
      </w:r>
    </w:p>
    <w:p w:rsidR="00477182" w:rsidRPr="00743826" w:rsidRDefault="00477182" w:rsidP="00477182">
      <w:pPr>
        <w:autoSpaceDE w:val="0"/>
        <w:autoSpaceDN w:val="0"/>
        <w:adjustRightInd w:val="0"/>
        <w:spacing w:line="240" w:lineRule="auto"/>
        <w:ind w:firstLine="0"/>
        <w:rPr>
          <w:rFonts w:ascii="Arial" w:hAnsi="Arial" w:cs="Arial"/>
          <w:lang w:val="en-US"/>
        </w:rPr>
      </w:pPr>
    </w:p>
    <w:p w:rsidR="002C7135" w:rsidRPr="00743826" w:rsidRDefault="00956816" w:rsidP="00477182">
      <w:pPr>
        <w:autoSpaceDE w:val="0"/>
        <w:autoSpaceDN w:val="0"/>
        <w:adjustRightInd w:val="0"/>
        <w:spacing w:line="240" w:lineRule="auto"/>
        <w:ind w:firstLine="0"/>
        <w:rPr>
          <w:rFonts w:ascii="Arial" w:hAnsi="Arial" w:cs="Arial"/>
          <w:szCs w:val="24"/>
          <w:lang w:val="en-US"/>
        </w:rPr>
      </w:pPr>
      <w:proofErr w:type="gramStart"/>
      <w:r w:rsidRPr="00956816">
        <w:rPr>
          <w:rFonts w:ascii="Arial" w:hAnsi="Arial" w:cs="Arial"/>
          <w:lang w:val="en-US"/>
        </w:rPr>
        <w:lastRenderedPageBreak/>
        <w:t>ZIMMERMANN, U.; MEINZER, F.; BENTRUP, F.W.</w:t>
      </w:r>
      <w:proofErr w:type="gramEnd"/>
      <w:r w:rsidRPr="00956816">
        <w:rPr>
          <w:rFonts w:ascii="Arial" w:hAnsi="Arial" w:cs="Arial"/>
          <w:lang w:val="en-US"/>
        </w:rPr>
        <w:t xml:space="preserve"> How does water ascend in tall trees and other vascular plants? </w:t>
      </w:r>
      <w:r w:rsidRPr="00956816">
        <w:rPr>
          <w:rFonts w:ascii="Arial" w:hAnsi="Arial" w:cs="Arial"/>
          <w:b/>
          <w:lang w:val="en-US"/>
        </w:rPr>
        <w:t>Annals of Botany</w:t>
      </w:r>
      <w:r w:rsidRPr="00956816">
        <w:rPr>
          <w:rFonts w:ascii="Arial" w:hAnsi="Arial" w:cs="Arial"/>
          <w:lang w:val="en-US"/>
        </w:rPr>
        <w:t>, Oxford, v. 76, p. 545-551, Jul. 1995.</w:t>
      </w:r>
    </w:p>
    <w:p w:rsidR="00A52F7C" w:rsidRPr="00743826" w:rsidRDefault="00A52F7C" w:rsidP="00A52F7C">
      <w:pPr>
        <w:autoSpaceDE w:val="0"/>
        <w:autoSpaceDN w:val="0"/>
        <w:adjustRightInd w:val="0"/>
        <w:spacing w:line="240" w:lineRule="auto"/>
        <w:ind w:firstLine="0"/>
        <w:jc w:val="left"/>
        <w:rPr>
          <w:rFonts w:ascii="Arial" w:hAnsi="Arial" w:cs="Arial"/>
          <w:szCs w:val="24"/>
          <w:lang w:val="en-US"/>
        </w:rPr>
      </w:pPr>
    </w:p>
    <w:p w:rsidR="00357782" w:rsidRPr="00743826" w:rsidRDefault="00956816" w:rsidP="00013FA9">
      <w:pPr>
        <w:spacing w:line="240" w:lineRule="auto"/>
        <w:jc w:val="left"/>
        <w:rPr>
          <w:rFonts w:ascii="Arial" w:hAnsi="Arial" w:cs="Arial"/>
          <w:b/>
          <w:szCs w:val="24"/>
          <w:lang w:val="en-US"/>
        </w:rPr>
      </w:pPr>
      <w:r w:rsidRPr="00956816">
        <w:rPr>
          <w:rFonts w:ascii="Arial" w:hAnsi="Arial" w:cs="Arial"/>
          <w:b/>
          <w:szCs w:val="24"/>
          <w:lang w:val="en-US"/>
        </w:rPr>
        <w:br w:type="page"/>
      </w:r>
    </w:p>
    <w:p w:rsidR="001664B5" w:rsidRPr="00743826" w:rsidRDefault="001664B5" w:rsidP="001664B5">
      <w:pPr>
        <w:jc w:val="left"/>
        <w:rPr>
          <w:rFonts w:ascii="Arial" w:hAnsi="Arial" w:cs="Arial"/>
          <w:b/>
          <w:szCs w:val="24"/>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396812" w:rsidRPr="00743826" w:rsidRDefault="00396812" w:rsidP="00F76DFC">
      <w:pPr>
        <w:pStyle w:val="Ttulo1"/>
        <w:rPr>
          <w:rFonts w:ascii="Arial" w:hAnsi="Arial" w:cs="Arial"/>
          <w:lang w:val="en-US"/>
        </w:rPr>
      </w:pPr>
    </w:p>
    <w:p w:rsidR="00D36E31" w:rsidRPr="00743826" w:rsidRDefault="00956816" w:rsidP="00F76DFC">
      <w:pPr>
        <w:pStyle w:val="Ttulo1"/>
        <w:rPr>
          <w:rFonts w:ascii="Arial" w:hAnsi="Arial" w:cs="Arial"/>
          <w:lang w:val="en-US"/>
        </w:rPr>
      </w:pPr>
      <w:bookmarkStart w:id="967" w:name="_Toc296436835"/>
      <w:r w:rsidRPr="00956816">
        <w:rPr>
          <w:rFonts w:ascii="Arial" w:hAnsi="Arial" w:cs="Arial"/>
          <w:lang w:val="en-US"/>
        </w:rPr>
        <w:t>APPENDICES</w:t>
      </w:r>
      <w:bookmarkEnd w:id="967"/>
    </w:p>
    <w:p w:rsidR="00D36E31" w:rsidRPr="00743826" w:rsidRDefault="00956816" w:rsidP="00D36E31">
      <w:pPr>
        <w:rPr>
          <w:rFonts w:ascii="Arial" w:eastAsiaTheme="majorEastAsia" w:hAnsi="Arial" w:cs="Arial"/>
          <w:szCs w:val="28"/>
          <w:lang w:val="en-US"/>
        </w:rPr>
      </w:pPr>
      <w:r w:rsidRPr="00956816">
        <w:rPr>
          <w:rFonts w:ascii="Arial" w:hAnsi="Arial" w:cs="Arial"/>
          <w:lang w:val="en-US"/>
        </w:rPr>
        <w:br w:type="page"/>
      </w:r>
    </w:p>
    <w:p w:rsidR="00B8091A" w:rsidRPr="00743826" w:rsidRDefault="00956816" w:rsidP="00B8091A">
      <w:pPr>
        <w:ind w:firstLine="0"/>
        <w:rPr>
          <w:rFonts w:ascii="Arial" w:hAnsi="Arial" w:cs="Arial"/>
          <w:szCs w:val="24"/>
          <w:lang w:val="en-US"/>
        </w:rPr>
      </w:pPr>
      <w:r w:rsidRPr="00956816">
        <w:rPr>
          <w:rFonts w:ascii="Arial" w:hAnsi="Arial" w:cs="Arial"/>
          <w:b/>
          <w:szCs w:val="24"/>
          <w:lang w:val="en-US"/>
        </w:rPr>
        <w:lastRenderedPageBreak/>
        <w:t xml:space="preserve">Appendix </w:t>
      </w:r>
      <w:bookmarkStart w:id="968" w:name="anx2"/>
      <w:r w:rsidR="00EB4AC9" w:rsidRPr="00956816">
        <w:rPr>
          <w:rFonts w:ascii="Arial" w:hAnsi="Arial" w:cs="Arial"/>
          <w:b/>
          <w:szCs w:val="24"/>
          <w:lang w:val="en-US"/>
        </w:rPr>
        <w:fldChar w:fldCharType="begin"/>
      </w:r>
      <w:r w:rsidRPr="00956816">
        <w:rPr>
          <w:rFonts w:ascii="Arial" w:hAnsi="Arial" w:cs="Arial"/>
          <w:b/>
          <w:szCs w:val="24"/>
          <w:lang w:val="en-US"/>
        </w:rPr>
        <w:instrText xml:space="preserve"> seq anex </w:instrText>
      </w:r>
      <w:r w:rsidR="00EB4AC9" w:rsidRPr="00956816">
        <w:rPr>
          <w:rFonts w:ascii="Arial" w:hAnsi="Arial" w:cs="Arial"/>
          <w:b/>
          <w:szCs w:val="24"/>
          <w:lang w:val="en-US"/>
        </w:rPr>
        <w:fldChar w:fldCharType="separate"/>
      </w:r>
      <w:r w:rsidR="00864ADF">
        <w:rPr>
          <w:rFonts w:ascii="Arial" w:hAnsi="Arial" w:cs="Arial"/>
          <w:b/>
          <w:noProof/>
          <w:szCs w:val="24"/>
          <w:lang w:val="en-US"/>
        </w:rPr>
        <w:t>1</w:t>
      </w:r>
      <w:r w:rsidR="00EB4AC9" w:rsidRPr="00956816">
        <w:rPr>
          <w:rFonts w:ascii="Arial" w:hAnsi="Arial" w:cs="Arial"/>
          <w:b/>
          <w:szCs w:val="24"/>
          <w:lang w:val="en-US"/>
        </w:rPr>
        <w:fldChar w:fldCharType="end"/>
      </w:r>
      <w:bookmarkEnd w:id="968"/>
      <w:r w:rsidR="00B8091A" w:rsidRPr="00743826">
        <w:rPr>
          <w:rFonts w:ascii="Arial" w:hAnsi="Arial" w:cs="Arial"/>
          <w:b/>
          <w:szCs w:val="24"/>
          <w:lang w:val="en-US"/>
        </w:rPr>
        <w:t xml:space="preserve">: </w:t>
      </w:r>
      <w:r w:rsidRPr="00956816">
        <w:rPr>
          <w:rFonts w:ascii="Arial" w:hAnsi="Arial" w:cs="Arial"/>
          <w:b/>
          <w:szCs w:val="24"/>
          <w:lang w:val="en-US"/>
        </w:rPr>
        <w:t xml:space="preserve">Parameterizations of </w:t>
      </w:r>
      <w:r w:rsidRPr="00956816">
        <w:rPr>
          <w:rFonts w:ascii="Arial" w:hAnsi="Arial" w:cs="Arial"/>
          <w:b/>
          <w:i/>
          <w:szCs w:val="24"/>
          <w:lang w:val="en-US"/>
        </w:rPr>
        <w:t>Ag</w:t>
      </w:r>
      <w:r w:rsidRPr="00956816">
        <w:rPr>
          <w:rFonts w:ascii="Arial" w:hAnsi="Arial" w:cs="Arial"/>
          <w:b/>
          <w:i/>
          <w:szCs w:val="24"/>
          <w:vertAlign w:val="subscript"/>
          <w:lang w:val="en-US"/>
        </w:rPr>
        <w:t>s</w:t>
      </w:r>
      <w:r w:rsidRPr="00956816">
        <w:rPr>
          <w:rFonts w:ascii="Arial" w:hAnsi="Arial" w:cs="Arial"/>
          <w:b/>
          <w:szCs w:val="24"/>
          <w:lang w:val="en-US"/>
        </w:rPr>
        <w:t xml:space="preserve"> model </w:t>
      </w:r>
    </w:p>
    <w:p w:rsidR="004C57BE" w:rsidRPr="00743826" w:rsidRDefault="00956816" w:rsidP="00FE4413">
      <w:pPr>
        <w:rPr>
          <w:rFonts w:ascii="Arial" w:hAnsi="Arial" w:cs="Arial"/>
          <w:lang w:val="en-US"/>
        </w:rPr>
      </w:pPr>
      <w:r w:rsidRPr="00956816">
        <w:rPr>
          <w:rFonts w:ascii="Arial" w:hAnsi="Arial" w:cs="Arial"/>
          <w:lang w:val="en-US"/>
        </w:rPr>
        <w:t>The CO</w:t>
      </w:r>
      <w:r w:rsidRPr="00956816">
        <w:rPr>
          <w:rFonts w:ascii="Arial" w:hAnsi="Arial" w:cs="Arial"/>
          <w:vertAlign w:val="subscript"/>
          <w:lang w:val="en-US"/>
        </w:rPr>
        <w:t>2</w:t>
      </w:r>
      <w:r w:rsidRPr="00956816">
        <w:rPr>
          <w:rFonts w:ascii="Arial" w:hAnsi="Arial" w:cs="Arial"/>
          <w:lang w:val="en-US"/>
        </w:rPr>
        <w:t xml:space="preserve"> assimilation model proposed by Jacobs (1994) and Jacobs, Van Den Hurk and De Bruin (1996) </w:t>
      </w:r>
      <w:proofErr w:type="gramStart"/>
      <w:r w:rsidR="004104BB">
        <w:rPr>
          <w:rFonts w:ascii="Arial" w:hAnsi="Arial" w:cs="Arial"/>
          <w:lang w:val="en-US"/>
        </w:rPr>
        <w:t>consists</w:t>
      </w:r>
      <w:proofErr w:type="gramEnd"/>
      <w:r w:rsidR="004104BB">
        <w:rPr>
          <w:rFonts w:ascii="Arial" w:hAnsi="Arial" w:cs="Arial"/>
          <w:lang w:val="en-US"/>
        </w:rPr>
        <w:t xml:space="preserve"> of</w:t>
      </w:r>
      <w:r w:rsidRPr="00956816">
        <w:rPr>
          <w:rFonts w:ascii="Arial" w:hAnsi="Arial" w:cs="Arial"/>
          <w:lang w:val="en-US"/>
        </w:rPr>
        <w:t xml:space="preserve"> three parts. The first part describes the photosynthetic rate, the second one describes the stomatal responses and the third</w:t>
      </w:r>
      <w:r w:rsidR="004104BB">
        <w:rPr>
          <w:rFonts w:ascii="Arial" w:hAnsi="Arial" w:cs="Arial"/>
          <w:lang w:val="en-US"/>
        </w:rPr>
        <w:t xml:space="preserve"> part</w:t>
      </w:r>
      <w:r w:rsidRPr="00956816">
        <w:rPr>
          <w:rFonts w:ascii="Arial" w:hAnsi="Arial" w:cs="Arial"/>
          <w:lang w:val="en-US"/>
        </w:rPr>
        <w:t xml:space="preserve"> describes the parameterization of stomatal responses as a function of air humidity. These three parts are </w:t>
      </w:r>
      <w:r w:rsidR="004104BB">
        <w:rPr>
          <w:rFonts w:ascii="Arial" w:hAnsi="Arial" w:cs="Arial"/>
          <w:lang w:val="en-US"/>
        </w:rPr>
        <w:t>detailed</w:t>
      </w:r>
      <w:r w:rsidRPr="00956816">
        <w:rPr>
          <w:rFonts w:ascii="Arial" w:hAnsi="Arial" w:cs="Arial"/>
          <w:lang w:val="en-US"/>
        </w:rPr>
        <w:t xml:space="preserve"> below.</w:t>
      </w:r>
    </w:p>
    <w:p w:rsidR="004C57BE" w:rsidRPr="00743826" w:rsidRDefault="004C57BE" w:rsidP="004C57BE">
      <w:pPr>
        <w:rPr>
          <w:rFonts w:ascii="Arial" w:hAnsi="Arial" w:cs="Arial"/>
          <w:lang w:val="en-US"/>
        </w:rPr>
      </w:pPr>
    </w:p>
    <w:p w:rsidR="00E54F3E" w:rsidRPr="00743826" w:rsidRDefault="00956816" w:rsidP="00EB4880">
      <w:pPr>
        <w:pStyle w:val="PargrafodaLista"/>
        <w:numPr>
          <w:ilvl w:val="0"/>
          <w:numId w:val="8"/>
        </w:numPr>
        <w:ind w:left="425" w:hanging="425"/>
        <w:rPr>
          <w:rFonts w:ascii="Arial" w:hAnsi="Arial" w:cs="Arial"/>
          <w:b/>
          <w:lang w:val="en-US"/>
        </w:rPr>
      </w:pPr>
      <w:r w:rsidRPr="00956816">
        <w:rPr>
          <w:rFonts w:ascii="Arial" w:hAnsi="Arial" w:cs="Arial"/>
          <w:b/>
          <w:lang w:val="en-US"/>
        </w:rPr>
        <w:t>The photosynthetic rate</w:t>
      </w:r>
    </w:p>
    <w:p w:rsidR="00E54F3E" w:rsidRPr="00743826" w:rsidRDefault="00956816" w:rsidP="009358B0">
      <w:pPr>
        <w:pStyle w:val="PargrafodaLista"/>
        <w:numPr>
          <w:ilvl w:val="0"/>
          <w:numId w:val="9"/>
        </w:numPr>
        <w:ind w:left="709" w:hanging="283"/>
        <w:rPr>
          <w:rFonts w:ascii="Arial" w:hAnsi="Arial" w:cs="Arial"/>
          <w:lang w:val="en-US"/>
        </w:rPr>
      </w:pPr>
      <w:r w:rsidRPr="00956816">
        <w:rPr>
          <w:rFonts w:ascii="Arial" w:hAnsi="Arial" w:cs="Arial"/>
          <w:lang w:val="en-US"/>
        </w:rPr>
        <w:t>CO</w:t>
      </w:r>
      <w:r w:rsidRPr="00956816">
        <w:rPr>
          <w:rFonts w:ascii="Arial" w:hAnsi="Arial" w:cs="Arial"/>
          <w:vertAlign w:val="subscript"/>
          <w:lang w:val="en-US"/>
        </w:rPr>
        <w:t>2</w:t>
      </w:r>
      <w:r w:rsidRPr="00956816">
        <w:rPr>
          <w:rFonts w:ascii="Arial" w:hAnsi="Arial" w:cs="Arial"/>
          <w:lang w:val="en-US"/>
        </w:rPr>
        <w:t xml:space="preserve"> and light responses</w:t>
      </w:r>
    </w:p>
    <w:p w:rsidR="00E54F3E" w:rsidRPr="00743826" w:rsidRDefault="0059568C" w:rsidP="0013392F">
      <w:pPr>
        <w:rPr>
          <w:rFonts w:ascii="Arial" w:hAnsi="Arial" w:cs="Arial"/>
          <w:lang w:val="en-US"/>
        </w:rPr>
      </w:pPr>
      <w:r w:rsidRPr="00743826">
        <w:rPr>
          <w:rFonts w:ascii="Arial" w:hAnsi="Arial" w:cs="Arial"/>
          <w:lang w:val="en-US"/>
        </w:rPr>
        <w:t>The photosynthetic part of</w:t>
      </w:r>
      <w:r w:rsidR="004104BB">
        <w:rPr>
          <w:rFonts w:ascii="Arial" w:hAnsi="Arial" w:cs="Arial"/>
          <w:lang w:val="en-US"/>
        </w:rPr>
        <w:t xml:space="preserve"> the</w:t>
      </w:r>
      <w:r w:rsidRPr="00743826">
        <w:rPr>
          <w:rFonts w:ascii="Arial" w:hAnsi="Arial" w:cs="Arial"/>
          <w:lang w:val="en-US"/>
        </w:rPr>
        <w:t xml:space="preserve"> </w:t>
      </w:r>
      <w:r w:rsidR="00956816" w:rsidRPr="00956816">
        <w:rPr>
          <w:rFonts w:ascii="Arial" w:hAnsi="Arial" w:cs="Arial"/>
          <w:i/>
          <w:lang w:val="en-US"/>
        </w:rPr>
        <w:t>Ag</w:t>
      </w:r>
      <w:r w:rsidR="00956816" w:rsidRPr="00956816">
        <w:rPr>
          <w:rFonts w:ascii="Arial" w:hAnsi="Arial" w:cs="Arial"/>
          <w:i/>
          <w:vertAlign w:val="subscript"/>
          <w:lang w:val="en-US"/>
        </w:rPr>
        <w:t>s</w:t>
      </w:r>
      <w:r w:rsidR="00956816" w:rsidRPr="00956816">
        <w:rPr>
          <w:rFonts w:ascii="Arial" w:hAnsi="Arial" w:cs="Arial"/>
          <w:lang w:val="en-US"/>
        </w:rPr>
        <w:t xml:space="preserve"> model is in essence the model of Goudriaan et al. (1985). This model describes most of the </w:t>
      </w:r>
      <w:r w:rsidR="004104BB">
        <w:rPr>
          <w:rFonts w:ascii="Arial" w:hAnsi="Arial" w:cs="Arial"/>
          <w:lang w:val="en-US"/>
        </w:rPr>
        <w:t>important</w:t>
      </w:r>
      <w:r w:rsidR="00956816" w:rsidRPr="00956816">
        <w:rPr>
          <w:rFonts w:ascii="Arial" w:hAnsi="Arial" w:cs="Arial"/>
          <w:lang w:val="en-US"/>
        </w:rPr>
        <w:t xml:space="preserve"> response characteristics of photosynthesis. It can be used to evaluate photosynthesis of C3 and C4 plants. The modeling approach is based on two essentially different conditions: </w:t>
      </w:r>
    </w:p>
    <w:p w:rsidR="00E54F3E" w:rsidRPr="00743826" w:rsidRDefault="00956816" w:rsidP="009358B0">
      <w:pPr>
        <w:pStyle w:val="PargrafodaLista"/>
        <w:numPr>
          <w:ilvl w:val="0"/>
          <w:numId w:val="2"/>
        </w:numPr>
        <w:ind w:left="1066" w:hanging="73"/>
        <w:rPr>
          <w:rFonts w:ascii="Arial" w:hAnsi="Arial" w:cs="Arial"/>
          <w:lang w:val="en-US"/>
        </w:rPr>
      </w:pPr>
      <w:r w:rsidRPr="00956816">
        <w:rPr>
          <w:rFonts w:ascii="Arial" w:hAnsi="Arial" w:cs="Arial"/>
          <w:lang w:val="en-US"/>
        </w:rPr>
        <w:t>light is the limiting factor (at high</w:t>
      </w:r>
      <w:r w:rsidR="004104BB">
        <w:rPr>
          <w:rFonts w:ascii="Arial" w:hAnsi="Arial" w:cs="Arial"/>
          <w:lang w:val="en-US"/>
        </w:rPr>
        <w:t xml:space="preserve"> </w:t>
      </w:r>
      <w:r w:rsidRPr="00956816">
        <w:rPr>
          <w:rFonts w:ascii="Arial" w:hAnsi="Arial" w:cs="Arial"/>
          <w:lang w:val="en-US"/>
        </w:rPr>
        <w:t>CO</w:t>
      </w:r>
      <w:r w:rsidRPr="00956816">
        <w:rPr>
          <w:rFonts w:ascii="Arial" w:hAnsi="Arial" w:cs="Arial"/>
          <w:vertAlign w:val="subscript"/>
          <w:lang w:val="en-US"/>
        </w:rPr>
        <w:t>2</w:t>
      </w:r>
      <w:r w:rsidRPr="00956816">
        <w:rPr>
          <w:rFonts w:ascii="Arial" w:hAnsi="Arial" w:cs="Arial"/>
          <w:lang w:val="en-US"/>
        </w:rPr>
        <w:t xml:space="preserve"> concentrations);</w:t>
      </w:r>
    </w:p>
    <w:p w:rsidR="00E54F3E" w:rsidRPr="00743826" w:rsidRDefault="00956816" w:rsidP="009358B0">
      <w:pPr>
        <w:pStyle w:val="PargrafodaLista"/>
        <w:numPr>
          <w:ilvl w:val="0"/>
          <w:numId w:val="2"/>
        </w:numPr>
        <w:ind w:left="1066" w:hanging="73"/>
        <w:rPr>
          <w:rFonts w:ascii="Arial" w:hAnsi="Arial" w:cs="Arial"/>
          <w:lang w:val="en-US"/>
        </w:rPr>
      </w:pPr>
      <w:r w:rsidRPr="00956816">
        <w:rPr>
          <w:rFonts w:ascii="Arial" w:hAnsi="Arial" w:cs="Arial"/>
          <w:lang w:val="en-US"/>
        </w:rPr>
        <w:t>CO</w:t>
      </w:r>
      <w:r w:rsidRPr="00956816">
        <w:rPr>
          <w:rFonts w:ascii="Arial" w:hAnsi="Arial" w:cs="Arial"/>
          <w:vertAlign w:val="subscript"/>
          <w:lang w:val="en-US"/>
        </w:rPr>
        <w:t>2</w:t>
      </w:r>
      <w:r w:rsidRPr="00956816">
        <w:rPr>
          <w:rFonts w:ascii="Arial" w:hAnsi="Arial" w:cs="Arial"/>
          <w:lang w:val="en-US"/>
        </w:rPr>
        <w:t xml:space="preserve"> is the limiting factor (at high light intensity).</w:t>
      </w:r>
    </w:p>
    <w:p w:rsidR="00E54F3E" w:rsidRPr="00743826" w:rsidRDefault="00956816" w:rsidP="00E54F3E">
      <w:pPr>
        <w:rPr>
          <w:rFonts w:ascii="Arial" w:hAnsi="Arial" w:cs="Arial"/>
          <w:lang w:val="en-US"/>
        </w:rPr>
      </w:pPr>
      <w:r w:rsidRPr="00956816">
        <w:rPr>
          <w:rFonts w:ascii="Arial" w:hAnsi="Arial" w:cs="Arial"/>
          <w:i/>
          <w:lang w:val="en-US"/>
        </w:rPr>
        <w:t>A</w:t>
      </w:r>
      <w:r w:rsidRPr="00956816">
        <w:rPr>
          <w:rFonts w:ascii="Arial" w:hAnsi="Arial" w:cs="Arial"/>
          <w:lang w:val="en-US"/>
        </w:rPr>
        <w:t xml:space="preserve"> is linearly related to the absorbed </w:t>
      </w:r>
      <w:r w:rsidRPr="00956816">
        <w:rPr>
          <w:rFonts w:ascii="Arial" w:hAnsi="Arial" w:cs="Arial"/>
          <w:i/>
          <w:lang w:val="en-US"/>
        </w:rPr>
        <w:t>PAR</w:t>
      </w:r>
      <w:r w:rsidRPr="00956816">
        <w:rPr>
          <w:rFonts w:ascii="Arial" w:hAnsi="Arial" w:cs="Arial"/>
          <w:lang w:val="en-US"/>
        </w:rPr>
        <w:t xml:space="preserve"> at very low light intensity:</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2"/>
          <w:lang w:val="en-US"/>
        </w:rPr>
        <w:object w:dxaOrig="1620" w:dyaOrig="360">
          <v:shape id="_x0000_i1092" type="#_x0000_t75" style="width:78.75pt;height:19.5pt" o:ole="">
            <v:imagedata r:id="rId221" o:title=""/>
          </v:shape>
          <o:OLEObject Type="Embed" ProgID="Equation.3" ShapeID="_x0000_i1092" DrawAspect="Content" ObjectID="_1370242803" r:id="rId222"/>
        </w:object>
      </w:r>
      <w:r w:rsidR="00E54F3E" w:rsidRPr="00743826">
        <w:rPr>
          <w:rFonts w:ascii="Arial" w:hAnsi="Arial" w:cs="Arial"/>
          <w:lang w:val="en-US"/>
        </w:rPr>
        <w:t xml:space="preserve"> </w: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48</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szCs w:val="24"/>
          <w:lang w:val="en-US"/>
        </w:rPr>
        <w:t>ε</w:t>
      </w:r>
      <w:r w:rsidRPr="00956816">
        <w:rPr>
          <w:rFonts w:ascii="Arial" w:hAnsi="Arial" w:cs="Arial"/>
          <w:lang w:val="en-US"/>
        </w:rPr>
        <w:t xml:space="preserve"> denotes the initial quantum efficiency (mg J</w:t>
      </w:r>
      <w:r w:rsidR="00422C77">
        <w:rPr>
          <w:rFonts w:ascii="Arial" w:hAnsi="Arial" w:cs="Arial"/>
          <w:vertAlign w:val="superscript"/>
          <w:lang w:val="en-US"/>
        </w:rPr>
        <w:noBreakHyphen/>
        <w:t>1</w:t>
      </w:r>
      <w:r w:rsidRPr="00956816">
        <w:rPr>
          <w:rFonts w:ascii="Arial" w:hAnsi="Arial" w:cs="Arial"/>
          <w:lang w:val="en-US"/>
        </w:rPr>
        <w:t xml:space="preserve">) and e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xml:space="preserve"> is the dark respiration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 xml:space="preserve">). </w:t>
      </w:r>
      <w:proofErr w:type="gramStart"/>
      <w:r w:rsidRPr="00956816">
        <w:rPr>
          <w:rFonts w:ascii="Arial" w:hAnsi="Arial" w:cs="Arial"/>
          <w:i/>
          <w:szCs w:val="24"/>
          <w:lang w:val="en-US"/>
        </w:rPr>
        <w:t>ε</w:t>
      </w:r>
      <w:proofErr w:type="gramEnd"/>
      <w:r w:rsidRPr="00956816">
        <w:rPr>
          <w:rFonts w:ascii="Arial" w:hAnsi="Arial" w:cs="Arial"/>
          <w:szCs w:val="24"/>
          <w:lang w:val="en-US"/>
        </w:rPr>
        <w:t xml:space="preserve"> quantifies</w:t>
      </w:r>
      <w:r w:rsidRPr="00956816">
        <w:rPr>
          <w:rFonts w:ascii="Arial" w:hAnsi="Arial" w:cs="Arial"/>
          <w:lang w:val="en-US"/>
        </w:rPr>
        <w:t xml:space="preserve"> the slope of the light response curve and it is affected by photorespiration. It can be calculate by:</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0"/>
          <w:lang w:val="en-US"/>
        </w:rPr>
        <w:object w:dxaOrig="1660" w:dyaOrig="700">
          <v:shape id="_x0000_i1093" type="#_x0000_t75" style="width:83.25pt;height:35.25pt" o:ole="">
            <v:imagedata r:id="rId223" o:title=""/>
          </v:shape>
          <o:OLEObject Type="Embed" ProgID="Equation.3" ShapeID="_x0000_i1093" DrawAspect="Content" ObjectID="_1370242804" r:id="rId224"/>
        </w:object>
      </w:r>
      <w:r w:rsidR="00E54F3E" w:rsidRPr="00743826">
        <w:rPr>
          <w:rFonts w:ascii="Arial" w:hAnsi="Arial" w:cs="Arial"/>
          <w:lang w:val="en-US"/>
        </w:rPr>
        <w:tab/>
        <w:t>[</w:t>
      </w:r>
      <w:bookmarkStart w:id="969" w:name="e32"/>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49</w:t>
      </w:r>
      <w:r w:rsidR="00EB4AC9" w:rsidRPr="00956816">
        <w:rPr>
          <w:rFonts w:ascii="Arial" w:hAnsi="Arial" w:cs="Arial"/>
          <w:lang w:val="en-US"/>
        </w:rPr>
        <w:fldChar w:fldCharType="end"/>
      </w:r>
      <w:bookmarkEnd w:id="969"/>
      <w:r w:rsidR="00E54F3E" w:rsidRPr="00743826">
        <w:rPr>
          <w:rFonts w:ascii="Arial" w:hAnsi="Arial" w:cs="Arial"/>
          <w:lang w:val="en-US"/>
        </w:rPr>
        <w:t>]</w:t>
      </w:r>
    </w:p>
    <w:p w:rsidR="00E54F3E" w:rsidRPr="00743826" w:rsidRDefault="00956816" w:rsidP="00E54F3E">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ε</w:t>
      </w:r>
      <w:r w:rsidRPr="00956816">
        <w:rPr>
          <w:rFonts w:ascii="Arial" w:hAnsi="Arial" w:cs="Arial"/>
          <w:i/>
          <w:vertAlign w:val="subscript"/>
          <w:lang w:val="en-US"/>
        </w:rPr>
        <w:t>o</w:t>
      </w:r>
      <w:r w:rsidRPr="00956816">
        <w:rPr>
          <w:rFonts w:ascii="Arial" w:hAnsi="Arial" w:cs="Arial"/>
          <w:lang w:val="en-US"/>
        </w:rPr>
        <w:t xml:space="preserve"> represents the maximum quantum use efficiency (0.017 mg J</w:t>
      </w:r>
      <w:r w:rsidR="00422C77">
        <w:rPr>
          <w:rFonts w:ascii="Arial" w:hAnsi="Arial" w:cs="Arial"/>
          <w:vertAlign w:val="superscript"/>
          <w:lang w:val="en-US"/>
        </w:rPr>
        <w:noBreakHyphen/>
        <w:t>1</w:t>
      </w:r>
      <w:r w:rsidRPr="00956816">
        <w:rPr>
          <w:rFonts w:ascii="Arial" w:hAnsi="Arial" w:cs="Arial"/>
          <w:lang w:val="en-US"/>
        </w:rPr>
        <w:t> </w:t>
      </w:r>
      <w:r w:rsidR="004104BB">
        <w:rPr>
          <w:rFonts w:ascii="Arial" w:hAnsi="Arial" w:cs="Arial"/>
          <w:lang w:val="en-US"/>
        </w:rPr>
        <w:t>for</w:t>
      </w:r>
      <w:r w:rsidRPr="00956816">
        <w:rPr>
          <w:rFonts w:ascii="Arial" w:hAnsi="Arial" w:cs="Arial"/>
          <w:lang w:val="en-US"/>
        </w:rPr>
        <w:t xml:space="preserve"> C3 plants), </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the CO</w:t>
      </w:r>
      <w:r w:rsidRPr="00956816">
        <w:rPr>
          <w:rFonts w:ascii="Arial" w:hAnsi="Arial" w:cs="Arial"/>
          <w:vertAlign w:val="subscript"/>
          <w:lang w:val="en-US"/>
        </w:rPr>
        <w:t xml:space="preserve">2 </w:t>
      </w:r>
      <w:r w:rsidRPr="00956816">
        <w:rPr>
          <w:rFonts w:ascii="Arial" w:hAnsi="Arial" w:cs="Arial"/>
          <w:lang w:val="en-US"/>
        </w:rPr>
        <w:t>concentration at leaf surface (mg m</w:t>
      </w:r>
      <w:r w:rsidR="00422C77">
        <w:rPr>
          <w:rFonts w:ascii="Arial" w:hAnsi="Arial" w:cs="Arial"/>
          <w:vertAlign w:val="superscript"/>
          <w:lang w:val="en-US"/>
        </w:rPr>
        <w:noBreakHyphen/>
        <w:t>3</w:t>
      </w:r>
      <w:r w:rsidRPr="00956816">
        <w:rPr>
          <w:rFonts w:ascii="Arial" w:hAnsi="Arial" w:cs="Arial"/>
          <w:lang w:val="en-US"/>
        </w:rPr>
        <w:t xml:space="preserve">) and </w:t>
      </w:r>
      <w:r w:rsidRPr="00956816">
        <w:rPr>
          <w:rFonts w:ascii="Arial" w:hAnsi="Arial" w:cs="Arial"/>
          <w:i/>
          <w:lang w:val="en-US"/>
        </w:rPr>
        <w:t>Γ</w:t>
      </w:r>
      <w:r w:rsidRPr="00956816">
        <w:rPr>
          <w:rFonts w:ascii="Arial" w:hAnsi="Arial" w:cs="Arial"/>
          <w:lang w:val="en-US"/>
        </w:rPr>
        <w:t xml:space="preserve"> the CO</w:t>
      </w:r>
      <w:r w:rsidRPr="00956816">
        <w:rPr>
          <w:rFonts w:ascii="Arial" w:hAnsi="Arial" w:cs="Arial"/>
          <w:vertAlign w:val="subscript"/>
          <w:lang w:val="en-US"/>
        </w:rPr>
        <w:t>2</w:t>
      </w:r>
      <w:r w:rsidRPr="00956816">
        <w:rPr>
          <w:rFonts w:ascii="Arial" w:hAnsi="Arial" w:cs="Arial"/>
          <w:lang w:val="en-US"/>
        </w:rPr>
        <w:t xml:space="preserve"> concentration compensation (mg m</w:t>
      </w:r>
      <w:r w:rsidR="00422C77">
        <w:rPr>
          <w:rFonts w:ascii="Arial" w:hAnsi="Arial" w:cs="Arial"/>
          <w:vertAlign w:val="superscript"/>
          <w:lang w:val="en-US"/>
        </w:rPr>
        <w:noBreakHyphen/>
        <w:t>3</w:t>
      </w:r>
      <w:r w:rsidRPr="00956816">
        <w:rPr>
          <w:rFonts w:ascii="Arial" w:hAnsi="Arial" w:cs="Arial"/>
          <w:lang w:val="en-US"/>
        </w:rPr>
        <w:t xml:space="preserve">). Eq. </w:t>
      </w:r>
      <w:r w:rsidR="00EB4AC9" w:rsidRPr="00956816">
        <w:rPr>
          <w:rFonts w:ascii="Arial" w:hAnsi="Arial" w:cs="Arial"/>
          <w:lang w:val="en-US"/>
        </w:rPr>
        <w:fldChar w:fldCharType="begin"/>
      </w:r>
      <w:r w:rsidRPr="00956816">
        <w:rPr>
          <w:rFonts w:ascii="Arial" w:hAnsi="Arial" w:cs="Arial"/>
          <w:lang w:val="en-US"/>
        </w:rPr>
        <w:instrText xml:space="preserve"> seq equa e32 </w:instrText>
      </w:r>
      <w:r w:rsidR="00EB4AC9" w:rsidRPr="00956816">
        <w:rPr>
          <w:rFonts w:ascii="Arial" w:hAnsi="Arial" w:cs="Arial"/>
          <w:lang w:val="en-US"/>
        </w:rPr>
        <w:fldChar w:fldCharType="separate"/>
      </w:r>
      <w:r w:rsidR="00864ADF">
        <w:rPr>
          <w:rFonts w:ascii="Arial" w:hAnsi="Arial" w:cs="Arial"/>
          <w:noProof/>
          <w:lang w:val="en-US"/>
        </w:rPr>
        <w:t>49</w:t>
      </w:r>
      <w:r w:rsidR="00EB4AC9" w:rsidRPr="00956816">
        <w:rPr>
          <w:rFonts w:ascii="Arial" w:hAnsi="Arial" w:cs="Arial"/>
          <w:lang w:val="en-US"/>
        </w:rPr>
        <w:fldChar w:fldCharType="end"/>
      </w:r>
      <w:r w:rsidR="00E54F3E" w:rsidRPr="00743826">
        <w:rPr>
          <w:rFonts w:ascii="Arial" w:hAnsi="Arial" w:cs="Arial"/>
          <w:lang w:val="en-US"/>
        </w:rPr>
        <w:t xml:space="preserve"> </w:t>
      </w:r>
      <w:r w:rsidRPr="00956816">
        <w:rPr>
          <w:rFonts w:ascii="Arial" w:hAnsi="Arial" w:cs="Arial"/>
          <w:lang w:val="en-US"/>
        </w:rPr>
        <w:t xml:space="preserve">is derived from biochemical considerations and is similar to the result obtained by Farquhar, Caemmerer and Berry (1980). </w:t>
      </w:r>
    </w:p>
    <w:p w:rsidR="00E54F3E" w:rsidRPr="00743826" w:rsidRDefault="00956816" w:rsidP="00E54F3E">
      <w:pPr>
        <w:rPr>
          <w:rFonts w:ascii="Arial" w:hAnsi="Arial" w:cs="Arial"/>
          <w:lang w:val="en-US"/>
        </w:rPr>
      </w:pPr>
      <w:r w:rsidRPr="00956816">
        <w:rPr>
          <w:rFonts w:ascii="Arial" w:hAnsi="Arial" w:cs="Arial"/>
          <w:lang w:val="en-US"/>
        </w:rPr>
        <w:t>At high light intensities and limiting CO</w:t>
      </w:r>
      <w:r w:rsidRPr="00956816">
        <w:rPr>
          <w:rFonts w:ascii="Arial" w:hAnsi="Arial" w:cs="Arial"/>
          <w:vertAlign w:val="subscript"/>
          <w:lang w:val="en-US"/>
        </w:rPr>
        <w:t>2</w:t>
      </w:r>
      <w:r w:rsidRPr="00956816">
        <w:rPr>
          <w:rFonts w:ascii="Arial" w:hAnsi="Arial" w:cs="Arial"/>
          <w:lang w:val="en-US"/>
        </w:rPr>
        <w:t xml:space="preserve"> concentrations, it may be assumed that the photosynthetic rate coincides with the asymptotic value of the light response curve </w:t>
      </w: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lang w:val="en-US"/>
        </w:rPr>
        <w:t> (mg m</w:t>
      </w:r>
      <w:r w:rsidR="00422C77">
        <w:rPr>
          <w:rFonts w:ascii="Arial" w:hAnsi="Arial" w:cs="Arial"/>
          <w:vertAlign w:val="superscript"/>
          <w:lang w:val="en-US"/>
        </w:rPr>
        <w:noBreakHyphen/>
        <w:t>2</w:t>
      </w:r>
      <w:r w:rsidRPr="00956816">
        <w:rPr>
          <w:rFonts w:ascii="Arial" w:hAnsi="Arial" w:cs="Arial"/>
          <w:lang w:val="en-US"/>
        </w:rPr>
        <w:t> s</w:t>
      </w:r>
      <w:r w:rsidR="00422C77">
        <w:rPr>
          <w:rFonts w:ascii="Arial" w:hAnsi="Arial" w:cs="Arial"/>
          <w:vertAlign w:val="superscript"/>
          <w:lang w:val="en-US"/>
        </w:rPr>
        <w:noBreakHyphen/>
        <w:t>1</w:t>
      </w:r>
      <w:r w:rsidRPr="00956816">
        <w:rPr>
          <w:rFonts w:ascii="Arial" w:hAnsi="Arial" w:cs="Arial"/>
          <w:lang w:val="en-US"/>
        </w:rPr>
        <w:t>) (THORNLEY, 1976). Then, at low intercellular CO</w:t>
      </w:r>
      <w:r w:rsidRPr="00956816">
        <w:rPr>
          <w:rFonts w:ascii="Arial" w:hAnsi="Arial" w:cs="Arial"/>
          <w:vertAlign w:val="subscript"/>
          <w:lang w:val="en-US"/>
        </w:rPr>
        <w:t>2</w:t>
      </w:r>
      <w:r w:rsidRPr="00956816">
        <w:rPr>
          <w:rFonts w:ascii="Arial" w:hAnsi="Arial" w:cs="Arial"/>
          <w:lang w:val="en-US"/>
        </w:rPr>
        <w:t xml:space="preserve"> concentration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 xml:space="preserve">, </w:t>
      </w: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vertAlign w:val="subscript"/>
          <w:lang w:val="en-US"/>
        </w:rPr>
        <w:t xml:space="preserve"> </w:t>
      </w:r>
      <w:r w:rsidRPr="00956816">
        <w:rPr>
          <w:rFonts w:ascii="Arial" w:hAnsi="Arial" w:cs="Arial"/>
          <w:lang w:val="en-US"/>
        </w:rPr>
        <w:t>is linearly related to the CO</w:t>
      </w:r>
      <w:r w:rsidRPr="00956816">
        <w:rPr>
          <w:rFonts w:ascii="Arial" w:hAnsi="Arial" w:cs="Arial"/>
          <w:vertAlign w:val="subscript"/>
          <w:lang w:val="en-US"/>
        </w:rPr>
        <w:t>2</w:t>
      </w:r>
      <w:r w:rsidRPr="00956816">
        <w:rPr>
          <w:rFonts w:ascii="Arial" w:hAnsi="Arial" w:cs="Arial"/>
          <w:lang w:val="en-US"/>
        </w:rPr>
        <w:t xml:space="preserve"> concentration according to: </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0"/>
          <w:lang w:val="en-US"/>
        </w:rPr>
        <w:object w:dxaOrig="1820" w:dyaOrig="340">
          <v:shape id="_x0000_i1094" type="#_x0000_t75" style="width:92.25pt;height:16.5pt" o:ole="">
            <v:imagedata r:id="rId225" o:title=""/>
          </v:shape>
          <o:OLEObject Type="Embed" ProgID="Equation.3" ShapeID="_x0000_i1094" DrawAspect="Content" ObjectID="_1370242805" r:id="rId226"/>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50</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AB39EF" w:rsidP="00E54F3E">
      <w:pPr>
        <w:ind w:firstLine="0"/>
        <w:rPr>
          <w:rFonts w:ascii="Arial" w:hAnsi="Arial" w:cs="Arial"/>
          <w:lang w:val="en-US"/>
        </w:rPr>
      </w:pPr>
      <w:proofErr w:type="gramStart"/>
      <w:r w:rsidRPr="00743826">
        <w:rPr>
          <w:rFonts w:ascii="Arial" w:hAnsi="Arial" w:cs="Arial"/>
          <w:lang w:val="en-US"/>
        </w:rPr>
        <w:lastRenderedPageBreak/>
        <w:t>where</w:t>
      </w:r>
      <w:proofErr w:type="gramEnd"/>
      <w:r w:rsidRPr="00743826">
        <w:rPr>
          <w:rFonts w:ascii="Arial" w:hAnsi="Arial" w:cs="Arial"/>
          <w:lang w:val="en-US"/>
        </w:rPr>
        <w:t xml:space="preserve"> </w:t>
      </w:r>
      <w:r w:rsidR="00956816" w:rsidRPr="00956816">
        <w:rPr>
          <w:rFonts w:ascii="Arial" w:hAnsi="Arial" w:cs="Arial"/>
          <w:i/>
          <w:lang w:val="en-US"/>
        </w:rPr>
        <w:t>g</w:t>
      </w:r>
      <w:r w:rsidR="00956816" w:rsidRPr="00956816">
        <w:rPr>
          <w:rFonts w:ascii="Arial" w:hAnsi="Arial" w:cs="Arial"/>
          <w:i/>
          <w:vertAlign w:val="subscript"/>
          <w:lang w:val="en-US"/>
        </w:rPr>
        <w:t>m</w:t>
      </w:r>
      <w:r w:rsidR="00956816" w:rsidRPr="00956816">
        <w:rPr>
          <w:rFonts w:ascii="Arial" w:hAnsi="Arial" w:cs="Arial"/>
          <w:lang w:val="en-US"/>
        </w:rPr>
        <w:t xml:space="preserve"> is the mesophyll conductance (mm s</w:t>
      </w:r>
      <w:r w:rsidR="00422C77">
        <w:rPr>
          <w:rFonts w:ascii="Arial" w:hAnsi="Arial" w:cs="Arial"/>
          <w:vertAlign w:val="superscript"/>
          <w:lang w:val="en-US"/>
        </w:rPr>
        <w:noBreakHyphen/>
        <w:t>1</w:t>
      </w:r>
      <w:r w:rsidR="00956816" w:rsidRPr="00956816">
        <w:rPr>
          <w:rFonts w:ascii="Arial" w:hAnsi="Arial" w:cs="Arial"/>
          <w:lang w:val="en-US"/>
        </w:rPr>
        <w:t>) and quantifies the slope of the CO</w:t>
      </w:r>
      <w:r w:rsidR="00956816" w:rsidRPr="00956816">
        <w:rPr>
          <w:rFonts w:ascii="Arial" w:hAnsi="Arial" w:cs="Arial"/>
          <w:vertAlign w:val="subscript"/>
          <w:lang w:val="en-US"/>
        </w:rPr>
        <w:t>2</w:t>
      </w:r>
      <w:r w:rsidR="00956816" w:rsidRPr="00956816">
        <w:rPr>
          <w:rFonts w:ascii="Arial" w:hAnsi="Arial" w:cs="Arial"/>
          <w:lang w:val="en-US"/>
        </w:rPr>
        <w:t xml:space="preserve"> response curve at high light intensities.</w:t>
      </w:r>
    </w:p>
    <w:p w:rsidR="00E54F3E" w:rsidRPr="00743826" w:rsidRDefault="00956816" w:rsidP="00E54F3E">
      <w:pPr>
        <w:rPr>
          <w:rFonts w:ascii="Arial" w:hAnsi="Arial" w:cs="Arial"/>
          <w:lang w:val="en-US"/>
        </w:rPr>
      </w:pPr>
      <w:r w:rsidRPr="00956816">
        <w:rPr>
          <w:rFonts w:ascii="Arial" w:hAnsi="Arial" w:cs="Arial"/>
          <w:lang w:val="en-US"/>
        </w:rPr>
        <w:t xml:space="preserve">An empirical light response function of </w:t>
      </w:r>
      <w:r w:rsidRPr="00956816">
        <w:rPr>
          <w:rFonts w:ascii="Arial" w:hAnsi="Arial" w:cs="Arial"/>
          <w:i/>
          <w:lang w:val="en-US"/>
        </w:rPr>
        <w:t>A</w:t>
      </w:r>
      <w:r w:rsidRPr="00956816">
        <w:rPr>
          <w:rFonts w:ascii="Arial" w:hAnsi="Arial" w:cs="Arial"/>
          <w:lang w:val="en-US"/>
        </w:rPr>
        <w:t xml:space="preserve"> is used to combine the effects of CO</w:t>
      </w:r>
      <w:r w:rsidRPr="00956816">
        <w:rPr>
          <w:rFonts w:ascii="Arial" w:hAnsi="Arial" w:cs="Arial"/>
          <w:vertAlign w:val="subscript"/>
          <w:lang w:val="en-US"/>
        </w:rPr>
        <w:t>2</w:t>
      </w:r>
      <w:r w:rsidRPr="00956816">
        <w:rPr>
          <w:rFonts w:ascii="Arial" w:hAnsi="Arial" w:cs="Arial"/>
          <w:lang w:val="en-US"/>
        </w:rPr>
        <w:t xml:space="preserve"> and light described above. The asymptotic exponential is used here:</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4"/>
          <w:lang w:val="en-US"/>
        </w:rPr>
        <w:object w:dxaOrig="4160" w:dyaOrig="800">
          <v:shape id="_x0000_i1095" type="#_x0000_t75" style="width:207.75pt;height:41.25pt" o:ole="">
            <v:imagedata r:id="rId227" o:title=""/>
          </v:shape>
          <o:OLEObject Type="Embed" ProgID="Equation.3" ShapeID="_x0000_i1095" DrawAspect="Content" ObjectID="_1370242806" r:id="rId228"/>
        </w:object>
      </w:r>
      <w:r w:rsidR="00E54F3E" w:rsidRPr="00743826">
        <w:rPr>
          <w:rFonts w:ascii="Arial" w:hAnsi="Arial" w:cs="Arial"/>
          <w:lang w:val="en-US"/>
        </w:rPr>
        <w:t>.</w:t>
      </w:r>
      <w:r w:rsidR="00E54F3E" w:rsidRPr="00743826">
        <w:rPr>
          <w:rFonts w:ascii="Arial" w:hAnsi="Arial" w:cs="Arial"/>
          <w:lang w:val="en-US"/>
        </w:rPr>
        <w:tab/>
        <w:t>[</w:t>
      </w:r>
      <w:bookmarkStart w:id="970" w:name="e34"/>
      <w:bookmarkStart w:id="971" w:name="e51"/>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51</w:t>
      </w:r>
      <w:r w:rsidR="00EB4AC9" w:rsidRPr="00956816">
        <w:rPr>
          <w:rFonts w:ascii="Arial" w:hAnsi="Arial" w:cs="Arial"/>
          <w:lang w:val="en-US"/>
        </w:rPr>
        <w:fldChar w:fldCharType="end"/>
      </w:r>
      <w:bookmarkEnd w:id="970"/>
      <w:bookmarkEnd w:id="971"/>
      <w:r w:rsidR="00E54F3E" w:rsidRPr="00743826">
        <w:rPr>
          <w:rFonts w:ascii="Arial" w:hAnsi="Arial" w:cs="Arial"/>
          <w:lang w:val="en-US"/>
        </w:rPr>
        <w:t>]</w:t>
      </w:r>
    </w:p>
    <w:p w:rsidR="00E54F3E" w:rsidRPr="00743826" w:rsidRDefault="00956816" w:rsidP="00E54F3E">
      <w:pPr>
        <w:rPr>
          <w:rFonts w:ascii="Arial" w:hAnsi="Arial" w:cs="Arial"/>
          <w:lang w:val="en-US"/>
        </w:rPr>
      </w:pPr>
      <w:r w:rsidRPr="00956816">
        <w:rPr>
          <w:rFonts w:ascii="Arial" w:hAnsi="Arial" w:cs="Arial"/>
          <w:lang w:val="en-US"/>
        </w:rPr>
        <w:t xml:space="preserve">Goudriaan and Laar (1994) defined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xml:space="preserve"> as a function of canopy temperature </w:t>
      </w:r>
      <w:r w:rsidRPr="00956816">
        <w:rPr>
          <w:rFonts w:ascii="Arial" w:hAnsi="Arial" w:cs="Arial"/>
          <w:i/>
          <w:lang w:val="en-US"/>
        </w:rPr>
        <w:t>t</w:t>
      </w:r>
      <w:r w:rsidRPr="00956816">
        <w:rPr>
          <w:rFonts w:ascii="Arial" w:hAnsi="Arial" w:cs="Arial"/>
          <w:i/>
          <w:vertAlign w:val="subscript"/>
          <w:lang w:val="en-US"/>
        </w:rPr>
        <w:t>canopy</w:t>
      </w:r>
      <w:r w:rsidRPr="00956816">
        <w:rPr>
          <w:rFonts w:ascii="Arial" w:hAnsi="Arial" w:cs="Arial"/>
          <w:lang w:val="en-US"/>
        </w:rPr>
        <w:t xml:space="preserve">. </w:t>
      </w:r>
      <w:r w:rsidRPr="00956816">
        <w:rPr>
          <w:rFonts w:ascii="Arial" w:hAnsi="Arial" w:cs="Arial"/>
          <w:i/>
          <w:lang w:val="en-US"/>
        </w:rPr>
        <w:t>R</w:t>
      </w:r>
      <w:r w:rsidRPr="00956816">
        <w:rPr>
          <w:rFonts w:ascii="Arial" w:hAnsi="Arial" w:cs="Arial"/>
          <w:i/>
          <w:vertAlign w:val="subscript"/>
          <w:lang w:val="en-US"/>
        </w:rPr>
        <w:t>d</w:t>
      </w:r>
      <w:r w:rsidRPr="00956816">
        <w:rPr>
          <w:rFonts w:ascii="Arial" w:hAnsi="Arial" w:cs="Arial"/>
          <w:lang w:val="en-US"/>
        </w:rPr>
        <w:t xml:space="preserve"> increases with temperature by a factor of 2 each 10°C. It can be calculated by a </w:t>
      </w:r>
      <w:r w:rsidRPr="00956816">
        <w:rPr>
          <w:rFonts w:ascii="Arial" w:hAnsi="Arial" w:cs="Arial"/>
          <w:i/>
          <w:lang w:val="en-US"/>
        </w:rPr>
        <w:t>Q</w:t>
      </w:r>
      <w:r w:rsidRPr="00956816">
        <w:rPr>
          <w:rFonts w:ascii="Arial" w:hAnsi="Arial" w:cs="Arial"/>
          <w:i/>
          <w:vertAlign w:val="subscript"/>
          <w:lang w:val="en-US"/>
        </w:rPr>
        <w:t>10</w:t>
      </w:r>
      <w:r w:rsidRPr="00956816">
        <w:rPr>
          <w:rFonts w:ascii="Arial" w:hAnsi="Arial" w:cs="Arial"/>
          <w:lang w:val="en-US"/>
        </w:rPr>
        <w:t xml:space="preserve"> function (</w:t>
      </w:r>
      <w:r w:rsidRPr="00956816">
        <w:rPr>
          <w:rFonts w:ascii="Arial" w:hAnsi="Arial" w:cs="Arial"/>
          <w:i/>
          <w:lang w:val="en-US"/>
        </w:rPr>
        <w:t>Q</w:t>
      </w:r>
      <w:r w:rsidRPr="00956816">
        <w:rPr>
          <w:rFonts w:ascii="Arial" w:hAnsi="Arial" w:cs="Arial"/>
          <w:i/>
          <w:vertAlign w:val="subscript"/>
          <w:lang w:val="en-US"/>
        </w:rPr>
        <w:t>10</w:t>
      </w:r>
      <w:r w:rsidRPr="00956816">
        <w:rPr>
          <w:rFonts w:ascii="Arial" w:hAnsi="Arial" w:cs="Arial"/>
          <w:i/>
          <w:lang w:val="en-US"/>
        </w:rPr>
        <w:t> </w:t>
      </w:r>
      <w:r w:rsidRPr="00956816">
        <w:rPr>
          <w:rFonts w:ascii="Arial" w:hAnsi="Arial" w:cs="Arial"/>
          <w:lang w:val="en-US"/>
        </w:rPr>
        <w:t>= 2):</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2"/>
          <w:lang w:val="en-US"/>
        </w:rPr>
        <w:object w:dxaOrig="1520" w:dyaOrig="560">
          <v:shape id="_x0000_i1096" type="#_x0000_t75" style="width:73.5pt;height:29.25pt" o:ole="">
            <v:imagedata r:id="rId229" o:title=""/>
          </v:shape>
          <o:OLEObject Type="Embed" ProgID="Equation.3" ShapeID="_x0000_i1096" DrawAspect="Content" ObjectID="_1370242807" r:id="rId230"/>
        </w:object>
      </w:r>
      <w:bookmarkStart w:id="972" w:name="eq52"/>
      <w:bookmarkEnd w:id="972"/>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52</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rPr>
          <w:rFonts w:ascii="Arial" w:hAnsi="Arial" w:cs="Arial"/>
          <w:lang w:val="en-US"/>
        </w:rPr>
      </w:pPr>
      <w:r w:rsidRPr="00956816">
        <w:rPr>
          <w:rFonts w:ascii="Arial" w:hAnsi="Arial" w:cs="Arial"/>
          <w:lang w:val="en-US"/>
        </w:rPr>
        <w:t xml:space="preserve"> The </w:t>
      </w:r>
      <w:r w:rsidRPr="00956816">
        <w:rPr>
          <w:rFonts w:ascii="Arial" w:hAnsi="Arial" w:cs="Arial"/>
          <w:i/>
          <w:lang w:val="en-US"/>
        </w:rPr>
        <w:t>Q</w:t>
      </w:r>
      <w:r w:rsidRPr="00956816">
        <w:rPr>
          <w:rFonts w:ascii="Arial" w:hAnsi="Arial" w:cs="Arial"/>
          <w:i/>
          <w:vertAlign w:val="subscript"/>
          <w:lang w:val="en-US"/>
        </w:rPr>
        <w:t>10</w:t>
      </w:r>
      <w:r w:rsidRPr="00956816">
        <w:rPr>
          <w:rFonts w:ascii="Arial" w:hAnsi="Arial" w:cs="Arial"/>
          <w:lang w:val="en-US"/>
        </w:rPr>
        <w:t xml:space="preserve"> function is defined by a proportional increase in a parameter value as temperature increases 10°C.</w:t>
      </w:r>
    </w:p>
    <w:p w:rsidR="00E54F3E" w:rsidRPr="00743826" w:rsidRDefault="004104BB" w:rsidP="00E54F3E">
      <w:pPr>
        <w:rPr>
          <w:rFonts w:ascii="Arial" w:hAnsi="Arial" w:cs="Arial"/>
          <w:lang w:val="en-US"/>
        </w:rPr>
      </w:pPr>
      <w:r>
        <w:rPr>
          <w:rFonts w:ascii="Arial" w:hAnsi="Arial" w:cs="Arial"/>
          <w:lang w:val="en-US"/>
        </w:rPr>
        <w:t>The above e</w:t>
      </w:r>
      <w:r w:rsidR="00956816" w:rsidRPr="00956816">
        <w:rPr>
          <w:rFonts w:ascii="Arial" w:hAnsi="Arial" w:cs="Arial"/>
          <w:lang w:val="en-US"/>
        </w:rPr>
        <w:t>quations predict an unlimited photosynthesis at high light intensities and high CO</w:t>
      </w:r>
      <w:r w:rsidR="00956816" w:rsidRPr="00956816">
        <w:rPr>
          <w:rFonts w:ascii="Arial" w:hAnsi="Arial" w:cs="Arial"/>
          <w:vertAlign w:val="subscript"/>
          <w:lang w:val="en-US"/>
        </w:rPr>
        <w:t>2</w:t>
      </w:r>
      <w:r w:rsidR="00956816" w:rsidRPr="00956816">
        <w:rPr>
          <w:rFonts w:ascii="Arial" w:hAnsi="Arial" w:cs="Arial"/>
          <w:lang w:val="en-US"/>
        </w:rPr>
        <w:t xml:space="preserve"> concentrations. In reality, the photosynthetic rate will be bound to a maximum, </w:t>
      </w:r>
      <w:r w:rsidR="00956816" w:rsidRPr="00956816">
        <w:rPr>
          <w:rFonts w:ascii="Arial" w:hAnsi="Arial" w:cs="Arial"/>
          <w:i/>
          <w:lang w:val="en-US"/>
        </w:rPr>
        <w:t>A</w:t>
      </w:r>
      <w:r w:rsidR="00956816" w:rsidRPr="00956816">
        <w:rPr>
          <w:rFonts w:ascii="Arial" w:hAnsi="Arial" w:cs="Arial"/>
          <w:i/>
          <w:vertAlign w:val="subscript"/>
          <w:lang w:val="en-US"/>
        </w:rPr>
        <w:t>m</w:t>
      </w:r>
      <w:proofErr w:type="gramStart"/>
      <w:r w:rsidR="00956816" w:rsidRPr="00956816">
        <w:rPr>
          <w:rFonts w:ascii="Arial" w:hAnsi="Arial" w:cs="Arial"/>
          <w:i/>
          <w:vertAlign w:val="subscript"/>
          <w:lang w:val="en-US"/>
        </w:rPr>
        <w:t>,max</w:t>
      </w:r>
      <w:proofErr w:type="gramEnd"/>
      <w:r w:rsidR="00956816" w:rsidRPr="00956816">
        <w:rPr>
          <w:rFonts w:ascii="Arial" w:hAnsi="Arial" w:cs="Arial"/>
          <w:vertAlign w:val="subscript"/>
          <w:lang w:val="en-US"/>
        </w:rPr>
        <w:t xml:space="preserve"> </w:t>
      </w:r>
      <w:r w:rsidR="00956816" w:rsidRPr="00956816">
        <w:rPr>
          <w:rFonts w:ascii="Arial" w:hAnsi="Arial" w:cs="Arial"/>
          <w:lang w:val="en-US"/>
        </w:rPr>
        <w:t>(mg m</w:t>
      </w:r>
      <w:r w:rsidR="00422C77">
        <w:rPr>
          <w:rFonts w:ascii="Arial" w:hAnsi="Arial" w:cs="Arial"/>
          <w:vertAlign w:val="superscript"/>
          <w:lang w:val="en-US"/>
        </w:rPr>
        <w:noBreakHyphen/>
        <w:t>2</w:t>
      </w:r>
      <w:r w:rsidR="00956816" w:rsidRPr="00956816">
        <w:rPr>
          <w:rFonts w:ascii="Arial" w:hAnsi="Arial" w:cs="Arial"/>
          <w:vertAlign w:val="superscript"/>
          <w:lang w:val="en-US"/>
        </w:rPr>
        <w:t xml:space="preserve"> </w:t>
      </w:r>
      <w:r w:rsidR="00956816" w:rsidRPr="00956816">
        <w:rPr>
          <w:rFonts w:ascii="Arial" w:hAnsi="Arial" w:cs="Arial"/>
          <w:lang w:val="en-US"/>
        </w:rPr>
        <w:t>s</w:t>
      </w:r>
      <w:r w:rsidR="00422C77">
        <w:rPr>
          <w:rFonts w:ascii="Arial" w:hAnsi="Arial" w:cs="Arial"/>
          <w:vertAlign w:val="superscript"/>
          <w:lang w:val="en-US"/>
        </w:rPr>
        <w:noBreakHyphen/>
        <w:t>1</w:t>
      </w:r>
      <w:r w:rsidR="00956816" w:rsidRPr="00956816">
        <w:rPr>
          <w:rFonts w:ascii="Arial" w:hAnsi="Arial" w:cs="Arial"/>
          <w:lang w:val="en-US"/>
        </w:rPr>
        <w:t>), which is related to the ability of plants to allocate the products of the Calvin cycle an</w:t>
      </w:r>
      <w:r>
        <w:rPr>
          <w:rFonts w:ascii="Arial" w:hAnsi="Arial" w:cs="Arial"/>
          <w:lang w:val="en-US"/>
        </w:rPr>
        <w:t>d</w:t>
      </w:r>
      <w:r w:rsidR="00956816" w:rsidRPr="00956816">
        <w:rPr>
          <w:rFonts w:ascii="Arial" w:hAnsi="Arial" w:cs="Arial"/>
          <w:lang w:val="en-US"/>
        </w:rPr>
        <w:t xml:space="preserve"> to regenerate ribulose 1,5 biphosphate. </w:t>
      </w:r>
      <w:proofErr w:type="gramStart"/>
      <w:r w:rsidR="00956816" w:rsidRPr="00956816">
        <w:rPr>
          <w:rFonts w:ascii="Arial" w:hAnsi="Arial" w:cs="Arial"/>
          <w:i/>
          <w:lang w:val="en-US"/>
        </w:rPr>
        <w:t>A</w:t>
      </w:r>
      <w:r w:rsidR="00956816" w:rsidRPr="00956816">
        <w:rPr>
          <w:rFonts w:ascii="Arial" w:hAnsi="Arial" w:cs="Arial"/>
          <w:i/>
          <w:vertAlign w:val="subscript"/>
          <w:lang w:val="en-US"/>
        </w:rPr>
        <w:t>m</w:t>
      </w:r>
      <w:r w:rsidR="00956816" w:rsidRPr="00956816">
        <w:rPr>
          <w:rFonts w:ascii="Arial" w:hAnsi="Arial" w:cs="Arial"/>
          <w:lang w:val="en-US"/>
        </w:rPr>
        <w:t xml:space="preserve"> is</w:t>
      </w:r>
      <w:proofErr w:type="gramEnd"/>
      <w:r w:rsidR="00956816" w:rsidRPr="00956816">
        <w:rPr>
          <w:rFonts w:ascii="Arial" w:hAnsi="Arial" w:cs="Arial"/>
          <w:lang w:val="en-US"/>
        </w:rPr>
        <w:t xml:space="preserve"> accounted for using a saturation response, similar to eq. </w:t>
      </w:r>
      <w:r w:rsidR="00EB4AC9" w:rsidRPr="00956816">
        <w:rPr>
          <w:rFonts w:ascii="Arial" w:hAnsi="Arial" w:cs="Arial"/>
          <w:lang w:val="en-US"/>
        </w:rPr>
        <w:fldChar w:fldCharType="begin"/>
      </w:r>
      <w:r w:rsidR="00956816" w:rsidRPr="00956816">
        <w:rPr>
          <w:rFonts w:ascii="Arial" w:hAnsi="Arial" w:cs="Arial"/>
          <w:lang w:val="en-US"/>
        </w:rPr>
        <w:instrText xml:space="preserve"> seq equa e34 </w:instrText>
      </w:r>
      <w:r w:rsidR="00EB4AC9" w:rsidRPr="00956816">
        <w:rPr>
          <w:rFonts w:ascii="Arial" w:hAnsi="Arial" w:cs="Arial"/>
          <w:lang w:val="en-US"/>
        </w:rPr>
        <w:fldChar w:fldCharType="separate"/>
      </w:r>
      <w:r w:rsidR="00864ADF">
        <w:rPr>
          <w:rFonts w:ascii="Arial" w:hAnsi="Arial" w:cs="Arial"/>
          <w:noProof/>
          <w:lang w:val="en-US"/>
        </w:rPr>
        <w:t>51</w:t>
      </w:r>
      <w:r w:rsidR="00EB4AC9" w:rsidRPr="00956816">
        <w:rPr>
          <w:rFonts w:ascii="Arial" w:hAnsi="Arial" w:cs="Arial"/>
          <w:lang w:val="en-US"/>
        </w:rPr>
        <w:fldChar w:fldCharType="end"/>
      </w:r>
      <w:r w:rsidR="00956816" w:rsidRPr="00956816">
        <w:rPr>
          <w:rFonts w:ascii="Arial" w:hAnsi="Arial" w:cs="Arial"/>
          <w:lang w:val="en-US"/>
        </w:rPr>
        <w:t>:</w:t>
      </w:r>
      <w:del w:id="973" w:author="Quirijn" w:date="2011-06-22T10:09:00Z">
        <w:r w:rsidR="00956816" w:rsidRPr="00956816" w:rsidDel="004B5A67">
          <w:rPr>
            <w:rFonts w:ascii="Arial" w:hAnsi="Arial" w:cs="Arial"/>
            <w:lang w:val="en-US"/>
          </w:rPr>
          <w:delText xml:space="preserve">  </w:delText>
        </w:r>
      </w:del>
      <w:ins w:id="974" w:author="Quirijn" w:date="2011-06-22T10:09:00Z">
        <w:r w:rsidR="004B5A67">
          <w:rPr>
            <w:rFonts w:ascii="Arial" w:hAnsi="Arial" w:cs="Arial"/>
            <w:lang w:val="en-US"/>
          </w:rPr>
          <w:t xml:space="preserve"> </w:t>
        </w:r>
      </w:ins>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6"/>
          <w:lang w:val="en-US"/>
        </w:rPr>
        <w:object w:dxaOrig="3879" w:dyaOrig="840">
          <v:shape id="_x0000_i1097" type="#_x0000_t75" style="width:195.75pt;height:42pt" o:ole="">
            <v:imagedata r:id="rId231" o:title=""/>
          </v:shape>
          <o:OLEObject Type="Embed" ProgID="Equation.3" ShapeID="_x0000_i1097" DrawAspect="Content" ObjectID="_1370242808" r:id="rId232"/>
        </w:object>
      </w:r>
      <w:r w:rsidRPr="00956816">
        <w:rPr>
          <w:rFonts w:ascii="Arial" w:hAnsi="Arial" w:cs="Arial"/>
          <w:lang w:val="en-US"/>
        </w:rPr>
        <w:t>.</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53</w:t>
      </w:r>
      <w:r w:rsidR="00EB4AC9" w:rsidRPr="00956816">
        <w:rPr>
          <w:rFonts w:ascii="Arial" w:hAnsi="Arial" w:cs="Arial"/>
          <w:lang w:val="en-US"/>
        </w:rPr>
        <w:fldChar w:fldCharType="end"/>
      </w:r>
      <w:r w:rsidRPr="00956816">
        <w:rPr>
          <w:rFonts w:ascii="Arial" w:hAnsi="Arial" w:cs="Arial"/>
          <w:lang w:val="en-US"/>
        </w:rPr>
        <w:t>]</w:t>
      </w:r>
    </w:p>
    <w:p w:rsidR="00E54F3E" w:rsidRPr="00743826" w:rsidRDefault="00956816" w:rsidP="0022521F">
      <w:pPr>
        <w:pStyle w:val="PargrafodaLista"/>
        <w:keepNext/>
        <w:numPr>
          <w:ilvl w:val="0"/>
          <w:numId w:val="9"/>
        </w:numPr>
        <w:ind w:left="709" w:hanging="283"/>
        <w:rPr>
          <w:rFonts w:ascii="Arial" w:hAnsi="Arial" w:cs="Arial"/>
          <w:lang w:val="en-US"/>
        </w:rPr>
      </w:pPr>
      <w:r w:rsidRPr="00956816">
        <w:rPr>
          <w:rFonts w:ascii="Arial" w:hAnsi="Arial" w:cs="Arial"/>
          <w:lang w:val="en-US"/>
        </w:rPr>
        <w:t>Temperature responses</w:t>
      </w:r>
    </w:p>
    <w:p w:rsidR="00E54F3E" w:rsidRPr="00743826" w:rsidRDefault="00225BE4" w:rsidP="0022521F">
      <w:pPr>
        <w:keepNext/>
        <w:rPr>
          <w:rFonts w:ascii="Arial" w:hAnsi="Arial" w:cs="Arial"/>
          <w:lang w:val="en-US"/>
        </w:rPr>
      </w:pPr>
      <w:r w:rsidRPr="00743826">
        <w:rPr>
          <w:rFonts w:ascii="Arial" w:hAnsi="Arial" w:cs="Arial"/>
          <w:lang w:val="en-US"/>
        </w:rPr>
        <w:t>The temperature dependence of photosynthesis is account</w:t>
      </w:r>
      <w:r w:rsidR="004104BB">
        <w:rPr>
          <w:rFonts w:ascii="Arial" w:hAnsi="Arial" w:cs="Arial"/>
          <w:lang w:val="en-US"/>
        </w:rPr>
        <w:t>ed</w:t>
      </w:r>
      <w:r w:rsidRPr="00743826">
        <w:rPr>
          <w:rFonts w:ascii="Arial" w:hAnsi="Arial" w:cs="Arial"/>
          <w:lang w:val="en-US"/>
        </w:rPr>
        <w:t xml:space="preserve"> for </w:t>
      </w:r>
      <w:r w:rsidR="004104BB">
        <w:rPr>
          <w:rFonts w:ascii="Arial" w:hAnsi="Arial" w:cs="Arial"/>
          <w:lang w:val="en-US"/>
        </w:rPr>
        <w:t>by</w:t>
      </w:r>
      <w:r w:rsidRPr="00743826">
        <w:rPr>
          <w:rFonts w:ascii="Arial" w:hAnsi="Arial" w:cs="Arial"/>
          <w:lang w:val="en-US"/>
        </w:rPr>
        <w:t xml:space="preserve"> the temperature dependence of </w:t>
      </w:r>
      <w:r w:rsidR="00956816" w:rsidRPr="00956816">
        <w:rPr>
          <w:rFonts w:ascii="Arial" w:hAnsi="Arial" w:cs="Arial"/>
          <w:i/>
          <w:lang w:val="en-US"/>
        </w:rPr>
        <w:t>Γ</w:t>
      </w:r>
      <w:r w:rsidR="00956816" w:rsidRPr="00956816">
        <w:rPr>
          <w:rFonts w:ascii="Arial" w:hAnsi="Arial" w:cs="Arial"/>
          <w:lang w:val="en-US"/>
        </w:rPr>
        <w:t xml:space="preserve"> and </w:t>
      </w:r>
      <w:r w:rsidR="00956816" w:rsidRPr="00956816">
        <w:rPr>
          <w:rFonts w:ascii="Arial" w:hAnsi="Arial" w:cs="Arial"/>
          <w:i/>
          <w:lang w:val="en-US"/>
        </w:rPr>
        <w:t>A</w:t>
      </w:r>
      <w:r w:rsidR="00956816" w:rsidRPr="00956816">
        <w:rPr>
          <w:rFonts w:ascii="Arial" w:hAnsi="Arial" w:cs="Arial"/>
          <w:i/>
          <w:vertAlign w:val="subscript"/>
          <w:lang w:val="en-US"/>
        </w:rPr>
        <w:t>m</w:t>
      </w:r>
      <w:proofErr w:type="gramStart"/>
      <w:r w:rsidR="00956816" w:rsidRPr="00956816">
        <w:rPr>
          <w:rFonts w:ascii="Arial" w:hAnsi="Arial" w:cs="Arial"/>
          <w:i/>
          <w:vertAlign w:val="subscript"/>
          <w:lang w:val="en-US"/>
        </w:rPr>
        <w:t>,max</w:t>
      </w:r>
      <w:proofErr w:type="gramEnd"/>
      <w:r w:rsidR="00956816" w:rsidRPr="00956816">
        <w:rPr>
          <w:rFonts w:ascii="Arial" w:hAnsi="Arial" w:cs="Arial"/>
          <w:lang w:val="en-US"/>
        </w:rPr>
        <w:t xml:space="preserve">. The temperature response of these variables is based on a </w:t>
      </w:r>
      <w:r w:rsidR="00956816" w:rsidRPr="00956816">
        <w:rPr>
          <w:rFonts w:ascii="Arial" w:hAnsi="Arial" w:cs="Arial"/>
          <w:i/>
          <w:lang w:val="en-US"/>
        </w:rPr>
        <w:t>Q</w:t>
      </w:r>
      <w:r w:rsidR="00956816" w:rsidRPr="00956816">
        <w:rPr>
          <w:rFonts w:ascii="Arial" w:hAnsi="Arial" w:cs="Arial"/>
          <w:i/>
          <w:vertAlign w:val="subscript"/>
          <w:lang w:val="en-US"/>
        </w:rPr>
        <w:t>10</w:t>
      </w:r>
      <w:r w:rsidR="00956816" w:rsidRPr="00956816">
        <w:rPr>
          <w:rFonts w:ascii="Arial" w:hAnsi="Arial" w:cs="Arial"/>
          <w:lang w:val="en-US"/>
        </w:rPr>
        <w:t xml:space="preserve"> response function:</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2"/>
          <w:lang w:val="en-US"/>
        </w:rPr>
        <w:object w:dxaOrig="2340" w:dyaOrig="560">
          <v:shape id="_x0000_i1098" type="#_x0000_t75" style="width:115.5pt;height:29.25pt" o:ole="">
            <v:imagedata r:id="rId233" o:title=""/>
          </v:shape>
          <o:OLEObject Type="Embed" ProgID="Equation.3" ShapeID="_x0000_i1098" DrawAspect="Content" ObjectID="_1370242809" r:id="rId234"/>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54</w:t>
      </w:r>
      <w:r w:rsidR="00EB4AC9" w:rsidRPr="00956816">
        <w:rPr>
          <w:rFonts w:ascii="Arial" w:hAnsi="Arial" w:cs="Arial"/>
          <w:lang w:val="en-US"/>
        </w:rPr>
        <w:fldChar w:fldCharType="end"/>
      </w:r>
      <w:r w:rsidRPr="00956816">
        <w:rPr>
          <w:rFonts w:ascii="Arial" w:hAnsi="Arial" w:cs="Arial"/>
          <w:lang w:val="en-US"/>
        </w:rPr>
        <w:t>]</w:t>
      </w:r>
    </w:p>
    <w:p w:rsidR="00E54F3E" w:rsidRPr="00743826" w:rsidRDefault="00225BE4" w:rsidP="00225BE4">
      <w:pPr>
        <w:ind w:firstLine="0"/>
        <w:rPr>
          <w:rFonts w:ascii="Arial" w:hAnsi="Arial" w:cs="Arial"/>
          <w:lang w:val="en-US"/>
        </w:rPr>
      </w:pPr>
      <w:proofErr w:type="gramStart"/>
      <w:r w:rsidRPr="00743826">
        <w:rPr>
          <w:rFonts w:ascii="Arial" w:hAnsi="Arial" w:cs="Arial"/>
          <w:lang w:val="en-US"/>
        </w:rPr>
        <w:t>where</w:t>
      </w:r>
      <w:proofErr w:type="gramEnd"/>
      <w:r w:rsidRPr="00743826">
        <w:rPr>
          <w:rFonts w:ascii="Arial" w:hAnsi="Arial" w:cs="Arial"/>
          <w:lang w:val="en-US"/>
        </w:rPr>
        <w:t xml:space="preserve"> </w:t>
      </w:r>
      <w:r w:rsidR="00956816" w:rsidRPr="00956816">
        <w:rPr>
          <w:rFonts w:ascii="Arial" w:hAnsi="Arial" w:cs="Arial"/>
          <w:i/>
          <w:lang w:val="en-US"/>
        </w:rPr>
        <w:t xml:space="preserve">t </w:t>
      </w:r>
      <w:r w:rsidR="00956816" w:rsidRPr="00956816">
        <w:rPr>
          <w:rFonts w:ascii="Arial" w:hAnsi="Arial" w:cs="Arial"/>
          <w:lang w:val="en-US"/>
        </w:rPr>
        <w:t xml:space="preserve">is temperature (°C), </w:t>
      </w:r>
      <w:r w:rsidR="00956816" w:rsidRPr="00956816">
        <w:rPr>
          <w:rFonts w:ascii="Arial" w:hAnsi="Arial" w:cs="Arial"/>
          <w:i/>
          <w:lang w:val="en-US"/>
        </w:rPr>
        <w:t>X(t)</w:t>
      </w:r>
      <w:r w:rsidR="00956816" w:rsidRPr="00956816">
        <w:rPr>
          <w:rFonts w:ascii="Arial" w:hAnsi="Arial" w:cs="Arial"/>
          <w:lang w:val="en-US"/>
        </w:rPr>
        <w:t xml:space="preserve"> is the value of any variable </w:t>
      </w:r>
      <w:r w:rsidR="00956816" w:rsidRPr="00956816">
        <w:rPr>
          <w:rFonts w:ascii="Arial" w:hAnsi="Arial" w:cs="Arial"/>
          <w:i/>
          <w:lang w:val="en-US"/>
        </w:rPr>
        <w:t>X</w:t>
      </w:r>
      <w:r w:rsidR="00956816" w:rsidRPr="00956816">
        <w:rPr>
          <w:rFonts w:ascii="Arial" w:hAnsi="Arial" w:cs="Arial"/>
          <w:lang w:val="en-US"/>
        </w:rPr>
        <w:t xml:space="preserve"> at temperature </w:t>
      </w:r>
      <w:r w:rsidR="00956816" w:rsidRPr="00956816">
        <w:rPr>
          <w:rFonts w:ascii="Arial" w:hAnsi="Arial" w:cs="Arial"/>
          <w:i/>
          <w:lang w:val="en-US"/>
        </w:rPr>
        <w:t>t</w:t>
      </w:r>
      <w:r w:rsidR="00956816" w:rsidRPr="00956816">
        <w:rPr>
          <w:rFonts w:ascii="Arial" w:hAnsi="Arial" w:cs="Arial"/>
          <w:lang w:val="en-US"/>
        </w:rPr>
        <w:t xml:space="preserve">, and </w:t>
      </w:r>
      <w:r w:rsidR="00956816" w:rsidRPr="00956816">
        <w:rPr>
          <w:rFonts w:ascii="Arial" w:hAnsi="Arial" w:cs="Arial"/>
          <w:i/>
          <w:lang w:val="en-US"/>
        </w:rPr>
        <w:t>X(@25)</w:t>
      </w:r>
      <w:r w:rsidR="00956816" w:rsidRPr="00956816">
        <w:rPr>
          <w:rFonts w:ascii="Arial" w:hAnsi="Arial" w:cs="Arial"/>
          <w:lang w:val="en-US"/>
        </w:rPr>
        <w:t xml:space="preserve"> the value of X at </w:t>
      </w:r>
      <w:r w:rsidR="00956816" w:rsidRPr="00956816">
        <w:rPr>
          <w:rFonts w:ascii="Arial" w:hAnsi="Arial" w:cs="Arial"/>
          <w:i/>
          <w:lang w:val="en-US"/>
        </w:rPr>
        <w:t>t</w:t>
      </w:r>
      <w:r w:rsidR="00956816" w:rsidRPr="00956816">
        <w:rPr>
          <w:rFonts w:ascii="Arial" w:hAnsi="Arial" w:cs="Arial"/>
          <w:lang w:val="en-US"/>
        </w:rPr>
        <w:t xml:space="preserve"> = 25°C. This equation is directly used to describe the temperature response of </w:t>
      </w:r>
      <w:r w:rsidR="00956816" w:rsidRPr="00956816">
        <w:rPr>
          <w:rFonts w:ascii="Arial" w:hAnsi="Arial" w:cs="Arial"/>
          <w:i/>
          <w:lang w:val="en-US"/>
        </w:rPr>
        <w:t>Γ</w:t>
      </w:r>
      <w:r w:rsidR="00956816" w:rsidRPr="00956816">
        <w:rPr>
          <w:rFonts w:ascii="Arial" w:hAnsi="Arial" w:cs="Arial"/>
          <w:lang w:val="en-US"/>
        </w:rPr>
        <w:t xml:space="preserve">. In the case of </w:t>
      </w:r>
      <w:r w:rsidR="00956816" w:rsidRPr="00956816">
        <w:rPr>
          <w:rFonts w:ascii="Arial" w:hAnsi="Arial" w:cs="Arial"/>
          <w:i/>
          <w:lang w:val="en-US"/>
        </w:rPr>
        <w:t>A</w:t>
      </w:r>
      <w:r w:rsidR="00956816" w:rsidRPr="00956816">
        <w:rPr>
          <w:rFonts w:ascii="Arial" w:hAnsi="Arial" w:cs="Arial"/>
          <w:i/>
          <w:vertAlign w:val="subscript"/>
          <w:lang w:val="en-US"/>
        </w:rPr>
        <w:t>m</w:t>
      </w:r>
      <w:proofErr w:type="gramStart"/>
      <w:r w:rsidR="00956816" w:rsidRPr="00956816">
        <w:rPr>
          <w:rFonts w:ascii="Arial" w:hAnsi="Arial" w:cs="Arial"/>
          <w:i/>
          <w:vertAlign w:val="subscript"/>
          <w:lang w:val="en-US"/>
        </w:rPr>
        <w:t>,max</w:t>
      </w:r>
      <w:proofErr w:type="gramEnd"/>
      <w:r w:rsidR="00956816" w:rsidRPr="00956816">
        <w:rPr>
          <w:rFonts w:ascii="Arial" w:hAnsi="Arial" w:cs="Arial"/>
          <w:lang w:val="en-US"/>
        </w:rPr>
        <w:t xml:space="preserve"> and </w:t>
      </w:r>
      <w:r w:rsidR="00956816" w:rsidRPr="00956816">
        <w:rPr>
          <w:rFonts w:ascii="Arial" w:hAnsi="Arial" w:cs="Arial"/>
          <w:i/>
          <w:lang w:val="en-US"/>
        </w:rPr>
        <w:t>g</w:t>
      </w:r>
      <w:r w:rsidR="00956816" w:rsidRPr="00956816">
        <w:rPr>
          <w:rFonts w:ascii="Arial" w:hAnsi="Arial" w:cs="Arial"/>
          <w:i/>
          <w:vertAlign w:val="subscript"/>
          <w:lang w:val="en-US"/>
        </w:rPr>
        <w:t>m</w:t>
      </w:r>
      <w:r w:rsidR="00956816" w:rsidRPr="00956816">
        <w:rPr>
          <w:rFonts w:ascii="Arial" w:hAnsi="Arial" w:cs="Arial"/>
          <w:lang w:val="en-US"/>
        </w:rPr>
        <w:t>, equation above is modified using the inhibition function:</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lastRenderedPageBreak/>
        <w:tab/>
      </w:r>
      <w:r w:rsidR="0022521F" w:rsidRPr="00743826">
        <w:rPr>
          <w:rFonts w:ascii="Arial" w:hAnsi="Arial" w:cs="Arial"/>
          <w:position w:val="-30"/>
          <w:lang w:val="en-US"/>
        </w:rPr>
        <w:object w:dxaOrig="4800" w:dyaOrig="900">
          <v:shape id="_x0000_i1099" type="#_x0000_t75" style="width:240pt;height:45.75pt" o:ole="">
            <v:imagedata r:id="rId235" o:title=""/>
          </v:shape>
          <o:OLEObject Type="Embed" ProgID="Equation.3" ShapeID="_x0000_i1099" DrawAspect="Content" ObjectID="_1370242810" r:id="rId236"/>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55</w:t>
      </w:r>
      <w:r w:rsidR="00EB4AC9" w:rsidRPr="00956816">
        <w:rPr>
          <w:rFonts w:ascii="Arial" w:hAnsi="Arial" w:cs="Arial"/>
          <w:lang w:val="en-US"/>
        </w:rPr>
        <w:fldChar w:fldCharType="end"/>
      </w:r>
      <w:r w:rsidRPr="00956816">
        <w:rPr>
          <w:rFonts w:ascii="Arial" w:hAnsi="Arial" w:cs="Arial"/>
          <w:lang w:val="en-US"/>
        </w:rPr>
        <w:t>]</w:t>
      </w:r>
    </w:p>
    <w:p w:rsidR="00E54F3E" w:rsidRPr="00743826" w:rsidRDefault="00E03A03" w:rsidP="00E54F3E">
      <w:pPr>
        <w:ind w:firstLine="0"/>
        <w:rPr>
          <w:rFonts w:ascii="Arial" w:hAnsi="Arial" w:cs="Arial"/>
          <w:szCs w:val="24"/>
          <w:lang w:val="en-US"/>
        </w:rPr>
      </w:pPr>
      <w:bookmarkStart w:id="975" w:name="_Toc274058957"/>
      <w:bookmarkStart w:id="976" w:name="_Toc274059021"/>
      <w:bookmarkStart w:id="977" w:name="_Toc274059088"/>
      <w:bookmarkStart w:id="978" w:name="_Toc286740833"/>
      <w:bookmarkStart w:id="979" w:name="_Toc294682625"/>
      <w:bookmarkStart w:id="980" w:name="_Toc296436933"/>
      <w:proofErr w:type="gramStart"/>
      <w:r w:rsidRPr="00743826">
        <w:rPr>
          <w:rFonts w:ascii="Arial" w:hAnsi="Arial" w:cs="Arial"/>
          <w:lang w:val="en-US"/>
        </w:rPr>
        <w:t>where</w:t>
      </w:r>
      <w:proofErr w:type="gramEnd"/>
      <w:r w:rsidRPr="00743826">
        <w:rPr>
          <w:rFonts w:ascii="Arial" w:hAnsi="Arial" w:cs="Arial"/>
          <w:lang w:val="en-US"/>
        </w:rPr>
        <w:t xml:space="preserve"> </w:t>
      </w:r>
      <w:r w:rsidR="00956816" w:rsidRPr="00956816">
        <w:rPr>
          <w:rFonts w:ascii="Arial" w:hAnsi="Arial" w:cs="Arial"/>
          <w:i/>
          <w:lang w:val="en-US"/>
        </w:rPr>
        <w:t>t</w:t>
      </w:r>
      <w:r w:rsidR="00956816" w:rsidRPr="00956816">
        <w:rPr>
          <w:rFonts w:ascii="Arial" w:hAnsi="Arial" w:cs="Arial"/>
          <w:i/>
          <w:vertAlign w:val="subscript"/>
          <w:lang w:val="en-US"/>
        </w:rPr>
        <w:t>1</w:t>
      </w:r>
      <w:r w:rsidR="00956816" w:rsidRPr="00956816">
        <w:rPr>
          <w:rFonts w:ascii="Arial" w:hAnsi="Arial" w:cs="Arial"/>
          <w:lang w:val="en-US"/>
        </w:rPr>
        <w:t xml:space="preserve"> and </w:t>
      </w:r>
      <w:r w:rsidR="00956816" w:rsidRPr="00956816">
        <w:rPr>
          <w:rFonts w:ascii="Arial" w:hAnsi="Arial" w:cs="Arial"/>
          <w:i/>
          <w:lang w:val="en-US"/>
        </w:rPr>
        <w:t>t</w:t>
      </w:r>
      <w:r w:rsidR="00956816" w:rsidRPr="00956816">
        <w:rPr>
          <w:rFonts w:ascii="Arial" w:hAnsi="Arial" w:cs="Arial"/>
          <w:i/>
          <w:vertAlign w:val="subscript"/>
          <w:lang w:val="en-US"/>
        </w:rPr>
        <w:t>2</w:t>
      </w:r>
      <w:r w:rsidR="00956816" w:rsidRPr="00956816">
        <w:rPr>
          <w:rFonts w:ascii="Arial" w:hAnsi="Arial" w:cs="Arial"/>
          <w:lang w:val="en-US"/>
        </w:rPr>
        <w:t xml:space="preserve"> denote reference temperatures. </w:t>
      </w:r>
      <w:proofErr w:type="gramStart"/>
      <w:r w:rsidR="00956816" w:rsidRPr="00956816">
        <w:rPr>
          <w:rFonts w:ascii="Arial" w:hAnsi="Arial" w:cs="Arial"/>
          <w:i/>
          <w:lang w:val="en-US"/>
        </w:rPr>
        <w:t>t</w:t>
      </w:r>
      <w:r w:rsidR="00956816" w:rsidRPr="00956816">
        <w:rPr>
          <w:rFonts w:ascii="Arial" w:hAnsi="Arial" w:cs="Arial"/>
          <w:i/>
          <w:vertAlign w:val="subscript"/>
          <w:lang w:val="en-US"/>
        </w:rPr>
        <w:t>1</w:t>
      </w:r>
      <w:proofErr w:type="gramEnd"/>
      <w:r w:rsidR="00956816" w:rsidRPr="00956816">
        <w:rPr>
          <w:rFonts w:ascii="Arial" w:hAnsi="Arial" w:cs="Arial"/>
          <w:lang w:val="en-US"/>
        </w:rPr>
        <w:t xml:space="preserve"> and </w:t>
      </w:r>
      <w:r w:rsidR="00956816" w:rsidRPr="00956816">
        <w:rPr>
          <w:rFonts w:ascii="Arial" w:hAnsi="Arial" w:cs="Arial"/>
          <w:i/>
          <w:lang w:val="en-US"/>
        </w:rPr>
        <w:t>t</w:t>
      </w:r>
      <w:r w:rsidR="00956816" w:rsidRPr="00956816">
        <w:rPr>
          <w:rFonts w:ascii="Arial" w:hAnsi="Arial" w:cs="Arial"/>
          <w:i/>
          <w:vertAlign w:val="subscript"/>
          <w:lang w:val="en-US"/>
        </w:rPr>
        <w:t>2</w:t>
      </w:r>
      <w:r w:rsidR="00956816" w:rsidRPr="00956816">
        <w:rPr>
          <w:rFonts w:ascii="Arial" w:hAnsi="Arial" w:cs="Arial"/>
          <w:lang w:val="en-US"/>
        </w:rPr>
        <w:t xml:space="preserve"> can be adjusted to mimic species-specific features (for instance, the lower temperature optimum of C3 species than C4 species). </w:t>
      </w:r>
      <w:r w:rsidR="00956816" w:rsidRPr="00956816">
        <w:rPr>
          <w:rFonts w:ascii="Arial" w:hAnsi="Arial" w:cs="Arial"/>
          <w:szCs w:val="24"/>
          <w:lang w:val="en-US"/>
        </w:rPr>
        <w:t xml:space="preserve">The resulting default values used in the present study are summarized in Table </w:t>
      </w:r>
      <w:r w:rsidR="00EB4AC9" w:rsidRPr="00956816">
        <w:rPr>
          <w:rFonts w:ascii="Arial" w:hAnsi="Arial" w:cs="Arial"/>
          <w:szCs w:val="24"/>
          <w:lang w:val="en-US"/>
        </w:rPr>
        <w:fldChar w:fldCharType="begin"/>
      </w:r>
      <w:r w:rsidR="00956816" w:rsidRPr="00956816">
        <w:rPr>
          <w:rFonts w:ascii="Arial" w:hAnsi="Arial" w:cs="Arial"/>
          <w:szCs w:val="24"/>
          <w:lang w:val="en-US"/>
        </w:rPr>
        <w:instrText xml:space="preserve"> seq </w:instrText>
      </w:r>
      <w:r w:rsidR="00956816" w:rsidRPr="00956816">
        <w:rPr>
          <w:rFonts w:ascii="Arial" w:hAnsi="Arial" w:cs="Arial"/>
          <w:b/>
          <w:sz w:val="20"/>
          <w:szCs w:val="20"/>
          <w:lang w:val="en-US"/>
        </w:rPr>
        <w:instrText>Tabela \* ARABIC tb4</w:instrText>
      </w:r>
      <w:r w:rsidR="00956816" w:rsidRPr="00956816">
        <w:rPr>
          <w:rFonts w:ascii="Arial" w:hAnsi="Arial" w:cs="Arial"/>
          <w:szCs w:val="24"/>
          <w:lang w:val="en-US"/>
        </w:rPr>
        <w:instrText xml:space="preserve"> </w:instrText>
      </w:r>
      <w:r w:rsidR="00EB4AC9" w:rsidRPr="00956816">
        <w:rPr>
          <w:rFonts w:ascii="Arial" w:hAnsi="Arial" w:cs="Arial"/>
          <w:szCs w:val="24"/>
          <w:lang w:val="en-US"/>
        </w:rPr>
        <w:fldChar w:fldCharType="separate"/>
      </w:r>
      <w:r w:rsidR="00864ADF">
        <w:rPr>
          <w:rFonts w:ascii="Arial" w:hAnsi="Arial" w:cs="Arial"/>
          <w:noProof/>
          <w:szCs w:val="24"/>
          <w:lang w:val="en-US"/>
        </w:rPr>
        <w:t>7</w:t>
      </w:r>
      <w:r w:rsidR="00EB4AC9" w:rsidRPr="00956816">
        <w:rPr>
          <w:rFonts w:ascii="Arial" w:hAnsi="Arial" w:cs="Arial"/>
          <w:szCs w:val="24"/>
          <w:lang w:val="en-US"/>
        </w:rPr>
        <w:fldChar w:fldCharType="end"/>
      </w:r>
      <w:r w:rsidR="00E54F3E" w:rsidRPr="00743826">
        <w:rPr>
          <w:rFonts w:ascii="Arial" w:hAnsi="Arial" w:cs="Arial"/>
          <w:szCs w:val="24"/>
          <w:lang w:val="en-US"/>
        </w:rPr>
        <w:t>.</w:t>
      </w:r>
      <w:bookmarkEnd w:id="975"/>
      <w:bookmarkEnd w:id="976"/>
      <w:bookmarkEnd w:id="977"/>
      <w:bookmarkEnd w:id="978"/>
      <w:bookmarkEnd w:id="979"/>
      <w:bookmarkEnd w:id="980"/>
    </w:p>
    <w:p w:rsidR="00E54F3E" w:rsidRPr="00743826" w:rsidRDefault="00E54F3E" w:rsidP="00E54F3E">
      <w:pPr>
        <w:ind w:firstLine="0"/>
        <w:rPr>
          <w:rFonts w:ascii="Arial" w:hAnsi="Arial" w:cs="Arial"/>
          <w:szCs w:val="24"/>
          <w:highlight w:val="yellow"/>
          <w:lang w:val="en-US"/>
        </w:rPr>
      </w:pPr>
    </w:p>
    <w:p w:rsidR="00E54F3E" w:rsidRPr="00743826" w:rsidRDefault="00956816" w:rsidP="004B392F">
      <w:pPr>
        <w:pStyle w:val="Legenda"/>
        <w:spacing w:after="0" w:line="360" w:lineRule="auto"/>
        <w:ind w:left="896" w:hanging="896"/>
        <w:rPr>
          <w:rFonts w:ascii="Arial" w:hAnsi="Arial" w:cs="Arial"/>
          <w:b w:val="0"/>
          <w:color w:val="auto"/>
          <w:sz w:val="20"/>
          <w:szCs w:val="20"/>
          <w:lang w:val="en-US"/>
        </w:rPr>
      </w:pPr>
      <w:bookmarkStart w:id="981" w:name="_Toc274058558"/>
      <w:bookmarkStart w:id="982" w:name="_Toc274058771"/>
      <w:bookmarkStart w:id="983" w:name="_Toc274058827"/>
      <w:bookmarkStart w:id="984" w:name="_Toc274058958"/>
      <w:bookmarkStart w:id="985" w:name="_Toc274059000"/>
      <w:bookmarkStart w:id="986" w:name="_Toc274059022"/>
      <w:bookmarkStart w:id="987" w:name="_Toc274059089"/>
      <w:bookmarkStart w:id="988" w:name="_Toc286740717"/>
      <w:bookmarkStart w:id="989" w:name="_Toc286740834"/>
      <w:bookmarkStart w:id="990" w:name="_Toc286746264"/>
      <w:bookmarkStart w:id="991" w:name="_Toc294682574"/>
      <w:bookmarkStart w:id="992" w:name="_Toc294682626"/>
      <w:bookmarkStart w:id="993" w:name="_Toc296436876"/>
      <w:bookmarkStart w:id="994" w:name="_Toc296436934"/>
      <w:r w:rsidRPr="00956816">
        <w:rPr>
          <w:rFonts w:ascii="Arial" w:hAnsi="Arial" w:cs="Arial"/>
          <w:b w:val="0"/>
          <w:color w:val="auto"/>
          <w:lang w:val="en-US"/>
        </w:rPr>
        <w:t xml:space="preserve">Table </w:t>
      </w:r>
      <w:bookmarkStart w:id="995" w:name="tb4"/>
      <w:r w:rsidR="00EB4AC9" w:rsidRPr="00956816">
        <w:rPr>
          <w:rFonts w:ascii="Arial" w:hAnsi="Arial" w:cs="Arial"/>
          <w:b w:val="0"/>
          <w:color w:val="auto"/>
          <w:lang w:val="en-US"/>
        </w:rPr>
        <w:fldChar w:fldCharType="begin"/>
      </w:r>
      <w:r w:rsidRPr="00956816">
        <w:rPr>
          <w:rFonts w:ascii="Arial" w:hAnsi="Arial" w:cs="Arial"/>
          <w:b w:val="0"/>
          <w:color w:val="auto"/>
          <w:lang w:val="en-US"/>
        </w:rPr>
        <w:instrText xml:space="preserve"> SEQ Tabela \* ARABIC </w:instrText>
      </w:r>
      <w:r w:rsidR="00EB4AC9" w:rsidRPr="00956816">
        <w:rPr>
          <w:rFonts w:ascii="Arial" w:hAnsi="Arial" w:cs="Arial"/>
          <w:b w:val="0"/>
          <w:color w:val="auto"/>
          <w:lang w:val="en-US"/>
        </w:rPr>
        <w:fldChar w:fldCharType="separate"/>
      </w:r>
      <w:r w:rsidR="00864ADF">
        <w:rPr>
          <w:rFonts w:ascii="Arial" w:hAnsi="Arial" w:cs="Arial"/>
          <w:b w:val="0"/>
          <w:noProof/>
          <w:color w:val="auto"/>
          <w:lang w:val="en-US"/>
        </w:rPr>
        <w:t>7</w:t>
      </w:r>
      <w:r w:rsidR="00EB4AC9" w:rsidRPr="00956816">
        <w:rPr>
          <w:rFonts w:ascii="Arial" w:hAnsi="Arial" w:cs="Arial"/>
          <w:b w:val="0"/>
          <w:color w:val="auto"/>
          <w:lang w:val="en-US"/>
        </w:rPr>
        <w:fldChar w:fldCharType="end"/>
      </w:r>
      <w:bookmarkEnd w:id="995"/>
      <w:r w:rsidR="005F169B" w:rsidRPr="00743826">
        <w:rPr>
          <w:rFonts w:ascii="Arial" w:hAnsi="Arial" w:cs="Arial"/>
          <w:b w:val="0"/>
          <w:color w:val="auto"/>
          <w:sz w:val="20"/>
          <w:szCs w:val="20"/>
          <w:lang w:val="en-US"/>
        </w:rPr>
        <w:t xml:space="preserve"> –</w:t>
      </w:r>
      <w:r w:rsidRPr="00956816">
        <w:rPr>
          <w:rFonts w:ascii="Arial" w:hAnsi="Arial" w:cs="Arial"/>
          <w:b w:val="0"/>
          <w:color w:val="auto"/>
          <w:sz w:val="20"/>
          <w:szCs w:val="20"/>
          <w:lang w:val="en-US"/>
        </w:rPr>
        <w:t xml:space="preserve"> </w:t>
      </w:r>
      <w:bookmarkEnd w:id="981"/>
      <w:bookmarkEnd w:id="982"/>
      <w:bookmarkEnd w:id="983"/>
      <w:bookmarkEnd w:id="984"/>
      <w:bookmarkEnd w:id="985"/>
      <w:bookmarkEnd w:id="986"/>
      <w:bookmarkEnd w:id="987"/>
      <w:bookmarkEnd w:id="988"/>
      <w:bookmarkEnd w:id="989"/>
      <w:bookmarkEnd w:id="990"/>
      <w:bookmarkEnd w:id="991"/>
      <w:bookmarkEnd w:id="992"/>
      <w:r w:rsidRPr="00956816">
        <w:rPr>
          <w:rFonts w:ascii="Arial" w:hAnsi="Arial" w:cs="Arial"/>
          <w:b w:val="0"/>
          <w:color w:val="auto"/>
          <w:sz w:val="20"/>
          <w:szCs w:val="20"/>
          <w:lang w:val="en-US"/>
        </w:rPr>
        <w:t>Parameter values used in the present study</w:t>
      </w:r>
      <w:bookmarkEnd w:id="993"/>
      <w:bookmarkEnd w:id="994"/>
    </w:p>
    <w:tbl>
      <w:tblPr>
        <w:tblW w:w="6007" w:type="dxa"/>
        <w:jc w:val="center"/>
        <w:tblInd w:w="539" w:type="dxa"/>
        <w:tblBorders>
          <w:top w:val="single" w:sz="4" w:space="0" w:color="auto"/>
          <w:bottom w:val="single" w:sz="4" w:space="0" w:color="auto"/>
          <w:insideH w:val="single" w:sz="4" w:space="0" w:color="auto"/>
        </w:tblBorders>
        <w:tblLook w:val="04A0"/>
      </w:tblPr>
      <w:tblGrid>
        <w:gridCol w:w="2288"/>
        <w:gridCol w:w="1131"/>
        <w:gridCol w:w="670"/>
        <w:gridCol w:w="959"/>
        <w:gridCol w:w="959"/>
      </w:tblGrid>
      <w:tr w:rsidR="00E54F3E" w:rsidRPr="00743826" w:rsidTr="0022521F">
        <w:trPr>
          <w:jc w:val="center"/>
        </w:trPr>
        <w:tc>
          <w:tcPr>
            <w:tcW w:w="2288" w:type="dxa"/>
            <w:tcBorders>
              <w:bottom w:val="single" w:sz="4" w:space="0" w:color="auto"/>
            </w:tcBorders>
            <w:vAlign w:val="center"/>
          </w:tcPr>
          <w:p w:rsidR="00E54F3E" w:rsidRPr="00743826" w:rsidRDefault="00956816" w:rsidP="00631160">
            <w:pPr>
              <w:keepNext/>
              <w:spacing w:before="120"/>
              <w:ind w:firstLine="0"/>
              <w:jc w:val="left"/>
              <w:rPr>
                <w:rFonts w:ascii="Arial" w:hAnsi="Arial" w:cs="Arial"/>
                <w:szCs w:val="24"/>
                <w:lang w:val="en-US"/>
              </w:rPr>
            </w:pPr>
            <w:r w:rsidRPr="00956816">
              <w:rPr>
                <w:rFonts w:ascii="Arial" w:hAnsi="Arial" w:cs="Arial"/>
                <w:szCs w:val="24"/>
                <w:lang w:val="en-US"/>
              </w:rPr>
              <w:t>Parameter (X)</w:t>
            </w:r>
          </w:p>
        </w:tc>
        <w:tc>
          <w:tcPr>
            <w:tcW w:w="1131" w:type="dxa"/>
            <w:tcBorders>
              <w:bottom w:val="single" w:sz="4" w:space="0" w:color="auto"/>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X(@25)</w:t>
            </w:r>
          </w:p>
        </w:tc>
        <w:tc>
          <w:tcPr>
            <w:tcW w:w="670" w:type="dxa"/>
            <w:tcBorders>
              <w:bottom w:val="single" w:sz="4" w:space="0" w:color="auto"/>
            </w:tcBorders>
            <w:vAlign w:val="center"/>
          </w:tcPr>
          <w:p w:rsidR="00E54F3E" w:rsidRPr="00743826" w:rsidRDefault="00956816" w:rsidP="00A040EA">
            <w:pPr>
              <w:keepNext/>
              <w:spacing w:before="120"/>
              <w:ind w:firstLine="0"/>
              <w:jc w:val="center"/>
              <w:rPr>
                <w:rFonts w:ascii="Arial" w:hAnsi="Arial" w:cs="Arial"/>
                <w:i/>
                <w:szCs w:val="24"/>
                <w:lang w:val="en-US"/>
              </w:rPr>
            </w:pPr>
            <w:r w:rsidRPr="00956816">
              <w:rPr>
                <w:rFonts w:ascii="Arial" w:hAnsi="Arial" w:cs="Arial"/>
                <w:i/>
                <w:szCs w:val="24"/>
                <w:lang w:val="en-US"/>
              </w:rPr>
              <w:t>Q</w:t>
            </w:r>
            <w:r w:rsidRPr="00956816">
              <w:rPr>
                <w:rFonts w:ascii="Arial" w:hAnsi="Arial" w:cs="Arial"/>
                <w:i/>
                <w:szCs w:val="24"/>
                <w:vertAlign w:val="subscript"/>
                <w:lang w:val="en-US"/>
              </w:rPr>
              <w:t>10</w:t>
            </w:r>
          </w:p>
        </w:tc>
        <w:tc>
          <w:tcPr>
            <w:tcW w:w="959" w:type="dxa"/>
            <w:tcBorders>
              <w:bottom w:val="single" w:sz="4" w:space="0" w:color="auto"/>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i/>
                <w:szCs w:val="24"/>
                <w:lang w:val="en-US"/>
              </w:rPr>
              <w:t>t</w:t>
            </w:r>
            <w:r w:rsidRPr="00956816">
              <w:rPr>
                <w:rFonts w:ascii="Arial" w:hAnsi="Arial" w:cs="Arial"/>
                <w:i/>
                <w:szCs w:val="24"/>
                <w:vertAlign w:val="subscript"/>
                <w:lang w:val="en-US"/>
              </w:rPr>
              <w:t>1</w:t>
            </w:r>
            <w:r w:rsidRPr="00956816">
              <w:rPr>
                <w:rFonts w:ascii="Arial" w:hAnsi="Arial" w:cs="Arial"/>
                <w:szCs w:val="24"/>
                <w:lang w:val="en-US"/>
              </w:rPr>
              <w:t xml:space="preserve"> (°C)</w:t>
            </w:r>
          </w:p>
        </w:tc>
        <w:tc>
          <w:tcPr>
            <w:tcW w:w="959" w:type="dxa"/>
            <w:tcBorders>
              <w:bottom w:val="single" w:sz="4" w:space="0" w:color="auto"/>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i/>
                <w:szCs w:val="24"/>
                <w:lang w:val="en-US"/>
              </w:rPr>
              <w:t>t</w:t>
            </w:r>
            <w:r w:rsidRPr="00956816">
              <w:rPr>
                <w:rFonts w:ascii="Arial" w:hAnsi="Arial" w:cs="Arial"/>
                <w:i/>
                <w:szCs w:val="24"/>
                <w:vertAlign w:val="subscript"/>
                <w:lang w:val="en-US"/>
              </w:rPr>
              <w:t>2</w:t>
            </w:r>
            <w:r w:rsidRPr="00956816">
              <w:rPr>
                <w:rFonts w:ascii="Arial" w:hAnsi="Arial" w:cs="Arial"/>
                <w:szCs w:val="24"/>
                <w:lang w:val="en-US"/>
              </w:rPr>
              <w:t xml:space="preserve"> (°C)</w:t>
            </w:r>
          </w:p>
        </w:tc>
      </w:tr>
      <w:tr w:rsidR="00E54F3E" w:rsidRPr="00743826" w:rsidTr="0022521F">
        <w:trPr>
          <w:jc w:val="center"/>
        </w:trPr>
        <w:tc>
          <w:tcPr>
            <w:tcW w:w="2288" w:type="dxa"/>
            <w:tcBorders>
              <w:bottom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i/>
                <w:szCs w:val="24"/>
                <w:lang w:val="en-US"/>
              </w:rPr>
              <w:t>ε</w:t>
            </w:r>
            <w:r w:rsidRPr="00956816">
              <w:rPr>
                <w:rFonts w:ascii="Arial" w:hAnsi="Arial" w:cs="Arial"/>
                <w:i/>
                <w:szCs w:val="24"/>
                <w:vertAlign w:val="subscript"/>
                <w:lang w:val="en-US"/>
              </w:rPr>
              <w:t>0</w:t>
            </w:r>
            <w:r w:rsidRPr="00956816">
              <w:rPr>
                <w:rFonts w:ascii="Arial" w:hAnsi="Arial" w:cs="Arial"/>
                <w:szCs w:val="24"/>
                <w:lang w:val="en-US"/>
              </w:rPr>
              <w:t xml:space="preserve"> (mg J</w:t>
            </w:r>
            <w:r w:rsidR="00422C77">
              <w:rPr>
                <w:rFonts w:ascii="Arial" w:hAnsi="Arial" w:cs="Arial"/>
                <w:szCs w:val="24"/>
                <w:vertAlign w:val="superscript"/>
                <w:lang w:val="en-US"/>
              </w:rPr>
              <w:noBreakHyphen/>
              <w:t>1</w:t>
            </w:r>
            <w:r w:rsidRPr="00956816">
              <w:rPr>
                <w:rFonts w:ascii="Arial" w:hAnsi="Arial" w:cs="Arial"/>
                <w:szCs w:val="24"/>
                <w:lang w:val="en-US"/>
              </w:rPr>
              <w:t>)</w:t>
            </w:r>
          </w:p>
        </w:tc>
        <w:tc>
          <w:tcPr>
            <w:tcW w:w="113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0.017</w:t>
            </w:r>
          </w:p>
        </w:tc>
        <w:tc>
          <w:tcPr>
            <w:tcW w:w="670"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r>
      <w:tr w:rsidR="00E54F3E" w:rsidRPr="00743826" w:rsidTr="0022521F">
        <w:trPr>
          <w:jc w:val="center"/>
        </w:trPr>
        <w:tc>
          <w:tcPr>
            <w:tcW w:w="2288" w:type="dxa"/>
            <w:tcBorders>
              <w:top w:val="nil"/>
              <w:bottom w:val="nil"/>
            </w:tcBorders>
            <w:vAlign w:val="center"/>
          </w:tcPr>
          <w:p w:rsidR="00E54F3E" w:rsidRPr="00743826" w:rsidRDefault="00956816" w:rsidP="00A040EA">
            <w:pPr>
              <w:keepNext/>
              <w:spacing w:before="120"/>
              <w:ind w:firstLine="0"/>
              <w:jc w:val="left"/>
              <w:rPr>
                <w:rFonts w:ascii="Arial" w:hAnsi="Arial" w:cs="Arial"/>
                <w:i/>
                <w:szCs w:val="24"/>
                <w:lang w:val="en-US"/>
              </w:rPr>
            </w:pPr>
            <w:r w:rsidRPr="00956816">
              <w:rPr>
                <w:rFonts w:ascii="Arial" w:hAnsi="Arial" w:cs="Arial"/>
                <w:i/>
                <w:szCs w:val="24"/>
                <w:lang w:val="en-US"/>
              </w:rPr>
              <w:t>f</w:t>
            </w:r>
            <w:r w:rsidRPr="00956816">
              <w:rPr>
                <w:rFonts w:ascii="Arial" w:hAnsi="Arial" w:cs="Arial"/>
                <w:i/>
                <w:szCs w:val="24"/>
                <w:vertAlign w:val="subscript"/>
                <w:lang w:val="en-US"/>
              </w:rPr>
              <w:t>0</w:t>
            </w:r>
          </w:p>
        </w:tc>
        <w:tc>
          <w:tcPr>
            <w:tcW w:w="1131"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0.85</w:t>
            </w:r>
          </w:p>
        </w:tc>
        <w:tc>
          <w:tcPr>
            <w:tcW w:w="670"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r>
      <w:tr w:rsidR="00E54F3E" w:rsidRPr="00743826" w:rsidTr="0022521F">
        <w:trPr>
          <w:jc w:val="center"/>
        </w:trPr>
        <w:tc>
          <w:tcPr>
            <w:tcW w:w="2288" w:type="dxa"/>
            <w:tcBorders>
              <w:top w:val="nil"/>
              <w:bottom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i/>
                <w:szCs w:val="24"/>
                <w:lang w:val="en-US"/>
              </w:rPr>
              <w:t>Γ</w:t>
            </w:r>
            <w:r w:rsidRPr="00956816">
              <w:rPr>
                <w:rFonts w:ascii="Arial" w:hAnsi="Arial" w:cs="Arial"/>
                <w:szCs w:val="24"/>
                <w:lang w:val="en-US"/>
              </w:rPr>
              <w:t xml:space="preserve"> (mg m</w:t>
            </w:r>
            <w:r w:rsidR="00422C77">
              <w:rPr>
                <w:rFonts w:ascii="Arial" w:hAnsi="Arial" w:cs="Arial"/>
                <w:szCs w:val="24"/>
                <w:vertAlign w:val="superscript"/>
                <w:lang w:val="en-US"/>
              </w:rPr>
              <w:noBreakHyphen/>
              <w:t>3</w:t>
            </w:r>
            <w:r w:rsidRPr="00956816">
              <w:rPr>
                <w:rFonts w:ascii="Arial" w:hAnsi="Arial" w:cs="Arial"/>
                <w:szCs w:val="24"/>
                <w:lang w:val="en-US"/>
              </w:rPr>
              <w:t>)</w:t>
            </w:r>
          </w:p>
        </w:tc>
        <w:tc>
          <w:tcPr>
            <w:tcW w:w="1131"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81.0</w:t>
            </w:r>
          </w:p>
        </w:tc>
        <w:tc>
          <w:tcPr>
            <w:tcW w:w="670"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1.5</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r>
      <w:tr w:rsidR="00E54F3E" w:rsidRPr="00743826" w:rsidTr="00923932">
        <w:trPr>
          <w:jc w:val="center"/>
        </w:trPr>
        <w:tc>
          <w:tcPr>
            <w:tcW w:w="2288" w:type="dxa"/>
            <w:tcBorders>
              <w:top w:val="nil"/>
              <w:bottom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i/>
                <w:szCs w:val="24"/>
                <w:lang w:val="en-US"/>
              </w:rPr>
              <w:t>A</w:t>
            </w:r>
            <w:r w:rsidRPr="00956816">
              <w:rPr>
                <w:rFonts w:ascii="Arial" w:hAnsi="Arial" w:cs="Arial"/>
                <w:i/>
                <w:szCs w:val="24"/>
                <w:vertAlign w:val="subscript"/>
                <w:lang w:val="en-US"/>
              </w:rPr>
              <w:t>m,max</w:t>
            </w:r>
            <w:r w:rsidRPr="00956816">
              <w:rPr>
                <w:rFonts w:ascii="Arial" w:hAnsi="Arial" w:cs="Arial"/>
                <w:szCs w:val="24"/>
                <w:lang w:val="en-US"/>
              </w:rPr>
              <w:t xml:space="preserve"> (mg m</w:t>
            </w:r>
            <w:r w:rsidR="00422C77">
              <w:rPr>
                <w:rFonts w:ascii="Arial" w:hAnsi="Arial" w:cs="Arial"/>
                <w:szCs w:val="24"/>
                <w:vertAlign w:val="superscript"/>
                <w:lang w:val="en-US"/>
              </w:rPr>
              <w:noBreakHyphen/>
              <w:t>2</w:t>
            </w:r>
            <w:r w:rsidRPr="00956816">
              <w:rPr>
                <w:rFonts w:ascii="Arial" w:hAnsi="Arial" w:cs="Arial"/>
                <w:szCs w:val="24"/>
                <w:lang w:val="en-US"/>
              </w:rPr>
              <w:t xml:space="preserve"> s</w:t>
            </w:r>
            <w:r w:rsidR="00422C77">
              <w:rPr>
                <w:rFonts w:ascii="Arial" w:hAnsi="Arial" w:cs="Arial"/>
                <w:szCs w:val="24"/>
                <w:vertAlign w:val="superscript"/>
                <w:lang w:val="en-US"/>
              </w:rPr>
              <w:noBreakHyphen/>
              <w:t>1</w:t>
            </w:r>
            <w:r w:rsidRPr="00956816">
              <w:rPr>
                <w:rFonts w:ascii="Arial" w:hAnsi="Arial" w:cs="Arial"/>
                <w:szCs w:val="24"/>
                <w:lang w:val="en-US"/>
              </w:rPr>
              <w:t>)</w:t>
            </w:r>
          </w:p>
        </w:tc>
        <w:tc>
          <w:tcPr>
            <w:tcW w:w="1131"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2.2</w:t>
            </w:r>
          </w:p>
        </w:tc>
        <w:tc>
          <w:tcPr>
            <w:tcW w:w="670"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2</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8</w:t>
            </w:r>
          </w:p>
        </w:tc>
        <w:tc>
          <w:tcPr>
            <w:tcW w:w="959" w:type="dxa"/>
            <w:tcBorders>
              <w:top w:val="nil"/>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38</w:t>
            </w:r>
          </w:p>
        </w:tc>
      </w:tr>
      <w:tr w:rsidR="00923932" w:rsidRPr="00743826" w:rsidTr="00923932">
        <w:trPr>
          <w:jc w:val="center"/>
        </w:trPr>
        <w:tc>
          <w:tcPr>
            <w:tcW w:w="2288" w:type="dxa"/>
            <w:tcBorders>
              <w:top w:val="nil"/>
              <w:bottom w:val="nil"/>
            </w:tcBorders>
            <w:vAlign w:val="center"/>
          </w:tcPr>
          <w:p w:rsidR="00923932" w:rsidRPr="00743826" w:rsidRDefault="00956816" w:rsidP="00F40CD8">
            <w:pPr>
              <w:keepNext/>
              <w:spacing w:before="120"/>
              <w:ind w:firstLine="0"/>
              <w:jc w:val="left"/>
              <w:rPr>
                <w:rFonts w:ascii="Arial" w:hAnsi="Arial" w:cs="Arial"/>
                <w:szCs w:val="24"/>
                <w:lang w:val="en-US"/>
              </w:rPr>
            </w:pP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(mm s</w:t>
            </w:r>
            <w:r w:rsidR="00422C77">
              <w:rPr>
                <w:rFonts w:ascii="Arial" w:hAnsi="Arial" w:cs="Arial"/>
                <w:szCs w:val="24"/>
                <w:vertAlign w:val="superscript"/>
                <w:lang w:val="en-US"/>
              </w:rPr>
              <w:noBreakHyphen/>
              <w:t>1</w:t>
            </w:r>
            <w:r w:rsidRPr="00956816">
              <w:rPr>
                <w:rFonts w:ascii="Arial" w:hAnsi="Arial" w:cs="Arial"/>
                <w:szCs w:val="24"/>
                <w:lang w:val="en-US"/>
              </w:rPr>
              <w:t>)</w:t>
            </w:r>
          </w:p>
        </w:tc>
        <w:tc>
          <w:tcPr>
            <w:tcW w:w="1131" w:type="dxa"/>
            <w:tcBorders>
              <w:top w:val="nil"/>
              <w:bottom w:val="nil"/>
            </w:tcBorders>
            <w:vAlign w:val="center"/>
          </w:tcPr>
          <w:p w:rsidR="00923932" w:rsidRPr="00743826" w:rsidRDefault="00B67FE8" w:rsidP="00F40CD8">
            <w:pPr>
              <w:keepNext/>
              <w:spacing w:before="120"/>
              <w:ind w:firstLine="0"/>
              <w:jc w:val="center"/>
              <w:rPr>
                <w:rFonts w:ascii="Arial" w:hAnsi="Arial" w:cs="Arial"/>
                <w:szCs w:val="24"/>
                <w:lang w:val="en-US"/>
              </w:rPr>
            </w:pPr>
            <w:r>
              <w:rPr>
                <w:rFonts w:ascii="Arial" w:hAnsi="Arial" w:cs="Arial"/>
                <w:szCs w:val="24"/>
                <w:lang w:val="en-US"/>
              </w:rPr>
              <w:t>3.9 or</w:t>
            </w:r>
            <w:r w:rsidR="00956816" w:rsidRPr="00956816">
              <w:rPr>
                <w:rFonts w:ascii="Arial" w:hAnsi="Arial" w:cs="Arial"/>
                <w:szCs w:val="24"/>
                <w:lang w:val="en-US"/>
              </w:rPr>
              <w:t xml:space="preserve"> 7</w:t>
            </w:r>
          </w:p>
        </w:tc>
        <w:tc>
          <w:tcPr>
            <w:tcW w:w="670" w:type="dxa"/>
            <w:tcBorders>
              <w:top w:val="nil"/>
              <w:bottom w:val="nil"/>
            </w:tcBorders>
            <w:vAlign w:val="center"/>
          </w:tcPr>
          <w:p w:rsidR="00923932" w:rsidRPr="00743826" w:rsidRDefault="00956816" w:rsidP="00F40CD8">
            <w:pPr>
              <w:keepNext/>
              <w:spacing w:before="120"/>
              <w:ind w:firstLine="0"/>
              <w:jc w:val="center"/>
              <w:rPr>
                <w:rFonts w:ascii="Arial" w:hAnsi="Arial" w:cs="Arial"/>
                <w:szCs w:val="24"/>
                <w:lang w:val="en-US"/>
              </w:rPr>
            </w:pPr>
            <w:r w:rsidRPr="00956816">
              <w:rPr>
                <w:rFonts w:ascii="Arial" w:hAnsi="Arial" w:cs="Arial"/>
                <w:szCs w:val="24"/>
                <w:lang w:val="en-US"/>
              </w:rPr>
              <w:t>2</w:t>
            </w:r>
          </w:p>
        </w:tc>
        <w:tc>
          <w:tcPr>
            <w:tcW w:w="959" w:type="dxa"/>
            <w:tcBorders>
              <w:top w:val="nil"/>
              <w:bottom w:val="nil"/>
            </w:tcBorders>
            <w:vAlign w:val="center"/>
          </w:tcPr>
          <w:p w:rsidR="00923932" w:rsidRPr="00743826" w:rsidRDefault="00956816" w:rsidP="00F40CD8">
            <w:pPr>
              <w:keepNext/>
              <w:spacing w:before="120"/>
              <w:ind w:firstLine="0"/>
              <w:jc w:val="center"/>
              <w:rPr>
                <w:rFonts w:ascii="Arial" w:hAnsi="Arial" w:cs="Arial"/>
                <w:szCs w:val="24"/>
                <w:lang w:val="en-US"/>
              </w:rPr>
            </w:pPr>
            <w:r w:rsidRPr="00956816">
              <w:rPr>
                <w:rFonts w:ascii="Arial" w:hAnsi="Arial" w:cs="Arial"/>
                <w:szCs w:val="24"/>
                <w:lang w:val="en-US"/>
              </w:rPr>
              <w:t>5</w:t>
            </w:r>
          </w:p>
        </w:tc>
        <w:tc>
          <w:tcPr>
            <w:tcW w:w="959" w:type="dxa"/>
            <w:tcBorders>
              <w:top w:val="nil"/>
              <w:bottom w:val="nil"/>
            </w:tcBorders>
            <w:vAlign w:val="center"/>
          </w:tcPr>
          <w:p w:rsidR="00923932" w:rsidRPr="00743826" w:rsidRDefault="00956816" w:rsidP="00F40CD8">
            <w:pPr>
              <w:keepNext/>
              <w:spacing w:before="120"/>
              <w:ind w:firstLine="0"/>
              <w:jc w:val="center"/>
              <w:rPr>
                <w:rFonts w:ascii="Arial" w:hAnsi="Arial" w:cs="Arial"/>
                <w:szCs w:val="24"/>
                <w:lang w:val="en-US"/>
              </w:rPr>
            </w:pPr>
            <w:r w:rsidRPr="00956816">
              <w:rPr>
                <w:rFonts w:ascii="Arial" w:hAnsi="Arial" w:cs="Arial"/>
                <w:szCs w:val="24"/>
                <w:lang w:val="en-US"/>
              </w:rPr>
              <w:t>28</w:t>
            </w:r>
          </w:p>
        </w:tc>
      </w:tr>
      <w:tr w:rsidR="00E54F3E" w:rsidRPr="00743826" w:rsidTr="00923932">
        <w:trPr>
          <w:jc w:val="center"/>
        </w:trPr>
        <w:tc>
          <w:tcPr>
            <w:tcW w:w="2288" w:type="dxa"/>
            <w:tcBorders>
              <w:top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i/>
                <w:szCs w:val="24"/>
                <w:lang w:val="en-US"/>
              </w:rPr>
              <w:t>g</w:t>
            </w:r>
            <w:r w:rsidRPr="00956816">
              <w:rPr>
                <w:rFonts w:ascii="Arial" w:hAnsi="Arial" w:cs="Arial"/>
                <w:i/>
                <w:szCs w:val="24"/>
                <w:vertAlign w:val="subscript"/>
                <w:lang w:val="en-US"/>
              </w:rPr>
              <w:t>c</w:t>
            </w:r>
            <w:r w:rsidRPr="00956816">
              <w:rPr>
                <w:rFonts w:ascii="Arial" w:hAnsi="Arial" w:cs="Arial"/>
                <w:szCs w:val="24"/>
                <w:lang w:val="en-US"/>
              </w:rPr>
              <w:t xml:space="preserve"> (mm s</w:t>
            </w:r>
            <w:r w:rsidR="00422C77">
              <w:rPr>
                <w:rFonts w:ascii="Arial" w:hAnsi="Arial" w:cs="Arial"/>
                <w:szCs w:val="24"/>
                <w:vertAlign w:val="superscript"/>
                <w:lang w:val="en-US"/>
              </w:rPr>
              <w:noBreakHyphen/>
              <w:t>1</w:t>
            </w:r>
            <w:r w:rsidRPr="00956816">
              <w:rPr>
                <w:rFonts w:ascii="Arial" w:hAnsi="Arial" w:cs="Arial"/>
                <w:szCs w:val="24"/>
                <w:lang w:val="en-US"/>
              </w:rPr>
              <w:t>)</w:t>
            </w:r>
          </w:p>
        </w:tc>
        <w:tc>
          <w:tcPr>
            <w:tcW w:w="1131"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w:t>
            </w:r>
          </w:p>
        </w:tc>
        <w:tc>
          <w:tcPr>
            <w:tcW w:w="670"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c>
          <w:tcPr>
            <w:tcW w:w="959"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w:t>
            </w:r>
          </w:p>
        </w:tc>
      </w:tr>
    </w:tbl>
    <w:p w:rsidR="00E54F3E" w:rsidRPr="00743826" w:rsidRDefault="00E54F3E" w:rsidP="00EB4880">
      <w:pPr>
        <w:pStyle w:val="PargrafodaLista"/>
        <w:ind w:left="425" w:firstLine="0"/>
        <w:rPr>
          <w:rFonts w:ascii="Arial" w:hAnsi="Arial" w:cs="Arial"/>
          <w:b/>
          <w:lang w:val="en-US"/>
        </w:rPr>
      </w:pPr>
    </w:p>
    <w:p w:rsidR="00E54F3E" w:rsidRPr="00743826" w:rsidRDefault="00956816" w:rsidP="00F204B5">
      <w:pPr>
        <w:pStyle w:val="PargrafodaLista"/>
        <w:numPr>
          <w:ilvl w:val="0"/>
          <w:numId w:val="8"/>
        </w:numPr>
        <w:ind w:left="426" w:hanging="426"/>
        <w:rPr>
          <w:rFonts w:ascii="Arial" w:hAnsi="Arial" w:cs="Arial"/>
          <w:b/>
          <w:lang w:val="en-US"/>
        </w:rPr>
      </w:pPr>
      <w:r w:rsidRPr="00956816">
        <w:rPr>
          <w:rFonts w:ascii="Arial" w:hAnsi="Arial" w:cs="Arial"/>
          <w:b/>
          <w:lang w:val="en-US"/>
        </w:rPr>
        <w:t>Stomatal responses</w:t>
      </w:r>
    </w:p>
    <w:p w:rsidR="00495B1A" w:rsidRPr="00743826" w:rsidRDefault="00956816" w:rsidP="00F204B5">
      <w:pPr>
        <w:rPr>
          <w:rFonts w:ascii="Arial" w:hAnsi="Arial" w:cs="Arial"/>
          <w:lang w:val="en-US"/>
        </w:rPr>
      </w:pPr>
      <w:r w:rsidRPr="00956816">
        <w:rPr>
          <w:rFonts w:ascii="Arial" w:hAnsi="Arial" w:cs="Arial"/>
          <w:lang w:val="en-US"/>
        </w:rPr>
        <w:t>This section describes how CO</w:t>
      </w:r>
      <w:r w:rsidRPr="00956816">
        <w:rPr>
          <w:rFonts w:ascii="Arial" w:hAnsi="Arial" w:cs="Arial"/>
          <w:vertAlign w:val="subscript"/>
          <w:lang w:val="en-US"/>
        </w:rPr>
        <w:t>2</w:t>
      </w:r>
      <w:r w:rsidRPr="00956816">
        <w:rPr>
          <w:rFonts w:ascii="Arial" w:hAnsi="Arial" w:cs="Arial"/>
          <w:lang w:val="en-US"/>
        </w:rPr>
        <w:t xml:space="preserve"> assimilation and stomatal control are related in the </w:t>
      </w:r>
      <w:r w:rsidRPr="00956816">
        <w:rPr>
          <w:rFonts w:ascii="Arial" w:hAnsi="Arial" w:cs="Arial"/>
          <w:i/>
          <w:lang w:val="en-US"/>
        </w:rPr>
        <w:t>Ag</w:t>
      </w:r>
      <w:r w:rsidRPr="00956816">
        <w:rPr>
          <w:rFonts w:ascii="Arial" w:hAnsi="Arial" w:cs="Arial"/>
          <w:i/>
          <w:lang w:val="en-US"/>
        </w:rPr>
        <w:softHyphen/>
      </w:r>
      <w:r w:rsidRPr="00956816">
        <w:rPr>
          <w:rFonts w:ascii="Arial" w:hAnsi="Arial" w:cs="Arial"/>
          <w:i/>
          <w:vertAlign w:val="subscript"/>
          <w:lang w:val="en-US"/>
        </w:rPr>
        <w:t>s</w:t>
      </w:r>
      <w:r w:rsidRPr="00956816">
        <w:rPr>
          <w:rFonts w:ascii="Arial" w:hAnsi="Arial" w:cs="Arial"/>
          <w:lang w:val="en-US"/>
        </w:rPr>
        <w:t xml:space="preserve"> model.</w:t>
      </w:r>
    </w:p>
    <w:p w:rsidR="00495B1A" w:rsidRPr="00743826" w:rsidRDefault="00956816" w:rsidP="00F204B5">
      <w:pPr>
        <w:rPr>
          <w:rFonts w:ascii="Arial" w:hAnsi="Arial" w:cs="Arial"/>
          <w:iCs/>
          <w:lang w:val="en-US"/>
        </w:rPr>
      </w:pPr>
      <w:r w:rsidRPr="00956816">
        <w:rPr>
          <w:rFonts w:ascii="Arial" w:hAnsi="Arial" w:cs="Arial"/>
          <w:lang w:val="en-US"/>
        </w:rPr>
        <w:t>The assumption that stomatal behavior and CO</w:t>
      </w:r>
      <w:r w:rsidRPr="00956816">
        <w:rPr>
          <w:rFonts w:ascii="Arial" w:hAnsi="Arial" w:cs="Arial"/>
          <w:vertAlign w:val="subscript"/>
          <w:lang w:val="en-US"/>
        </w:rPr>
        <w:t>2</w:t>
      </w:r>
      <w:r w:rsidRPr="00956816">
        <w:rPr>
          <w:rFonts w:ascii="Arial" w:hAnsi="Arial" w:cs="Arial"/>
          <w:lang w:val="en-US"/>
        </w:rPr>
        <w:t xml:space="preserve"> assimilation are coupled is based on the fundamental premise that plants will operate their stomata such that carbon gain is maximized while minimizing water loss. It is believed that it is this strategy which results in the strong observed correlation between </w:t>
      </w:r>
      <w:r w:rsidRPr="00956816">
        <w:rPr>
          <w:rFonts w:ascii="Arial" w:hAnsi="Arial" w:cs="Arial"/>
          <w:i/>
          <w:lang w:val="en-US"/>
        </w:rPr>
        <w:t>A</w:t>
      </w:r>
      <w:r w:rsidRPr="00956816">
        <w:rPr>
          <w:rFonts w:ascii="Arial" w:hAnsi="Arial" w:cs="Arial"/>
          <w:lang w:val="en-US"/>
        </w:rPr>
        <w:t xml:space="preserve"> and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The correlation is observed in the laboratory as well as in the field, including under such unfavorable conditions as senescence, water stress, nutrient shortage and air pollution (for example, GOUDRIAAN; VAN LAAR, 1978</w:t>
      </w:r>
      <w:bookmarkStart w:id="996" w:name="OLE_LINK30"/>
      <w:bookmarkStart w:id="997" w:name="OLE_LINK31"/>
      <w:r w:rsidRPr="00956816">
        <w:rPr>
          <w:rFonts w:ascii="Arial" w:hAnsi="Arial" w:cs="Arial"/>
          <w:lang w:val="en-US"/>
        </w:rPr>
        <w:t>; VAN HOVE, 1989</w:t>
      </w:r>
      <w:bookmarkEnd w:id="996"/>
      <w:bookmarkEnd w:id="997"/>
      <w:r w:rsidRPr="00956816">
        <w:rPr>
          <w:rFonts w:ascii="Arial" w:hAnsi="Arial" w:cs="Arial"/>
          <w:lang w:val="en-US"/>
        </w:rPr>
        <w:t xml:space="preserve">). It should be stressed that a correlation between </w:t>
      </w:r>
      <w:r w:rsidRPr="00956816">
        <w:rPr>
          <w:rFonts w:ascii="Arial" w:hAnsi="Arial" w:cs="Arial"/>
          <w:i/>
          <w:lang w:val="en-US"/>
        </w:rPr>
        <w:t>A</w:t>
      </w:r>
      <w:r w:rsidRPr="00956816">
        <w:rPr>
          <w:rFonts w:ascii="Arial" w:hAnsi="Arial" w:cs="Arial"/>
          <w:lang w:val="en-US"/>
        </w:rPr>
        <w:t xml:space="preserve"> and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does not imply large stomatal control of </w:t>
      </w:r>
      <w:r w:rsidRPr="00956816">
        <w:rPr>
          <w:rFonts w:ascii="Arial" w:hAnsi="Arial" w:cs="Arial"/>
          <w:i/>
          <w:lang w:val="en-US"/>
        </w:rPr>
        <w:t>A</w:t>
      </w:r>
      <w:r w:rsidRPr="00956816">
        <w:rPr>
          <w:rFonts w:ascii="Arial" w:hAnsi="Arial" w:cs="Arial"/>
          <w:lang w:val="en-US"/>
        </w:rPr>
        <w:t xml:space="preserve"> nor does it imply large stomatal control of </w:t>
      </w:r>
      <w:r w:rsidRPr="00956816">
        <w:rPr>
          <w:rFonts w:ascii="Arial" w:hAnsi="Arial" w:cs="Arial"/>
          <w:i/>
          <w:iCs/>
          <w:lang w:val="en-US"/>
        </w:rPr>
        <w:t>A</w:t>
      </w:r>
      <w:r w:rsidRPr="00956816">
        <w:rPr>
          <w:rFonts w:ascii="Arial" w:hAnsi="Arial" w:cs="Arial"/>
          <w:iCs/>
          <w:lang w:val="en-US"/>
        </w:rPr>
        <w:t xml:space="preserve">. </w:t>
      </w:r>
    </w:p>
    <w:p w:rsidR="00495B1A" w:rsidRPr="00743826" w:rsidRDefault="00956816" w:rsidP="00F204B5">
      <w:pPr>
        <w:rPr>
          <w:rFonts w:ascii="Arial" w:hAnsi="Arial" w:cs="Arial"/>
          <w:lang w:val="en-US"/>
        </w:rPr>
      </w:pPr>
      <w:r w:rsidRPr="00956816">
        <w:rPr>
          <w:rFonts w:ascii="Arial" w:hAnsi="Arial" w:cs="Arial"/>
          <w:lang w:val="en-US"/>
        </w:rPr>
        <w:lastRenderedPageBreak/>
        <w:t xml:space="preserve">To calculate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from </w:t>
      </w:r>
      <w:r w:rsidRPr="00956816">
        <w:rPr>
          <w:rFonts w:ascii="Arial" w:hAnsi="Arial" w:cs="Arial"/>
          <w:i/>
          <w:lang w:val="en-US"/>
        </w:rPr>
        <w:t>A</w:t>
      </w:r>
      <w:r w:rsidRPr="00956816">
        <w:rPr>
          <w:rFonts w:ascii="Arial" w:hAnsi="Arial" w:cs="Arial"/>
          <w:lang w:val="en-US"/>
        </w:rPr>
        <w:t xml:space="preserve"> (eq. </w:t>
      </w:r>
      <w:r w:rsidR="00EB4AC9" w:rsidRPr="00956816">
        <w:rPr>
          <w:rFonts w:ascii="Arial" w:hAnsi="Arial" w:cs="Arial"/>
          <w:lang w:val="en-US"/>
        </w:rPr>
        <w:fldChar w:fldCharType="begin"/>
      </w:r>
      <w:r w:rsidRPr="00956816">
        <w:rPr>
          <w:rFonts w:ascii="Arial" w:hAnsi="Arial" w:cs="Arial"/>
          <w:lang w:val="en-US"/>
        </w:rPr>
        <w:instrText xml:space="preserve"> seq equa e29 </w:instrText>
      </w:r>
      <w:r w:rsidR="00EB4AC9" w:rsidRPr="00956816">
        <w:rPr>
          <w:rFonts w:ascii="Arial" w:hAnsi="Arial" w:cs="Arial"/>
          <w:lang w:val="en-US"/>
        </w:rPr>
        <w:fldChar w:fldCharType="separate"/>
      </w:r>
      <w:r w:rsidR="00864ADF">
        <w:rPr>
          <w:rFonts w:ascii="Arial" w:hAnsi="Arial" w:cs="Arial"/>
          <w:noProof/>
          <w:lang w:val="en-US"/>
        </w:rPr>
        <w:t>22</w:t>
      </w:r>
      <w:r w:rsidR="00EB4AC9" w:rsidRPr="00956816">
        <w:rPr>
          <w:rFonts w:ascii="Arial" w:hAnsi="Arial" w:cs="Arial"/>
          <w:lang w:val="en-US"/>
        </w:rPr>
        <w:fldChar w:fldCharType="end"/>
      </w:r>
      <w:r w:rsidRPr="00956816">
        <w:rPr>
          <w:rFonts w:ascii="Arial" w:hAnsi="Arial" w:cs="Arial"/>
          <w:lang w:val="en-US"/>
        </w:rPr>
        <w:t xml:space="preserve">), the concentration difference </w:t>
      </w:r>
      <w:r w:rsidRPr="00956816">
        <w:rPr>
          <w:rFonts w:ascii="Arial" w:hAnsi="Arial" w:cs="Arial"/>
          <w:i/>
          <w:lang w:val="en-US"/>
        </w:rPr>
        <w:t>C</w:t>
      </w:r>
      <w:r w:rsidRPr="00956816">
        <w:rPr>
          <w:rFonts w:ascii="Arial" w:hAnsi="Arial" w:cs="Arial"/>
          <w:i/>
          <w:vertAlign w:val="subscript"/>
          <w:lang w:val="en-US"/>
        </w:rPr>
        <w:t>s </w:t>
      </w:r>
      <w:r w:rsidRPr="00956816">
        <w:rPr>
          <w:rFonts w:ascii="Arial" w:hAnsi="Arial" w:cs="Arial"/>
          <w:lang w:val="en-US"/>
        </w:rPr>
        <w:t>-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 xml:space="preserve"> has to be known. The tendency to maintain a constant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i/>
          <w:lang w:val="en-US"/>
        </w:rPr>
        <w:t> </w:t>
      </w:r>
      <w:r w:rsidRPr="00956816">
        <w:rPr>
          <w:rFonts w:ascii="Arial" w:hAnsi="Arial" w:cs="Arial"/>
          <w:lang w:val="en-US"/>
        </w:rPr>
        <w:t>= </w:t>
      </w:r>
      <w:r w:rsidRPr="00956816">
        <w:rPr>
          <w:rFonts w:ascii="Arial" w:hAnsi="Arial" w:cs="Arial"/>
          <w:i/>
          <w:lang w:val="en-US"/>
        </w:rPr>
        <w:t>k</w:t>
      </w:r>
      <w:r w:rsidRPr="00956816">
        <w:rPr>
          <w:rFonts w:ascii="Arial" w:hAnsi="Arial" w:cs="Arial"/>
          <w:lang w:val="en-US"/>
        </w:rPr>
        <w:t xml:space="preserve"> has been demonstrated experimentally (</w:t>
      </w:r>
      <w:r w:rsidRPr="00956816">
        <w:rPr>
          <w:rFonts w:ascii="Arial" w:hAnsi="Arial" w:cs="Arial"/>
          <w:i/>
          <w:lang w:val="en-US"/>
        </w:rPr>
        <w:t>k</w:t>
      </w:r>
      <w:r w:rsidRPr="00956816">
        <w:rPr>
          <w:rFonts w:ascii="Arial" w:hAnsi="Arial" w:cs="Arial"/>
          <w:lang w:val="en-US"/>
        </w:rPr>
        <w:t xml:space="preserve"> is about 0.7 for C3 species). It implies in a linear relation between </w:t>
      </w:r>
      <w:r w:rsidRPr="00956816">
        <w:rPr>
          <w:rFonts w:ascii="Arial" w:hAnsi="Arial" w:cs="Arial"/>
          <w:i/>
          <w:lang w:val="en-US"/>
        </w:rPr>
        <w:t>A</w:t>
      </w:r>
      <w:r w:rsidRPr="00956816">
        <w:rPr>
          <w:rFonts w:ascii="Arial" w:hAnsi="Arial" w:cs="Arial"/>
          <w:lang w:val="en-US"/>
        </w:rPr>
        <w:t xml:space="preserve"> and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w:t>
      </w:r>
    </w:p>
    <w:p w:rsidR="00495B1A" w:rsidRPr="00743826" w:rsidRDefault="00956816" w:rsidP="00495B1A">
      <w:pPr>
        <w:rPr>
          <w:rFonts w:ascii="Arial" w:hAnsi="Arial" w:cs="Arial"/>
          <w:lang w:val="en-US"/>
        </w:rPr>
      </w:pPr>
      <w:r w:rsidRPr="00956816">
        <w:rPr>
          <w:rFonts w:ascii="Arial" w:hAnsi="Arial" w:cs="Arial"/>
          <w:lang w:val="en-US"/>
        </w:rPr>
        <w:t xml:space="preserve">However, </w:t>
      </w:r>
      <w:r w:rsidR="004104BB">
        <w:rPr>
          <w:rFonts w:ascii="Arial" w:hAnsi="Arial" w:cs="Arial"/>
          <w:lang w:val="en-US"/>
        </w:rPr>
        <w:t xml:space="preserve">the </w:t>
      </w:r>
      <w:r w:rsidRPr="00956816">
        <w:rPr>
          <w:rFonts w:ascii="Arial" w:hAnsi="Arial" w:cs="Arial"/>
          <w:lang w:val="en-US"/>
        </w:rPr>
        <w:t xml:space="preserve">ratio between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 xml:space="preserve"> and </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will be constant </w:t>
      </w:r>
      <w:r w:rsidR="004104BB">
        <w:rPr>
          <w:rFonts w:ascii="Arial" w:hAnsi="Arial" w:cs="Arial"/>
          <w:lang w:val="en-US"/>
        </w:rPr>
        <w:t xml:space="preserve">only if </w:t>
      </w:r>
      <w:r w:rsidRPr="00956816">
        <w:rPr>
          <w:rFonts w:ascii="Arial" w:hAnsi="Arial" w:cs="Arial"/>
          <w:lang w:val="en-US"/>
        </w:rPr>
        <w:t>environme</w:t>
      </w:r>
      <w:r w:rsidR="004104BB">
        <w:rPr>
          <w:rFonts w:ascii="Arial" w:hAnsi="Arial" w:cs="Arial"/>
          <w:lang w:val="en-US"/>
        </w:rPr>
        <w:t>nt</w:t>
      </w:r>
      <w:r w:rsidRPr="00956816">
        <w:rPr>
          <w:rFonts w:ascii="Arial" w:hAnsi="Arial" w:cs="Arial"/>
          <w:lang w:val="en-US"/>
        </w:rPr>
        <w:t xml:space="preserve">al stimuli affect </w:t>
      </w:r>
      <w:r w:rsidRPr="00956816">
        <w:rPr>
          <w:rFonts w:ascii="Arial" w:hAnsi="Arial" w:cs="Arial"/>
          <w:i/>
          <w:lang w:val="en-US"/>
        </w:rPr>
        <w:t>A</w:t>
      </w:r>
      <w:r w:rsidRPr="00956816">
        <w:rPr>
          <w:rFonts w:ascii="Arial" w:hAnsi="Arial" w:cs="Arial"/>
          <w:lang w:val="en-US"/>
        </w:rPr>
        <w:t xml:space="preserve"> and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w:t>
      </w:r>
      <w:r w:rsidR="004104BB">
        <w:rPr>
          <w:rFonts w:ascii="Arial" w:hAnsi="Arial" w:cs="Arial"/>
          <w:lang w:val="en-US"/>
        </w:rPr>
        <w:t>in</w:t>
      </w:r>
      <w:r w:rsidRPr="00956816">
        <w:rPr>
          <w:rFonts w:ascii="Arial" w:hAnsi="Arial" w:cs="Arial"/>
          <w:lang w:val="en-US"/>
        </w:rPr>
        <w:t xml:space="preserve"> the same way. The humidity of the air directly affects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independent</w:t>
      </w:r>
      <w:r w:rsidR="004104BB">
        <w:rPr>
          <w:rFonts w:ascii="Arial" w:hAnsi="Arial" w:cs="Arial"/>
          <w:lang w:val="en-US"/>
        </w:rPr>
        <w:t>ly</w:t>
      </w:r>
      <w:r w:rsidRPr="00956816">
        <w:rPr>
          <w:rFonts w:ascii="Arial" w:hAnsi="Arial" w:cs="Arial"/>
          <w:lang w:val="en-US"/>
        </w:rPr>
        <w:t xml:space="preserve"> of </w:t>
      </w:r>
      <w:r w:rsidRPr="00956816">
        <w:rPr>
          <w:rFonts w:ascii="Arial" w:hAnsi="Arial" w:cs="Arial"/>
          <w:i/>
          <w:lang w:val="en-US"/>
        </w:rPr>
        <w:t>A</w:t>
      </w:r>
      <w:r w:rsidRPr="00956816">
        <w:rPr>
          <w:rFonts w:ascii="Arial" w:hAnsi="Arial" w:cs="Arial"/>
          <w:lang w:val="en-US"/>
        </w:rPr>
        <w:t xml:space="preserve">. As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xml:space="preserve"> increases,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can be reduced </w:t>
      </w:r>
      <w:r w:rsidR="004104BB">
        <w:rPr>
          <w:rFonts w:ascii="Arial" w:hAnsi="Arial" w:cs="Arial"/>
          <w:lang w:val="en-US"/>
        </w:rPr>
        <w:t>at</w:t>
      </w:r>
      <w:r w:rsidRPr="00956816">
        <w:rPr>
          <w:rFonts w:ascii="Arial" w:hAnsi="Arial" w:cs="Arial"/>
          <w:lang w:val="en-US"/>
        </w:rPr>
        <w:t xml:space="preserve"> a greater rate than </w:t>
      </w:r>
      <w:r w:rsidRPr="00956816">
        <w:rPr>
          <w:rFonts w:ascii="Arial" w:hAnsi="Arial" w:cs="Arial"/>
          <w:i/>
          <w:lang w:val="en-US"/>
        </w:rPr>
        <w:t>A</w:t>
      </w:r>
      <w:r w:rsidRPr="00956816">
        <w:rPr>
          <w:rFonts w:ascii="Arial" w:hAnsi="Arial" w:cs="Arial"/>
          <w:lang w:val="en-US"/>
        </w:rPr>
        <w:t xml:space="preserve"> which results in a reduction of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The ratio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is also affected by CO</w:t>
      </w:r>
      <w:r w:rsidRPr="00956816">
        <w:rPr>
          <w:rFonts w:ascii="Arial" w:hAnsi="Arial" w:cs="Arial"/>
          <w:vertAlign w:val="subscript"/>
          <w:lang w:val="en-US"/>
        </w:rPr>
        <w:t>2</w:t>
      </w:r>
      <w:r w:rsidRPr="00956816">
        <w:rPr>
          <w:rFonts w:ascii="Arial" w:hAnsi="Arial" w:cs="Arial"/>
          <w:lang w:val="en-US"/>
        </w:rPr>
        <w:t xml:space="preserve"> concentration. Both effects are taken into account in eq. </w:t>
      </w:r>
      <w:r w:rsidR="00EB4AC9" w:rsidRPr="00956816">
        <w:rPr>
          <w:rFonts w:ascii="Arial" w:hAnsi="Arial" w:cs="Arial"/>
          <w:lang w:val="en-US"/>
        </w:rPr>
        <w:fldChar w:fldCharType="begin"/>
      </w:r>
      <w:r w:rsidRPr="00956816">
        <w:rPr>
          <w:rFonts w:ascii="Arial" w:hAnsi="Arial" w:cs="Arial"/>
          <w:lang w:val="en-US"/>
        </w:rPr>
        <w:instrText xml:space="preserve"> seq equa e30 </w:instrText>
      </w:r>
      <w:r w:rsidR="00EB4AC9" w:rsidRPr="00956816">
        <w:rPr>
          <w:rFonts w:ascii="Arial" w:hAnsi="Arial" w:cs="Arial"/>
          <w:lang w:val="en-US"/>
        </w:rPr>
        <w:fldChar w:fldCharType="separate"/>
      </w:r>
      <w:r w:rsidR="00864ADF">
        <w:rPr>
          <w:rFonts w:ascii="Arial" w:hAnsi="Arial" w:cs="Arial"/>
          <w:noProof/>
          <w:lang w:val="en-US"/>
        </w:rPr>
        <w:t>23</w:t>
      </w:r>
      <w:r w:rsidR="00EB4AC9" w:rsidRPr="00956816">
        <w:rPr>
          <w:rFonts w:ascii="Arial" w:hAnsi="Arial" w:cs="Arial"/>
          <w:lang w:val="en-US"/>
        </w:rPr>
        <w:fldChar w:fldCharType="end"/>
      </w:r>
      <w:r w:rsidRPr="00956816">
        <w:rPr>
          <w:rFonts w:ascii="Arial" w:hAnsi="Arial" w:cs="Arial"/>
          <w:lang w:val="en-US"/>
        </w:rPr>
        <w:t>.</w:t>
      </w:r>
    </w:p>
    <w:p w:rsidR="00495B1A" w:rsidRPr="00743826" w:rsidRDefault="00956816" w:rsidP="00495B1A">
      <w:pPr>
        <w:rPr>
          <w:rFonts w:ascii="Arial" w:hAnsi="Arial" w:cs="Arial"/>
          <w:lang w:val="en-US"/>
        </w:rPr>
      </w:pPr>
      <w:r w:rsidRPr="00956816">
        <w:rPr>
          <w:rFonts w:ascii="Arial" w:hAnsi="Arial" w:cs="Arial"/>
          <w:lang w:val="en-US"/>
        </w:rPr>
        <w:t xml:space="preserve">Eq. </w:t>
      </w:r>
      <w:r w:rsidR="00EB4AC9" w:rsidRPr="00956816">
        <w:rPr>
          <w:rFonts w:ascii="Arial" w:hAnsi="Arial" w:cs="Arial"/>
          <w:lang w:val="en-US"/>
        </w:rPr>
        <w:fldChar w:fldCharType="begin"/>
      </w:r>
      <w:r w:rsidRPr="00956816">
        <w:rPr>
          <w:rFonts w:ascii="Arial" w:hAnsi="Arial" w:cs="Arial"/>
          <w:lang w:val="en-US"/>
        </w:rPr>
        <w:instrText xml:space="preserve"> seq equa e30 </w:instrText>
      </w:r>
      <w:r w:rsidR="00EB4AC9" w:rsidRPr="00956816">
        <w:rPr>
          <w:rFonts w:ascii="Arial" w:hAnsi="Arial" w:cs="Arial"/>
          <w:lang w:val="en-US"/>
        </w:rPr>
        <w:fldChar w:fldCharType="separate"/>
      </w:r>
      <w:r w:rsidR="00864ADF">
        <w:rPr>
          <w:rFonts w:ascii="Arial" w:hAnsi="Arial" w:cs="Arial"/>
          <w:noProof/>
          <w:lang w:val="en-US"/>
        </w:rPr>
        <w:t>23</w:t>
      </w:r>
      <w:r w:rsidR="00EB4AC9" w:rsidRPr="00956816">
        <w:rPr>
          <w:rFonts w:ascii="Arial" w:hAnsi="Arial" w:cs="Arial"/>
          <w:lang w:val="en-US"/>
        </w:rPr>
        <w:fldChar w:fldCharType="end"/>
      </w:r>
      <w:r w:rsidRPr="00956816">
        <w:rPr>
          <w:rFonts w:ascii="Arial" w:hAnsi="Arial" w:cs="Arial"/>
          <w:lang w:val="en-US"/>
        </w:rPr>
        <w:t xml:space="preserve"> allows </w:t>
      </w:r>
      <w:r w:rsidR="00EB4880" w:rsidRPr="00956816">
        <w:rPr>
          <w:rFonts w:ascii="Arial" w:hAnsi="Arial" w:cs="Arial"/>
          <w:lang w:val="en-US"/>
        </w:rPr>
        <w:t>calculating</w:t>
      </w:r>
      <w:r w:rsidRPr="00956816">
        <w:rPr>
          <w:rFonts w:ascii="Arial" w:hAnsi="Arial" w:cs="Arial"/>
          <w:lang w:val="en-US"/>
        </w:rPr>
        <w:t xml:space="preserve"> the intercellular CO</w:t>
      </w:r>
      <w:r w:rsidRPr="00956816">
        <w:rPr>
          <w:rFonts w:ascii="Arial" w:hAnsi="Arial" w:cs="Arial"/>
          <w:vertAlign w:val="subscript"/>
          <w:lang w:val="en-US"/>
        </w:rPr>
        <w:t>2</w:t>
      </w:r>
      <w:r w:rsidRPr="00956816">
        <w:rPr>
          <w:rFonts w:ascii="Arial" w:hAnsi="Arial" w:cs="Arial"/>
          <w:lang w:val="en-US"/>
        </w:rPr>
        <w:t xml:space="preserve"> concentration which is used to estimate </w:t>
      </w:r>
      <w:r w:rsidRPr="00956816">
        <w:rPr>
          <w:rFonts w:ascii="Arial" w:hAnsi="Arial" w:cs="Arial"/>
          <w:i/>
          <w:lang w:val="en-US"/>
        </w:rPr>
        <w:t>A</w:t>
      </w:r>
      <w:r w:rsidRPr="00956816">
        <w:rPr>
          <w:rFonts w:ascii="Arial" w:hAnsi="Arial" w:cs="Arial"/>
          <w:i/>
          <w:vertAlign w:val="subscript"/>
          <w:lang w:val="en-US"/>
        </w:rPr>
        <w:t>m</w:t>
      </w:r>
      <w:r w:rsidRPr="00956816">
        <w:rPr>
          <w:rFonts w:ascii="Arial" w:hAnsi="Arial" w:cs="Arial"/>
          <w:lang w:val="en-US"/>
        </w:rPr>
        <w:t xml:space="preserve"> as well as the difference between intercellular and environmental CO</w:t>
      </w:r>
      <w:r w:rsidRPr="00956816">
        <w:rPr>
          <w:rFonts w:ascii="Arial" w:hAnsi="Arial" w:cs="Arial"/>
          <w:vertAlign w:val="subscript"/>
          <w:lang w:val="en-US"/>
        </w:rPr>
        <w:t>2</w:t>
      </w:r>
      <w:r w:rsidRPr="00956816">
        <w:rPr>
          <w:rFonts w:ascii="Arial" w:hAnsi="Arial" w:cs="Arial"/>
          <w:lang w:val="en-US"/>
        </w:rPr>
        <w:t xml:space="preserve"> concentrations. Moreover</w:t>
      </w:r>
      <w:r w:rsidR="004104BB">
        <w:rPr>
          <w:rFonts w:ascii="Arial" w:hAnsi="Arial" w:cs="Arial"/>
          <w:lang w:val="en-US"/>
        </w:rPr>
        <w:t>,</w:t>
      </w:r>
      <w:r w:rsidRPr="00956816">
        <w:rPr>
          <w:rFonts w:ascii="Arial" w:hAnsi="Arial" w:cs="Arial"/>
          <w:lang w:val="en-US"/>
        </w:rPr>
        <w:t xml:space="preserve"> eq. </w:t>
      </w:r>
      <w:r w:rsidR="00EB4AC9" w:rsidRPr="00956816">
        <w:rPr>
          <w:rFonts w:ascii="Arial" w:hAnsi="Arial" w:cs="Arial"/>
          <w:lang w:val="en-US"/>
        </w:rPr>
        <w:fldChar w:fldCharType="begin"/>
      </w:r>
      <w:r w:rsidRPr="00956816">
        <w:rPr>
          <w:rFonts w:ascii="Arial" w:hAnsi="Arial" w:cs="Arial"/>
          <w:lang w:val="en-US"/>
        </w:rPr>
        <w:instrText xml:space="preserve"> seq equa e30 </w:instrText>
      </w:r>
      <w:r w:rsidR="00EB4AC9" w:rsidRPr="00956816">
        <w:rPr>
          <w:rFonts w:ascii="Arial" w:hAnsi="Arial" w:cs="Arial"/>
          <w:lang w:val="en-US"/>
        </w:rPr>
        <w:fldChar w:fldCharType="separate"/>
      </w:r>
      <w:r w:rsidR="00864ADF">
        <w:rPr>
          <w:rFonts w:ascii="Arial" w:hAnsi="Arial" w:cs="Arial"/>
          <w:noProof/>
          <w:lang w:val="en-US"/>
        </w:rPr>
        <w:t>23</w:t>
      </w:r>
      <w:r w:rsidR="00EB4AC9" w:rsidRPr="00956816">
        <w:rPr>
          <w:rFonts w:ascii="Arial" w:hAnsi="Arial" w:cs="Arial"/>
          <w:lang w:val="en-US"/>
        </w:rPr>
        <w:fldChar w:fldCharType="end"/>
      </w:r>
      <w:r w:rsidRPr="00956816">
        <w:rPr>
          <w:rFonts w:ascii="Arial" w:hAnsi="Arial" w:cs="Arial"/>
          <w:lang w:val="en-US"/>
        </w:rPr>
        <w:t xml:space="preserve"> allows </w:t>
      </w:r>
      <w:r w:rsidR="00EB4880" w:rsidRPr="00956816">
        <w:rPr>
          <w:rFonts w:ascii="Arial" w:hAnsi="Arial" w:cs="Arial"/>
          <w:lang w:val="en-US"/>
        </w:rPr>
        <w:t>minimizing</w:t>
      </w:r>
      <w:r w:rsidRPr="00956816">
        <w:rPr>
          <w:rFonts w:ascii="Arial" w:hAnsi="Arial" w:cs="Arial"/>
          <w:lang w:val="en-US"/>
        </w:rPr>
        <w:t xml:space="preserve"> the stomatal responses to humidity. These equations determine a simultaneous solution of </w:t>
      </w:r>
      <w:r w:rsidRPr="00956816">
        <w:rPr>
          <w:rFonts w:ascii="Arial" w:hAnsi="Arial" w:cs="Arial"/>
          <w:i/>
          <w:lang w:val="en-US"/>
        </w:rPr>
        <w:t>A</w:t>
      </w:r>
      <w:r w:rsidRPr="00956816">
        <w:rPr>
          <w:rFonts w:ascii="Arial" w:hAnsi="Arial" w:cs="Arial"/>
          <w:lang w:val="en-US"/>
        </w:rPr>
        <w:t xml:space="preserve"> and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w:t>
      </w:r>
      <w:r w:rsidRPr="00956816">
        <w:rPr>
          <w:rFonts w:ascii="Arial" w:hAnsi="Arial" w:cs="Arial"/>
          <w:i/>
          <w:lang w:val="en-US"/>
        </w:rPr>
        <w:t>C</w:t>
      </w:r>
      <w:r w:rsidRPr="00956816">
        <w:rPr>
          <w:rFonts w:ascii="Arial" w:hAnsi="Arial" w:cs="Arial"/>
          <w:i/>
          <w:vertAlign w:val="subscript"/>
          <w:lang w:val="en-US"/>
        </w:rPr>
        <w:t>s</w:t>
      </w:r>
      <w:r w:rsidRPr="00956816">
        <w:rPr>
          <w:rFonts w:ascii="Arial" w:hAnsi="Arial" w:cs="Arial"/>
          <w:lang w:val="en-US"/>
        </w:rPr>
        <w:t xml:space="preserve"> and avoid inefficient interactions or analytical solutions. The current approach needs two parameters to be determined, </w:t>
      </w:r>
      <w:r w:rsidRPr="00956816">
        <w:rPr>
          <w:rFonts w:ascii="Arial" w:hAnsi="Arial" w:cs="Arial"/>
          <w:i/>
          <w:iCs/>
          <w:lang w:val="en-US"/>
        </w:rPr>
        <w:t>D</w:t>
      </w:r>
      <w:r w:rsidRPr="00956816">
        <w:rPr>
          <w:rFonts w:ascii="Arial" w:hAnsi="Arial" w:cs="Arial"/>
          <w:i/>
          <w:iCs/>
          <w:vertAlign w:val="subscript"/>
          <w:lang w:val="en-US"/>
        </w:rPr>
        <w:t>max</w:t>
      </w:r>
      <w:r w:rsidRPr="00956816">
        <w:rPr>
          <w:rFonts w:ascii="Arial" w:hAnsi="Arial" w:cs="Arial"/>
          <w:iCs/>
          <w:lang w:val="en-US"/>
        </w:rPr>
        <w:t xml:space="preserve"> (</w:t>
      </w:r>
      <w:r w:rsidRPr="00956816">
        <w:rPr>
          <w:rFonts w:ascii="Arial" w:hAnsi="Arial" w:cs="Arial"/>
          <w:i/>
          <w:iCs/>
          <w:lang w:val="en-US"/>
        </w:rPr>
        <w:t>D</w:t>
      </w:r>
      <w:r w:rsidRPr="00956816">
        <w:rPr>
          <w:rFonts w:ascii="Arial" w:hAnsi="Arial" w:cs="Arial"/>
          <w:i/>
          <w:iCs/>
          <w:vertAlign w:val="subscript"/>
          <w:lang w:val="en-US"/>
        </w:rPr>
        <w:t>s</w:t>
      </w:r>
      <w:r w:rsidRPr="00956816">
        <w:rPr>
          <w:rFonts w:ascii="Arial" w:hAnsi="Arial" w:cs="Arial"/>
          <w:iCs/>
          <w:lang w:val="en-US"/>
        </w:rPr>
        <w:t xml:space="preserve"> when stomata are closed) and </w:t>
      </w:r>
      <w:proofErr w:type="gramStart"/>
      <w:r w:rsidRPr="00956816">
        <w:rPr>
          <w:rFonts w:ascii="Arial" w:hAnsi="Arial" w:cs="Arial"/>
          <w:i/>
          <w:iCs/>
          <w:lang w:val="en-US"/>
        </w:rPr>
        <w:t>f</w:t>
      </w:r>
      <w:r w:rsidRPr="00956816">
        <w:rPr>
          <w:rFonts w:ascii="Arial" w:hAnsi="Arial" w:cs="Arial"/>
          <w:i/>
          <w:iCs/>
          <w:vertAlign w:val="subscript"/>
          <w:lang w:val="en-US"/>
        </w:rPr>
        <w:t>o</w:t>
      </w:r>
      <w:proofErr w:type="gramEnd"/>
      <w:r w:rsidRPr="00956816">
        <w:rPr>
          <w:rFonts w:ascii="Arial" w:hAnsi="Arial" w:cs="Arial"/>
          <w:iCs/>
          <w:lang w:val="en-US"/>
        </w:rPr>
        <w:t xml:space="preserve">. </w:t>
      </w:r>
      <w:r w:rsidR="004104BB">
        <w:rPr>
          <w:rFonts w:ascii="Arial" w:hAnsi="Arial" w:cs="Arial"/>
          <w:iCs/>
          <w:lang w:val="en-US"/>
        </w:rPr>
        <w:t>A</w:t>
      </w:r>
      <w:r w:rsidR="00EB4880">
        <w:rPr>
          <w:rFonts w:ascii="Arial" w:hAnsi="Arial" w:cs="Arial"/>
          <w:lang w:val="en-US"/>
        </w:rPr>
        <w:t xml:space="preserve"> typical value for</w:t>
      </w:r>
      <w:r w:rsidRPr="00956816">
        <w:rPr>
          <w:rFonts w:ascii="Arial" w:hAnsi="Arial" w:cs="Arial"/>
          <w:iCs/>
          <w:lang w:val="en-US"/>
        </w:rPr>
        <w:t xml:space="preserve"> </w:t>
      </w:r>
      <w:r w:rsidRPr="00956816">
        <w:rPr>
          <w:rFonts w:ascii="Arial" w:hAnsi="Arial" w:cs="Arial"/>
          <w:i/>
          <w:iCs/>
          <w:lang w:val="en-US"/>
        </w:rPr>
        <w:t>D</w:t>
      </w:r>
      <w:r w:rsidRPr="00956816">
        <w:rPr>
          <w:rFonts w:ascii="Arial" w:hAnsi="Arial" w:cs="Arial"/>
          <w:i/>
          <w:iCs/>
          <w:vertAlign w:val="subscript"/>
          <w:lang w:val="en-US"/>
        </w:rPr>
        <w:t>max</w:t>
      </w:r>
      <w:r w:rsidRPr="00956816">
        <w:rPr>
          <w:rFonts w:ascii="Arial" w:hAnsi="Arial" w:cs="Arial"/>
          <w:iCs/>
          <w:lang w:val="en-US"/>
        </w:rPr>
        <w:t xml:space="preserve"> </w:t>
      </w:r>
      <w:r w:rsidR="004104BB">
        <w:rPr>
          <w:rFonts w:ascii="Arial" w:hAnsi="Arial" w:cs="Arial"/>
          <w:iCs/>
          <w:lang w:val="en-US"/>
        </w:rPr>
        <w:t xml:space="preserve">in </w:t>
      </w:r>
      <w:r w:rsidR="004104BB" w:rsidRPr="0037783A">
        <w:rPr>
          <w:rFonts w:ascii="Arial" w:hAnsi="Arial" w:cs="Arial"/>
          <w:lang w:val="en-US"/>
        </w:rPr>
        <w:t>agricultural crops</w:t>
      </w:r>
      <w:r w:rsidR="004104BB">
        <w:rPr>
          <w:rFonts w:ascii="Arial" w:hAnsi="Arial" w:cs="Arial"/>
          <w:lang w:val="en-US"/>
        </w:rPr>
        <w:t xml:space="preserve"> is</w:t>
      </w:r>
      <w:r w:rsidRPr="00956816">
        <w:rPr>
          <w:rFonts w:ascii="Arial" w:hAnsi="Arial" w:cs="Arial"/>
          <w:lang w:val="en-US"/>
        </w:rPr>
        <w:t xml:space="preserve"> 45 g kg</w:t>
      </w:r>
      <w:r w:rsidR="00422C77">
        <w:rPr>
          <w:rFonts w:ascii="Arial" w:hAnsi="Arial" w:cs="Arial"/>
          <w:vertAlign w:val="superscript"/>
          <w:lang w:val="en-US"/>
        </w:rPr>
        <w:noBreakHyphen/>
        <w:t>1</w:t>
      </w:r>
      <w:r w:rsidRPr="00956816">
        <w:rPr>
          <w:rFonts w:ascii="Arial" w:hAnsi="Arial" w:cs="Arial"/>
          <w:lang w:val="en-US"/>
        </w:rPr>
        <w:t xml:space="preserve">. Assuming that the standard values of </w:t>
      </w:r>
      <w:r w:rsidRPr="00956816">
        <w:rPr>
          <w:rFonts w:ascii="Arial" w:hAnsi="Arial" w:cs="Arial"/>
          <w:i/>
          <w:lang w:val="en-US"/>
        </w:rPr>
        <w:t>f</w:t>
      </w:r>
      <w:r w:rsidRPr="00956816">
        <w:rPr>
          <w:rFonts w:ascii="Arial" w:hAnsi="Arial" w:cs="Arial"/>
          <w:lang w:val="en-US"/>
        </w:rPr>
        <w:t xml:space="preserve"> (0.7 to C3 plants) are valid at </w:t>
      </w:r>
      <w:r w:rsidRPr="00956816">
        <w:rPr>
          <w:rFonts w:ascii="Arial" w:hAnsi="Arial" w:cs="Arial"/>
          <w:i/>
          <w:iCs/>
          <w:lang w:val="en-US"/>
        </w:rPr>
        <w:t>D</w:t>
      </w:r>
      <w:r w:rsidRPr="00956816">
        <w:rPr>
          <w:rFonts w:ascii="Arial" w:hAnsi="Arial" w:cs="Arial"/>
          <w:i/>
          <w:iCs/>
          <w:vertAlign w:val="subscript"/>
          <w:lang w:val="en-US"/>
        </w:rPr>
        <w:t>s</w:t>
      </w:r>
      <w:r w:rsidRPr="00956816">
        <w:rPr>
          <w:rFonts w:ascii="Arial" w:hAnsi="Arial" w:cs="Arial"/>
          <w:iCs/>
          <w:lang w:val="en-US"/>
        </w:rPr>
        <w:t> ≈ </w:t>
      </w:r>
      <w:r w:rsidRPr="00956816">
        <w:rPr>
          <w:rFonts w:ascii="Arial" w:hAnsi="Arial" w:cs="Arial"/>
          <w:lang w:val="en-US"/>
        </w:rPr>
        <w:t>10 g kg</w:t>
      </w:r>
      <w:r w:rsidR="00422C77">
        <w:rPr>
          <w:rFonts w:ascii="Arial" w:hAnsi="Arial" w:cs="Arial"/>
          <w:vertAlign w:val="superscript"/>
          <w:lang w:val="en-US"/>
        </w:rPr>
        <w:noBreakHyphen/>
        <w:t>1</w:t>
      </w:r>
      <w:r w:rsidRPr="00956816">
        <w:rPr>
          <w:rFonts w:ascii="Arial" w:hAnsi="Arial" w:cs="Arial"/>
          <w:lang w:val="en-US"/>
        </w:rPr>
        <w:t xml:space="preserve">, it follows that </w:t>
      </w:r>
      <w:proofErr w:type="gramStart"/>
      <w:r w:rsidRPr="00956816">
        <w:rPr>
          <w:rFonts w:ascii="Arial" w:hAnsi="Arial" w:cs="Arial"/>
          <w:i/>
          <w:lang w:val="en-US"/>
        </w:rPr>
        <w:t>f</w:t>
      </w:r>
      <w:r w:rsidRPr="00956816">
        <w:rPr>
          <w:rFonts w:ascii="Arial" w:hAnsi="Arial" w:cs="Arial"/>
          <w:i/>
          <w:vertAlign w:val="subscript"/>
          <w:lang w:val="en-US"/>
        </w:rPr>
        <w:t>o</w:t>
      </w:r>
      <w:proofErr w:type="gramEnd"/>
      <w:r w:rsidRPr="00956816">
        <w:rPr>
          <w:rFonts w:ascii="Arial" w:hAnsi="Arial" w:cs="Arial"/>
          <w:lang w:val="en-US"/>
        </w:rPr>
        <w:t xml:space="preserve"> is about 0.85 for C3 plants.</w:t>
      </w:r>
    </w:p>
    <w:p w:rsidR="00495B1A" w:rsidRPr="00743826" w:rsidRDefault="004104BB" w:rsidP="00495B1A">
      <w:pPr>
        <w:rPr>
          <w:rFonts w:ascii="Arial" w:hAnsi="Arial" w:cs="Arial"/>
          <w:lang w:val="en-US"/>
        </w:rPr>
      </w:pPr>
      <w:r>
        <w:rPr>
          <w:rFonts w:ascii="Arial" w:hAnsi="Arial" w:cs="Arial"/>
          <w:lang w:val="en-US"/>
        </w:rPr>
        <w:t xml:space="preserve">To calculate the </w:t>
      </w:r>
      <w:r w:rsidR="00956816" w:rsidRPr="00956816">
        <w:rPr>
          <w:rFonts w:ascii="Arial" w:hAnsi="Arial" w:cs="Arial"/>
          <w:lang w:val="en-US"/>
        </w:rPr>
        <w:t xml:space="preserve">specific humidity deficit between leaves and environmental air </w:t>
      </w:r>
      <w:r w:rsidR="00956816" w:rsidRPr="00956816">
        <w:rPr>
          <w:rFonts w:ascii="Arial" w:hAnsi="Arial" w:cs="Arial"/>
          <w:i/>
          <w:lang w:val="en-US"/>
        </w:rPr>
        <w:t>D</w:t>
      </w:r>
      <w:r w:rsidR="00956816" w:rsidRPr="00956816">
        <w:rPr>
          <w:rFonts w:ascii="Arial" w:hAnsi="Arial" w:cs="Arial"/>
          <w:i/>
          <w:vertAlign w:val="subscript"/>
          <w:lang w:val="en-US"/>
        </w:rPr>
        <w:t>s</w:t>
      </w:r>
      <w:r w:rsidR="00956816" w:rsidRPr="00956816">
        <w:rPr>
          <w:rFonts w:ascii="Arial" w:hAnsi="Arial" w:cs="Arial"/>
          <w:lang w:val="en-US"/>
        </w:rPr>
        <w:t xml:space="preserve"> (eq. </w:t>
      </w:r>
      <w:r w:rsidR="00EB4AC9" w:rsidRPr="00956816">
        <w:rPr>
          <w:rFonts w:ascii="Arial" w:hAnsi="Arial" w:cs="Arial"/>
          <w:lang w:val="en-US"/>
        </w:rPr>
        <w:fldChar w:fldCharType="begin"/>
      </w:r>
      <w:r w:rsidR="00956816" w:rsidRPr="00956816">
        <w:rPr>
          <w:rFonts w:ascii="Arial" w:hAnsi="Arial" w:cs="Arial"/>
          <w:lang w:val="en-US"/>
        </w:rPr>
        <w:instrText xml:space="preserve"> seq equa e35 </w:instrText>
      </w:r>
      <w:r w:rsidR="00EB4AC9" w:rsidRPr="00956816">
        <w:rPr>
          <w:rFonts w:ascii="Arial" w:hAnsi="Arial" w:cs="Arial"/>
          <w:lang w:val="en-US"/>
        </w:rPr>
        <w:fldChar w:fldCharType="separate"/>
      </w:r>
      <w:r w:rsidR="00864ADF">
        <w:rPr>
          <w:rFonts w:ascii="Arial" w:hAnsi="Arial" w:cs="Arial"/>
          <w:noProof/>
          <w:lang w:val="en-US"/>
        </w:rPr>
        <w:t>21</w:t>
      </w:r>
      <w:r w:rsidR="00EB4AC9" w:rsidRPr="00956816">
        <w:rPr>
          <w:rFonts w:ascii="Arial" w:hAnsi="Arial" w:cs="Arial"/>
          <w:lang w:val="en-US"/>
        </w:rPr>
        <w:fldChar w:fldCharType="end"/>
      </w:r>
      <w:r w:rsidR="00956816" w:rsidRPr="00956816">
        <w:rPr>
          <w:rFonts w:ascii="Arial" w:hAnsi="Arial" w:cs="Arial"/>
          <w:lang w:val="en-US"/>
        </w:rPr>
        <w:t xml:space="preserve">) the air specific humidity at saturation </w:t>
      </w:r>
      <w:r w:rsidR="00956816" w:rsidRPr="00956816">
        <w:rPr>
          <w:rFonts w:ascii="Arial" w:hAnsi="Arial" w:cs="Arial"/>
          <w:i/>
          <w:lang w:val="en-US"/>
        </w:rPr>
        <w:t>q</w:t>
      </w:r>
      <w:r w:rsidR="00956816" w:rsidRPr="00956816">
        <w:rPr>
          <w:rFonts w:ascii="Arial" w:hAnsi="Arial" w:cs="Arial"/>
          <w:i/>
          <w:vertAlign w:val="subscript"/>
          <w:lang w:val="en-US"/>
        </w:rPr>
        <w:t>sat</w:t>
      </w:r>
      <w:r w:rsidR="00956816" w:rsidRPr="00956816">
        <w:rPr>
          <w:rFonts w:ascii="Arial" w:hAnsi="Arial" w:cs="Arial"/>
          <w:lang w:val="en-US"/>
        </w:rPr>
        <w:t xml:space="preserve"> at canopy temperature </w:t>
      </w:r>
      <w:r w:rsidR="00956816" w:rsidRPr="00956816">
        <w:rPr>
          <w:rFonts w:ascii="Arial" w:hAnsi="Arial" w:cs="Arial"/>
          <w:i/>
          <w:lang w:val="en-US"/>
        </w:rPr>
        <w:t>t</w:t>
      </w:r>
      <w:r w:rsidR="00956816" w:rsidRPr="00956816">
        <w:rPr>
          <w:rFonts w:ascii="Arial" w:hAnsi="Arial" w:cs="Arial"/>
          <w:i/>
          <w:vertAlign w:val="subscript"/>
          <w:lang w:val="en-US"/>
        </w:rPr>
        <w:t>canopy</w:t>
      </w:r>
      <w:r w:rsidR="00956816" w:rsidRPr="00956816">
        <w:rPr>
          <w:rFonts w:ascii="Arial" w:hAnsi="Arial" w:cs="Arial"/>
          <w:lang w:val="en-US"/>
        </w:rPr>
        <w:t xml:space="preserve">, (°C) and the air specific humidity </w:t>
      </w:r>
      <w:r w:rsidR="00956816" w:rsidRPr="00956816">
        <w:rPr>
          <w:rFonts w:ascii="Arial" w:hAnsi="Arial" w:cs="Arial"/>
          <w:i/>
          <w:lang w:val="en-US"/>
        </w:rPr>
        <w:t>q</w:t>
      </w:r>
      <w:r w:rsidR="00956816" w:rsidRPr="00956816">
        <w:rPr>
          <w:rFonts w:ascii="Arial" w:hAnsi="Arial" w:cs="Arial"/>
          <w:lang w:val="en-US"/>
        </w:rPr>
        <w:t xml:space="preserve"> at air temperature </w:t>
      </w:r>
      <w:r w:rsidR="00956816" w:rsidRPr="00956816">
        <w:rPr>
          <w:rFonts w:ascii="Arial" w:hAnsi="Arial" w:cs="Arial"/>
          <w:i/>
          <w:lang w:val="en-US"/>
        </w:rPr>
        <w:t>t</w:t>
      </w:r>
      <w:r w:rsidR="00956816" w:rsidRPr="00956816">
        <w:rPr>
          <w:rFonts w:ascii="Arial" w:hAnsi="Arial" w:cs="Arial"/>
          <w:i/>
          <w:vertAlign w:val="subscript"/>
          <w:lang w:val="en-US"/>
        </w:rPr>
        <w:t>air</w:t>
      </w:r>
      <w:r w:rsidR="00956816" w:rsidRPr="00956816">
        <w:rPr>
          <w:rFonts w:ascii="Arial" w:hAnsi="Arial" w:cs="Arial"/>
          <w:lang w:val="en-US"/>
        </w:rPr>
        <w:t xml:space="preserve"> (°C)</w:t>
      </w:r>
      <w:r>
        <w:rPr>
          <w:rFonts w:ascii="Arial" w:hAnsi="Arial" w:cs="Arial"/>
          <w:lang w:val="en-US"/>
        </w:rPr>
        <w:t xml:space="preserve"> are needed. Expressing </w:t>
      </w:r>
      <w:r w:rsidR="00956816" w:rsidRPr="00956816">
        <w:rPr>
          <w:rFonts w:ascii="Arial" w:hAnsi="Arial" w:cs="Arial"/>
          <w:lang w:val="en-US"/>
        </w:rPr>
        <w:t>both in units of g kg</w:t>
      </w:r>
      <w:r w:rsidR="00422C77">
        <w:rPr>
          <w:rFonts w:ascii="Arial" w:hAnsi="Arial" w:cs="Arial"/>
          <w:vertAlign w:val="superscript"/>
          <w:lang w:val="en-US"/>
        </w:rPr>
        <w:noBreakHyphen/>
        <w:t>1</w:t>
      </w:r>
      <w:r w:rsidR="00956816" w:rsidRPr="00956816">
        <w:rPr>
          <w:rFonts w:ascii="Arial" w:hAnsi="Arial" w:cs="Arial"/>
          <w:lang w:val="en-US"/>
        </w:rPr>
        <w:t>:</w:t>
      </w:r>
    </w:p>
    <w:p w:rsidR="00495B1A" w:rsidRPr="00743826" w:rsidRDefault="00956816" w:rsidP="00495B1A">
      <w:pPr>
        <w:tabs>
          <w:tab w:val="center" w:pos="4706"/>
          <w:tab w:val="right" w:pos="9412"/>
        </w:tabs>
        <w:ind w:firstLine="0"/>
        <w:rPr>
          <w:rFonts w:ascii="Arial" w:hAnsi="Arial" w:cs="Arial"/>
          <w:lang w:val="en-US"/>
        </w:rPr>
      </w:pPr>
      <w:r w:rsidRPr="00956816">
        <w:rPr>
          <w:rFonts w:ascii="Arial" w:hAnsi="Arial" w:cs="Arial"/>
          <w:lang w:val="en-US"/>
        </w:rPr>
        <w:tab/>
      </w:r>
      <w:r w:rsidR="00495B1A" w:rsidRPr="00743826">
        <w:rPr>
          <w:rFonts w:ascii="Arial" w:hAnsi="Arial" w:cs="Arial"/>
          <w:position w:val="-30"/>
          <w:lang w:val="en-US"/>
        </w:rPr>
        <w:object w:dxaOrig="3340" w:dyaOrig="700">
          <v:shape id="_x0000_i1100" type="#_x0000_t75" style="width:165.75pt;height:34.5pt" o:ole="">
            <v:imagedata r:id="rId237" o:title=""/>
          </v:shape>
          <o:OLEObject Type="Embed" ProgID="Equation.3" ShapeID="_x0000_i1100" DrawAspect="Content" ObjectID="_1370242811" r:id="rId238"/>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56</w:t>
      </w:r>
      <w:r w:rsidR="00EB4AC9" w:rsidRPr="00956816">
        <w:rPr>
          <w:rFonts w:ascii="Arial" w:hAnsi="Arial" w:cs="Arial"/>
          <w:lang w:val="en-US"/>
        </w:rPr>
        <w:fldChar w:fldCharType="end"/>
      </w:r>
      <w:r w:rsidRPr="00956816">
        <w:rPr>
          <w:rFonts w:ascii="Arial" w:hAnsi="Arial" w:cs="Arial"/>
          <w:lang w:val="en-US"/>
        </w:rPr>
        <w:t>]</w:t>
      </w:r>
    </w:p>
    <w:p w:rsidR="00495B1A" w:rsidRPr="00743826" w:rsidRDefault="00956816" w:rsidP="00495B1A">
      <w:pPr>
        <w:tabs>
          <w:tab w:val="center" w:pos="4706"/>
          <w:tab w:val="right" w:pos="9412"/>
        </w:tabs>
        <w:ind w:firstLine="0"/>
        <w:rPr>
          <w:rFonts w:ascii="Arial" w:hAnsi="Arial" w:cs="Arial"/>
          <w:lang w:val="en-US"/>
        </w:rPr>
      </w:pPr>
      <w:r w:rsidRPr="00956816">
        <w:rPr>
          <w:rFonts w:ascii="Arial" w:hAnsi="Arial" w:cs="Arial"/>
          <w:lang w:val="en-US"/>
        </w:rPr>
        <w:tab/>
      </w:r>
      <w:r w:rsidR="00495B1A" w:rsidRPr="00743826">
        <w:rPr>
          <w:rFonts w:ascii="Arial" w:hAnsi="Arial" w:cs="Arial"/>
          <w:position w:val="-30"/>
          <w:lang w:val="en-US"/>
        </w:rPr>
        <w:object w:dxaOrig="2820" w:dyaOrig="700">
          <v:shape id="_x0000_i1101" type="#_x0000_t75" style="width:142.5pt;height:34.5pt" o:ole="">
            <v:imagedata r:id="rId239" o:title=""/>
          </v:shape>
          <o:OLEObject Type="Embed" ProgID="Equation.3" ShapeID="_x0000_i1101" DrawAspect="Content" ObjectID="_1370242812" r:id="rId240"/>
        </w:objec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57</w:t>
      </w:r>
      <w:r w:rsidR="00EB4AC9" w:rsidRPr="00956816">
        <w:rPr>
          <w:rFonts w:ascii="Arial" w:hAnsi="Arial" w:cs="Arial"/>
          <w:lang w:val="en-US"/>
        </w:rPr>
        <w:fldChar w:fldCharType="end"/>
      </w:r>
      <w:r w:rsidRPr="00956816">
        <w:rPr>
          <w:rFonts w:ascii="Arial" w:hAnsi="Arial" w:cs="Arial"/>
          <w:lang w:val="en-US"/>
        </w:rPr>
        <w:t>]</w:t>
      </w:r>
    </w:p>
    <w:p w:rsidR="00495B1A" w:rsidRPr="00743826" w:rsidRDefault="00956816" w:rsidP="00495B1A">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P</w:t>
      </w:r>
      <w:r w:rsidRPr="00956816">
        <w:rPr>
          <w:rFonts w:ascii="Arial" w:hAnsi="Arial" w:cs="Arial"/>
          <w:i/>
          <w:vertAlign w:val="subscript"/>
          <w:lang w:val="en-US"/>
        </w:rPr>
        <w:t>atm</w:t>
      </w:r>
      <w:r w:rsidRPr="00956816">
        <w:rPr>
          <w:rFonts w:ascii="Arial" w:hAnsi="Arial" w:cs="Arial"/>
          <w:lang w:val="en-US"/>
        </w:rPr>
        <w:t xml:space="preserve"> is the atmospheric pressure (kPa), </w:t>
      </w:r>
      <w:r w:rsidRPr="00956816">
        <w:rPr>
          <w:rFonts w:ascii="Arial" w:hAnsi="Arial" w:cs="Arial"/>
          <w:i/>
          <w:lang w:val="en-US"/>
        </w:rPr>
        <w:t>e</w:t>
      </w:r>
      <w:r w:rsidRPr="00956816">
        <w:rPr>
          <w:rFonts w:ascii="Arial" w:hAnsi="Arial" w:cs="Arial"/>
          <w:i/>
          <w:vertAlign w:val="subscript"/>
          <w:lang w:val="en-US"/>
        </w:rPr>
        <w:t>a</w:t>
      </w:r>
      <w:r w:rsidRPr="00956816">
        <w:rPr>
          <w:rFonts w:ascii="Arial" w:hAnsi="Arial" w:cs="Arial"/>
          <w:lang w:val="en-US"/>
        </w:rPr>
        <w:t xml:space="preserve"> is the actual water </w:t>
      </w:r>
      <w:r w:rsidR="001054A2">
        <w:rPr>
          <w:rFonts w:ascii="Arial" w:hAnsi="Arial" w:cs="Arial"/>
          <w:lang w:val="en-US"/>
        </w:rPr>
        <w:t>vapor</w:t>
      </w:r>
      <w:r w:rsidRPr="00956816">
        <w:rPr>
          <w:rFonts w:ascii="Arial" w:hAnsi="Arial" w:cs="Arial"/>
          <w:lang w:val="en-US"/>
        </w:rPr>
        <w:t xml:space="preserve"> (kPa), </w:t>
      </w:r>
      <w:r w:rsidRPr="00956816">
        <w:rPr>
          <w:rFonts w:ascii="Arial" w:hAnsi="Arial" w:cs="Arial"/>
          <w:i/>
          <w:lang w:val="en-US"/>
        </w:rPr>
        <w:t>e</w:t>
      </w:r>
      <w:r w:rsidRPr="00956816">
        <w:rPr>
          <w:rFonts w:ascii="Arial" w:hAnsi="Arial" w:cs="Arial"/>
          <w:i/>
          <w:vertAlign w:val="subscript"/>
          <w:lang w:val="en-US"/>
        </w:rPr>
        <w:t>s</w:t>
      </w:r>
      <w:r w:rsidRPr="00956816">
        <w:rPr>
          <w:rFonts w:ascii="Arial" w:hAnsi="Arial" w:cs="Arial"/>
          <w:lang w:val="en-US"/>
        </w:rPr>
        <w:t xml:space="preserve"> is the saturation pressure of water </w:t>
      </w:r>
      <w:r w:rsidR="001054A2">
        <w:rPr>
          <w:rFonts w:ascii="Arial" w:hAnsi="Arial" w:cs="Arial"/>
          <w:lang w:val="en-US"/>
        </w:rPr>
        <w:t>vapor</w:t>
      </w:r>
      <w:r w:rsidRPr="00956816">
        <w:rPr>
          <w:rFonts w:ascii="Arial" w:hAnsi="Arial" w:cs="Arial"/>
          <w:lang w:val="en-US"/>
        </w:rPr>
        <w:t xml:space="preserve"> (kPa) at </w:t>
      </w:r>
      <w:r w:rsidRPr="00956816">
        <w:rPr>
          <w:rFonts w:ascii="Arial" w:hAnsi="Arial" w:cs="Arial"/>
          <w:i/>
          <w:lang w:val="en-US"/>
        </w:rPr>
        <w:t>t</w:t>
      </w:r>
      <w:r w:rsidRPr="00956816">
        <w:rPr>
          <w:rFonts w:ascii="Arial" w:hAnsi="Arial" w:cs="Arial"/>
          <w:i/>
          <w:vertAlign w:val="subscript"/>
          <w:lang w:val="en-US"/>
        </w:rPr>
        <w:t>canopy</w:t>
      </w:r>
      <w:r w:rsidRPr="00956816">
        <w:rPr>
          <w:rFonts w:ascii="Arial" w:hAnsi="Arial" w:cs="Arial"/>
          <w:lang w:val="en-US"/>
        </w:rPr>
        <w:t>:</w:t>
      </w:r>
    </w:p>
    <w:p w:rsidR="0022521F" w:rsidRPr="00743826" w:rsidRDefault="00956816" w:rsidP="00495B1A">
      <w:pPr>
        <w:tabs>
          <w:tab w:val="center" w:pos="4706"/>
          <w:tab w:val="right" w:pos="9412"/>
        </w:tabs>
        <w:ind w:firstLine="0"/>
        <w:rPr>
          <w:rFonts w:ascii="Arial" w:hAnsi="Arial" w:cs="Arial"/>
          <w:lang w:val="en-US"/>
        </w:rPr>
      </w:pPr>
      <w:r w:rsidRPr="00956816">
        <w:rPr>
          <w:rFonts w:ascii="Arial" w:hAnsi="Arial" w:cs="Arial"/>
          <w:lang w:val="en-US"/>
        </w:rPr>
        <w:tab/>
      </w:r>
      <w:r w:rsidR="001D161B" w:rsidRPr="00743826">
        <w:rPr>
          <w:rFonts w:ascii="Arial" w:hAnsi="Arial" w:cs="Arial"/>
          <w:position w:val="-12"/>
          <w:lang w:val="en-US"/>
        </w:rPr>
        <w:object w:dxaOrig="2659" w:dyaOrig="639">
          <v:shape id="_x0000_i1102" type="#_x0000_t75" style="width:132.75pt;height:33pt" o:ole="">
            <v:imagedata r:id="rId241" o:title=""/>
          </v:shape>
          <o:OLEObject Type="Embed" ProgID="Equation.3" ShapeID="_x0000_i1102" DrawAspect="Content" ObjectID="_1370242813" r:id="rId242"/>
        </w:object>
      </w:r>
      <w:r w:rsidRPr="00956816">
        <w:rPr>
          <w:rFonts w:ascii="Arial" w:hAnsi="Arial" w:cs="Arial"/>
          <w:lang w:val="en-US"/>
        </w:rPr>
        <w:t>.</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58</w:t>
      </w:r>
      <w:r w:rsidR="00EB4AC9" w:rsidRPr="00956816">
        <w:rPr>
          <w:rFonts w:ascii="Arial" w:hAnsi="Arial" w:cs="Arial"/>
          <w:lang w:val="en-US"/>
        </w:rPr>
        <w:fldChar w:fldCharType="end"/>
      </w:r>
      <w:r w:rsidRPr="00956816">
        <w:rPr>
          <w:rFonts w:ascii="Arial" w:hAnsi="Arial" w:cs="Arial"/>
          <w:lang w:val="en-US"/>
        </w:rPr>
        <w:t>]</w:t>
      </w:r>
    </w:p>
    <w:p w:rsidR="00495B1A" w:rsidRPr="00743826" w:rsidRDefault="00495B1A" w:rsidP="004754A7">
      <w:pPr>
        <w:tabs>
          <w:tab w:val="center" w:pos="4706"/>
          <w:tab w:val="right" w:pos="9412"/>
        </w:tabs>
        <w:ind w:firstLine="0"/>
        <w:rPr>
          <w:rFonts w:ascii="Arial" w:hAnsi="Arial" w:cs="Arial"/>
          <w:lang w:val="en-US"/>
        </w:rPr>
      </w:pPr>
    </w:p>
    <w:p w:rsidR="004C57BE" w:rsidRPr="00743826" w:rsidRDefault="00F75ECE" w:rsidP="00EB4880">
      <w:pPr>
        <w:pStyle w:val="PargrafodaLista"/>
        <w:keepNext/>
        <w:numPr>
          <w:ilvl w:val="0"/>
          <w:numId w:val="8"/>
        </w:numPr>
        <w:ind w:left="425" w:hanging="425"/>
        <w:rPr>
          <w:rFonts w:ascii="Arial" w:hAnsi="Arial" w:cs="Arial"/>
          <w:b/>
          <w:lang w:val="en-US"/>
        </w:rPr>
      </w:pPr>
      <w:r w:rsidRPr="00743826">
        <w:rPr>
          <w:rFonts w:ascii="Arial" w:hAnsi="Arial" w:cs="Arial"/>
          <w:b/>
          <w:lang w:val="en-US"/>
        </w:rPr>
        <w:lastRenderedPageBreak/>
        <w:t>Parameterization of stomatal responses to air humidity</w:t>
      </w:r>
    </w:p>
    <w:p w:rsidR="004C57BE" w:rsidRPr="00743826" w:rsidRDefault="00956816" w:rsidP="004C57BE">
      <w:pPr>
        <w:keepNext/>
        <w:rPr>
          <w:rFonts w:ascii="Arial" w:hAnsi="Arial" w:cs="Arial"/>
          <w:lang w:val="en-US"/>
        </w:rPr>
      </w:pPr>
      <w:r w:rsidRPr="00956816">
        <w:rPr>
          <w:rFonts w:ascii="Arial" w:hAnsi="Arial" w:cs="Arial"/>
          <w:lang w:val="en-US"/>
        </w:rPr>
        <w:t xml:space="preserve">The parameterization of stomatal humidity responses in the context of </w:t>
      </w:r>
      <w:r w:rsidRPr="00956816">
        <w:rPr>
          <w:rFonts w:ascii="Arial" w:hAnsi="Arial" w:cs="Arial"/>
          <w:i/>
          <w:lang w:val="en-US"/>
        </w:rPr>
        <w:t>Ag</w:t>
      </w:r>
      <w:r w:rsidRPr="00956816">
        <w:rPr>
          <w:rFonts w:ascii="Arial" w:hAnsi="Arial" w:cs="Arial"/>
          <w:i/>
          <w:vertAlign w:val="subscript"/>
          <w:lang w:val="en-US"/>
        </w:rPr>
        <w:t>s</w:t>
      </w:r>
      <w:r w:rsidRPr="00956816">
        <w:rPr>
          <w:rFonts w:ascii="Arial" w:hAnsi="Arial" w:cs="Arial"/>
          <w:lang w:val="en-US"/>
        </w:rPr>
        <w:t xml:space="preserve"> model relies on the following observations and assumptions:</w:t>
      </w:r>
    </w:p>
    <w:p w:rsidR="004C57BE" w:rsidRPr="00743826" w:rsidRDefault="00956816" w:rsidP="009358B0">
      <w:pPr>
        <w:pStyle w:val="PargrafodaLista"/>
        <w:numPr>
          <w:ilvl w:val="0"/>
          <w:numId w:val="7"/>
        </w:numPr>
        <w:ind w:hanging="436"/>
        <w:rPr>
          <w:rFonts w:ascii="Arial" w:hAnsi="Arial" w:cs="Arial"/>
          <w:lang w:val="en-US"/>
        </w:rPr>
      </w:pPr>
      <w:r w:rsidRPr="00956816">
        <w:rPr>
          <w:rFonts w:ascii="Arial" w:hAnsi="Arial" w:cs="Arial"/>
          <w:i/>
          <w:lang w:val="en-US"/>
        </w:rPr>
        <w:t>f</w:t>
      </w:r>
      <w:r w:rsidRPr="00956816">
        <w:rPr>
          <w:rFonts w:ascii="Arial" w:hAnsi="Arial" w:cs="Arial"/>
          <w:lang w:val="en-US"/>
        </w:rPr>
        <w:t xml:space="preserve"> decreases almost linearly with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 xml:space="preserve">, at least at low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w:t>
      </w:r>
    </w:p>
    <w:p w:rsidR="004C57BE" w:rsidRPr="00743826" w:rsidRDefault="00956816" w:rsidP="009358B0">
      <w:pPr>
        <w:pStyle w:val="PargrafodaLista"/>
        <w:numPr>
          <w:ilvl w:val="0"/>
          <w:numId w:val="7"/>
        </w:numPr>
        <w:ind w:hanging="436"/>
        <w:rPr>
          <w:rFonts w:ascii="Arial" w:hAnsi="Arial" w:cs="Arial"/>
          <w:lang w:val="en-US"/>
        </w:rPr>
      </w:pPr>
      <w:r w:rsidRPr="00956816">
        <w:rPr>
          <w:rFonts w:ascii="Arial" w:hAnsi="Arial" w:cs="Arial"/>
          <w:lang w:val="en-US"/>
        </w:rPr>
        <w:t xml:space="preserve">at the timescale of interest </w:t>
      </w:r>
      <w:r w:rsidR="00F90E09">
        <w:rPr>
          <w:rFonts w:ascii="Arial" w:hAnsi="Arial" w:cs="Arial"/>
          <w:lang w:val="en-US"/>
        </w:rPr>
        <w:t>for</w:t>
      </w:r>
      <w:r w:rsidRPr="00956816">
        <w:rPr>
          <w:rFonts w:ascii="Arial" w:hAnsi="Arial" w:cs="Arial"/>
          <w:lang w:val="en-US"/>
        </w:rPr>
        <w:t xml:space="preserve"> this study (a day or less) the independent humidity effects do not affect the potential activity of photosynthetic apparatus, that is, </w:t>
      </w:r>
      <w:r w:rsidRPr="00956816">
        <w:rPr>
          <w:rFonts w:ascii="Arial" w:hAnsi="Arial" w:cs="Arial"/>
          <w:i/>
          <w:lang w:val="en-US"/>
        </w:rPr>
        <w:t>g</w:t>
      </w:r>
      <w:r w:rsidRPr="00956816">
        <w:rPr>
          <w:rFonts w:ascii="Arial" w:hAnsi="Arial" w:cs="Arial"/>
          <w:i/>
          <w:vertAlign w:val="subscript"/>
          <w:lang w:val="en-US"/>
        </w:rPr>
        <w:t>m</w:t>
      </w:r>
      <w:r w:rsidRPr="00956816">
        <w:rPr>
          <w:rFonts w:ascii="Arial" w:hAnsi="Arial" w:cs="Arial"/>
          <w:lang w:val="en-US"/>
        </w:rPr>
        <w:t xml:space="preserve"> and </w:t>
      </w:r>
      <w:r w:rsidRPr="00956816">
        <w:rPr>
          <w:rFonts w:ascii="Arial" w:hAnsi="Arial" w:cs="Arial"/>
          <w:i/>
          <w:lang w:val="en-US"/>
        </w:rPr>
        <w:t>A</w:t>
      </w:r>
      <w:r w:rsidRPr="00956816">
        <w:rPr>
          <w:rFonts w:ascii="Arial" w:hAnsi="Arial" w:cs="Arial"/>
          <w:i/>
          <w:vertAlign w:val="subscript"/>
          <w:lang w:val="en-US"/>
        </w:rPr>
        <w:t>m,max</w:t>
      </w:r>
      <w:r w:rsidRPr="00956816">
        <w:rPr>
          <w:rFonts w:ascii="Arial" w:hAnsi="Arial" w:cs="Arial"/>
          <w:lang w:val="en-US"/>
        </w:rPr>
        <w:t xml:space="preserve"> remain constant;</w:t>
      </w:r>
    </w:p>
    <w:p w:rsidR="004C57BE" w:rsidRPr="00743826" w:rsidRDefault="00956816" w:rsidP="009358B0">
      <w:pPr>
        <w:pStyle w:val="PargrafodaLista"/>
        <w:numPr>
          <w:ilvl w:val="0"/>
          <w:numId w:val="7"/>
        </w:numPr>
        <w:ind w:hanging="436"/>
        <w:rPr>
          <w:rFonts w:ascii="Arial" w:hAnsi="Arial" w:cs="Arial"/>
          <w:lang w:val="en-US"/>
        </w:rPr>
      </w:pPr>
      <w:proofErr w:type="gramStart"/>
      <w:r w:rsidRPr="00956816">
        <w:rPr>
          <w:rFonts w:ascii="Arial" w:hAnsi="Arial" w:cs="Arial"/>
          <w:lang w:val="en-US"/>
        </w:rPr>
        <w:t>the</w:t>
      </w:r>
      <w:proofErr w:type="gramEnd"/>
      <w:r w:rsidRPr="00956816">
        <w:rPr>
          <w:rFonts w:ascii="Arial" w:hAnsi="Arial" w:cs="Arial"/>
          <w:lang w:val="en-US"/>
        </w:rPr>
        <w:t xml:space="preserve"> minimum epidermal conductance is equal to </w:t>
      </w:r>
      <w:r w:rsidRPr="00956816">
        <w:rPr>
          <w:rFonts w:ascii="Arial" w:hAnsi="Arial" w:cs="Arial"/>
          <w:i/>
          <w:lang w:val="en-US"/>
        </w:rPr>
        <w:t>g</w:t>
      </w:r>
      <w:r w:rsidRPr="00956816">
        <w:rPr>
          <w:rFonts w:ascii="Arial" w:hAnsi="Arial" w:cs="Arial"/>
          <w:i/>
          <w:vertAlign w:val="subscript"/>
          <w:lang w:val="en-US"/>
        </w:rPr>
        <w:t>c</w:t>
      </w:r>
      <w:r w:rsidRPr="00956816">
        <w:rPr>
          <w:rFonts w:ascii="Arial" w:hAnsi="Arial" w:cs="Arial"/>
          <w:lang w:val="en-US"/>
        </w:rPr>
        <w:t xml:space="preserve">. This is the case if </w:t>
      </w:r>
      <w:r w:rsidRPr="00956816">
        <w:rPr>
          <w:rFonts w:ascii="Arial" w:hAnsi="Arial" w:cs="Arial"/>
          <w:i/>
          <w:lang w:val="en-US"/>
        </w:rPr>
        <w:t>PAR</w:t>
      </w:r>
      <w:r w:rsidRPr="00956816">
        <w:rPr>
          <w:rFonts w:ascii="Arial" w:hAnsi="Arial" w:cs="Arial"/>
          <w:lang w:val="en-US"/>
        </w:rPr>
        <w:t xml:space="preserve"> = 0 or if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i/>
          <w:lang w:val="en-US"/>
        </w:rPr>
        <w:t> </w:t>
      </w:r>
      <w:r w:rsidRPr="00956816">
        <w:rPr>
          <w:rFonts w:ascii="Arial" w:hAnsi="Arial" w:cs="Arial"/>
          <w:lang w:val="en-US"/>
        </w:rPr>
        <w:t>= </w:t>
      </w:r>
      <w:r w:rsidRPr="00956816">
        <w:rPr>
          <w:rFonts w:ascii="Arial" w:hAnsi="Arial" w:cs="Arial"/>
          <w:i/>
          <w:lang w:val="en-US"/>
        </w:rPr>
        <w:t>D</w:t>
      </w:r>
      <w:r w:rsidRPr="00956816">
        <w:rPr>
          <w:rFonts w:ascii="Arial" w:hAnsi="Arial" w:cs="Arial"/>
          <w:i/>
          <w:vertAlign w:val="subscript"/>
          <w:lang w:val="en-US"/>
        </w:rPr>
        <w:t>max</w:t>
      </w:r>
      <w:r w:rsidRPr="00956816">
        <w:rPr>
          <w:rFonts w:ascii="Arial" w:hAnsi="Arial" w:cs="Arial"/>
          <w:lang w:val="en-US"/>
        </w:rPr>
        <w:t>.</w:t>
      </w:r>
    </w:p>
    <w:p w:rsidR="004C57BE" w:rsidRPr="00743826" w:rsidRDefault="00956816" w:rsidP="004C57BE">
      <w:pPr>
        <w:rPr>
          <w:rFonts w:ascii="Arial" w:hAnsi="Arial" w:cs="Arial"/>
          <w:lang w:val="en-US"/>
        </w:rPr>
      </w:pPr>
      <w:r w:rsidRPr="00956816">
        <w:rPr>
          <w:rFonts w:ascii="Arial" w:hAnsi="Arial" w:cs="Arial"/>
          <w:lang w:val="en-US"/>
        </w:rPr>
        <w:t xml:space="preserve">The last assumption defines </w:t>
      </w:r>
      <w:r w:rsidRPr="00956816">
        <w:rPr>
          <w:rFonts w:ascii="Arial" w:hAnsi="Arial" w:cs="Arial"/>
          <w:i/>
          <w:lang w:val="en-US"/>
        </w:rPr>
        <w:t>D</w:t>
      </w:r>
      <w:r w:rsidRPr="00956816">
        <w:rPr>
          <w:rFonts w:ascii="Arial" w:hAnsi="Arial" w:cs="Arial"/>
          <w:i/>
          <w:vertAlign w:val="subscript"/>
          <w:lang w:val="en-US"/>
        </w:rPr>
        <w:t>max</w:t>
      </w:r>
      <w:r w:rsidRPr="00956816">
        <w:rPr>
          <w:rFonts w:ascii="Arial" w:hAnsi="Arial" w:cs="Arial"/>
          <w:lang w:val="en-US"/>
        </w:rPr>
        <w:t xml:space="preserve">: a small transpiration rate and a minimum photosynthetic rate are allowed after stomatal closure (where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i/>
          <w:lang w:val="en-US"/>
        </w:rPr>
        <w:t> </w:t>
      </w:r>
      <w:r w:rsidRPr="00956816">
        <w:rPr>
          <w:rFonts w:ascii="Arial" w:hAnsi="Arial" w:cs="Arial"/>
          <w:lang w:val="en-US"/>
        </w:rPr>
        <w:t xml:space="preserve">= 0). The minimum photosynthetic rate at full light intensity is denoted as </w:t>
      </w: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vertAlign w:val="subscript"/>
          <w:lang w:val="en-US"/>
        </w:rPr>
        <w:t xml:space="preserve"> </w:t>
      </w:r>
      <w:r w:rsidRPr="00956816">
        <w:rPr>
          <w:rFonts w:ascii="Arial" w:hAnsi="Arial" w:cs="Arial"/>
          <w:lang w:val="en-US"/>
        </w:rPr>
        <w:t>(mg m</w:t>
      </w:r>
      <w:r w:rsidR="00422C77">
        <w:rPr>
          <w:rFonts w:ascii="Arial" w:hAnsi="Arial" w:cs="Arial"/>
          <w:vertAlign w:val="superscript"/>
          <w:lang w:val="en-US"/>
        </w:rPr>
        <w:noBreakHyphen/>
        <w:t>2</w:t>
      </w:r>
      <w:r w:rsidRPr="00956816">
        <w:rPr>
          <w:rFonts w:ascii="Arial" w:hAnsi="Arial" w:cs="Arial"/>
          <w:vertAlign w:val="superscript"/>
          <w:lang w:val="en-US"/>
        </w:rPr>
        <w:t xml:space="preserve"> </w:t>
      </w:r>
      <w:r w:rsidRPr="00956816">
        <w:rPr>
          <w:rFonts w:ascii="Arial" w:hAnsi="Arial" w:cs="Arial"/>
          <w:lang w:val="en-US"/>
        </w:rPr>
        <w:t>s</w:t>
      </w:r>
      <w:r w:rsidR="00422C77">
        <w:rPr>
          <w:rFonts w:ascii="Arial" w:hAnsi="Arial" w:cs="Arial"/>
          <w:vertAlign w:val="superscript"/>
          <w:lang w:val="en-US"/>
        </w:rPr>
        <w:noBreakHyphen/>
        <w:t>1</w:t>
      </w:r>
      <w:r w:rsidRPr="00956816">
        <w:rPr>
          <w:rFonts w:ascii="Arial" w:hAnsi="Arial" w:cs="Arial"/>
          <w:lang w:val="en-US"/>
        </w:rPr>
        <w:t xml:space="preserve">). </w:t>
      </w: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vertAlign w:val="subscript"/>
          <w:lang w:val="en-US"/>
        </w:rPr>
        <w:t xml:space="preserve"> </w:t>
      </w:r>
      <w:r w:rsidRPr="00956816">
        <w:rPr>
          <w:rFonts w:ascii="Arial" w:hAnsi="Arial" w:cs="Arial"/>
          <w:lang w:val="en-US"/>
        </w:rPr>
        <w:t>will be established at a minimum internal CO</w:t>
      </w:r>
      <w:r w:rsidRPr="00956816">
        <w:rPr>
          <w:rFonts w:ascii="Arial" w:hAnsi="Arial" w:cs="Arial"/>
          <w:vertAlign w:val="subscript"/>
          <w:lang w:val="en-US"/>
        </w:rPr>
        <w:t>2</w:t>
      </w:r>
      <w:r w:rsidRPr="00956816">
        <w:rPr>
          <w:rFonts w:ascii="Arial" w:hAnsi="Arial" w:cs="Arial"/>
          <w:lang w:val="en-US"/>
        </w:rPr>
        <w:t xml:space="preserve"> concentration </w:t>
      </w:r>
      <w:r w:rsidRPr="00956816">
        <w:rPr>
          <w:rFonts w:ascii="Arial" w:hAnsi="Arial" w:cs="Arial"/>
          <w:i/>
          <w:lang w:val="en-US"/>
        </w:rPr>
        <w:t>C</w:t>
      </w:r>
      <w:r w:rsidRPr="00956816">
        <w:rPr>
          <w:rFonts w:ascii="Arial" w:hAnsi="Arial" w:cs="Arial"/>
          <w:i/>
          <w:vertAlign w:val="subscript"/>
          <w:lang w:val="en-US"/>
        </w:rPr>
        <w:t>min</w:t>
      </w:r>
      <w:r w:rsidRPr="00956816">
        <w:rPr>
          <w:rFonts w:ascii="Arial" w:hAnsi="Arial" w:cs="Arial"/>
          <w:lang w:val="en-US"/>
        </w:rPr>
        <w:t> (mg m</w:t>
      </w:r>
      <w:r w:rsidR="00422C77">
        <w:rPr>
          <w:rFonts w:ascii="Arial" w:hAnsi="Arial" w:cs="Arial"/>
          <w:vertAlign w:val="superscript"/>
          <w:lang w:val="en-US"/>
        </w:rPr>
        <w:noBreakHyphen/>
        <w:t>3</w:t>
      </w:r>
      <w:r w:rsidRPr="00956816">
        <w:rPr>
          <w:rFonts w:ascii="Arial" w:hAnsi="Arial" w:cs="Arial"/>
          <w:lang w:val="en-US"/>
        </w:rPr>
        <w:t xml:space="preserve">) corresponding to a minimum value of </w:t>
      </w:r>
      <w:r w:rsidRPr="00956816">
        <w:rPr>
          <w:rFonts w:ascii="Arial" w:hAnsi="Arial" w:cs="Arial"/>
          <w:i/>
          <w:lang w:val="en-US"/>
        </w:rPr>
        <w:t>f</w:t>
      </w:r>
      <w:r w:rsidRPr="00956816">
        <w:rPr>
          <w:rFonts w:ascii="Arial" w:hAnsi="Arial" w:cs="Arial"/>
          <w:lang w:val="en-US"/>
        </w:rPr>
        <w:t xml:space="preserve">, </w:t>
      </w:r>
      <w:r w:rsidRPr="00956816">
        <w:rPr>
          <w:rFonts w:ascii="Arial" w:hAnsi="Arial" w:cs="Arial"/>
          <w:i/>
          <w:lang w:val="en-US"/>
        </w:rPr>
        <w:t>f</w:t>
      </w:r>
      <w:r w:rsidRPr="00956816">
        <w:rPr>
          <w:rFonts w:ascii="Arial" w:hAnsi="Arial" w:cs="Arial"/>
          <w:i/>
          <w:vertAlign w:val="subscript"/>
          <w:lang w:val="en-US"/>
        </w:rPr>
        <w:t>min</w:t>
      </w:r>
      <w:r w:rsidRPr="00956816">
        <w:rPr>
          <w:rFonts w:ascii="Arial" w:hAnsi="Arial" w:cs="Arial"/>
          <w:lang w:val="en-US"/>
        </w:rPr>
        <w:t xml:space="preserve">. </w:t>
      </w:r>
      <w:proofErr w:type="gramStart"/>
      <w:r w:rsidRPr="00956816">
        <w:rPr>
          <w:rFonts w:ascii="Arial" w:hAnsi="Arial" w:cs="Arial"/>
          <w:i/>
          <w:lang w:val="en-US"/>
        </w:rPr>
        <w:t>f</w:t>
      </w:r>
      <w:r w:rsidRPr="00956816">
        <w:rPr>
          <w:rFonts w:ascii="Arial" w:hAnsi="Arial" w:cs="Arial"/>
          <w:i/>
          <w:vertAlign w:val="subscript"/>
          <w:lang w:val="en-US"/>
        </w:rPr>
        <w:t>min</w:t>
      </w:r>
      <w:proofErr w:type="gramEnd"/>
      <w:r w:rsidRPr="00956816">
        <w:rPr>
          <w:rFonts w:ascii="Arial" w:hAnsi="Arial" w:cs="Arial"/>
          <w:vertAlign w:val="subscript"/>
          <w:lang w:val="en-US"/>
        </w:rPr>
        <w:t xml:space="preserve"> </w:t>
      </w:r>
      <w:r w:rsidRPr="00956816">
        <w:rPr>
          <w:rFonts w:ascii="Arial" w:hAnsi="Arial" w:cs="Arial"/>
          <w:lang w:val="en-US"/>
        </w:rPr>
        <w:t xml:space="preserve">can be estimated as follows. It is assumed that </w:t>
      </w: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lang w:val="en-US"/>
        </w:rPr>
        <w:t xml:space="preserve"> and the corresponding </w:t>
      </w:r>
      <w:r w:rsidRPr="00956816">
        <w:rPr>
          <w:rFonts w:ascii="Arial" w:hAnsi="Arial" w:cs="Arial"/>
          <w:i/>
          <w:lang w:val="en-US"/>
        </w:rPr>
        <w:t>C</w:t>
      </w:r>
      <w:r w:rsidRPr="00956816">
        <w:rPr>
          <w:rFonts w:ascii="Arial" w:hAnsi="Arial" w:cs="Arial"/>
          <w:i/>
          <w:vertAlign w:val="subscript"/>
          <w:lang w:val="en-US"/>
        </w:rPr>
        <w:t>min</w:t>
      </w:r>
      <w:r w:rsidRPr="00956816">
        <w:rPr>
          <w:rFonts w:ascii="Arial" w:hAnsi="Arial" w:cs="Arial"/>
          <w:lang w:val="en-US"/>
        </w:rPr>
        <w:t xml:space="preserve"> are found in the quasi-linear part of the </w:t>
      </w:r>
      <w:r w:rsidRPr="00956816">
        <w:rPr>
          <w:rFonts w:ascii="Arial" w:hAnsi="Arial" w:cs="Arial"/>
          <w:i/>
          <w:lang w:val="en-US"/>
        </w:rPr>
        <w:t>C</w:t>
      </w:r>
      <w:r w:rsidRPr="00956816">
        <w:rPr>
          <w:rFonts w:ascii="Arial" w:hAnsi="Arial" w:cs="Arial"/>
          <w:i/>
          <w:vertAlign w:val="subscript"/>
          <w:lang w:val="en-US"/>
        </w:rPr>
        <w:t>i</w:t>
      </w:r>
      <w:r w:rsidRPr="00956816">
        <w:rPr>
          <w:rFonts w:ascii="Arial" w:hAnsi="Arial" w:cs="Arial"/>
          <w:lang w:val="en-US"/>
        </w:rPr>
        <w:t xml:space="preserve">-response curve. Then, </w:t>
      </w:r>
      <w:r w:rsidRPr="00956816">
        <w:rPr>
          <w:rFonts w:ascii="Arial" w:hAnsi="Arial" w:cs="Arial"/>
          <w:i/>
          <w:lang w:val="en-US"/>
        </w:rPr>
        <w:t>A</w:t>
      </w:r>
      <w:r w:rsidRPr="00956816">
        <w:rPr>
          <w:rFonts w:ascii="Arial" w:hAnsi="Arial" w:cs="Arial"/>
          <w:i/>
          <w:vertAlign w:val="subscript"/>
          <w:lang w:val="en-US"/>
        </w:rPr>
        <w:t>min</w:t>
      </w:r>
      <w:r w:rsidRPr="00956816">
        <w:rPr>
          <w:rFonts w:ascii="Arial" w:hAnsi="Arial" w:cs="Arial"/>
          <w:lang w:val="en-US"/>
        </w:rPr>
        <w:t xml:space="preserve"> may be estimated by:</w:t>
      </w:r>
    </w:p>
    <w:p w:rsidR="004C57BE" w:rsidRPr="00743826" w:rsidRDefault="00956816" w:rsidP="004C57B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0"/>
          <w:lang w:val="en-US"/>
        </w:rPr>
        <w:object w:dxaOrig="2120" w:dyaOrig="340">
          <v:shape id="_x0000_i1103" type="#_x0000_t75" style="width:107.25pt;height:16.5pt" o:ole="">
            <v:imagedata r:id="rId243" o:title=""/>
          </v:shape>
          <o:OLEObject Type="Embed" ProgID="Equation.3" ShapeID="_x0000_i1103" DrawAspect="Content" ObjectID="_1370242814" r:id="rId244"/>
        </w:object>
      </w:r>
      <w:r w:rsidR="004C57B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59</w:t>
      </w:r>
      <w:r w:rsidR="00EB4AC9" w:rsidRPr="00956816">
        <w:rPr>
          <w:rFonts w:ascii="Arial" w:hAnsi="Arial" w:cs="Arial"/>
          <w:lang w:val="en-US"/>
        </w:rPr>
        <w:fldChar w:fldCharType="end"/>
      </w:r>
      <w:r w:rsidR="004C57BE" w:rsidRPr="00743826">
        <w:rPr>
          <w:rFonts w:ascii="Arial" w:hAnsi="Arial" w:cs="Arial"/>
          <w:lang w:val="en-US"/>
        </w:rPr>
        <w:t>]</w:t>
      </w:r>
    </w:p>
    <w:p w:rsidR="004C57BE" w:rsidRPr="00743826" w:rsidRDefault="00956816" w:rsidP="004C57BE">
      <w:pPr>
        <w:ind w:firstLine="0"/>
        <w:rPr>
          <w:rFonts w:ascii="Arial" w:hAnsi="Arial" w:cs="Arial"/>
          <w:lang w:val="en-US"/>
        </w:rPr>
      </w:pPr>
      <w:proofErr w:type="gramStart"/>
      <w:r w:rsidRPr="00956816">
        <w:rPr>
          <w:rFonts w:ascii="Arial" w:hAnsi="Arial" w:cs="Arial"/>
          <w:lang w:val="en-US"/>
        </w:rPr>
        <w:t>from</w:t>
      </w:r>
      <w:proofErr w:type="gramEnd"/>
      <w:r w:rsidRPr="00956816">
        <w:rPr>
          <w:rFonts w:ascii="Arial" w:hAnsi="Arial" w:cs="Arial"/>
          <w:lang w:val="en-US"/>
        </w:rPr>
        <w:t xml:space="preserve"> which follows (using the first approximation to </w:t>
      </w:r>
      <w:r w:rsidRPr="00956816">
        <w:rPr>
          <w:rFonts w:ascii="Arial" w:hAnsi="Arial" w:cs="Arial"/>
          <w:i/>
          <w:lang w:val="en-US"/>
        </w:rPr>
        <w:t>Ag</w:t>
      </w:r>
      <w:r w:rsidRPr="00956816">
        <w:rPr>
          <w:rFonts w:ascii="Arial" w:hAnsi="Arial" w:cs="Arial"/>
          <w:i/>
          <w:vertAlign w:val="subscript"/>
          <w:lang w:val="en-US"/>
        </w:rPr>
        <w:t>s</w:t>
      </w:r>
      <w:r w:rsidRPr="00956816">
        <w:rPr>
          <w:rFonts w:ascii="Arial" w:hAnsi="Arial" w:cs="Arial"/>
          <w:lang w:val="en-US"/>
        </w:rPr>
        <w:t xml:space="preserve"> and neglecting possible effects of transpiration):</w:t>
      </w:r>
    </w:p>
    <w:p w:rsidR="004C57BE" w:rsidRPr="00743826" w:rsidRDefault="00956816" w:rsidP="004C57B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0"/>
          <w:lang w:val="en-US"/>
        </w:rPr>
        <w:object w:dxaOrig="2100" w:dyaOrig="700">
          <v:shape id="_x0000_i1104" type="#_x0000_t75" style="width:106.5pt;height:35.25pt" o:ole="">
            <v:imagedata r:id="rId245" o:title=""/>
          </v:shape>
          <o:OLEObject Type="Embed" ProgID="Equation.3" ShapeID="_x0000_i1104" DrawAspect="Content" ObjectID="_1370242815" r:id="rId246"/>
        </w:object>
      </w:r>
      <w:r w:rsidRPr="00956816">
        <w:rPr>
          <w:rFonts w:ascii="Arial" w:hAnsi="Arial" w:cs="Arial"/>
          <w:lang w:val="en-US"/>
        </w:rPr>
        <w:t>.</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60</w:t>
      </w:r>
      <w:r w:rsidR="00EB4AC9" w:rsidRPr="00956816">
        <w:rPr>
          <w:rFonts w:ascii="Arial" w:hAnsi="Arial" w:cs="Arial"/>
          <w:lang w:val="en-US"/>
        </w:rPr>
        <w:fldChar w:fldCharType="end"/>
      </w:r>
      <w:r w:rsidRPr="00956816">
        <w:rPr>
          <w:rFonts w:ascii="Arial" w:hAnsi="Arial" w:cs="Arial"/>
          <w:lang w:val="en-US"/>
        </w:rPr>
        <w:t>]</w:t>
      </w:r>
    </w:p>
    <w:p w:rsidR="004C57BE" w:rsidRPr="00743826" w:rsidRDefault="00224147" w:rsidP="004C57BE">
      <w:pPr>
        <w:ind w:firstLine="0"/>
        <w:rPr>
          <w:rFonts w:ascii="Arial" w:hAnsi="Arial" w:cs="Arial"/>
          <w:lang w:val="en-US"/>
        </w:rPr>
      </w:pPr>
      <w:proofErr w:type="gramStart"/>
      <w:r w:rsidRPr="00743826">
        <w:rPr>
          <w:rFonts w:ascii="Arial" w:hAnsi="Arial" w:cs="Arial"/>
          <w:lang w:val="en-US"/>
        </w:rPr>
        <w:t>and</w:t>
      </w:r>
      <w:proofErr w:type="gramEnd"/>
      <w:r w:rsidR="00956816" w:rsidRPr="00956816">
        <w:rPr>
          <w:rFonts w:ascii="Arial" w:hAnsi="Arial" w:cs="Arial"/>
          <w:lang w:val="en-US"/>
        </w:rPr>
        <w:t xml:space="preserve"> </w:t>
      </w:r>
      <w:r w:rsidR="00956816" w:rsidRPr="00956816">
        <w:rPr>
          <w:rFonts w:ascii="Arial" w:hAnsi="Arial" w:cs="Arial"/>
          <w:i/>
          <w:lang w:val="en-US"/>
        </w:rPr>
        <w:t>f</w:t>
      </w:r>
      <w:r w:rsidR="00956816" w:rsidRPr="00956816">
        <w:rPr>
          <w:rFonts w:ascii="Arial" w:hAnsi="Arial" w:cs="Arial"/>
          <w:i/>
          <w:vertAlign w:val="subscript"/>
          <w:lang w:val="en-US"/>
        </w:rPr>
        <w:t>min</w:t>
      </w:r>
      <w:r w:rsidR="00956816" w:rsidRPr="00956816">
        <w:rPr>
          <w:rFonts w:ascii="Arial" w:hAnsi="Arial" w:cs="Arial"/>
          <w:lang w:val="en-US"/>
        </w:rPr>
        <w:t xml:space="preserve">, defined as </w:t>
      </w:r>
      <w:r w:rsidR="00956816" w:rsidRPr="00956816">
        <w:rPr>
          <w:rFonts w:ascii="Arial" w:hAnsi="Arial" w:cs="Arial"/>
          <w:i/>
          <w:lang w:val="en-US"/>
        </w:rPr>
        <w:t>f</w:t>
      </w:r>
      <w:r w:rsidR="00956816" w:rsidRPr="00956816">
        <w:rPr>
          <w:rFonts w:ascii="Arial" w:hAnsi="Arial" w:cs="Arial"/>
          <w:lang w:val="en-US"/>
        </w:rPr>
        <w:t xml:space="preserve"> at </w:t>
      </w:r>
      <w:r w:rsidR="00956816" w:rsidRPr="00956816">
        <w:rPr>
          <w:rFonts w:ascii="Arial" w:hAnsi="Arial" w:cs="Arial"/>
          <w:i/>
          <w:lang w:val="en-US"/>
        </w:rPr>
        <w:t>D</w:t>
      </w:r>
      <w:r w:rsidR="00956816" w:rsidRPr="00956816">
        <w:rPr>
          <w:rFonts w:ascii="Arial" w:hAnsi="Arial" w:cs="Arial"/>
          <w:i/>
          <w:vertAlign w:val="subscript"/>
          <w:lang w:val="en-US"/>
        </w:rPr>
        <w:t>max</w:t>
      </w:r>
      <w:r w:rsidR="00956816" w:rsidRPr="00956816">
        <w:rPr>
          <w:rFonts w:ascii="Arial" w:hAnsi="Arial" w:cs="Arial"/>
          <w:lang w:val="en-US"/>
        </w:rPr>
        <w:t xml:space="preserve"> will be:</w:t>
      </w:r>
    </w:p>
    <w:p w:rsidR="004C57BE" w:rsidRPr="00743826" w:rsidRDefault="00956816" w:rsidP="004C57B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0"/>
          <w:lang w:val="en-US"/>
        </w:rPr>
        <w:object w:dxaOrig="1540" w:dyaOrig="700">
          <v:shape id="_x0000_i1105" type="#_x0000_t75" style="width:77.25pt;height:35.25pt" o:ole="">
            <v:imagedata r:id="rId247" o:title=""/>
          </v:shape>
          <o:OLEObject Type="Embed" ProgID="Equation.3" ShapeID="_x0000_i1105" DrawAspect="Content" ObjectID="_1370242816" r:id="rId248"/>
        </w:object>
      </w:r>
      <w:r w:rsidR="004C57B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61</w:t>
      </w:r>
      <w:r w:rsidR="00EB4AC9" w:rsidRPr="00956816">
        <w:rPr>
          <w:rFonts w:ascii="Arial" w:hAnsi="Arial" w:cs="Arial"/>
          <w:lang w:val="en-US"/>
        </w:rPr>
        <w:fldChar w:fldCharType="end"/>
      </w:r>
      <w:r w:rsidR="004C57BE" w:rsidRPr="00743826">
        <w:rPr>
          <w:rFonts w:ascii="Arial" w:hAnsi="Arial" w:cs="Arial"/>
          <w:lang w:val="en-US"/>
        </w:rPr>
        <w:t>]</w:t>
      </w:r>
    </w:p>
    <w:p w:rsidR="004C57BE" w:rsidRPr="00743826" w:rsidRDefault="00956816" w:rsidP="004C57BE">
      <w:pPr>
        <w:ind w:firstLine="0"/>
        <w:rPr>
          <w:rFonts w:ascii="Arial" w:hAnsi="Arial" w:cs="Arial"/>
          <w:lang w:val="en-US"/>
        </w:rPr>
      </w:pPr>
      <w:proofErr w:type="gramStart"/>
      <w:r w:rsidRPr="00956816">
        <w:rPr>
          <w:rFonts w:ascii="Arial" w:hAnsi="Arial" w:cs="Arial"/>
          <w:lang w:val="en-US"/>
        </w:rPr>
        <w:t>while</w:t>
      </w:r>
      <w:proofErr w:type="gramEnd"/>
      <w:r w:rsidRPr="00956816">
        <w:rPr>
          <w:rFonts w:ascii="Arial" w:hAnsi="Arial" w:cs="Arial"/>
          <w:lang w:val="en-US"/>
        </w:rPr>
        <w:t xml:space="preserve"> </w:t>
      </w:r>
      <w:r w:rsidRPr="00956816">
        <w:rPr>
          <w:rFonts w:ascii="Arial" w:hAnsi="Arial" w:cs="Arial"/>
          <w:i/>
          <w:lang w:val="en-US"/>
        </w:rPr>
        <w:t>f</w:t>
      </w:r>
      <w:r w:rsidRPr="00956816">
        <w:rPr>
          <w:rFonts w:ascii="Arial" w:hAnsi="Arial" w:cs="Arial"/>
          <w:lang w:val="en-US"/>
        </w:rPr>
        <w:t xml:space="preserve"> (eq. </w:t>
      </w:r>
      <w:r w:rsidR="00EB4AC9" w:rsidRPr="00956816">
        <w:rPr>
          <w:rFonts w:ascii="Arial" w:hAnsi="Arial" w:cs="Arial"/>
          <w:lang w:val="en-US"/>
        </w:rPr>
        <w:fldChar w:fldCharType="begin"/>
      </w:r>
      <w:r w:rsidRPr="00956816">
        <w:rPr>
          <w:rFonts w:ascii="Arial" w:hAnsi="Arial" w:cs="Arial"/>
          <w:lang w:val="en-US"/>
        </w:rPr>
        <w:instrText xml:space="preserve"> seq equa e30 </w:instrText>
      </w:r>
      <w:r w:rsidR="00EB4AC9" w:rsidRPr="00956816">
        <w:rPr>
          <w:rFonts w:ascii="Arial" w:hAnsi="Arial" w:cs="Arial"/>
          <w:lang w:val="en-US"/>
        </w:rPr>
        <w:fldChar w:fldCharType="separate"/>
      </w:r>
      <w:r w:rsidR="00864ADF">
        <w:rPr>
          <w:rFonts w:ascii="Arial" w:hAnsi="Arial" w:cs="Arial"/>
          <w:noProof/>
          <w:lang w:val="en-US"/>
        </w:rPr>
        <w:t>23</w:t>
      </w:r>
      <w:r w:rsidR="00EB4AC9" w:rsidRPr="00956816">
        <w:rPr>
          <w:rFonts w:ascii="Arial" w:hAnsi="Arial" w:cs="Arial"/>
          <w:lang w:val="en-US"/>
        </w:rPr>
        <w:fldChar w:fldCharType="end"/>
      </w:r>
      <w:r w:rsidR="004C57BE" w:rsidRPr="00743826">
        <w:rPr>
          <w:rFonts w:ascii="Arial" w:hAnsi="Arial" w:cs="Arial"/>
          <w:lang w:val="en-US"/>
        </w:rPr>
        <w:t xml:space="preserve">) </w:t>
      </w:r>
      <w:r w:rsidRPr="00956816">
        <w:rPr>
          <w:rFonts w:ascii="Arial" w:hAnsi="Arial" w:cs="Arial"/>
          <w:lang w:val="en-US"/>
        </w:rPr>
        <w:t xml:space="preserve">is written as a linear function of </w:t>
      </w:r>
      <w:r w:rsidRPr="00956816">
        <w:rPr>
          <w:rFonts w:ascii="Arial" w:hAnsi="Arial" w:cs="Arial"/>
          <w:i/>
          <w:lang w:val="en-US"/>
        </w:rPr>
        <w:t>D</w:t>
      </w:r>
      <w:r w:rsidRPr="00956816">
        <w:rPr>
          <w:rFonts w:ascii="Arial" w:hAnsi="Arial" w:cs="Arial"/>
          <w:i/>
          <w:vertAlign w:val="subscript"/>
          <w:lang w:val="en-US"/>
        </w:rPr>
        <w:t>s</w:t>
      </w:r>
      <w:r w:rsidRPr="00956816">
        <w:rPr>
          <w:rFonts w:ascii="Arial" w:hAnsi="Arial" w:cs="Arial"/>
          <w:lang w:val="en-US"/>
        </w:rPr>
        <w:t>:</w:t>
      </w:r>
    </w:p>
    <w:p w:rsidR="004C57BE" w:rsidRPr="00743826" w:rsidRDefault="00956816" w:rsidP="004C57B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2"/>
          <w:lang w:val="en-US"/>
        </w:rPr>
        <w:object w:dxaOrig="3000" w:dyaOrig="760">
          <v:shape id="_x0000_i1106" type="#_x0000_t75" style="width:150.75pt;height:37.5pt" o:ole="">
            <v:imagedata r:id="rId249" o:title=""/>
          </v:shape>
          <o:OLEObject Type="Embed" ProgID="Equation.3" ShapeID="_x0000_i1106" DrawAspect="Content" ObjectID="_1370242817" r:id="rId250"/>
        </w:object>
      </w:r>
      <w:r w:rsidRPr="00956816">
        <w:rPr>
          <w:rFonts w:ascii="Arial" w:hAnsi="Arial" w:cs="Arial"/>
          <w:lang w:val="en-US"/>
        </w:rPr>
        <w:t>.</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62</w:t>
      </w:r>
      <w:r w:rsidR="00EB4AC9" w:rsidRPr="00956816">
        <w:rPr>
          <w:rFonts w:ascii="Arial" w:hAnsi="Arial" w:cs="Arial"/>
          <w:lang w:val="en-US"/>
        </w:rPr>
        <w:fldChar w:fldCharType="end"/>
      </w:r>
      <w:r w:rsidRPr="00956816">
        <w:rPr>
          <w:rFonts w:ascii="Arial" w:hAnsi="Arial" w:cs="Arial"/>
          <w:lang w:val="en-US"/>
        </w:rPr>
        <w:t>]</w:t>
      </w:r>
    </w:p>
    <w:p w:rsidR="004754A7" w:rsidRPr="00743826" w:rsidRDefault="004754A7" w:rsidP="004C57BE">
      <w:pPr>
        <w:tabs>
          <w:tab w:val="center" w:pos="4706"/>
          <w:tab w:val="right" w:pos="9412"/>
        </w:tabs>
        <w:ind w:firstLine="0"/>
        <w:rPr>
          <w:rFonts w:ascii="Arial" w:hAnsi="Arial" w:cs="Arial"/>
          <w:lang w:val="en-US"/>
        </w:rPr>
      </w:pPr>
    </w:p>
    <w:p w:rsidR="00E54F3E" w:rsidRPr="00743826" w:rsidRDefault="00956816" w:rsidP="009358B0">
      <w:pPr>
        <w:pStyle w:val="PargrafodaLista"/>
        <w:keepNext/>
        <w:numPr>
          <w:ilvl w:val="0"/>
          <w:numId w:val="8"/>
        </w:numPr>
        <w:ind w:left="426" w:hanging="426"/>
        <w:rPr>
          <w:rFonts w:ascii="Arial" w:hAnsi="Arial" w:cs="Arial"/>
          <w:b/>
          <w:lang w:val="en-US"/>
        </w:rPr>
      </w:pPr>
      <w:r w:rsidRPr="00956816">
        <w:rPr>
          <w:rFonts w:ascii="Arial" w:hAnsi="Arial" w:cs="Arial"/>
          <w:b/>
          <w:lang w:val="en-US"/>
        </w:rPr>
        <w:t>Canopy scale</w:t>
      </w:r>
    </w:p>
    <w:p w:rsidR="00E54F3E" w:rsidRPr="00743826" w:rsidRDefault="00D42DC7" w:rsidP="00E54F3E">
      <w:pPr>
        <w:rPr>
          <w:rFonts w:ascii="Arial" w:hAnsi="Arial" w:cs="Arial"/>
          <w:lang w:val="en-US"/>
        </w:rPr>
      </w:pPr>
      <w:r w:rsidRPr="00743826">
        <w:rPr>
          <w:rFonts w:ascii="Arial" w:hAnsi="Arial" w:cs="Arial"/>
          <w:lang w:val="en-US"/>
        </w:rPr>
        <w:t>The</w:t>
      </w:r>
      <w:r w:rsidR="00F90E09">
        <w:rPr>
          <w:rFonts w:ascii="Arial" w:hAnsi="Arial" w:cs="Arial"/>
          <w:lang w:val="en-US"/>
        </w:rPr>
        <w:t xml:space="preserve"> above presented</w:t>
      </w:r>
      <w:r w:rsidRPr="00743826">
        <w:rPr>
          <w:rFonts w:ascii="Arial" w:hAnsi="Arial" w:cs="Arial"/>
          <w:lang w:val="en-US"/>
        </w:rPr>
        <w:t xml:space="preserve"> </w:t>
      </w:r>
      <w:r w:rsidR="00956816" w:rsidRPr="00956816">
        <w:rPr>
          <w:rFonts w:ascii="Arial" w:hAnsi="Arial" w:cs="Arial"/>
          <w:i/>
          <w:lang w:val="en-US"/>
        </w:rPr>
        <w:t>Ag</w:t>
      </w:r>
      <w:r w:rsidR="00956816" w:rsidRPr="00956816">
        <w:rPr>
          <w:rFonts w:ascii="Arial" w:hAnsi="Arial" w:cs="Arial"/>
          <w:i/>
          <w:vertAlign w:val="subscript"/>
          <w:lang w:val="en-US"/>
        </w:rPr>
        <w:t>s</w:t>
      </w:r>
      <w:r w:rsidR="00956816" w:rsidRPr="00956816">
        <w:rPr>
          <w:rFonts w:ascii="Arial" w:hAnsi="Arial" w:cs="Arial"/>
          <w:lang w:val="en-US"/>
        </w:rPr>
        <w:t xml:space="preserve"> model calculates CO</w:t>
      </w:r>
      <w:r w:rsidR="00956816" w:rsidRPr="00956816">
        <w:rPr>
          <w:rFonts w:ascii="Arial" w:hAnsi="Arial" w:cs="Arial"/>
          <w:vertAlign w:val="subscript"/>
          <w:lang w:val="en-US"/>
        </w:rPr>
        <w:t>2</w:t>
      </w:r>
      <w:r w:rsidR="00956816" w:rsidRPr="00956816">
        <w:rPr>
          <w:rFonts w:ascii="Arial" w:hAnsi="Arial" w:cs="Arial"/>
          <w:lang w:val="en-US"/>
        </w:rPr>
        <w:t xml:space="preserve"> assimilation at a leaf scale. The calculated </w:t>
      </w:r>
      <w:r w:rsidR="00956816" w:rsidRPr="00956816">
        <w:rPr>
          <w:rFonts w:ascii="Arial" w:hAnsi="Arial" w:cs="Arial"/>
          <w:i/>
          <w:lang w:val="en-US"/>
        </w:rPr>
        <w:t>A</w:t>
      </w:r>
      <w:r w:rsidR="00956816" w:rsidRPr="00956816">
        <w:rPr>
          <w:rFonts w:ascii="Arial" w:hAnsi="Arial" w:cs="Arial"/>
          <w:lang w:val="en-US"/>
        </w:rPr>
        <w:t xml:space="preserve"> is used to </w:t>
      </w:r>
      <w:r w:rsidR="00F90E09">
        <w:rPr>
          <w:rFonts w:ascii="Arial" w:hAnsi="Arial" w:cs="Arial"/>
          <w:lang w:val="en-US"/>
        </w:rPr>
        <w:t>find</w:t>
      </w:r>
      <w:r w:rsidR="00956816" w:rsidRPr="00956816">
        <w:rPr>
          <w:rFonts w:ascii="Arial" w:hAnsi="Arial" w:cs="Arial"/>
          <w:lang w:val="en-US"/>
        </w:rPr>
        <w:t xml:space="preserve"> </w:t>
      </w:r>
      <w:r w:rsidR="00F90E09">
        <w:rPr>
          <w:rFonts w:ascii="Arial" w:hAnsi="Arial" w:cs="Arial"/>
          <w:lang w:val="en-US"/>
        </w:rPr>
        <w:t>the</w:t>
      </w:r>
      <w:r w:rsidR="00956816" w:rsidRPr="00956816">
        <w:rPr>
          <w:rFonts w:ascii="Arial" w:hAnsi="Arial" w:cs="Arial"/>
          <w:lang w:val="en-US"/>
        </w:rPr>
        <w:t xml:space="preserve"> stomatal conductance so that </w:t>
      </w:r>
      <w:r w:rsidR="00956816" w:rsidRPr="00956816">
        <w:rPr>
          <w:rFonts w:ascii="Arial" w:hAnsi="Arial" w:cs="Arial"/>
          <w:i/>
          <w:lang w:val="en-US"/>
        </w:rPr>
        <w:t>g</w:t>
      </w:r>
      <w:r w:rsidR="00956816" w:rsidRPr="00956816">
        <w:rPr>
          <w:rFonts w:ascii="Arial" w:hAnsi="Arial" w:cs="Arial"/>
          <w:i/>
          <w:vertAlign w:val="subscript"/>
          <w:lang w:val="en-US"/>
        </w:rPr>
        <w:t>s</w:t>
      </w:r>
      <w:r w:rsidR="00956816" w:rsidRPr="00956816">
        <w:rPr>
          <w:rFonts w:ascii="Arial" w:hAnsi="Arial" w:cs="Arial"/>
          <w:lang w:val="en-US"/>
        </w:rPr>
        <w:t xml:space="preserve"> also applies at the leaf </w:t>
      </w:r>
      <w:r w:rsidR="00956816" w:rsidRPr="00956816">
        <w:rPr>
          <w:rFonts w:ascii="Arial" w:hAnsi="Arial" w:cs="Arial"/>
          <w:lang w:val="en-US"/>
        </w:rPr>
        <w:lastRenderedPageBreak/>
        <w:t>scale. However the model requires canopy photosynthetic rate to drive CO</w:t>
      </w:r>
      <w:r w:rsidR="00956816" w:rsidRPr="00956816">
        <w:rPr>
          <w:rFonts w:ascii="Arial" w:hAnsi="Arial" w:cs="Arial"/>
          <w:vertAlign w:val="subscript"/>
          <w:lang w:val="en-US"/>
        </w:rPr>
        <w:t>2</w:t>
      </w:r>
      <w:r w:rsidR="00956816" w:rsidRPr="00956816">
        <w:rPr>
          <w:rFonts w:ascii="Arial" w:hAnsi="Arial" w:cs="Arial"/>
          <w:lang w:val="en-US"/>
        </w:rPr>
        <w:t xml:space="preserve"> fluxes. It is assumed that </w:t>
      </w:r>
      <w:r w:rsidR="00956816" w:rsidRPr="00956816">
        <w:rPr>
          <w:rFonts w:ascii="Arial" w:hAnsi="Arial" w:cs="Arial"/>
          <w:i/>
          <w:lang w:val="en-US"/>
        </w:rPr>
        <w:t>t</w:t>
      </w:r>
      <w:r w:rsidR="00956816" w:rsidRPr="00956816">
        <w:rPr>
          <w:rFonts w:ascii="Arial" w:hAnsi="Arial" w:cs="Arial"/>
          <w:i/>
          <w:vertAlign w:val="subscript"/>
          <w:lang w:val="en-US"/>
        </w:rPr>
        <w:t>s</w:t>
      </w:r>
      <w:r w:rsidR="00956816" w:rsidRPr="00956816">
        <w:rPr>
          <w:rFonts w:ascii="Arial" w:hAnsi="Arial" w:cs="Arial"/>
          <w:lang w:val="en-US"/>
        </w:rPr>
        <w:t xml:space="preserve"> (equal to </w:t>
      </w:r>
      <w:r w:rsidR="00956816" w:rsidRPr="00956816">
        <w:rPr>
          <w:rFonts w:ascii="Arial" w:hAnsi="Arial" w:cs="Arial"/>
          <w:i/>
          <w:lang w:val="en-US"/>
        </w:rPr>
        <w:t>t</w:t>
      </w:r>
      <w:r w:rsidR="00956816" w:rsidRPr="00956816">
        <w:rPr>
          <w:rFonts w:ascii="Arial" w:hAnsi="Arial" w:cs="Arial"/>
          <w:i/>
          <w:vertAlign w:val="subscript"/>
          <w:lang w:val="en-US"/>
        </w:rPr>
        <w:t>canopy</w:t>
      </w:r>
      <w:r w:rsidR="00956816" w:rsidRPr="00956816">
        <w:rPr>
          <w:rFonts w:ascii="Arial" w:hAnsi="Arial" w:cs="Arial"/>
          <w:lang w:val="en-US"/>
        </w:rPr>
        <w:t xml:space="preserve">), </w:t>
      </w:r>
      <w:r w:rsidR="00956816" w:rsidRPr="00956816">
        <w:rPr>
          <w:rFonts w:ascii="Arial" w:hAnsi="Arial" w:cs="Arial"/>
          <w:i/>
          <w:lang w:val="en-US"/>
        </w:rPr>
        <w:t>D</w:t>
      </w:r>
      <w:r w:rsidR="00956816" w:rsidRPr="00956816">
        <w:rPr>
          <w:rFonts w:ascii="Arial" w:hAnsi="Arial" w:cs="Arial"/>
          <w:i/>
          <w:vertAlign w:val="subscript"/>
          <w:lang w:val="en-US"/>
        </w:rPr>
        <w:t>s</w:t>
      </w:r>
      <w:r w:rsidR="00956816" w:rsidRPr="00956816">
        <w:rPr>
          <w:rFonts w:ascii="Arial" w:hAnsi="Arial" w:cs="Arial"/>
          <w:lang w:val="en-US"/>
        </w:rPr>
        <w:t xml:space="preserve"> and </w:t>
      </w:r>
      <w:r w:rsidR="00956816" w:rsidRPr="00956816">
        <w:rPr>
          <w:rFonts w:ascii="Arial" w:hAnsi="Arial" w:cs="Arial"/>
          <w:i/>
          <w:lang w:val="en-US"/>
        </w:rPr>
        <w:t>C</w:t>
      </w:r>
      <w:r w:rsidR="00956816" w:rsidRPr="00956816">
        <w:rPr>
          <w:rFonts w:ascii="Arial" w:hAnsi="Arial" w:cs="Arial"/>
          <w:i/>
          <w:vertAlign w:val="subscript"/>
          <w:lang w:val="en-US"/>
        </w:rPr>
        <w:t>s</w:t>
      </w:r>
      <w:r w:rsidR="00956816" w:rsidRPr="00956816">
        <w:rPr>
          <w:rFonts w:ascii="Arial" w:hAnsi="Arial" w:cs="Arial"/>
          <w:lang w:val="en-US"/>
        </w:rPr>
        <w:t xml:space="preserve"> are constant throughout canopy. The extinction of </w:t>
      </w:r>
      <w:r w:rsidR="00956816" w:rsidRPr="00956816">
        <w:rPr>
          <w:rFonts w:ascii="Arial" w:hAnsi="Arial" w:cs="Arial"/>
          <w:i/>
          <w:lang w:val="en-US"/>
        </w:rPr>
        <w:t>PAR</w:t>
      </w:r>
      <w:r w:rsidR="00956816" w:rsidRPr="00956816">
        <w:rPr>
          <w:rFonts w:ascii="Arial" w:hAnsi="Arial" w:cs="Arial"/>
          <w:lang w:val="en-US"/>
        </w:rPr>
        <w:t xml:space="preserve"> by plants must be described in the model when it is upscaled to canopy. The leaves </w:t>
      </w:r>
      <w:r w:rsidR="00F90E09">
        <w:rPr>
          <w:rFonts w:ascii="Arial" w:hAnsi="Arial" w:cs="Arial"/>
          <w:lang w:val="en-US"/>
        </w:rPr>
        <w:t>in</w:t>
      </w:r>
      <w:r w:rsidR="00956816" w:rsidRPr="00956816">
        <w:rPr>
          <w:rFonts w:ascii="Arial" w:hAnsi="Arial" w:cs="Arial"/>
          <w:lang w:val="en-US"/>
        </w:rPr>
        <w:t xml:space="preserve"> upper layer of a canopy intercept the major quantity of solar radiation and the photosynthetic activity is reduced in the lowest layers.</w:t>
      </w:r>
      <w:del w:id="998" w:author="Quirijn" w:date="2011-06-22T10:09:00Z">
        <w:r w:rsidR="00956816" w:rsidRPr="00956816" w:rsidDel="004B5A67">
          <w:rPr>
            <w:rFonts w:ascii="Arial" w:hAnsi="Arial" w:cs="Arial"/>
            <w:lang w:val="en-US"/>
          </w:rPr>
          <w:delText xml:space="preserve">  </w:delText>
        </w:r>
      </w:del>
      <w:ins w:id="999" w:author="Quirijn" w:date="2011-06-22T10:09:00Z">
        <w:r w:rsidR="004B5A67">
          <w:rPr>
            <w:rFonts w:ascii="Arial" w:hAnsi="Arial" w:cs="Arial"/>
            <w:lang w:val="en-US"/>
          </w:rPr>
          <w:t xml:space="preserve"> </w:t>
        </w:r>
      </w:ins>
      <w:r w:rsidR="00956816" w:rsidRPr="00956816">
        <w:rPr>
          <w:rFonts w:ascii="Arial" w:hAnsi="Arial" w:cs="Arial"/>
          <w:i/>
          <w:lang w:val="en-US"/>
        </w:rPr>
        <w:t>PAR</w:t>
      </w:r>
      <w:r w:rsidR="00956816" w:rsidRPr="00956816">
        <w:rPr>
          <w:rFonts w:ascii="Arial" w:hAnsi="Arial" w:cs="Arial"/>
          <w:lang w:val="en-US"/>
        </w:rPr>
        <w:t xml:space="preserve"> extinction is described in the model by </w:t>
      </w:r>
      <w:bookmarkStart w:id="1000" w:name="OLE_LINK38"/>
      <w:bookmarkStart w:id="1001" w:name="OLE_LINK39"/>
      <w:r w:rsidR="00956816" w:rsidRPr="00956816">
        <w:rPr>
          <w:rFonts w:ascii="Arial" w:hAnsi="Arial" w:cs="Arial"/>
          <w:lang w:val="en-US"/>
        </w:rPr>
        <w:t>Roujean (1996)</w:t>
      </w:r>
      <w:bookmarkEnd w:id="1000"/>
      <w:bookmarkEnd w:id="1001"/>
      <w:r w:rsidR="00956816" w:rsidRPr="00956816">
        <w:rPr>
          <w:rFonts w:ascii="Arial" w:hAnsi="Arial" w:cs="Arial"/>
          <w:lang w:val="en-US"/>
        </w:rPr>
        <w:t xml:space="preserve"> parameterization. Absorbed amount of </w:t>
      </w:r>
      <w:r w:rsidR="00956816" w:rsidRPr="00956816">
        <w:rPr>
          <w:rFonts w:ascii="Arial" w:hAnsi="Arial" w:cs="Arial"/>
          <w:i/>
          <w:lang w:val="en-US"/>
        </w:rPr>
        <w:t>PAR</w:t>
      </w:r>
      <w:r w:rsidR="00956816" w:rsidRPr="00956816">
        <w:rPr>
          <w:rFonts w:ascii="Arial" w:hAnsi="Arial" w:cs="Arial"/>
          <w:lang w:val="en-US"/>
        </w:rPr>
        <w:t xml:space="preserve"> at a </w:t>
      </w:r>
      <w:r w:rsidR="00956816" w:rsidRPr="00956816">
        <w:rPr>
          <w:rFonts w:ascii="Arial" w:hAnsi="Arial" w:cs="Arial"/>
          <w:i/>
          <w:lang w:val="en-US"/>
        </w:rPr>
        <w:t>z</w:t>
      </w:r>
      <w:r w:rsidR="00956816" w:rsidRPr="00956816">
        <w:rPr>
          <w:rFonts w:ascii="Arial" w:hAnsi="Arial" w:cs="Arial"/>
          <w:lang w:val="en-US"/>
        </w:rPr>
        <w:t xml:space="preserve"> level of canopy is given by:</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0"/>
          <w:lang w:val="en-US"/>
        </w:rPr>
        <w:object w:dxaOrig="2799" w:dyaOrig="340">
          <v:shape id="_x0000_i1107" type="#_x0000_t75" style="width:138.75pt;height:16.5pt" o:ole="">
            <v:imagedata r:id="rId251" o:title=""/>
          </v:shape>
          <o:OLEObject Type="Embed" ProgID="Equation.3" ShapeID="_x0000_i1107" DrawAspect="Content" ObjectID="_1370242818" r:id="rId252"/>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63</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ind w:firstLine="0"/>
        <w:rPr>
          <w:rFonts w:ascii="Arial" w:hAnsi="Arial" w:cs="Arial"/>
          <w:lang w:val="en-US"/>
        </w:rPr>
      </w:pPr>
      <w:proofErr w:type="gramStart"/>
      <w:r w:rsidRPr="00956816">
        <w:rPr>
          <w:rFonts w:ascii="Arial" w:hAnsi="Arial" w:cs="Arial"/>
          <w:lang w:val="en-US"/>
        </w:rPr>
        <w:t>where</w:t>
      </w:r>
      <w:proofErr w:type="gramEnd"/>
      <w:r w:rsidRPr="00956816">
        <w:rPr>
          <w:rFonts w:ascii="Arial" w:hAnsi="Arial" w:cs="Arial"/>
          <w:lang w:val="en-US"/>
        </w:rPr>
        <w:t xml:space="preserve"> </w:t>
      </w:r>
      <w:r w:rsidRPr="00956816">
        <w:rPr>
          <w:rFonts w:ascii="Arial" w:hAnsi="Arial" w:cs="Arial"/>
          <w:i/>
          <w:lang w:val="en-US"/>
        </w:rPr>
        <w:t>h</w:t>
      </w:r>
      <w:r w:rsidRPr="00956816">
        <w:rPr>
          <w:rFonts w:ascii="Arial" w:hAnsi="Arial" w:cs="Arial"/>
          <w:lang w:val="en-US"/>
        </w:rPr>
        <w:t xml:space="preserve"> is the canopy height and </w:t>
      </w:r>
      <w:r w:rsidRPr="00956816">
        <w:rPr>
          <w:rFonts w:ascii="Arial" w:hAnsi="Arial" w:cs="Arial"/>
          <w:i/>
          <w:lang w:val="en-US"/>
        </w:rPr>
        <w:t>K</w:t>
      </w:r>
      <w:r w:rsidRPr="00956816">
        <w:rPr>
          <w:rFonts w:ascii="Arial" w:hAnsi="Arial" w:cs="Arial"/>
          <w:lang w:val="en-US"/>
        </w:rPr>
        <w:t xml:space="preserve"> is the extinction coefficient:</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2"/>
          <w:lang w:val="en-US"/>
        </w:rPr>
        <w:object w:dxaOrig="3800" w:dyaOrig="360">
          <v:shape id="_x0000_i1108" type="#_x0000_t75" style="width:192pt;height:16.5pt" o:ole="">
            <v:imagedata r:id="rId253" o:title=""/>
          </v:shape>
          <o:OLEObject Type="Embed" ProgID="Equation.3" ShapeID="_x0000_i1108" DrawAspect="Content" ObjectID="_1370242819" r:id="rId254"/>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64</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rPr>
          <w:rFonts w:ascii="Arial" w:hAnsi="Arial" w:cs="Arial"/>
          <w:lang w:val="en-US"/>
        </w:rPr>
      </w:pPr>
      <w:proofErr w:type="gramStart"/>
      <w:r w:rsidRPr="00956816">
        <w:rPr>
          <w:rFonts w:ascii="Arial" w:hAnsi="Arial" w:cs="Arial"/>
          <w:i/>
          <w:lang w:val="en-US"/>
        </w:rPr>
        <w:t>K</w:t>
      </w:r>
      <w:r w:rsidRPr="00956816">
        <w:rPr>
          <w:rFonts w:ascii="Arial" w:hAnsi="Arial" w:cs="Arial"/>
          <w:i/>
          <w:vertAlign w:val="subscript"/>
          <w:lang w:val="en-US"/>
        </w:rPr>
        <w:t>df</w:t>
      </w:r>
      <w:r w:rsidRPr="00956816">
        <w:rPr>
          <w:rFonts w:ascii="Arial" w:hAnsi="Arial" w:cs="Arial"/>
          <w:i/>
          <w:lang w:val="en-US"/>
        </w:rPr>
        <w:t>(</w:t>
      </w:r>
      <w:proofErr w:type="gramEnd"/>
      <w:r w:rsidRPr="00956816">
        <w:rPr>
          <w:rFonts w:ascii="Arial" w:hAnsi="Arial" w:cs="Arial"/>
          <w:i/>
          <w:lang w:val="en-US"/>
        </w:rPr>
        <w:t>z)</w:t>
      </w:r>
      <w:r w:rsidRPr="00956816">
        <w:rPr>
          <w:rFonts w:ascii="Arial" w:hAnsi="Arial" w:cs="Arial"/>
          <w:lang w:val="en-US"/>
        </w:rPr>
        <w:t xml:space="preserve"> and </w:t>
      </w:r>
      <w:r w:rsidRPr="00956816">
        <w:rPr>
          <w:rFonts w:ascii="Arial" w:hAnsi="Arial" w:cs="Arial"/>
          <w:i/>
          <w:lang w:val="en-US"/>
        </w:rPr>
        <w:t>K</w:t>
      </w:r>
      <w:r w:rsidRPr="00956816">
        <w:rPr>
          <w:rFonts w:ascii="Arial" w:hAnsi="Arial" w:cs="Arial"/>
          <w:i/>
          <w:vertAlign w:val="subscript"/>
          <w:lang w:val="en-US"/>
        </w:rPr>
        <w:t>dr</w:t>
      </w:r>
      <w:r w:rsidRPr="00956816">
        <w:rPr>
          <w:rFonts w:ascii="Arial" w:hAnsi="Arial" w:cs="Arial"/>
          <w:i/>
          <w:lang w:val="en-US"/>
        </w:rPr>
        <w:t>(z)</w:t>
      </w:r>
      <w:r w:rsidRPr="00956816">
        <w:rPr>
          <w:rFonts w:ascii="Arial" w:hAnsi="Arial" w:cs="Arial"/>
          <w:lang w:val="en-US"/>
        </w:rPr>
        <w:t xml:space="preserve"> are the difuse and direct radiation extinction coefficients, respectively:</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12"/>
          <w:lang w:val="en-US"/>
        </w:rPr>
        <w:object w:dxaOrig="3860" w:dyaOrig="360">
          <v:shape id="_x0000_i1109" type="#_x0000_t75" style="width:194.25pt;height:16.5pt" o:ole="">
            <v:imagedata r:id="rId255" o:title=""/>
          </v:shape>
          <o:OLEObject Type="Embed" ProgID="Equation.3" ShapeID="_x0000_i1109" DrawAspect="Content" ObjectID="_1370242820" r:id="rId256"/>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65</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2"/>
          <w:lang w:val="en-US"/>
        </w:rPr>
        <w:object w:dxaOrig="4360" w:dyaOrig="760">
          <v:shape id="_x0000_i1110" type="#_x0000_t75" style="width:219pt;height:37.5pt" o:ole="">
            <v:imagedata r:id="rId257" o:title=""/>
          </v:shape>
          <o:OLEObject Type="Embed" ProgID="Equation.3" ShapeID="_x0000_i1110" DrawAspect="Content" ObjectID="_1370242821" r:id="rId258"/>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66</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ind w:firstLine="0"/>
        <w:rPr>
          <w:rFonts w:ascii="Arial" w:hAnsi="Arial" w:cs="Arial"/>
          <w:lang w:val="en-US"/>
        </w:rPr>
      </w:pPr>
      <w:r w:rsidRPr="00956816">
        <w:rPr>
          <w:rFonts w:ascii="Arial" w:hAnsi="Arial" w:cs="Arial"/>
          <w:lang w:val="en-US"/>
        </w:rPr>
        <w:t>Z</w:t>
      </w:r>
      <w:r w:rsidRPr="00956816">
        <w:rPr>
          <w:rFonts w:ascii="Arial" w:hAnsi="Arial" w:cs="Arial"/>
          <w:i/>
          <w:vertAlign w:val="subscript"/>
          <w:lang w:val="en-US"/>
        </w:rPr>
        <w:t>h</w:t>
      </w:r>
      <w:r w:rsidRPr="00956816">
        <w:rPr>
          <w:rFonts w:ascii="Arial" w:hAnsi="Arial" w:cs="Arial"/>
          <w:lang w:val="en-US"/>
        </w:rPr>
        <w:t xml:space="preserve"> is the zenital angle and </w:t>
      </w:r>
      <w:r w:rsidRPr="00956816">
        <w:rPr>
          <w:rFonts w:ascii="Arial" w:hAnsi="Arial" w:cs="Arial"/>
          <w:i/>
          <w:lang w:val="en-US"/>
        </w:rPr>
        <w:t>G</w:t>
      </w:r>
      <w:r w:rsidRPr="00956816">
        <w:rPr>
          <w:rFonts w:ascii="Arial" w:hAnsi="Arial" w:cs="Arial"/>
          <w:i/>
          <w:vertAlign w:val="subscript"/>
          <w:lang w:val="en-US"/>
        </w:rPr>
        <w:t>n</w:t>
      </w:r>
      <w:r w:rsidRPr="00956816">
        <w:rPr>
          <w:rFonts w:ascii="Arial" w:hAnsi="Arial" w:cs="Arial"/>
          <w:lang w:val="en-US"/>
        </w:rPr>
        <w:t xml:space="preserve"> is the parameter that describes leave distribution (</w:t>
      </w:r>
      <w:r w:rsidR="00F90E09">
        <w:rPr>
          <w:rFonts w:ascii="Arial" w:hAnsi="Arial" w:cs="Arial"/>
          <w:lang w:val="en-US"/>
        </w:rPr>
        <w:t xml:space="preserve">a </w:t>
      </w:r>
      <w:r w:rsidRPr="00956816">
        <w:rPr>
          <w:rFonts w:ascii="Arial" w:hAnsi="Arial" w:cs="Arial"/>
          <w:lang w:val="en-US"/>
        </w:rPr>
        <w:t xml:space="preserve">spherical angular distribution with </w:t>
      </w:r>
      <w:r w:rsidRPr="00956816">
        <w:rPr>
          <w:rFonts w:ascii="Arial" w:hAnsi="Arial" w:cs="Arial"/>
          <w:i/>
          <w:lang w:val="en-US"/>
        </w:rPr>
        <w:t>G</w:t>
      </w:r>
      <w:r w:rsidRPr="00956816">
        <w:rPr>
          <w:rFonts w:ascii="Arial" w:hAnsi="Arial" w:cs="Arial"/>
          <w:i/>
          <w:vertAlign w:val="subscript"/>
          <w:lang w:val="en-US"/>
        </w:rPr>
        <w:t>n</w:t>
      </w:r>
      <w:r w:rsidRPr="00956816">
        <w:rPr>
          <w:rFonts w:ascii="Arial" w:hAnsi="Arial" w:cs="Arial"/>
          <w:lang w:val="en-US"/>
        </w:rPr>
        <w:t> = 0.5</w:t>
      </w:r>
      <w:r w:rsidR="00F90E09">
        <w:rPr>
          <w:rFonts w:ascii="Arial" w:hAnsi="Arial" w:cs="Arial"/>
          <w:lang w:val="en-US"/>
        </w:rPr>
        <w:t xml:space="preserve"> is assumed</w:t>
      </w:r>
      <w:r w:rsidRPr="00956816">
        <w:rPr>
          <w:rFonts w:ascii="Arial" w:hAnsi="Arial" w:cs="Arial"/>
          <w:lang w:val="en-US"/>
        </w:rPr>
        <w:t xml:space="preserve">). </w:t>
      </w:r>
      <w:proofErr w:type="gramStart"/>
      <w:r w:rsidRPr="00956816">
        <w:rPr>
          <w:rFonts w:ascii="Arial" w:hAnsi="Arial" w:cs="Arial"/>
          <w:i/>
          <w:lang w:val="en-US"/>
        </w:rPr>
        <w:t>f(</w:t>
      </w:r>
      <w:proofErr w:type="gramEnd"/>
      <w:r w:rsidRPr="00956816">
        <w:rPr>
          <w:rFonts w:ascii="Arial" w:hAnsi="Arial" w:cs="Arial"/>
          <w:i/>
          <w:lang w:val="en-US"/>
        </w:rPr>
        <w:t>Z</w:t>
      </w:r>
      <w:r w:rsidRPr="00956816">
        <w:rPr>
          <w:rFonts w:ascii="Arial" w:hAnsi="Arial" w:cs="Arial"/>
          <w:i/>
          <w:vertAlign w:val="subscript"/>
          <w:lang w:val="en-US"/>
        </w:rPr>
        <w:t>h</w:t>
      </w:r>
      <w:r w:rsidRPr="00956816">
        <w:rPr>
          <w:rFonts w:ascii="Arial" w:hAnsi="Arial" w:cs="Arial"/>
          <w:i/>
          <w:lang w:val="en-US"/>
        </w:rPr>
        <w:t>)</w:t>
      </w:r>
      <w:r w:rsidRPr="00956816">
        <w:rPr>
          <w:rFonts w:ascii="Arial" w:hAnsi="Arial" w:cs="Arial"/>
          <w:lang w:val="en-US"/>
        </w:rPr>
        <w:t xml:space="preserve"> is the portion of descendent short wave radiation that is diffused at the canopy top:</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0"/>
          <w:lang w:val="en-US"/>
        </w:rPr>
        <w:object w:dxaOrig="2299" w:dyaOrig="680">
          <v:shape id="_x0000_i1111" type="#_x0000_t75" style="width:116.25pt;height:33pt" o:ole="">
            <v:imagedata r:id="rId259" o:title=""/>
          </v:shape>
          <o:OLEObject Type="Embed" ProgID="Equation.3" ShapeID="_x0000_i1111" DrawAspect="Content" ObjectID="_1370242822" r:id="rId260"/>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67</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ind w:firstLine="0"/>
        <w:rPr>
          <w:rFonts w:ascii="Arial" w:hAnsi="Arial" w:cs="Arial"/>
          <w:lang w:val="en-US"/>
        </w:rPr>
      </w:pPr>
      <w:proofErr w:type="gramStart"/>
      <w:r w:rsidRPr="00956816">
        <w:rPr>
          <w:rFonts w:ascii="Arial" w:hAnsi="Arial" w:cs="Arial"/>
          <w:lang w:val="en-US"/>
        </w:rPr>
        <w:t>and</w:t>
      </w:r>
      <w:proofErr w:type="gramEnd"/>
      <w:r w:rsidRPr="00956816">
        <w:rPr>
          <w:rFonts w:ascii="Arial" w:hAnsi="Arial" w:cs="Arial"/>
          <w:lang w:val="en-US"/>
        </w:rPr>
        <w:t xml:space="preserve"> </w:t>
      </w:r>
      <w:r w:rsidRPr="00956816">
        <w:rPr>
          <w:rFonts w:ascii="Arial" w:hAnsi="Arial" w:cs="Arial"/>
          <w:i/>
          <w:lang w:val="en-US"/>
        </w:rPr>
        <w:t>b</w:t>
      </w:r>
      <w:r w:rsidRPr="00956816">
        <w:rPr>
          <w:rFonts w:ascii="Arial" w:hAnsi="Arial" w:cs="Arial"/>
          <w:lang w:val="en-US"/>
        </w:rPr>
        <w:t xml:space="preserve"> is the scattering coefficient of leaves: </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ab/>
      </w:r>
      <w:r w:rsidR="0022521F" w:rsidRPr="00743826">
        <w:rPr>
          <w:rFonts w:ascii="Arial" w:hAnsi="Arial" w:cs="Arial"/>
          <w:position w:val="-30"/>
          <w:lang w:val="en-US"/>
        </w:rPr>
        <w:object w:dxaOrig="1860" w:dyaOrig="740">
          <v:shape id="_x0000_i1112" type="#_x0000_t75" style="width:93pt;height:36.75pt" o:ole="">
            <v:imagedata r:id="rId261" o:title=""/>
          </v:shape>
          <o:OLEObject Type="Embed" ProgID="Equation.3" ShapeID="_x0000_i1112" DrawAspect="Content" ObjectID="_1370242823" r:id="rId262"/>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68</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ind w:firstLine="0"/>
        <w:rPr>
          <w:rFonts w:ascii="Arial" w:hAnsi="Arial" w:cs="Arial"/>
          <w:lang w:val="en-US"/>
        </w:rPr>
      </w:pPr>
      <w:r w:rsidRPr="00956816">
        <w:rPr>
          <w:rFonts w:ascii="Arial" w:hAnsi="Arial" w:cs="Arial"/>
          <w:lang w:val="en-US"/>
        </w:rPr>
        <w:t xml:space="preserve">in which </w:t>
      </w:r>
      <w:r w:rsidRPr="00956816">
        <w:rPr>
          <w:rFonts w:ascii="Arial" w:hAnsi="Arial" w:cs="Arial"/>
          <w:i/>
          <w:lang w:val="en-US"/>
        </w:rPr>
        <w:t>ω</w:t>
      </w:r>
      <w:r w:rsidR="00925959" w:rsidRPr="00743826">
        <w:rPr>
          <w:rFonts w:ascii="Arial" w:hAnsi="Arial" w:cs="Arial"/>
          <w:lang w:val="en-US"/>
        </w:rPr>
        <w:t> (= 0.</w:t>
      </w:r>
      <w:r w:rsidRPr="00956816">
        <w:rPr>
          <w:rFonts w:ascii="Arial" w:hAnsi="Arial" w:cs="Arial"/>
          <w:lang w:val="en-US"/>
        </w:rPr>
        <w:t xml:space="preserve">2) is the single scattering albedo of leaves at </w:t>
      </w:r>
      <w:r w:rsidRPr="00956816">
        <w:rPr>
          <w:rFonts w:ascii="Arial" w:hAnsi="Arial" w:cs="Arial"/>
          <w:i/>
          <w:lang w:val="en-US"/>
        </w:rPr>
        <w:t>PAR</w:t>
      </w:r>
      <w:r w:rsidRPr="00956816">
        <w:rPr>
          <w:rFonts w:ascii="Arial" w:hAnsi="Arial" w:cs="Arial"/>
          <w:lang w:val="en-US"/>
        </w:rPr>
        <w:t>.</w:t>
      </w:r>
    </w:p>
    <w:p w:rsidR="00E54F3E" w:rsidRPr="00743826" w:rsidRDefault="00956816" w:rsidP="00E54F3E">
      <w:pPr>
        <w:rPr>
          <w:rFonts w:ascii="Arial" w:hAnsi="Arial" w:cs="Arial"/>
          <w:lang w:val="en-US"/>
        </w:rPr>
      </w:pPr>
      <w:r w:rsidRPr="00956816">
        <w:rPr>
          <w:rFonts w:ascii="Arial" w:hAnsi="Arial" w:cs="Arial"/>
          <w:lang w:val="en-US"/>
        </w:rPr>
        <w:t>If a homogeneous vertical distribution of leaves are assumed, CO</w:t>
      </w:r>
      <w:r w:rsidRPr="00956816">
        <w:rPr>
          <w:rFonts w:ascii="Arial" w:hAnsi="Arial" w:cs="Arial"/>
          <w:vertAlign w:val="subscript"/>
          <w:lang w:val="en-US"/>
        </w:rPr>
        <w:t>2</w:t>
      </w:r>
      <w:r w:rsidRPr="00956816">
        <w:rPr>
          <w:rFonts w:ascii="Arial" w:hAnsi="Arial" w:cs="Arial"/>
          <w:lang w:val="en-US"/>
        </w:rPr>
        <w:t xml:space="preserve"> net assimilation </w:t>
      </w:r>
      <w:r w:rsidRPr="00956816">
        <w:rPr>
          <w:rFonts w:ascii="Arial" w:hAnsi="Arial" w:cs="Arial"/>
          <w:i/>
          <w:lang w:val="en-US"/>
        </w:rPr>
        <w:t>A</w:t>
      </w:r>
      <w:r w:rsidRPr="00956816">
        <w:rPr>
          <w:rFonts w:ascii="Arial" w:hAnsi="Arial" w:cs="Arial"/>
          <w:lang w:val="en-US"/>
        </w:rPr>
        <w:t xml:space="preserve">, stomatal conductance </w:t>
      </w:r>
      <w:r w:rsidRPr="00956816">
        <w:rPr>
          <w:rFonts w:ascii="Arial" w:hAnsi="Arial" w:cs="Arial"/>
          <w:i/>
          <w:lang w:val="en-US"/>
        </w:rPr>
        <w:t>g</w:t>
      </w:r>
      <w:r w:rsidRPr="00956816">
        <w:rPr>
          <w:rFonts w:ascii="Arial" w:hAnsi="Arial" w:cs="Arial"/>
          <w:i/>
          <w:vertAlign w:val="subscript"/>
          <w:lang w:val="en-US"/>
        </w:rPr>
        <w:t>s</w:t>
      </w:r>
      <w:r w:rsidRPr="00956816">
        <w:rPr>
          <w:rFonts w:ascii="Arial" w:hAnsi="Arial" w:cs="Arial"/>
          <w:lang w:val="en-US"/>
        </w:rPr>
        <w:t xml:space="preserve"> and transpiration rate </w:t>
      </w:r>
      <w:r w:rsidRPr="00956816">
        <w:rPr>
          <w:rFonts w:ascii="Arial" w:hAnsi="Arial" w:cs="Arial"/>
          <w:i/>
          <w:lang w:val="en-US"/>
        </w:rPr>
        <w:t>T</w:t>
      </w:r>
      <w:r w:rsidRPr="00956816">
        <w:rPr>
          <w:rFonts w:ascii="Arial" w:hAnsi="Arial" w:cs="Arial"/>
          <w:i/>
          <w:vertAlign w:val="subscript"/>
          <w:lang w:val="en-US"/>
        </w:rPr>
        <w:t>Ags</w:t>
      </w:r>
      <w:r w:rsidRPr="00956816">
        <w:rPr>
          <w:rFonts w:ascii="Arial" w:hAnsi="Arial" w:cs="Arial"/>
          <w:lang w:val="en-US"/>
        </w:rPr>
        <w:t xml:space="preserve"> are given by:</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lastRenderedPageBreak/>
        <w:t xml:space="preserve"> </w:t>
      </w:r>
      <w:r w:rsidRPr="00956816">
        <w:rPr>
          <w:rFonts w:ascii="Arial" w:hAnsi="Arial" w:cs="Arial"/>
          <w:lang w:val="en-US"/>
        </w:rPr>
        <w:tab/>
      </w:r>
      <w:r w:rsidR="008E65A9" w:rsidRPr="00743826">
        <w:rPr>
          <w:rFonts w:ascii="Arial" w:hAnsi="Arial" w:cs="Arial"/>
          <w:position w:val="-108"/>
          <w:lang w:val="en-US"/>
        </w:rPr>
        <w:object w:dxaOrig="2020" w:dyaOrig="2280">
          <v:shape id="_x0000_i1113" type="#_x0000_t75" style="width:102pt;height:113.25pt" o:ole="">
            <v:imagedata r:id="rId263" o:title=""/>
          </v:shape>
          <o:OLEObject Type="Embed" ProgID="Equation.3" ShapeID="_x0000_i1113" DrawAspect="Content" ObjectID="_1370242824" r:id="rId264"/>
        </w:object>
      </w:r>
      <w:r w:rsidR="008E65A9" w:rsidRPr="00743826">
        <w:rPr>
          <w:rFonts w:ascii="Arial" w:hAnsi="Arial" w:cs="Arial"/>
          <w:position w:val="-108"/>
          <w:lang w:val="en-US"/>
        </w:rPr>
        <w:t>.</w:t>
      </w:r>
      <w:r w:rsidRPr="0095681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69</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rPr>
          <w:rFonts w:ascii="Arial" w:hAnsi="Arial" w:cs="Arial"/>
          <w:lang w:val="en-US"/>
        </w:rPr>
      </w:pPr>
      <w:r w:rsidRPr="00956816">
        <w:rPr>
          <w:rFonts w:ascii="Arial" w:hAnsi="Arial" w:cs="Arial"/>
          <w:lang w:val="en-US"/>
        </w:rPr>
        <w:t>The integrals are solved by applying the five-point Gaussian integration scheme:</w:t>
      </w:r>
    </w:p>
    <w:p w:rsidR="00E54F3E" w:rsidRPr="00743826" w:rsidRDefault="00956816" w:rsidP="00E54F3E">
      <w:pPr>
        <w:tabs>
          <w:tab w:val="center" w:pos="4706"/>
          <w:tab w:val="right" w:pos="9412"/>
        </w:tabs>
        <w:ind w:firstLine="0"/>
        <w:rPr>
          <w:rFonts w:ascii="Arial" w:hAnsi="Arial" w:cs="Arial"/>
          <w:lang w:val="en-US"/>
        </w:rPr>
      </w:pPr>
      <w:r w:rsidRPr="00956816">
        <w:rPr>
          <w:rFonts w:ascii="Arial" w:hAnsi="Arial" w:cs="Arial"/>
          <w:lang w:val="en-US"/>
        </w:rPr>
        <w:t xml:space="preserve">  </w:t>
      </w:r>
      <w:r w:rsidRPr="00956816">
        <w:rPr>
          <w:rFonts w:ascii="Arial" w:hAnsi="Arial" w:cs="Arial"/>
          <w:lang w:val="en-US"/>
        </w:rPr>
        <w:tab/>
      </w:r>
      <w:r w:rsidR="008E65A9" w:rsidRPr="00743826">
        <w:rPr>
          <w:rFonts w:ascii="Arial" w:hAnsi="Arial" w:cs="Arial"/>
          <w:position w:val="-98"/>
          <w:lang w:val="en-US"/>
        </w:rPr>
        <w:object w:dxaOrig="2500" w:dyaOrig="2079">
          <v:shape id="_x0000_i1114" type="#_x0000_t75" style="width:125.25pt;height:102pt" o:ole="">
            <v:imagedata r:id="rId265" o:title=""/>
          </v:shape>
          <o:OLEObject Type="Embed" ProgID="Equation.3" ShapeID="_x0000_i1114" DrawAspect="Content" ObjectID="_1370242825" r:id="rId266"/>
        </w:object>
      </w:r>
      <w:r w:rsidR="00E54F3E" w:rsidRPr="00743826">
        <w:rPr>
          <w:rFonts w:ascii="Arial" w:hAnsi="Arial" w:cs="Arial"/>
          <w:lang w:val="en-US"/>
        </w:rPr>
        <w:tab/>
        <w:t>[</w:t>
      </w:r>
      <w:r w:rsidR="00EB4AC9" w:rsidRPr="00956816">
        <w:rPr>
          <w:rFonts w:ascii="Arial" w:hAnsi="Arial" w:cs="Arial"/>
          <w:lang w:val="en-US"/>
        </w:rPr>
        <w:fldChar w:fldCharType="begin"/>
      </w:r>
      <w:r w:rsidRPr="00956816">
        <w:rPr>
          <w:rFonts w:ascii="Arial" w:hAnsi="Arial" w:cs="Arial"/>
          <w:lang w:val="en-US"/>
        </w:rPr>
        <w:instrText xml:space="preserve"> seq equa </w:instrText>
      </w:r>
      <w:r w:rsidR="00EB4AC9" w:rsidRPr="00956816">
        <w:rPr>
          <w:rFonts w:ascii="Arial" w:hAnsi="Arial" w:cs="Arial"/>
          <w:lang w:val="en-US"/>
        </w:rPr>
        <w:fldChar w:fldCharType="separate"/>
      </w:r>
      <w:r w:rsidR="00864ADF">
        <w:rPr>
          <w:rFonts w:ascii="Arial" w:hAnsi="Arial" w:cs="Arial"/>
          <w:noProof/>
          <w:lang w:val="en-US"/>
        </w:rPr>
        <w:t>70</w:t>
      </w:r>
      <w:r w:rsidR="00EB4AC9" w:rsidRPr="00956816">
        <w:rPr>
          <w:rFonts w:ascii="Arial" w:hAnsi="Arial" w:cs="Arial"/>
          <w:lang w:val="en-US"/>
        </w:rPr>
        <w:fldChar w:fldCharType="end"/>
      </w:r>
      <w:r w:rsidR="00E54F3E" w:rsidRPr="00743826">
        <w:rPr>
          <w:rFonts w:ascii="Arial" w:hAnsi="Arial" w:cs="Arial"/>
          <w:lang w:val="en-US"/>
        </w:rPr>
        <w:t>]</w:t>
      </w:r>
    </w:p>
    <w:p w:rsidR="00E54F3E" w:rsidRPr="00743826" w:rsidRDefault="00956816" w:rsidP="00E54F3E">
      <w:pPr>
        <w:tabs>
          <w:tab w:val="center" w:pos="4706"/>
          <w:tab w:val="right" w:pos="9412"/>
        </w:tabs>
        <w:ind w:firstLine="0"/>
        <w:rPr>
          <w:rFonts w:ascii="Arial" w:hAnsi="Arial" w:cs="Arial"/>
          <w:lang w:val="en-US"/>
        </w:rPr>
      </w:pPr>
      <w:bookmarkStart w:id="1002" w:name="_Toc274058959"/>
      <w:bookmarkStart w:id="1003" w:name="_Toc274059023"/>
      <w:bookmarkStart w:id="1004" w:name="_Toc274059090"/>
      <w:bookmarkStart w:id="1005" w:name="_Toc286740835"/>
      <w:bookmarkStart w:id="1006" w:name="_Toc294682627"/>
      <w:bookmarkStart w:id="1007" w:name="_Toc296436935"/>
      <w:r w:rsidRPr="00956816">
        <w:rPr>
          <w:rFonts w:ascii="Arial" w:hAnsi="Arial" w:cs="Arial"/>
          <w:lang w:val="en-US"/>
        </w:rPr>
        <w:t xml:space="preserve">where </w:t>
      </w:r>
      <w:r w:rsidRPr="00956816">
        <w:rPr>
          <w:rFonts w:ascii="Arial" w:hAnsi="Arial" w:cs="Arial"/>
          <w:i/>
          <w:lang w:val="en-US"/>
        </w:rPr>
        <w:t>z</w:t>
      </w:r>
      <w:r w:rsidRPr="00956816">
        <w:rPr>
          <w:rFonts w:ascii="Arial" w:hAnsi="Arial" w:cs="Arial"/>
          <w:i/>
          <w:vertAlign w:val="subscript"/>
          <w:lang w:val="en-US"/>
        </w:rPr>
        <w:t>i</w:t>
      </w:r>
      <w:r w:rsidRPr="00956816">
        <w:rPr>
          <w:rFonts w:ascii="Arial" w:hAnsi="Arial" w:cs="Arial"/>
          <w:lang w:val="en-US"/>
        </w:rPr>
        <w:t xml:space="preserve"> and </w:t>
      </w:r>
      <w:r w:rsidRPr="00956816">
        <w:rPr>
          <w:rFonts w:ascii="Arial" w:hAnsi="Arial" w:cs="Arial"/>
          <w:i/>
          <w:lang w:val="en-US"/>
        </w:rPr>
        <w:t>W</w:t>
      </w:r>
      <w:r w:rsidRPr="00956816">
        <w:rPr>
          <w:rFonts w:ascii="Arial" w:hAnsi="Arial" w:cs="Arial"/>
          <w:i/>
          <w:vertAlign w:val="subscript"/>
          <w:lang w:val="en-US"/>
        </w:rPr>
        <w:t>i</w:t>
      </w:r>
      <w:r w:rsidRPr="00956816">
        <w:rPr>
          <w:rFonts w:ascii="Arial" w:hAnsi="Arial" w:cs="Arial"/>
          <w:lang w:val="en-US"/>
        </w:rPr>
        <w:t xml:space="preserve"> are distance and weight of point </w:t>
      </w:r>
      <w:r w:rsidRPr="00956816">
        <w:rPr>
          <w:rFonts w:ascii="Arial" w:hAnsi="Arial" w:cs="Arial"/>
          <w:i/>
          <w:lang w:val="en-US"/>
        </w:rPr>
        <w:t>i</w:t>
      </w:r>
      <w:r w:rsidRPr="00956816">
        <w:rPr>
          <w:rFonts w:ascii="Arial" w:hAnsi="Arial" w:cs="Arial"/>
          <w:lang w:val="en-US"/>
        </w:rPr>
        <w:t>, respectively, and values are presented in Table </w:t>
      </w:r>
      <w:r w:rsidR="00EB4AC9" w:rsidRPr="00956816">
        <w:rPr>
          <w:rFonts w:ascii="Arial" w:hAnsi="Arial" w:cs="Arial"/>
          <w:lang w:val="en-US"/>
        </w:rPr>
        <w:fldChar w:fldCharType="begin"/>
      </w:r>
      <w:r w:rsidRPr="00956816">
        <w:rPr>
          <w:rFonts w:ascii="Arial" w:hAnsi="Arial" w:cs="Arial"/>
          <w:lang w:val="en-US"/>
        </w:rPr>
        <w:instrText xml:space="preserve"> seq </w:instrText>
      </w:r>
      <w:r w:rsidRPr="00956816">
        <w:rPr>
          <w:rFonts w:ascii="Arial" w:hAnsi="Arial" w:cs="Arial"/>
          <w:b/>
          <w:sz w:val="20"/>
          <w:szCs w:val="20"/>
          <w:lang w:val="en-US"/>
        </w:rPr>
        <w:instrText>Tabela \* ARABIC tb5</w:instrText>
      </w:r>
      <w:r w:rsidRPr="00956816">
        <w:rPr>
          <w:rFonts w:ascii="Arial" w:hAnsi="Arial" w:cs="Arial"/>
          <w:lang w:val="en-US"/>
        </w:rPr>
        <w:instrText xml:space="preserve"> </w:instrText>
      </w:r>
      <w:r w:rsidR="00EB4AC9" w:rsidRPr="00956816">
        <w:rPr>
          <w:rFonts w:ascii="Arial" w:hAnsi="Arial" w:cs="Arial"/>
          <w:lang w:val="en-US"/>
        </w:rPr>
        <w:fldChar w:fldCharType="separate"/>
      </w:r>
      <w:r w:rsidR="00864ADF">
        <w:rPr>
          <w:rFonts w:ascii="Arial" w:hAnsi="Arial" w:cs="Arial"/>
          <w:noProof/>
          <w:lang w:val="en-US"/>
        </w:rPr>
        <w:t>8</w:t>
      </w:r>
      <w:r w:rsidR="00EB4AC9" w:rsidRPr="00956816">
        <w:rPr>
          <w:rFonts w:ascii="Arial" w:hAnsi="Arial" w:cs="Arial"/>
          <w:lang w:val="en-US"/>
        </w:rPr>
        <w:fldChar w:fldCharType="end"/>
      </w:r>
      <w:r w:rsidR="00E54F3E" w:rsidRPr="00743826">
        <w:rPr>
          <w:rFonts w:ascii="Arial" w:hAnsi="Arial" w:cs="Arial"/>
          <w:lang w:val="en-US"/>
        </w:rPr>
        <w:t>.</w:t>
      </w:r>
      <w:bookmarkEnd w:id="1002"/>
      <w:bookmarkEnd w:id="1003"/>
      <w:bookmarkEnd w:id="1004"/>
      <w:bookmarkEnd w:id="1005"/>
      <w:bookmarkEnd w:id="1006"/>
      <w:bookmarkEnd w:id="1007"/>
    </w:p>
    <w:p w:rsidR="00E54F3E" w:rsidRPr="00743826" w:rsidRDefault="00E54F3E" w:rsidP="00E54F3E">
      <w:pPr>
        <w:rPr>
          <w:rFonts w:ascii="Arial" w:hAnsi="Arial" w:cs="Arial"/>
          <w:lang w:val="en-US"/>
        </w:rPr>
      </w:pPr>
    </w:p>
    <w:p w:rsidR="00E54F3E" w:rsidRPr="00743826" w:rsidRDefault="00956816" w:rsidP="003A3FB3">
      <w:pPr>
        <w:pStyle w:val="Legenda"/>
        <w:keepNext/>
        <w:spacing w:after="0" w:line="360" w:lineRule="auto"/>
        <w:ind w:firstLine="0"/>
        <w:rPr>
          <w:rFonts w:ascii="Arial" w:hAnsi="Arial" w:cs="Arial"/>
          <w:b w:val="0"/>
          <w:color w:val="auto"/>
          <w:sz w:val="20"/>
          <w:szCs w:val="20"/>
          <w:lang w:val="en-US"/>
        </w:rPr>
      </w:pPr>
      <w:bookmarkStart w:id="1008" w:name="_Toc296436877"/>
      <w:bookmarkStart w:id="1009" w:name="_Toc296436936"/>
      <w:bookmarkStart w:id="1010" w:name="_Toc274058559"/>
      <w:bookmarkStart w:id="1011" w:name="_Toc274058772"/>
      <w:bookmarkStart w:id="1012" w:name="_Toc274058828"/>
      <w:bookmarkStart w:id="1013" w:name="_Toc274058960"/>
      <w:bookmarkStart w:id="1014" w:name="_Toc274059001"/>
      <w:bookmarkStart w:id="1015" w:name="_Toc274059024"/>
      <w:bookmarkStart w:id="1016" w:name="_Toc274059091"/>
      <w:bookmarkStart w:id="1017" w:name="_Toc286740718"/>
      <w:bookmarkStart w:id="1018" w:name="_Toc286740836"/>
      <w:bookmarkStart w:id="1019" w:name="_Toc286746265"/>
      <w:bookmarkStart w:id="1020" w:name="_Toc294682575"/>
      <w:bookmarkStart w:id="1021" w:name="_Toc294682628"/>
      <w:bookmarkStart w:id="1022" w:name="OLE_LINK5"/>
      <w:bookmarkStart w:id="1023" w:name="OLE_LINK6"/>
      <w:r w:rsidRPr="00956816">
        <w:rPr>
          <w:rFonts w:ascii="Arial" w:hAnsi="Arial" w:cs="Arial"/>
          <w:b w:val="0"/>
          <w:color w:val="auto"/>
          <w:sz w:val="20"/>
          <w:szCs w:val="20"/>
          <w:lang w:val="en-US"/>
        </w:rPr>
        <w:t xml:space="preserve">Table </w:t>
      </w:r>
      <w:bookmarkStart w:id="1024" w:name="tb5"/>
      <w:r w:rsidR="00EB4AC9" w:rsidRPr="00956816">
        <w:rPr>
          <w:rFonts w:ascii="Arial" w:hAnsi="Arial" w:cs="Arial"/>
          <w:b w:val="0"/>
          <w:color w:val="auto"/>
          <w:sz w:val="20"/>
          <w:szCs w:val="20"/>
          <w:lang w:val="en-US"/>
        </w:rPr>
        <w:fldChar w:fldCharType="begin"/>
      </w:r>
      <w:r w:rsidRPr="00956816">
        <w:rPr>
          <w:rFonts w:ascii="Arial" w:hAnsi="Arial" w:cs="Arial"/>
          <w:b w:val="0"/>
          <w:color w:val="auto"/>
          <w:sz w:val="20"/>
          <w:szCs w:val="20"/>
          <w:lang w:val="en-US"/>
        </w:rPr>
        <w:instrText xml:space="preserve"> SEQ Tabela \* ARABIC </w:instrText>
      </w:r>
      <w:r w:rsidR="00EB4AC9" w:rsidRPr="00956816">
        <w:rPr>
          <w:rFonts w:ascii="Arial" w:hAnsi="Arial" w:cs="Arial"/>
          <w:b w:val="0"/>
          <w:color w:val="auto"/>
          <w:sz w:val="20"/>
          <w:szCs w:val="20"/>
          <w:lang w:val="en-US"/>
        </w:rPr>
        <w:fldChar w:fldCharType="separate"/>
      </w:r>
      <w:r w:rsidR="00864ADF">
        <w:rPr>
          <w:rFonts w:ascii="Arial" w:hAnsi="Arial" w:cs="Arial"/>
          <w:b w:val="0"/>
          <w:noProof/>
          <w:color w:val="auto"/>
          <w:sz w:val="20"/>
          <w:szCs w:val="20"/>
          <w:lang w:val="en-US"/>
        </w:rPr>
        <w:t>8</w:t>
      </w:r>
      <w:r w:rsidR="00EB4AC9" w:rsidRPr="00956816">
        <w:rPr>
          <w:rFonts w:ascii="Arial" w:hAnsi="Arial" w:cs="Arial"/>
          <w:b w:val="0"/>
          <w:color w:val="auto"/>
          <w:sz w:val="20"/>
          <w:szCs w:val="20"/>
          <w:lang w:val="en-US"/>
        </w:rPr>
        <w:fldChar w:fldCharType="end"/>
      </w:r>
      <w:bookmarkEnd w:id="1024"/>
      <w:r w:rsidR="005F169B" w:rsidRPr="00743826">
        <w:rPr>
          <w:rFonts w:ascii="Arial" w:hAnsi="Arial" w:cs="Arial"/>
          <w:b w:val="0"/>
          <w:bCs w:val="0"/>
          <w:color w:val="auto"/>
          <w:sz w:val="20"/>
          <w:szCs w:val="20"/>
          <w:lang w:val="en-US"/>
        </w:rPr>
        <w:t xml:space="preserve"> – </w:t>
      </w:r>
      <w:r w:rsidRPr="00956816">
        <w:rPr>
          <w:rFonts w:ascii="Arial" w:hAnsi="Arial" w:cs="Arial"/>
          <w:b w:val="0"/>
          <w:bCs w:val="0"/>
          <w:color w:val="auto"/>
          <w:sz w:val="20"/>
          <w:szCs w:val="20"/>
          <w:lang w:val="en-US"/>
        </w:rPr>
        <w:t>Weights and distances of five points integration</w:t>
      </w:r>
      <w:bookmarkEnd w:id="1008"/>
      <w:bookmarkEnd w:id="1009"/>
      <w:r w:rsidRPr="00956816">
        <w:rPr>
          <w:rFonts w:ascii="Arial" w:hAnsi="Arial" w:cs="Arial"/>
          <w:b w:val="0"/>
          <w:bCs w:val="0"/>
          <w:color w:val="auto"/>
          <w:sz w:val="20"/>
          <w:szCs w:val="20"/>
          <w:lang w:val="en-US"/>
        </w:rPr>
        <w:t xml:space="preserve"> </w:t>
      </w:r>
      <w:bookmarkEnd w:id="1010"/>
      <w:bookmarkEnd w:id="1011"/>
      <w:bookmarkEnd w:id="1012"/>
      <w:bookmarkEnd w:id="1013"/>
      <w:bookmarkEnd w:id="1014"/>
      <w:bookmarkEnd w:id="1015"/>
      <w:bookmarkEnd w:id="1016"/>
      <w:bookmarkEnd w:id="1017"/>
      <w:bookmarkEnd w:id="1018"/>
      <w:bookmarkEnd w:id="1019"/>
      <w:bookmarkEnd w:id="1020"/>
      <w:bookmarkEnd w:id="1021"/>
    </w:p>
    <w:tbl>
      <w:tblPr>
        <w:tblStyle w:val="Tabelacomgrade"/>
        <w:tblW w:w="0" w:type="auto"/>
        <w:jc w:val="center"/>
        <w:tblBorders>
          <w:left w:val="none" w:sz="0" w:space="0" w:color="auto"/>
          <w:right w:val="none" w:sz="0" w:space="0" w:color="auto"/>
          <w:insideV w:val="none" w:sz="0" w:space="0" w:color="auto"/>
        </w:tblBorders>
        <w:tblLook w:val="04A0"/>
      </w:tblPr>
      <w:tblGrid>
        <w:gridCol w:w="1243"/>
        <w:gridCol w:w="1261"/>
        <w:gridCol w:w="1261"/>
        <w:gridCol w:w="1261"/>
        <w:gridCol w:w="1261"/>
        <w:gridCol w:w="1261"/>
      </w:tblGrid>
      <w:tr w:rsidR="00E54F3E" w:rsidRPr="00743826" w:rsidTr="00626821">
        <w:trPr>
          <w:jc w:val="center"/>
        </w:trPr>
        <w:tc>
          <w:tcPr>
            <w:tcW w:w="1243" w:type="dxa"/>
            <w:tcBorders>
              <w:bottom w:val="single" w:sz="4" w:space="0" w:color="000000" w:themeColor="text1"/>
            </w:tcBorders>
            <w:vAlign w:val="center"/>
          </w:tcPr>
          <w:bookmarkEnd w:id="1022"/>
          <w:bookmarkEnd w:id="1023"/>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szCs w:val="24"/>
                <w:lang w:val="en-US"/>
              </w:rPr>
              <w:t>Point</w:t>
            </w:r>
          </w:p>
        </w:tc>
        <w:tc>
          <w:tcPr>
            <w:tcW w:w="1261" w:type="dxa"/>
            <w:tcBorders>
              <w:bottom w:val="single" w:sz="4" w:space="0" w:color="000000" w:themeColor="text1"/>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i/>
                <w:szCs w:val="24"/>
                <w:lang w:val="en-US"/>
              </w:rPr>
              <w:t>i</w:t>
            </w:r>
            <w:r w:rsidRPr="00956816">
              <w:rPr>
                <w:rFonts w:ascii="Arial" w:hAnsi="Arial" w:cs="Arial"/>
                <w:szCs w:val="24"/>
                <w:lang w:val="en-US"/>
              </w:rPr>
              <w:t xml:space="preserve"> = 1</w:t>
            </w:r>
          </w:p>
        </w:tc>
        <w:tc>
          <w:tcPr>
            <w:tcW w:w="1261" w:type="dxa"/>
            <w:tcBorders>
              <w:bottom w:val="single" w:sz="4" w:space="0" w:color="000000" w:themeColor="text1"/>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i/>
                <w:szCs w:val="24"/>
                <w:lang w:val="en-US"/>
              </w:rPr>
              <w:t>i</w:t>
            </w:r>
            <w:r w:rsidRPr="00956816">
              <w:rPr>
                <w:rFonts w:ascii="Arial" w:hAnsi="Arial" w:cs="Arial"/>
                <w:szCs w:val="24"/>
                <w:lang w:val="en-US"/>
              </w:rPr>
              <w:t xml:space="preserve"> = 2 </w:t>
            </w:r>
          </w:p>
        </w:tc>
        <w:tc>
          <w:tcPr>
            <w:tcW w:w="1261" w:type="dxa"/>
            <w:tcBorders>
              <w:bottom w:val="single" w:sz="4" w:space="0" w:color="000000" w:themeColor="text1"/>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i/>
                <w:szCs w:val="24"/>
                <w:lang w:val="en-US"/>
              </w:rPr>
              <w:t>i</w:t>
            </w:r>
            <w:r w:rsidRPr="00956816">
              <w:rPr>
                <w:rFonts w:ascii="Arial" w:hAnsi="Arial" w:cs="Arial"/>
                <w:szCs w:val="24"/>
                <w:lang w:val="en-US"/>
              </w:rPr>
              <w:t xml:space="preserve"> = 3</w:t>
            </w:r>
          </w:p>
        </w:tc>
        <w:tc>
          <w:tcPr>
            <w:tcW w:w="1261" w:type="dxa"/>
            <w:tcBorders>
              <w:bottom w:val="single" w:sz="4" w:space="0" w:color="000000" w:themeColor="text1"/>
            </w:tcBorders>
          </w:tcPr>
          <w:p w:rsidR="00E54F3E" w:rsidRPr="00743826" w:rsidRDefault="00956816" w:rsidP="00A040EA">
            <w:pPr>
              <w:keepNext/>
              <w:spacing w:before="120"/>
              <w:ind w:firstLine="0"/>
              <w:jc w:val="center"/>
              <w:rPr>
                <w:rFonts w:ascii="Arial" w:hAnsi="Arial" w:cs="Arial"/>
                <w:i/>
                <w:szCs w:val="24"/>
                <w:lang w:val="en-US"/>
              </w:rPr>
            </w:pPr>
            <w:r w:rsidRPr="00956816">
              <w:rPr>
                <w:rFonts w:ascii="Arial" w:hAnsi="Arial" w:cs="Arial"/>
                <w:i/>
                <w:szCs w:val="24"/>
                <w:lang w:val="en-US"/>
              </w:rPr>
              <w:t>i</w:t>
            </w:r>
            <w:r w:rsidRPr="00956816">
              <w:rPr>
                <w:rFonts w:ascii="Arial" w:hAnsi="Arial" w:cs="Arial"/>
                <w:szCs w:val="24"/>
                <w:lang w:val="en-US"/>
              </w:rPr>
              <w:t xml:space="preserve"> = 4</w:t>
            </w:r>
          </w:p>
        </w:tc>
        <w:tc>
          <w:tcPr>
            <w:tcW w:w="1261" w:type="dxa"/>
            <w:tcBorders>
              <w:bottom w:val="single" w:sz="4" w:space="0" w:color="000000" w:themeColor="text1"/>
            </w:tcBorders>
          </w:tcPr>
          <w:p w:rsidR="00E54F3E" w:rsidRPr="00743826" w:rsidRDefault="00956816" w:rsidP="00A040EA">
            <w:pPr>
              <w:keepNext/>
              <w:spacing w:before="120"/>
              <w:ind w:firstLine="0"/>
              <w:jc w:val="center"/>
              <w:rPr>
                <w:rFonts w:ascii="Arial" w:hAnsi="Arial" w:cs="Arial"/>
                <w:i/>
                <w:szCs w:val="24"/>
                <w:lang w:val="en-US"/>
              </w:rPr>
            </w:pPr>
            <w:r w:rsidRPr="00956816">
              <w:rPr>
                <w:rFonts w:ascii="Arial" w:hAnsi="Arial" w:cs="Arial"/>
                <w:i/>
                <w:szCs w:val="24"/>
                <w:lang w:val="en-US"/>
              </w:rPr>
              <w:t>i</w:t>
            </w:r>
            <w:r w:rsidRPr="00956816">
              <w:rPr>
                <w:rFonts w:ascii="Arial" w:hAnsi="Arial" w:cs="Arial"/>
                <w:szCs w:val="24"/>
                <w:lang w:val="en-US"/>
              </w:rPr>
              <w:t xml:space="preserve"> = 5</w:t>
            </w:r>
          </w:p>
        </w:tc>
      </w:tr>
      <w:tr w:rsidR="00E54F3E" w:rsidRPr="00743826" w:rsidTr="00626821">
        <w:trPr>
          <w:jc w:val="center"/>
        </w:trPr>
        <w:tc>
          <w:tcPr>
            <w:tcW w:w="1243" w:type="dxa"/>
            <w:tcBorders>
              <w:bottom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szCs w:val="24"/>
                <w:lang w:val="en-US"/>
              </w:rPr>
              <w:t>Weight</w:t>
            </w:r>
          </w:p>
        </w:tc>
        <w:tc>
          <w:tcPr>
            <w:tcW w:w="126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0.1184635</w:t>
            </w:r>
          </w:p>
        </w:tc>
        <w:tc>
          <w:tcPr>
            <w:tcW w:w="126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0.2393144</w:t>
            </w:r>
          </w:p>
        </w:tc>
        <w:tc>
          <w:tcPr>
            <w:tcW w:w="126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0.2844444</w:t>
            </w:r>
          </w:p>
        </w:tc>
        <w:tc>
          <w:tcPr>
            <w:tcW w:w="126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0.2393144</w:t>
            </w:r>
          </w:p>
        </w:tc>
        <w:tc>
          <w:tcPr>
            <w:tcW w:w="1261" w:type="dxa"/>
            <w:tcBorders>
              <w:bottom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0.1184635</w:t>
            </w:r>
          </w:p>
        </w:tc>
      </w:tr>
      <w:tr w:rsidR="00E54F3E" w:rsidRPr="00743826" w:rsidTr="00626821">
        <w:trPr>
          <w:jc w:val="center"/>
        </w:trPr>
        <w:tc>
          <w:tcPr>
            <w:tcW w:w="1243" w:type="dxa"/>
            <w:tcBorders>
              <w:top w:val="nil"/>
            </w:tcBorders>
            <w:vAlign w:val="center"/>
          </w:tcPr>
          <w:p w:rsidR="00E54F3E" w:rsidRPr="00743826" w:rsidRDefault="00956816" w:rsidP="00A040EA">
            <w:pPr>
              <w:keepNext/>
              <w:spacing w:before="120"/>
              <w:ind w:firstLine="0"/>
              <w:jc w:val="left"/>
              <w:rPr>
                <w:rFonts w:ascii="Arial" w:hAnsi="Arial" w:cs="Arial"/>
                <w:szCs w:val="24"/>
                <w:lang w:val="en-US"/>
              </w:rPr>
            </w:pPr>
            <w:r w:rsidRPr="00956816">
              <w:rPr>
                <w:rFonts w:ascii="Arial" w:hAnsi="Arial" w:cs="Arial"/>
                <w:szCs w:val="24"/>
                <w:lang w:val="en-US"/>
              </w:rPr>
              <w:t>Distance</w:t>
            </w:r>
          </w:p>
        </w:tc>
        <w:tc>
          <w:tcPr>
            <w:tcW w:w="1261"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0.0469101</w:t>
            </w:r>
          </w:p>
        </w:tc>
        <w:tc>
          <w:tcPr>
            <w:tcW w:w="1261"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0.2307534</w:t>
            </w:r>
          </w:p>
        </w:tc>
        <w:tc>
          <w:tcPr>
            <w:tcW w:w="1261" w:type="dxa"/>
            <w:tcBorders>
              <w:top w:val="nil"/>
            </w:tcBorders>
            <w:vAlign w:val="center"/>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0.5</w:t>
            </w:r>
          </w:p>
        </w:tc>
        <w:tc>
          <w:tcPr>
            <w:tcW w:w="1261" w:type="dxa"/>
            <w:tcBorders>
              <w:top w:val="nil"/>
            </w:tcBorders>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0.7692465</w:t>
            </w:r>
          </w:p>
        </w:tc>
        <w:tc>
          <w:tcPr>
            <w:tcW w:w="1261" w:type="dxa"/>
            <w:tcBorders>
              <w:top w:val="nil"/>
            </w:tcBorders>
          </w:tcPr>
          <w:p w:rsidR="00E54F3E" w:rsidRPr="00743826" w:rsidRDefault="00956816" w:rsidP="00A040EA">
            <w:pPr>
              <w:keepNext/>
              <w:spacing w:before="120"/>
              <w:ind w:firstLine="0"/>
              <w:jc w:val="center"/>
              <w:rPr>
                <w:rFonts w:ascii="Arial" w:hAnsi="Arial" w:cs="Arial"/>
                <w:szCs w:val="24"/>
                <w:lang w:val="en-US"/>
              </w:rPr>
            </w:pPr>
            <w:r w:rsidRPr="00956816">
              <w:rPr>
                <w:rFonts w:ascii="Arial" w:hAnsi="Arial" w:cs="Arial"/>
                <w:szCs w:val="24"/>
                <w:lang w:val="en-US"/>
              </w:rPr>
              <w:t>0.9530899</w:t>
            </w:r>
          </w:p>
        </w:tc>
      </w:tr>
    </w:tbl>
    <w:p w:rsidR="00E54F3E" w:rsidRPr="00743826" w:rsidRDefault="00E54F3E" w:rsidP="00E54F3E">
      <w:pPr>
        <w:rPr>
          <w:rFonts w:ascii="Arial" w:hAnsi="Arial" w:cs="Arial"/>
          <w:lang w:val="en-US"/>
        </w:rPr>
      </w:pPr>
    </w:p>
    <w:p w:rsidR="00B8091A" w:rsidRPr="00743826" w:rsidRDefault="00956816">
      <w:pPr>
        <w:spacing w:after="200" w:line="276" w:lineRule="auto"/>
        <w:ind w:firstLine="0"/>
        <w:jc w:val="left"/>
        <w:rPr>
          <w:rFonts w:ascii="Arial" w:hAnsi="Arial" w:cs="Arial"/>
          <w:b/>
          <w:szCs w:val="24"/>
          <w:lang w:val="en-US"/>
        </w:rPr>
      </w:pPr>
      <w:r w:rsidRPr="00956816">
        <w:rPr>
          <w:rFonts w:ascii="Arial" w:hAnsi="Arial" w:cs="Arial"/>
          <w:b/>
          <w:szCs w:val="24"/>
          <w:lang w:val="en-US"/>
        </w:rPr>
        <w:br w:type="page"/>
      </w:r>
    </w:p>
    <w:p w:rsidR="00B8091A" w:rsidRPr="00743826" w:rsidRDefault="00192E05" w:rsidP="00B8091A">
      <w:pPr>
        <w:ind w:firstLine="0"/>
        <w:rPr>
          <w:rFonts w:ascii="Arial" w:hAnsi="Arial" w:cs="Arial"/>
          <w:b/>
          <w:szCs w:val="24"/>
          <w:lang w:val="en-US"/>
        </w:rPr>
      </w:pPr>
      <w:r w:rsidRPr="00743826">
        <w:rPr>
          <w:rFonts w:ascii="Arial" w:hAnsi="Arial" w:cs="Arial"/>
          <w:b/>
          <w:szCs w:val="24"/>
          <w:lang w:val="en-US"/>
        </w:rPr>
        <w:lastRenderedPageBreak/>
        <w:t>Appendix</w:t>
      </w:r>
      <w:r w:rsidR="00956816" w:rsidRPr="00956816">
        <w:rPr>
          <w:rFonts w:ascii="Arial" w:hAnsi="Arial" w:cs="Arial"/>
          <w:b/>
          <w:szCs w:val="24"/>
          <w:lang w:val="en-US"/>
        </w:rPr>
        <w:t xml:space="preserve"> </w:t>
      </w:r>
      <w:bookmarkStart w:id="1025" w:name="anx1"/>
      <w:r w:rsidR="00EB4AC9" w:rsidRPr="00956816">
        <w:rPr>
          <w:rFonts w:ascii="Arial" w:hAnsi="Arial" w:cs="Arial"/>
          <w:b/>
          <w:szCs w:val="24"/>
          <w:lang w:val="en-US"/>
        </w:rPr>
        <w:fldChar w:fldCharType="begin"/>
      </w:r>
      <w:r w:rsidR="00956816" w:rsidRPr="00956816">
        <w:rPr>
          <w:rFonts w:ascii="Arial" w:hAnsi="Arial" w:cs="Arial"/>
          <w:b/>
          <w:szCs w:val="24"/>
          <w:lang w:val="en-US"/>
        </w:rPr>
        <w:instrText xml:space="preserve"> seq anex </w:instrText>
      </w:r>
      <w:r w:rsidR="00EB4AC9" w:rsidRPr="00956816">
        <w:rPr>
          <w:rFonts w:ascii="Arial" w:hAnsi="Arial" w:cs="Arial"/>
          <w:b/>
          <w:szCs w:val="24"/>
          <w:lang w:val="en-US"/>
        </w:rPr>
        <w:fldChar w:fldCharType="separate"/>
      </w:r>
      <w:r w:rsidR="00864ADF">
        <w:rPr>
          <w:rFonts w:ascii="Arial" w:hAnsi="Arial" w:cs="Arial"/>
          <w:b/>
          <w:noProof/>
          <w:szCs w:val="24"/>
          <w:lang w:val="en-US"/>
        </w:rPr>
        <w:t>2</w:t>
      </w:r>
      <w:r w:rsidR="00EB4AC9" w:rsidRPr="00956816">
        <w:rPr>
          <w:rFonts w:ascii="Arial" w:hAnsi="Arial" w:cs="Arial"/>
          <w:b/>
          <w:szCs w:val="24"/>
          <w:lang w:val="en-US"/>
        </w:rPr>
        <w:fldChar w:fldCharType="end"/>
      </w:r>
      <w:bookmarkEnd w:id="1025"/>
      <w:r w:rsidR="00B8091A" w:rsidRPr="00743826">
        <w:rPr>
          <w:rFonts w:ascii="Arial" w:hAnsi="Arial" w:cs="Arial"/>
          <w:b/>
          <w:szCs w:val="24"/>
          <w:lang w:val="en-US"/>
        </w:rPr>
        <w:t xml:space="preserve">: </w:t>
      </w:r>
      <w:r w:rsidR="00956816" w:rsidRPr="00956816">
        <w:rPr>
          <w:rFonts w:ascii="Arial" w:hAnsi="Arial" w:cs="Arial"/>
          <w:b/>
          <w:szCs w:val="24"/>
          <w:lang w:val="en-US"/>
        </w:rPr>
        <w:t>Source code of CO</w:t>
      </w:r>
      <w:r w:rsidR="00956816" w:rsidRPr="00956816">
        <w:rPr>
          <w:rFonts w:ascii="Arial" w:hAnsi="Arial" w:cs="Arial"/>
          <w:b/>
          <w:szCs w:val="24"/>
          <w:vertAlign w:val="subscript"/>
          <w:lang w:val="en-US"/>
        </w:rPr>
        <w:t>2</w:t>
      </w:r>
      <w:r w:rsidR="00956816" w:rsidRPr="00956816">
        <w:rPr>
          <w:rFonts w:ascii="Arial" w:hAnsi="Arial" w:cs="Arial"/>
          <w:b/>
          <w:szCs w:val="24"/>
          <w:lang w:val="en-US"/>
        </w:rPr>
        <w:t xml:space="preserve"> assimilation model</w:t>
      </w:r>
    </w:p>
    <w:p w:rsidR="00CE550F" w:rsidRPr="00743826" w:rsidRDefault="00956816" w:rsidP="00E663C2">
      <w:pPr>
        <w:rPr>
          <w:rFonts w:ascii="Arial" w:hAnsi="Arial" w:cs="Arial"/>
          <w:szCs w:val="24"/>
          <w:lang w:val="en-US"/>
        </w:rPr>
      </w:pPr>
      <w:r w:rsidRPr="00956816">
        <w:rPr>
          <w:rFonts w:ascii="Arial" w:hAnsi="Arial" w:cs="Arial"/>
          <w:szCs w:val="24"/>
          <w:lang w:val="en-US"/>
        </w:rPr>
        <w:t xml:space="preserve">The </w:t>
      </w:r>
      <w:r w:rsidRPr="00956816">
        <w:rPr>
          <w:rFonts w:ascii="Arial" w:hAnsi="Arial" w:cs="Arial"/>
          <w:i/>
          <w:szCs w:val="24"/>
          <w:lang w:val="en-US"/>
        </w:rPr>
        <w:t>Ag</w:t>
      </w:r>
      <w:r w:rsidRPr="00956816">
        <w:rPr>
          <w:rFonts w:ascii="Arial" w:hAnsi="Arial" w:cs="Arial"/>
          <w:i/>
          <w:szCs w:val="24"/>
          <w:lang w:val="en-US"/>
        </w:rPr>
        <w:softHyphen/>
      </w:r>
      <w:r w:rsidRPr="00956816">
        <w:rPr>
          <w:rFonts w:ascii="Arial" w:hAnsi="Arial" w:cs="Arial"/>
          <w:i/>
          <w:szCs w:val="24"/>
          <w:vertAlign w:val="subscript"/>
          <w:lang w:val="en-US"/>
        </w:rPr>
        <w:t>s</w:t>
      </w:r>
      <w:r w:rsidRPr="00956816">
        <w:rPr>
          <w:rFonts w:ascii="Arial" w:hAnsi="Arial" w:cs="Arial"/>
          <w:szCs w:val="24"/>
          <w:lang w:val="en-US"/>
        </w:rPr>
        <w:t xml:space="preserve"> model was programmed in ForTran</w:t>
      </w:r>
      <w:r w:rsidRPr="00956816">
        <w:rPr>
          <w:rFonts w:ascii="Arial" w:hAnsi="Arial" w:cs="Arial"/>
          <w:szCs w:val="24"/>
          <w:vertAlign w:val="superscript"/>
          <w:lang w:val="en-US"/>
        </w:rPr>
        <w:t>®</w:t>
      </w:r>
      <w:r w:rsidRPr="00956816">
        <w:rPr>
          <w:rFonts w:ascii="Arial" w:hAnsi="Arial" w:cs="Arial"/>
          <w:szCs w:val="24"/>
          <w:lang w:val="en-US"/>
        </w:rPr>
        <w:t xml:space="preserve"> programming language and the source code is presented below. The main program is called code_canopy_tese.f90. </w:t>
      </w:r>
      <w:r w:rsidR="00F90E09">
        <w:rPr>
          <w:rFonts w:ascii="Arial" w:hAnsi="Arial" w:cs="Arial"/>
          <w:szCs w:val="24"/>
          <w:lang w:val="en-US"/>
        </w:rPr>
        <w:t>F</w:t>
      </w:r>
      <w:r w:rsidRPr="00956816">
        <w:rPr>
          <w:rFonts w:ascii="Arial" w:hAnsi="Arial" w:cs="Arial"/>
          <w:szCs w:val="24"/>
          <w:lang w:val="en-US"/>
        </w:rPr>
        <w:t xml:space="preserve">our </w:t>
      </w:r>
      <w:r w:rsidR="00F90E09">
        <w:rPr>
          <w:rFonts w:ascii="Arial" w:hAnsi="Arial" w:cs="Arial"/>
          <w:szCs w:val="24"/>
          <w:lang w:val="en-US"/>
        </w:rPr>
        <w:t xml:space="preserve">more </w:t>
      </w:r>
      <w:r w:rsidRPr="00956816">
        <w:rPr>
          <w:rFonts w:ascii="Arial" w:hAnsi="Arial" w:cs="Arial"/>
          <w:szCs w:val="24"/>
          <w:lang w:val="en-US"/>
        </w:rPr>
        <w:t xml:space="preserve">files </w:t>
      </w:r>
      <w:r w:rsidR="00F90E09">
        <w:rPr>
          <w:rFonts w:ascii="Arial" w:hAnsi="Arial" w:cs="Arial"/>
          <w:szCs w:val="24"/>
          <w:lang w:val="en-US"/>
        </w:rPr>
        <w:t xml:space="preserve">are needed to run the </w:t>
      </w:r>
      <w:r w:rsidRPr="00956816">
        <w:rPr>
          <w:rFonts w:ascii="Arial" w:hAnsi="Arial" w:cs="Arial"/>
          <w:szCs w:val="24"/>
          <w:lang w:val="en-US"/>
        </w:rPr>
        <w:t xml:space="preserve">simulations: the ags_canopy.inp file which contains some input parameters and </w:t>
      </w:r>
      <w:r w:rsidR="00F90E09">
        <w:rPr>
          <w:rFonts w:ascii="Arial" w:hAnsi="Arial" w:cs="Arial"/>
          <w:szCs w:val="24"/>
          <w:lang w:val="en-US"/>
        </w:rPr>
        <w:t xml:space="preserve">file </w:t>
      </w:r>
      <w:r w:rsidRPr="00956816">
        <w:rPr>
          <w:rFonts w:ascii="Arial" w:hAnsi="Arial" w:cs="Arial"/>
          <w:szCs w:val="24"/>
          <w:lang w:val="en-US"/>
        </w:rPr>
        <w:t>name</w:t>
      </w:r>
      <w:r w:rsidR="00F90E09">
        <w:rPr>
          <w:rFonts w:ascii="Arial" w:hAnsi="Arial" w:cs="Arial"/>
          <w:szCs w:val="24"/>
          <w:lang w:val="en-US"/>
        </w:rPr>
        <w:t>s</w:t>
      </w:r>
      <w:r w:rsidRPr="00956816">
        <w:rPr>
          <w:rFonts w:ascii="Arial" w:hAnsi="Arial" w:cs="Arial"/>
          <w:szCs w:val="24"/>
          <w:lang w:val="en-US"/>
        </w:rPr>
        <w:t xml:space="preserve">; the bean1.txt file with values of </w:t>
      </w:r>
      <w:r w:rsidRPr="00956816">
        <w:rPr>
          <w:rFonts w:ascii="Arial" w:hAnsi="Arial" w:cs="Arial"/>
          <w:i/>
          <w:szCs w:val="24"/>
          <w:lang w:val="en-US"/>
        </w:rPr>
        <w:t>D</w:t>
      </w:r>
      <w:r w:rsidRPr="00956816">
        <w:rPr>
          <w:rFonts w:ascii="Arial" w:hAnsi="Arial" w:cs="Arial"/>
          <w:i/>
          <w:szCs w:val="24"/>
          <w:vertAlign w:val="subscript"/>
          <w:lang w:val="en-US"/>
        </w:rPr>
        <w:t>max</w:t>
      </w:r>
      <w:r w:rsidRPr="00956816">
        <w:rPr>
          <w:rFonts w:ascii="Arial" w:hAnsi="Arial" w:cs="Arial"/>
          <w:szCs w:val="24"/>
          <w:lang w:val="en-US"/>
        </w:rPr>
        <w:t xml:space="preserve"> and </w:t>
      </w:r>
      <w:r w:rsidRPr="00956816">
        <w:rPr>
          <w:rFonts w:ascii="Arial" w:hAnsi="Arial" w:cs="Arial"/>
          <w:i/>
          <w:szCs w:val="24"/>
          <w:lang w:val="en-US"/>
        </w:rPr>
        <w:t>g</w:t>
      </w:r>
      <w:r w:rsidRPr="00956816">
        <w:rPr>
          <w:rFonts w:ascii="Arial" w:hAnsi="Arial" w:cs="Arial"/>
          <w:i/>
          <w:szCs w:val="24"/>
          <w:vertAlign w:val="subscript"/>
          <w:lang w:val="en-US"/>
        </w:rPr>
        <w:t>m</w:t>
      </w:r>
      <w:r w:rsidRPr="00956816">
        <w:rPr>
          <w:rFonts w:ascii="Arial" w:hAnsi="Arial" w:cs="Arial"/>
          <w:szCs w:val="24"/>
          <w:lang w:val="en-US"/>
        </w:rPr>
        <w:t xml:space="preserve"> at 25°C; the lai_nir.txt or lai_ir.txt files which contain </w:t>
      </w:r>
      <w:r w:rsidRPr="00956816">
        <w:rPr>
          <w:rFonts w:ascii="Arial" w:hAnsi="Arial" w:cs="Arial"/>
          <w:i/>
          <w:szCs w:val="24"/>
          <w:lang w:val="en-US"/>
        </w:rPr>
        <w:t>LAI</w:t>
      </w:r>
      <w:r w:rsidRPr="00956816">
        <w:rPr>
          <w:rFonts w:ascii="Arial" w:hAnsi="Arial" w:cs="Arial"/>
          <w:szCs w:val="24"/>
          <w:lang w:val="en-US"/>
        </w:rPr>
        <w:t xml:space="preserve"> values; and dados_07_18_nir_modelo.txt or</w:t>
      </w:r>
      <w:r w:rsidRPr="00956816">
        <w:rPr>
          <w:szCs w:val="24"/>
          <w:lang w:val="en-US"/>
        </w:rPr>
        <w:t xml:space="preserve"> </w:t>
      </w:r>
      <w:r w:rsidRPr="00956816">
        <w:rPr>
          <w:rFonts w:ascii="Arial" w:hAnsi="Arial" w:cs="Arial"/>
          <w:szCs w:val="24"/>
          <w:lang w:val="en-US"/>
        </w:rPr>
        <w:t xml:space="preserve">dados_07_18_ir_modelo.txt files with meteorological and canopy temperature data. </w:t>
      </w:r>
    </w:p>
    <w:p w:rsidR="0046755E" w:rsidRPr="00743826" w:rsidRDefault="0046755E" w:rsidP="00C87E1E">
      <w:pPr>
        <w:spacing w:line="276" w:lineRule="auto"/>
        <w:ind w:firstLine="0"/>
        <w:rPr>
          <w:rFonts w:ascii="Arial" w:hAnsi="Arial" w:cs="Arial"/>
          <w:sz w:val="22"/>
          <w:lang w:val="en-US"/>
        </w:rPr>
      </w:pPr>
    </w:p>
    <w:p w:rsidR="00555B99" w:rsidRPr="00743826" w:rsidRDefault="00956816" w:rsidP="00555B99">
      <w:pPr>
        <w:spacing w:line="276" w:lineRule="auto"/>
        <w:ind w:firstLine="0"/>
        <w:jc w:val="left"/>
        <w:rPr>
          <w:rFonts w:ascii="Arial" w:hAnsi="Arial" w:cs="Arial"/>
          <w:sz w:val="22"/>
          <w:lang w:val="en-US"/>
        </w:rPr>
      </w:pPr>
      <w:r w:rsidRPr="00956816">
        <w:rPr>
          <w:rFonts w:ascii="Arial" w:hAnsi="Arial" w:cs="Arial"/>
          <w:sz w:val="22"/>
          <w:lang w:val="en-US"/>
        </w:rPr>
        <w:t>!**************************</w:t>
      </w:r>
      <w:r w:rsidRPr="00956816">
        <w:rPr>
          <w:rFonts w:ascii="Arial" w:hAnsi="Arial" w:cs="Arial"/>
          <w:color w:val="000000" w:themeColor="text1"/>
          <w:sz w:val="22"/>
          <w:lang w:val="en-US"/>
        </w:rPr>
        <w:t>***************</w:t>
      </w:r>
      <w:r w:rsidRPr="00956816">
        <w:rPr>
          <w:rFonts w:ascii="Arial" w:hAnsi="Arial" w:cs="Arial"/>
          <w:sz w:val="22"/>
          <w:lang w:val="en-US"/>
        </w:rPr>
        <w:t>***********************************</w:t>
      </w:r>
    </w:p>
    <w:p w:rsidR="00555B99" w:rsidRPr="00743826" w:rsidRDefault="00956816" w:rsidP="00555B99">
      <w:pPr>
        <w:spacing w:line="276" w:lineRule="auto"/>
        <w:ind w:firstLine="0"/>
        <w:rPr>
          <w:rFonts w:ascii="Arial" w:hAnsi="Arial" w:cs="Arial"/>
          <w:sz w:val="22"/>
          <w:lang w:val="en-US"/>
        </w:rPr>
      </w:pPr>
      <w:r w:rsidRPr="00956816">
        <w:rPr>
          <w:rFonts w:ascii="Arial" w:hAnsi="Arial" w:cs="Arial"/>
          <w:sz w:val="22"/>
          <w:lang w:val="en-US"/>
        </w:rPr>
        <w:t>!*************************************************************************</w:t>
      </w:r>
    </w:p>
    <w:p w:rsidR="00555B99" w:rsidRPr="00743826" w:rsidRDefault="00555B99"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program ags_canopy_scale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implicit none</w:t>
      </w:r>
    </w:p>
    <w:p w:rsidR="00C87E1E" w:rsidRPr="00743826" w:rsidRDefault="00C87E1E" w:rsidP="00C87E1E">
      <w:pPr>
        <w:spacing w:line="276" w:lineRule="auto"/>
        <w:rPr>
          <w:rFonts w:ascii="Arial" w:hAnsi="Arial" w:cs="Arial"/>
          <w:sz w:val="22"/>
          <w:lang w:val="en-US"/>
        </w:rPr>
      </w:pPr>
    </w:p>
    <w:p w:rsidR="00C87E1E" w:rsidRPr="00A3338D" w:rsidRDefault="00956816" w:rsidP="00C87E1E">
      <w:pPr>
        <w:spacing w:line="276" w:lineRule="auto"/>
        <w:ind w:firstLine="0"/>
        <w:rPr>
          <w:rFonts w:ascii="Arial" w:hAnsi="Arial" w:cs="Arial"/>
          <w:sz w:val="22"/>
        </w:rPr>
      </w:pPr>
      <w:r w:rsidRPr="00A3338D">
        <w:rPr>
          <w:rFonts w:ascii="Arial" w:hAnsi="Arial" w:cs="Arial"/>
          <w:sz w:val="22"/>
        </w:rPr>
        <w:t>!****************************************************************************</w:t>
      </w:r>
    </w:p>
    <w:p w:rsidR="00C87E1E" w:rsidRPr="00A3338D" w:rsidRDefault="00956816" w:rsidP="00C87E1E">
      <w:pPr>
        <w:spacing w:line="276" w:lineRule="auto"/>
        <w:ind w:firstLine="0"/>
        <w:rPr>
          <w:rFonts w:ascii="Arial" w:hAnsi="Arial" w:cs="Arial"/>
          <w:sz w:val="22"/>
        </w:rPr>
      </w:pPr>
      <w:r w:rsidRPr="00A3338D">
        <w:rPr>
          <w:rFonts w:ascii="Arial" w:hAnsi="Arial" w:cs="Arial"/>
          <w:sz w:val="22"/>
        </w:rPr>
        <w:t>!********************************  D E C L A R A T I O N S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w:t>
      </w:r>
      <w:r w:rsidR="00956816" w:rsidRPr="00956816">
        <w:rPr>
          <w:rFonts w:ascii="Arial" w:hAnsi="Arial" w:cs="Arial"/>
          <w:sz w:val="22"/>
          <w:lang w:val="en-US"/>
        </w:rPr>
        <w:t>***</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!Main program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real      ep0, cs, f0, gama25, ammax25, q10_gama, q10_ammax  </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real      gc, t1_am, t2_am, patm, lat, dmax, t1_gm, t2_gm, gm25</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real      doy, horig, doy2, q10_gm </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real      dados_exp(11), dados_est(12), dados2(4)</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real      tar, tl, wind, part, nr, ea, lai,vpd, es_l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ds, gs_med, trans_med</w:t>
      </w:r>
    </w:p>
    <w:p w:rsidR="00C87E1E" w:rsidRPr="00743826" w:rsidRDefault="003D3FA6" w:rsidP="00C87E1E">
      <w:pPr>
        <w:spacing w:line="276" w:lineRule="auto"/>
        <w:ind w:firstLine="0"/>
        <w:jc w:val="left"/>
        <w:rPr>
          <w:rFonts w:ascii="Arial" w:hAnsi="Arial" w:cs="Arial"/>
          <w:sz w:val="22"/>
          <w:lang w:val="en-US"/>
        </w:rPr>
      </w:pPr>
      <w:r w:rsidRPr="00743826">
        <w:rPr>
          <w:rFonts w:ascii="Arial" w:hAnsi="Arial" w:cs="Arial"/>
          <w:sz w:val="22"/>
          <w:lang w:val="en-US"/>
        </w:rPr>
        <w:t xml:space="preserve">real*8   </w:t>
      </w:r>
      <w:r w:rsidR="00956816" w:rsidRPr="00956816">
        <w:rPr>
          <w:rFonts w:ascii="Arial" w:hAnsi="Arial" w:cs="Arial"/>
          <w:sz w:val="22"/>
          <w:lang w:val="en-US"/>
        </w:rPr>
        <w:t>rconst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gama, gm_mm, rd, am, ci, amg, amin, ep</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par_ext, ch, zc</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gs, gsc, an, transp</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gs_tt, gsc_tt, an_tt, transp_tt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gs_m, trans_m</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integer   i</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character*50 plantfile, meteofile, laifile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character*40 output1, output2</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character*12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character*7  day, day2, daylai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character*6  hour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data      rconst /8.314472/   !Universal gas constant (m3Pa/molK)</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!Gauss integration method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integer   igauss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real*8    wgauss(5), dist_gauss(5)</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data      igauss /5/</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data      wgauss /0.1184635, 0.2393144, 0.2844444, 0.2393144, 0.1184635/</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 xml:space="preserve">data      dist_gauss /0.0469101, 0.2307534, 0.5, 0.7692465, 0.9530899/ </w:t>
      </w:r>
    </w:p>
    <w:p w:rsidR="00C87E1E" w:rsidRPr="00A3338D" w:rsidRDefault="00C87E1E" w:rsidP="00C87E1E">
      <w:pPr>
        <w:spacing w:line="276" w:lineRule="auto"/>
        <w:ind w:firstLine="0"/>
        <w:jc w:val="left"/>
        <w:rPr>
          <w:rFonts w:ascii="Arial" w:hAnsi="Arial" w:cs="Arial"/>
          <w:sz w:val="22"/>
        </w:rPr>
      </w:pP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w:t>
      </w:r>
    </w:p>
    <w:p w:rsidR="00C87E1E" w:rsidRPr="00A3338D" w:rsidRDefault="00956816" w:rsidP="00C87E1E">
      <w:pPr>
        <w:spacing w:line="276" w:lineRule="auto"/>
        <w:ind w:firstLine="0"/>
        <w:rPr>
          <w:rFonts w:ascii="Arial" w:hAnsi="Arial" w:cs="Arial"/>
          <w:sz w:val="22"/>
        </w:rPr>
      </w:pPr>
      <w:r w:rsidRPr="00A3338D">
        <w:rPr>
          <w:rFonts w:ascii="Arial" w:hAnsi="Arial" w:cs="Arial"/>
          <w:sz w:val="22"/>
        </w:rPr>
        <w:t>!********************************   M A I N   P R O G R A M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 inputfile</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!Open files and read data</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open(unit=10,file='ags_canopy.inp',status='old')</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plantfile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meteofile</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laifile</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output1, output2</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ep0</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cs</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f0</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gama25</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ammax25</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q10_gama</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read(10,*) q10_ammax</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q10_gm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gc</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read(10,*) t1_am, t2_am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t1_gm, t2_gm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patm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lat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read(10,*) ch</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open(unit=11,file=meteofile,status='old')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open(unit=12,file=plantfile,status='old')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open(unit=23,file=laifile,status='old')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read(12,*)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read(12,*)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read(12,*) chr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read(12,*) dmax, gm25</w:t>
      </w:r>
    </w:p>
    <w:p w:rsidR="00C87E1E" w:rsidRPr="00743826" w:rsidRDefault="00956816" w:rsidP="00C87E1E">
      <w:pPr>
        <w:spacing w:line="276" w:lineRule="auto"/>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rPr>
          <w:rFonts w:ascii="Arial" w:hAnsi="Arial" w:cs="Arial"/>
          <w:sz w:val="22"/>
          <w:lang w:val="en-US"/>
        </w:rPr>
      </w:pPr>
      <w:r w:rsidRPr="00956816">
        <w:rPr>
          <w:rFonts w:ascii="Arial" w:hAnsi="Arial" w:cs="Arial"/>
          <w:sz w:val="22"/>
          <w:lang w:val="en-US"/>
        </w:rPr>
        <w:t>!Output files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open(unit=21,file=output2,status='unknown')</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!Read meteorological and experimental data (horig: 0.25, 0.5 and 0.75 of hour):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read(23,*) daylai, lai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200 read(11,*,end=203) day, hour, doy, horig, dados_exp, dados_est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202 continue</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if(day.eq.daylai)then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t>tar    = dados_exp(1)                                    !Air temperature from plot (°C)</w:t>
      </w:r>
    </w:p>
    <w:p w:rsidR="00C87E1E" w:rsidRPr="00075A9F"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r>
      <w:r w:rsidR="006A0EDD" w:rsidRPr="00075A9F">
        <w:rPr>
          <w:rFonts w:ascii="Arial" w:hAnsi="Arial" w:cs="Arial"/>
          <w:sz w:val="22"/>
          <w:lang w:val="en-US"/>
        </w:rPr>
        <w:t>tl       = dados_exp(2)                                   !Leaf temperature (°C)</w:t>
      </w:r>
    </w:p>
    <w:p w:rsidR="00C87E1E" w:rsidRPr="00743826" w:rsidRDefault="006A0EDD" w:rsidP="00C87E1E">
      <w:pPr>
        <w:spacing w:line="276" w:lineRule="auto"/>
        <w:ind w:firstLine="0"/>
        <w:jc w:val="left"/>
        <w:rPr>
          <w:rFonts w:ascii="Arial" w:hAnsi="Arial" w:cs="Arial"/>
          <w:sz w:val="22"/>
          <w:lang w:val="en-US"/>
        </w:rPr>
      </w:pPr>
      <w:r w:rsidRPr="00075A9F">
        <w:rPr>
          <w:rFonts w:ascii="Arial" w:hAnsi="Arial" w:cs="Arial"/>
          <w:sz w:val="22"/>
          <w:lang w:val="en-US"/>
        </w:rPr>
        <w:t xml:space="preserve">           </w:t>
      </w:r>
      <w:r w:rsidRPr="00075A9F">
        <w:rPr>
          <w:rFonts w:ascii="Arial" w:hAnsi="Arial" w:cs="Arial"/>
          <w:sz w:val="22"/>
          <w:lang w:val="en-US"/>
        </w:rPr>
        <w:tab/>
      </w:r>
      <w:r w:rsidR="00956816" w:rsidRPr="00956816">
        <w:rPr>
          <w:rFonts w:ascii="Arial" w:hAnsi="Arial" w:cs="Arial"/>
          <w:sz w:val="22"/>
          <w:lang w:val="en-US"/>
        </w:rPr>
        <w:t>vpd   = dados_exp(3)                                   !Vapor pressure deficit at atmospher(hPa)</w:t>
      </w:r>
    </w:p>
    <w:p w:rsidR="00C87E1E" w:rsidRPr="00A3338D" w:rsidRDefault="00956816" w:rsidP="00C87E1E">
      <w:pPr>
        <w:spacing w:line="276" w:lineRule="auto"/>
        <w:ind w:firstLine="0"/>
        <w:jc w:val="left"/>
        <w:rPr>
          <w:rFonts w:ascii="Arial" w:hAnsi="Arial" w:cs="Arial"/>
          <w:sz w:val="22"/>
        </w:rPr>
      </w:pPr>
      <w:r w:rsidRPr="00956816">
        <w:rPr>
          <w:rFonts w:ascii="Arial" w:hAnsi="Arial" w:cs="Arial"/>
          <w:sz w:val="22"/>
          <w:lang w:val="en-US"/>
        </w:rPr>
        <w:t xml:space="preserve">           </w:t>
      </w:r>
      <w:r w:rsidRPr="00956816">
        <w:rPr>
          <w:rFonts w:ascii="Arial" w:hAnsi="Arial" w:cs="Arial"/>
          <w:sz w:val="22"/>
          <w:lang w:val="en-US"/>
        </w:rPr>
        <w:tab/>
      </w:r>
      <w:r w:rsidRPr="00A3338D">
        <w:rPr>
          <w:rFonts w:ascii="Arial" w:hAnsi="Arial" w:cs="Arial"/>
          <w:sz w:val="22"/>
        </w:rPr>
        <w:t>ea     = dados_exp(5)</w:t>
      </w:r>
      <w:r w:rsidRPr="00A3338D">
        <w:rPr>
          <w:rFonts w:ascii="Arial" w:hAnsi="Arial" w:cs="Arial"/>
          <w:sz w:val="22"/>
        </w:rPr>
        <w:tab/>
        <w:t xml:space="preserve">                                  !Actual vapor pressure (hPa)</w:t>
      </w:r>
    </w:p>
    <w:p w:rsidR="00C87E1E" w:rsidRPr="00743826" w:rsidRDefault="00956816" w:rsidP="00C87E1E">
      <w:pPr>
        <w:spacing w:line="276" w:lineRule="auto"/>
        <w:ind w:firstLine="0"/>
        <w:jc w:val="left"/>
        <w:rPr>
          <w:rFonts w:ascii="Arial" w:hAnsi="Arial" w:cs="Arial"/>
          <w:sz w:val="22"/>
          <w:lang w:val="en-US"/>
        </w:rPr>
      </w:pPr>
      <w:r w:rsidRPr="00A3338D">
        <w:rPr>
          <w:rFonts w:ascii="Arial" w:hAnsi="Arial" w:cs="Arial"/>
          <w:sz w:val="22"/>
        </w:rPr>
        <w:t xml:space="preserve">           </w:t>
      </w:r>
      <w:r w:rsidRPr="00A3338D">
        <w:rPr>
          <w:rFonts w:ascii="Arial" w:hAnsi="Arial" w:cs="Arial"/>
          <w:sz w:val="22"/>
        </w:rPr>
        <w:tab/>
      </w:r>
      <w:r w:rsidR="00C87E1E" w:rsidRPr="00743826">
        <w:rPr>
          <w:rFonts w:ascii="Arial" w:hAnsi="Arial" w:cs="Arial"/>
          <w:sz w:val="22"/>
          <w:lang w:val="en-US"/>
        </w:rPr>
        <w:t xml:space="preserve">part  = dados_est(5)*0.21569                   </w:t>
      </w:r>
      <w:r w:rsidRPr="00956816">
        <w:rPr>
          <w:rFonts w:ascii="Arial" w:hAnsi="Arial" w:cs="Arial"/>
          <w:sz w:val="22"/>
          <w:lang w:val="en-US"/>
        </w:rPr>
        <w:t xml:space="preserve">   !PAR radiation at canopy top (W/m2) </w:t>
      </w:r>
    </w:p>
    <w:p w:rsidR="00C87E1E" w:rsidRPr="00743826" w:rsidRDefault="00956816" w:rsidP="00C87E1E">
      <w:pPr>
        <w:spacing w:line="276" w:lineRule="auto"/>
        <w:jc w:val="left"/>
        <w:rPr>
          <w:rFonts w:ascii="Arial" w:hAnsi="Arial" w:cs="Arial"/>
          <w:sz w:val="22"/>
          <w:lang w:val="en-US"/>
        </w:rPr>
      </w:pPr>
      <w:r w:rsidRPr="00956816">
        <w:rPr>
          <w:rFonts w:ascii="Arial" w:hAnsi="Arial" w:cs="Arial"/>
          <w:sz w:val="22"/>
          <w:lang w:val="en-US"/>
        </w:rPr>
        <w:t>wind = dados_est(2)                                    !Wind velocity (m/s)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t>an_tt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gs_tt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t>gsc_tt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transp_tt = 0.</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!Estimates Leaf-to-Air Specific Humidity Deficit (Ds, g/kg)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t>call vegetation_ds(ds,es_l,tl,ea,patm,dmax)</w:t>
      </w:r>
    </w:p>
    <w:p w:rsidR="00C33B58"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!If Ds=0, go to the next meteorological data</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if(ds .eq. 0.)then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ab/>
      </w:r>
      <w:r w:rsidRPr="00956816">
        <w:rPr>
          <w:rFonts w:ascii="Arial" w:hAnsi="Arial" w:cs="Arial"/>
          <w:sz w:val="22"/>
          <w:lang w:val="en-US"/>
        </w:rPr>
        <w:tab/>
        <w:t>print*,'Ds equal to zero!'</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r w:rsidRPr="00956816">
        <w:rPr>
          <w:rFonts w:ascii="Arial" w:hAnsi="Arial" w:cs="Arial"/>
          <w:sz w:val="22"/>
          <w:lang w:val="en-US"/>
        </w:rPr>
        <w:tab/>
        <w:t>go to 200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endif</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!Estimates some parameters for CO2 assimilation and stomatal conductance subroutine </w:t>
      </w:r>
    </w:p>
    <w:p w:rsidR="00C87E1E" w:rsidRPr="00743826" w:rsidRDefault="00956816" w:rsidP="00C87E1E">
      <w:pPr>
        <w:spacing w:line="276" w:lineRule="auto"/>
        <w:ind w:left="708" w:firstLine="0"/>
        <w:rPr>
          <w:rFonts w:ascii="Arial" w:hAnsi="Arial" w:cs="Arial"/>
          <w:sz w:val="22"/>
          <w:lang w:val="en-US"/>
        </w:rPr>
      </w:pPr>
      <w:r w:rsidRPr="00956816">
        <w:rPr>
          <w:rFonts w:ascii="Arial" w:hAnsi="Arial" w:cs="Arial"/>
          <w:sz w:val="22"/>
          <w:lang w:val="en-US"/>
        </w:rPr>
        <w:t>call assim1(gama,gm_mm,rd,am,amg,amin,ci,ep,q10_gama,q10_ammax,tl,t1_am, t2_am,gc,ds,dm ax,cs,q10_gm,t1_gm,t2_gm,ep0,gama25,ammax25,f0,gm25)</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!Number of LAI levels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do i=1,igauss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an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gs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r w:rsidRPr="00956816">
        <w:rPr>
          <w:rFonts w:ascii="Arial" w:hAnsi="Arial" w:cs="Arial"/>
          <w:sz w:val="22"/>
          <w:lang w:val="en-US"/>
        </w:rPr>
        <w:tab/>
        <w:t xml:space="preserve"> gsc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transp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!Z height levels inside the canopy (m)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zc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r>
      <w:r w:rsidRPr="00956816">
        <w:rPr>
          <w:rFonts w:ascii="Arial" w:hAnsi="Arial" w:cs="Arial"/>
          <w:sz w:val="22"/>
          <w:lang w:val="en-US"/>
        </w:rPr>
        <w:tab/>
        <w:t>zc = ch*dist_gauss(i)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!Estimates the PAR extinction within canopy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call ext_par(par_ext,lat,doy,horig,part,ch,lai,zc)</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!Estimates CO2 net assimilation and stomatal concuctance</w:t>
      </w:r>
    </w:p>
    <w:p w:rsidR="00C87E1E" w:rsidRPr="00743826" w:rsidRDefault="00956816" w:rsidP="00C87E1E">
      <w:pPr>
        <w:spacing w:line="276" w:lineRule="auto"/>
        <w:ind w:left="1416" w:firstLine="0"/>
        <w:rPr>
          <w:rFonts w:ascii="Arial" w:hAnsi="Arial" w:cs="Arial"/>
          <w:sz w:val="22"/>
          <w:lang w:val="en-US"/>
        </w:rPr>
      </w:pPr>
      <w:r w:rsidRPr="00956816">
        <w:rPr>
          <w:rFonts w:ascii="Arial" w:hAnsi="Arial" w:cs="Arial"/>
          <w:sz w:val="22"/>
          <w:lang w:val="en-US"/>
        </w:rPr>
        <w:t>call assim2(gs,gsc,an,transp,gama,rd,am,ci,cs,amg,amin,ep,par_ext,ds,dmax, gc,wind, gm_mm)</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!Integration of local CO2 assimilation rate, stomatal conductance and transpiration to canopy scale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an_tt     = an_tt     + (an*wgauss(i))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gs_tt     = gs_tt     + (gs*wgauss(i))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gsc_tt    = gsc_tt    + (gsc*wgauss(i))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r w:rsidRPr="00956816">
        <w:rPr>
          <w:rFonts w:ascii="Arial" w:hAnsi="Arial" w:cs="Arial"/>
          <w:sz w:val="22"/>
          <w:lang w:val="en-US"/>
        </w:rPr>
        <w:tab/>
        <w:t>transp_tt = transp_tt + (transp*wgauss(i))</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C87E1E" w:rsidP="00C33B58">
      <w:pPr>
        <w:spacing w:line="276" w:lineRule="auto"/>
        <w:jc w:val="left"/>
        <w:rPr>
          <w:rFonts w:ascii="Arial" w:hAnsi="Arial" w:cs="Arial"/>
          <w:sz w:val="22"/>
          <w:lang w:val="en-US"/>
        </w:rPr>
      </w:pPr>
      <w:r w:rsidRPr="00743826">
        <w:rPr>
          <w:rFonts w:ascii="Arial" w:hAnsi="Arial" w:cs="Arial"/>
          <w:sz w:val="22"/>
          <w:lang w:val="en-US"/>
        </w:rPr>
        <w:t>enddo !Profile</w:t>
      </w:r>
      <w:r w:rsidRPr="00743826">
        <w:rPr>
          <w:rFonts w:ascii="Arial" w:hAnsi="Arial" w:cs="Arial"/>
          <w:sz w:val="22"/>
          <w:lang w:val="en-US"/>
        </w:rPr>
        <w:tab/>
        <w:t xml:space="preserve">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!Write output file 2 - totals</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an_tt     = an_tt*lai</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gs_tt     = gs_tt*lai</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gsc_tt    = gsc_tt*lai</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transp_tt = transp_tt*lai</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C87E1E" w:rsidP="00C33B58">
      <w:pPr>
        <w:spacing w:line="276" w:lineRule="auto"/>
        <w:jc w:val="left"/>
        <w:rPr>
          <w:rFonts w:ascii="Arial" w:hAnsi="Arial" w:cs="Arial"/>
          <w:sz w:val="22"/>
          <w:lang w:val="en-US"/>
        </w:rPr>
      </w:pPr>
      <w:r w:rsidRPr="00743826">
        <w:rPr>
          <w:rFonts w:ascii="Arial" w:hAnsi="Arial" w:cs="Arial"/>
          <w:sz w:val="22"/>
          <w:lang w:val="en-US"/>
        </w:rPr>
        <w:t>write(21,101) day, hour</w:t>
      </w:r>
      <w:r w:rsidR="00956816" w:rsidRPr="00956816">
        <w:rPr>
          <w:rFonts w:ascii="Arial" w:hAnsi="Arial" w:cs="Arial"/>
          <w:sz w:val="22"/>
          <w:lang w:val="en-US"/>
        </w:rPr>
        <w:t>, doy, horig, an_tt, gs_tt, transp_tt, vpd, ds, part, ea, es_l, tl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go to 200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else</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 xml:space="preserve">read(23,*) daylai, lai         </w:t>
      </w:r>
    </w:p>
    <w:p w:rsidR="00C87E1E" w:rsidRPr="00743826" w:rsidRDefault="00956816" w:rsidP="00C33B58">
      <w:pPr>
        <w:spacing w:line="276" w:lineRule="auto"/>
        <w:jc w:val="left"/>
        <w:rPr>
          <w:rFonts w:ascii="Arial" w:hAnsi="Arial" w:cs="Arial"/>
          <w:sz w:val="22"/>
          <w:lang w:val="en-US"/>
        </w:rPr>
      </w:pPr>
      <w:r w:rsidRPr="00956816">
        <w:rPr>
          <w:rFonts w:ascii="Arial" w:hAnsi="Arial" w:cs="Arial"/>
          <w:sz w:val="22"/>
          <w:lang w:val="en-US"/>
        </w:rPr>
        <w:t>go to 202</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203 endif</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close(10)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close(11)</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close(12)</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close(13)</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close(21)</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close(23)</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101 format(a9,2x,a6,2x,11(f7.2,2x))</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stop</w:t>
      </w:r>
    </w:p>
    <w:p w:rsidR="00C87E1E" w:rsidRPr="00A3338D" w:rsidRDefault="00956816" w:rsidP="00C33B58">
      <w:pPr>
        <w:spacing w:line="276" w:lineRule="auto"/>
        <w:ind w:firstLine="0"/>
        <w:rPr>
          <w:rFonts w:ascii="Arial" w:hAnsi="Arial" w:cs="Arial"/>
          <w:sz w:val="22"/>
        </w:rPr>
      </w:pPr>
      <w:r w:rsidRPr="00A3338D">
        <w:rPr>
          <w:rFonts w:ascii="Arial" w:hAnsi="Arial" w:cs="Arial"/>
          <w:sz w:val="22"/>
        </w:rPr>
        <w:t>end</w:t>
      </w:r>
    </w:p>
    <w:p w:rsidR="00C87E1E" w:rsidRPr="00A3338D" w:rsidRDefault="00C87E1E" w:rsidP="00C87E1E">
      <w:pPr>
        <w:spacing w:line="276" w:lineRule="auto"/>
        <w:ind w:firstLine="0"/>
        <w:jc w:val="left"/>
        <w:rPr>
          <w:rFonts w:ascii="Arial" w:hAnsi="Arial" w:cs="Arial"/>
          <w:sz w:val="22"/>
        </w:rPr>
      </w:pP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   S U B R O U T I N E S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 xml:space="preserve">!****************************************************************************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!1  Returns Leaf-to-Air VDP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!The vegetation-surface-layer model (Jacobs (1996))</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!Cs (cs), Tl (t) and Ds (ds) are considered constants inside the canopy</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subroutine vegetation_ds(ds,es_l,t,ea2,patm,dmax)</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real   ds,t,patm,dmax,ea2</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real   es_l,qr</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real   qs</w:t>
      </w:r>
    </w:p>
    <w:p w:rsidR="00C87E1E" w:rsidRPr="00A3338D" w:rsidRDefault="00C87E1E" w:rsidP="00C87E1E">
      <w:pPr>
        <w:spacing w:line="276" w:lineRule="auto"/>
        <w:ind w:firstLine="0"/>
        <w:jc w:val="left"/>
        <w:rPr>
          <w:rFonts w:ascii="Arial" w:hAnsi="Arial" w:cs="Arial"/>
          <w:sz w:val="22"/>
        </w:rPr>
      </w:pP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!qs=saturation specific humidit</w:t>
      </w:r>
      <w:r w:rsidR="00956816" w:rsidRPr="00956816">
        <w:rPr>
          <w:rFonts w:ascii="Arial" w:hAnsi="Arial" w:cs="Arial"/>
          <w:sz w:val="22"/>
          <w:lang w:val="en-US"/>
        </w:rPr>
        <w:t>y at leaf temperature</w:t>
      </w:r>
    </w:p>
    <w:p w:rsidR="00C87E1E" w:rsidRPr="006B4485" w:rsidRDefault="006A0EDD" w:rsidP="00C87E1E">
      <w:pPr>
        <w:spacing w:line="276" w:lineRule="auto"/>
        <w:ind w:firstLine="0"/>
        <w:jc w:val="left"/>
        <w:rPr>
          <w:rFonts w:ascii="Arial" w:hAnsi="Arial" w:cs="Arial"/>
          <w:sz w:val="22"/>
        </w:rPr>
      </w:pPr>
      <w:r w:rsidRPr="006A0EDD">
        <w:rPr>
          <w:rFonts w:ascii="Arial" w:hAnsi="Arial" w:cs="Arial"/>
          <w:sz w:val="22"/>
        </w:rPr>
        <w:t>es_l = 0.</w:t>
      </w:r>
    </w:p>
    <w:p w:rsidR="00C87E1E" w:rsidRPr="006B4485" w:rsidRDefault="006A0EDD" w:rsidP="00C87E1E">
      <w:pPr>
        <w:spacing w:line="276" w:lineRule="auto"/>
        <w:ind w:firstLine="0"/>
        <w:jc w:val="left"/>
        <w:rPr>
          <w:rFonts w:ascii="Arial" w:hAnsi="Arial" w:cs="Arial"/>
          <w:sz w:val="22"/>
        </w:rPr>
      </w:pPr>
      <w:r w:rsidRPr="006A0EDD">
        <w:rPr>
          <w:rFonts w:ascii="Arial" w:hAnsi="Arial" w:cs="Arial"/>
          <w:sz w:val="22"/>
        </w:rPr>
        <w:t>qs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es_l = 6.108*(10.**((7.5*t)/(237.3+t)))                                     !hPa</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qs   = ((0.62197*es_l)/(patm-0.37803*es_l))*1000.                !g/kg</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ab/>
        <w:t xml:space="preserve">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!qr=specific humidity at reference level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qr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qr = ((0.62197*ea2)/(patm-0.37803*ea2))*1000.                      !g/kg</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!Ds: specific humidity deficit at leaf surface (g/kg)</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ds = 0.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ds = qs-qr</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if(ds.lt.0.or.ds.gt.dmax)then</w:t>
      </w:r>
    </w:p>
    <w:p w:rsidR="00C87E1E" w:rsidRPr="00743826" w:rsidRDefault="00956816" w:rsidP="00C87E1E">
      <w:pPr>
        <w:spacing w:line="276" w:lineRule="auto"/>
        <w:ind w:firstLine="708"/>
        <w:jc w:val="left"/>
        <w:rPr>
          <w:rFonts w:ascii="Arial" w:hAnsi="Arial" w:cs="Arial"/>
          <w:sz w:val="22"/>
          <w:lang w:val="en-US"/>
        </w:rPr>
      </w:pPr>
      <w:r w:rsidRPr="00956816">
        <w:rPr>
          <w:rFonts w:ascii="Arial" w:hAnsi="Arial" w:cs="Arial"/>
          <w:sz w:val="22"/>
          <w:lang w:val="en-US"/>
        </w:rPr>
        <w:t xml:space="preserve"> ds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endif</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end</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bookmarkStart w:id="1026" w:name="OLE_LINK95"/>
      <w:bookmarkStart w:id="1027" w:name="OLE_LINK96"/>
      <w:r w:rsidRPr="00956816">
        <w:rPr>
          <w:rFonts w:ascii="Arial" w:hAnsi="Arial" w:cs="Arial"/>
          <w:sz w:val="22"/>
          <w:lang w:val="en-US"/>
        </w:rPr>
        <w:t>!****************************************************************************</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w:t>
      </w:r>
    </w:p>
    <w:bookmarkEnd w:id="1026"/>
    <w:bookmarkEnd w:id="1027"/>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!2  Returns the PAR extinction within canopy (Calvet et al., 1998)</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subroutine ext_par(par_ext,lat,doy,horig,part,h,laic,z)</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par_ext, lat, doy, horig, part, h, laic</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real lssa, ldist, fsca, sdecl, ha</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thetas, cthetas, f_thetas</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real kdf, kdir, kt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z</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lssa  = 0.20           !leaf single scattering albedo (w)</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ldist = 0.50            !parameter that describes the distribution of leaves (spherical distribution)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!Foliage scattering coefficient (b)</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fsca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fsca = 1. - ((1.-sqrt(1.-lssa))/(1.+sqrt(1.-lssa)))</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!Solar zenith angle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sdecl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ha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sdecl = 23.45*sind((360./365.)*(doy-80.))                         !solar declination (+</w:t>
      </w:r>
      <w:r w:rsidR="00422C77">
        <w:rPr>
          <w:rFonts w:ascii="Arial" w:hAnsi="Arial" w:cs="Arial"/>
          <w:sz w:val="22"/>
          <w:lang w:val="en-US"/>
        </w:rPr>
        <w:noBreakHyphen/>
        <w:t>2</w:t>
      </w:r>
      <w:r w:rsidRPr="00956816">
        <w:rPr>
          <w:rFonts w:ascii="Arial" w:hAnsi="Arial" w:cs="Arial"/>
          <w:sz w:val="22"/>
          <w:lang w:val="en-US"/>
        </w:rPr>
        <w:t>3.45°)</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ha    = (horig</w:t>
      </w:r>
      <w:r w:rsidR="00422C77">
        <w:rPr>
          <w:rFonts w:ascii="Arial" w:hAnsi="Arial" w:cs="Arial"/>
          <w:sz w:val="22"/>
          <w:lang w:val="en-US"/>
        </w:rPr>
        <w:noBreakHyphen/>
        <w:t>1</w:t>
      </w:r>
      <w:r w:rsidRPr="00956816">
        <w:rPr>
          <w:rFonts w:ascii="Arial" w:hAnsi="Arial" w:cs="Arial"/>
          <w:sz w:val="22"/>
          <w:lang w:val="en-US"/>
        </w:rPr>
        <w:t>2.)*15.                                                        !hourly angle (decimal hourly time)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thetas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thetas = sind(lat)*sind(sdecl)+cosd(lat)*cosd(sdecl)*cosd(ha)</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thetas = acosd(thetas)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!Ratio of diffuse to total solar radiation at the top of the canopy</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cthetas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f_thetas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cthetas  = cosd(thetas)</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 xml:space="preserve">f_thetas = 0.25/(0.25+cthetas)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!Extinction coefficients of diffuse and direct light</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kdf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kdir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kdf   = 1. - exp(-0.8*fsca*laic*(h-z)/h)</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lastRenderedPageBreak/>
        <w:t>kdir  = 1. - exp(-(ldist/cosd(thetas))*fsca*laic*(h-z)/h)</w:t>
      </w:r>
    </w:p>
    <w:p w:rsidR="00C87E1E" w:rsidRPr="00A3338D" w:rsidRDefault="00C87E1E" w:rsidP="00C87E1E">
      <w:pPr>
        <w:spacing w:line="276" w:lineRule="auto"/>
        <w:ind w:firstLine="0"/>
        <w:jc w:val="left"/>
        <w:rPr>
          <w:rFonts w:ascii="Arial" w:hAnsi="Arial" w:cs="Arial"/>
          <w:sz w:val="22"/>
        </w:rPr>
      </w:pP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!Total extinction coefficient of light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kt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kt = f_thetas*kdf+(1.-f_thetas)*kdir</w:t>
      </w:r>
    </w:p>
    <w:p w:rsidR="00C87E1E" w:rsidRPr="00743826" w:rsidRDefault="00C87E1E" w:rsidP="00C87E1E">
      <w:pPr>
        <w:spacing w:line="276" w:lineRule="auto"/>
        <w:ind w:firstLine="0"/>
        <w:jc w:val="left"/>
        <w:rPr>
          <w:rFonts w:ascii="Arial" w:hAnsi="Arial" w:cs="Arial"/>
          <w:sz w:val="22"/>
          <w:lang w:val="en-US"/>
        </w:rPr>
      </w:pP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 xml:space="preserve">!Absorbed PAR (J/m2 s) </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par_ext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par_ext = (1.-kt)*part</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C87E1E" w:rsidP="00C33B58">
      <w:pPr>
        <w:spacing w:line="276" w:lineRule="auto"/>
        <w:ind w:firstLine="0"/>
        <w:rPr>
          <w:rFonts w:ascii="Arial" w:hAnsi="Arial" w:cs="Arial"/>
          <w:sz w:val="22"/>
          <w:lang w:val="en-US"/>
        </w:rPr>
      </w:pPr>
      <w:r w:rsidRPr="00743826">
        <w:rPr>
          <w:rFonts w:ascii="Arial" w:hAnsi="Arial" w:cs="Arial"/>
          <w:sz w:val="22"/>
          <w:lang w:val="en-US"/>
        </w:rPr>
        <w:t>end</w:t>
      </w:r>
    </w:p>
    <w:p w:rsidR="00C33B58" w:rsidRPr="00743826" w:rsidRDefault="00C33B58"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!3  Returns the CO2 assimilation and gs at each vertical level</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subroutine assim1(gama,gm_mm,rd,am,amg,amin,ci,ep,q10_gama,q10_ammax,tl, t1_am,t2_am,gc,ds,dmax,cs,q10_gm,t1_gm,t2_gm,ep0,gama25,ammax25,f0,gm25)</w:t>
      </w:r>
    </w:p>
    <w:p w:rsidR="00C33B58"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gama,gm25,rd,am,ci,amg,amin,ep,q10_gama,q10_ammax,tl,t1_am,t2_am,gc</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ds,dmax,cs,q10_gm,t1_gm,t2_gm,ep0,gama25,ammax25,f0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fmin,f2,f1,f</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const1,cmin</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!Gama: CO2 compensation concentration (mg/m3)</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gama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gama = gama25*q10_gama**((tl</w:t>
      </w:r>
      <w:r w:rsidR="00422C77" w:rsidRPr="00A3338D">
        <w:rPr>
          <w:rFonts w:ascii="Arial" w:hAnsi="Arial" w:cs="Arial"/>
          <w:sz w:val="22"/>
        </w:rPr>
        <w:noBreakHyphen/>
        <w:t>2</w:t>
      </w:r>
      <w:r w:rsidRPr="00A3338D">
        <w:rPr>
          <w:rFonts w:ascii="Arial" w:hAnsi="Arial" w:cs="Arial"/>
          <w:sz w:val="22"/>
        </w:rPr>
        <w:t xml:space="preserve">5.)/10.)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gama = (gama*44.01)/24.45</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!Am,max: leaf photosyntesis capacity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ammax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ammax = ammax25*q10_ammax**((tl</w:t>
      </w:r>
      <w:r w:rsidR="00422C77">
        <w:rPr>
          <w:rFonts w:ascii="Arial" w:hAnsi="Arial" w:cs="Arial"/>
          <w:sz w:val="22"/>
          <w:lang w:val="en-US"/>
        </w:rPr>
        <w:noBreakHyphen/>
        <w:t>2</w:t>
      </w:r>
      <w:r w:rsidRPr="00956816">
        <w:rPr>
          <w:rFonts w:ascii="Arial" w:hAnsi="Arial" w:cs="Arial"/>
          <w:sz w:val="22"/>
          <w:lang w:val="en-US"/>
        </w:rPr>
        <w:t>5.)/10.)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ammax = ammax/((1.+exp(0.3*(t1_am-tl)))*(1.+exp(0.3*(tl-t2_am))))</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!gm: mesophyl conductance (mm/s)</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gm_mm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gm_mm = gm25*q10_gm**((tl</w:t>
      </w:r>
      <w:r w:rsidR="00422C77" w:rsidRPr="00A3338D">
        <w:rPr>
          <w:rFonts w:ascii="Arial" w:hAnsi="Arial" w:cs="Arial"/>
          <w:sz w:val="22"/>
        </w:rPr>
        <w:noBreakHyphen/>
        <w:t>2</w:t>
      </w:r>
      <w:r w:rsidRPr="00A3338D">
        <w:rPr>
          <w:rFonts w:ascii="Arial" w:hAnsi="Arial" w:cs="Arial"/>
          <w:sz w:val="22"/>
        </w:rPr>
        <w:t>5.)/10.)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gm_mm = gm_mm/((1.+exp(0.3*(t1_gm-tl)))*(1.+exp(0.3*(tl-t2_gm))))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!f: fraction Ci-Gama/Cs-Gama</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fmin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if(gc .eq. 0.)then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fmin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f2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else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ab/>
        <w:t xml:space="preserve"> fmin = gc/(gc+gm_mm)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f2   = (fmin*(ds/dmax))</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endif</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f1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f1 = (f0*(1.-(ds/dmax)))</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f  = f1 + f2</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!Ci/Cs (mg/m3):</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!Ci: intercellular CO2 concentration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!Cs: CO2 concentration at surface (leaf or canopy)</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ci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ci = (cs*f) + ((1.-f)*gama)</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!ep: initial quantum use effeciency (mg/J PAR)</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ep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ep = ep0*((cs-gama)/(cs+(2.*gama)))</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 photosynthetic rate at saturation light intensity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const1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const1 = (-gm_mm*0.001*(ci-gama))/ammax</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am     = ammax*(1.-(exp(const1)))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!Rd: dark respiration (mg/m2s) following Goudriaan (1994)</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rd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rd = (50.*(2.**((tl</w:t>
      </w:r>
      <w:r w:rsidR="00422C77">
        <w:rPr>
          <w:rFonts w:ascii="Arial" w:hAnsi="Arial" w:cs="Arial"/>
          <w:sz w:val="22"/>
          <w:lang w:val="en-US"/>
        </w:rPr>
        <w:noBreakHyphen/>
        <w:t>2</w:t>
      </w:r>
      <w:r w:rsidRPr="00956816">
        <w:rPr>
          <w:rFonts w:ascii="Arial" w:hAnsi="Arial" w:cs="Arial"/>
          <w:sz w:val="22"/>
          <w:lang w:val="en-US"/>
        </w:rPr>
        <w:t>0.)/10.)))/1000.</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!Am,g: Am+Rd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amg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amg = am + rd</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!Cmin: minimum intercellular CO2 concentration, at An=Amin (mg/m3)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cmin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if(gc .eq. 0.)then</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cmin = (gm_mm*gama)/gm_mm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else</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b/>
        <w:t xml:space="preserve"> cmin = ((gc*cs)+(gm_mm*gama))/(gc+gm_mm)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endif</w:t>
      </w:r>
    </w:p>
    <w:p w:rsidR="00C87E1E" w:rsidRPr="00743826" w:rsidRDefault="00C87E1E" w:rsidP="00C87E1E">
      <w:pPr>
        <w:spacing w:line="276" w:lineRule="auto"/>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!Amin: minimum Am, at Ds=Dmax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amin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amin = gm_mm*0.001*(cmin-gama)    </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lastRenderedPageBreak/>
        <w:t xml:space="preserve">end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!4  Returns the CO2 assimilation and gs at each vertical level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subroutine assim2(gs,gsc,an,transp,gama,rd,am,ci,cs,amg,amin,ep,par,ds,dmax,gc, wind,gm_mm)</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gs,gsc,an,transp,gama,rd,am,ci,cs,amg,amin,ep,par,ds,dmax,gc,wind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real ag,gsc_estr,gs_estr,transp2,gbl,gm_mm</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real rho,mv,ma,k,wl,rt</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!Constants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rho = 1.22              !Air density (kg/m3)</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mv  = 18.                !Molecular mass of water (g/mol)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ma  = 28.9              !Molecular mass of air (g/mol)</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k   = 0.0056            !Empirical constant for boundary layer conductance (m/s0.5)</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wl  = 0.1                 !Leaf's dimension parallel to the direction of wind (m)</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!An: net photosyntetic rate of leaf (mg/m2s or micro mol/m2s)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an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an = (am+rd)*(1.-exp((-ep*par)/(am+rd)))-rd</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!Ag: gross photosyntetic rate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ag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ag = an + rd</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!gsc*: first guess of stomatal conductance to CO2 (mm/s)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gsc_estr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gsc_estr = an - (amin*((ds/dmax)*(ag/amg))) + (rd*(1.-(ag/amg)))</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gsc_estr = (gsc_estr/(cs-ci))*1000.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 xml:space="preserve">!gs*: first guess of stomatal conductance to water wapour (mm/s)       </w:t>
      </w:r>
    </w:p>
    <w:p w:rsidR="00C87E1E" w:rsidRPr="00A3338D" w:rsidRDefault="00956816" w:rsidP="00C87E1E">
      <w:pPr>
        <w:spacing w:line="276" w:lineRule="auto"/>
        <w:ind w:firstLine="0"/>
        <w:jc w:val="left"/>
        <w:rPr>
          <w:rFonts w:ascii="Arial" w:hAnsi="Arial" w:cs="Arial"/>
          <w:sz w:val="22"/>
        </w:rPr>
      </w:pPr>
      <w:r w:rsidRPr="00956816">
        <w:rPr>
          <w:rFonts w:ascii="Arial" w:hAnsi="Arial" w:cs="Arial"/>
          <w:sz w:val="22"/>
          <w:lang w:val="en-US"/>
        </w:rPr>
        <w:t xml:space="preserve"> </w:t>
      </w:r>
      <w:r w:rsidRPr="00A3338D">
        <w:rPr>
          <w:rFonts w:ascii="Arial" w:hAnsi="Arial" w:cs="Arial"/>
          <w:sz w:val="22"/>
        </w:rPr>
        <w:t>gs_estr = 0.</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gs_estr = (1.6*gsc_estr) + gc</w:t>
      </w:r>
    </w:p>
    <w:p w:rsidR="00C87E1E" w:rsidRPr="00A3338D" w:rsidRDefault="00956816" w:rsidP="00C87E1E">
      <w:pPr>
        <w:spacing w:line="276" w:lineRule="auto"/>
        <w:ind w:firstLine="0"/>
        <w:jc w:val="left"/>
        <w:rPr>
          <w:rFonts w:ascii="Arial" w:hAnsi="Arial" w:cs="Arial"/>
          <w:sz w:val="22"/>
        </w:rPr>
      </w:pPr>
      <w:r w:rsidRPr="00A3338D">
        <w:rPr>
          <w:rFonts w:ascii="Arial" w:hAnsi="Arial" w:cs="Arial"/>
          <w:sz w:val="22"/>
        </w:rPr>
        <w:t xml:space="preserve"> </w:t>
      </w:r>
    </w:p>
    <w:p w:rsidR="00C87E1E" w:rsidRPr="00743826" w:rsidRDefault="0046755E" w:rsidP="00C87E1E">
      <w:pPr>
        <w:spacing w:line="276" w:lineRule="auto"/>
        <w:ind w:firstLine="0"/>
        <w:jc w:val="left"/>
        <w:rPr>
          <w:rFonts w:ascii="Arial" w:hAnsi="Arial" w:cs="Arial"/>
          <w:sz w:val="22"/>
          <w:lang w:val="en-US"/>
        </w:rPr>
      </w:pPr>
      <w:r w:rsidRPr="00743826">
        <w:rPr>
          <w:rFonts w:ascii="Arial" w:hAnsi="Arial" w:cs="Arial"/>
          <w:sz w:val="22"/>
          <w:lang w:val="en-US"/>
        </w:rPr>
        <w:t>!T</w:t>
      </w:r>
      <w:r w:rsidR="00956816" w:rsidRPr="00956816">
        <w:rPr>
          <w:rFonts w:ascii="Arial" w:hAnsi="Arial" w:cs="Arial"/>
          <w:sz w:val="22"/>
          <w:lang w:val="en-US"/>
        </w:rPr>
        <w:t>ranspiration rate*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 rho*gs_estr*ds</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 stomatal conductance to CO2 (mm/s)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gsc = gsc_estr + (0.001*(transp*(ma/(rho*mv))*((cs+ci)/(2.*(cs-ci)))))</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!gbl: boundary layers conductance to water vapor (mm/s)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lastRenderedPageBreak/>
        <w:t>gbl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gbl = (k*((wind/wl)**0.5))*1000.</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 stomatal conductance to water vapor (mm/s)</w:t>
      </w:r>
    </w:p>
    <w:p w:rsidR="00C87E1E" w:rsidRPr="00743826" w:rsidRDefault="00956816" w:rsidP="00C87E1E">
      <w:pPr>
        <w:spacing w:line="276" w:lineRule="auto"/>
        <w:rPr>
          <w:rFonts w:ascii="Arial" w:hAnsi="Arial" w:cs="Arial"/>
          <w:sz w:val="22"/>
          <w:lang w:val="en-US"/>
        </w:rPr>
      </w:pPr>
      <w:r w:rsidRPr="00956816">
        <w:rPr>
          <w:rFonts w:ascii="Arial" w:hAnsi="Arial" w:cs="Arial"/>
          <w:sz w:val="22"/>
          <w:lang w:val="en-US"/>
        </w:rPr>
        <w:t>gs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gs = (1.6*gsc) + gc</w:t>
      </w:r>
    </w:p>
    <w:p w:rsidR="00C87E1E" w:rsidRPr="00743826" w:rsidRDefault="00956816" w:rsidP="00C87E1E">
      <w:pPr>
        <w:spacing w:line="276" w:lineRule="auto"/>
        <w:rPr>
          <w:rFonts w:ascii="Arial" w:hAnsi="Arial" w:cs="Arial"/>
          <w:sz w:val="22"/>
          <w:lang w:val="en-US"/>
        </w:rPr>
      </w:pPr>
      <w:r w:rsidRPr="00956816">
        <w:rPr>
          <w:rFonts w:ascii="Arial" w:hAnsi="Arial" w:cs="Arial"/>
          <w:sz w:val="22"/>
          <w:lang w:val="en-US"/>
        </w:rPr>
        <w:t xml:space="preserve">  </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!gt: total conductance to water vapor (mm/s)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gt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gt = (1./gbl)+(1./gbl)+(1./gs)+(1./gm_mm)</w:t>
      </w:r>
    </w:p>
    <w:p w:rsidR="00C87E1E" w:rsidRPr="00743826" w:rsidRDefault="00C87E1E" w:rsidP="00C87E1E">
      <w:pPr>
        <w:spacing w:line="276" w:lineRule="auto"/>
        <w:ind w:firstLine="0"/>
        <w:jc w:val="left"/>
        <w:rPr>
          <w:rFonts w:ascii="Arial" w:hAnsi="Arial" w:cs="Arial"/>
          <w:sz w:val="22"/>
          <w:lang w:val="en-US"/>
        </w:rPr>
      </w:pPr>
      <w:r w:rsidRPr="00743826">
        <w:rPr>
          <w:rFonts w:ascii="Arial" w:hAnsi="Arial" w:cs="Arial"/>
          <w:sz w:val="22"/>
          <w:lang w:val="en-US"/>
        </w:rPr>
        <w:t>rt = 1./gt</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!Transpiration rate (mg/m2s)</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transp2 = 0.</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transp2 = (rho*ds)/rt</w:t>
      </w:r>
    </w:p>
    <w:p w:rsidR="00C87E1E" w:rsidRPr="00743826" w:rsidRDefault="00956816" w:rsidP="00C87E1E">
      <w:pPr>
        <w:spacing w:line="276" w:lineRule="auto"/>
        <w:ind w:firstLine="0"/>
        <w:jc w:val="left"/>
        <w:rPr>
          <w:rFonts w:ascii="Arial" w:hAnsi="Arial" w:cs="Arial"/>
          <w:sz w:val="22"/>
          <w:lang w:val="en-US"/>
        </w:rPr>
      </w:pPr>
      <w:r w:rsidRPr="00956816">
        <w:rPr>
          <w:rFonts w:ascii="Arial" w:hAnsi="Arial" w:cs="Arial"/>
          <w:sz w:val="22"/>
          <w:lang w:val="en-US"/>
        </w:rPr>
        <w:t>transp  = transp2</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end</w:t>
      </w:r>
    </w:p>
    <w:p w:rsidR="00C87E1E" w:rsidRPr="00743826" w:rsidRDefault="00C87E1E" w:rsidP="00C87E1E">
      <w:pPr>
        <w:spacing w:line="276" w:lineRule="auto"/>
        <w:ind w:firstLine="0"/>
        <w:jc w:val="left"/>
        <w:rPr>
          <w:rFonts w:ascii="Arial" w:hAnsi="Arial" w:cs="Arial"/>
          <w:sz w:val="22"/>
          <w:lang w:val="en-US"/>
        </w:rPr>
      </w:pP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w:t>
      </w:r>
    </w:p>
    <w:p w:rsidR="00C87E1E" w:rsidRPr="00743826" w:rsidRDefault="00956816" w:rsidP="00C33B58">
      <w:pPr>
        <w:spacing w:line="276" w:lineRule="auto"/>
        <w:ind w:firstLine="0"/>
        <w:rPr>
          <w:rFonts w:ascii="Arial" w:hAnsi="Arial" w:cs="Arial"/>
          <w:sz w:val="22"/>
          <w:lang w:val="en-US"/>
        </w:rPr>
      </w:pPr>
      <w:r w:rsidRPr="00956816">
        <w:rPr>
          <w:rFonts w:ascii="Arial" w:hAnsi="Arial" w:cs="Arial"/>
          <w:sz w:val="22"/>
          <w:lang w:val="en-US"/>
        </w:rPr>
        <w:t>!****************************************************************************</w:t>
      </w:r>
    </w:p>
    <w:p w:rsidR="00C87E1E" w:rsidRPr="00743826" w:rsidRDefault="00C87E1E" w:rsidP="00C87E1E">
      <w:pPr>
        <w:spacing w:line="276" w:lineRule="auto"/>
        <w:ind w:firstLine="0"/>
        <w:rPr>
          <w:rFonts w:ascii="Arial" w:hAnsi="Arial" w:cs="Arial"/>
          <w:sz w:val="22"/>
          <w:lang w:val="en-US"/>
        </w:rPr>
      </w:pPr>
    </w:p>
    <w:sectPr w:rsidR="00C87E1E" w:rsidRPr="00743826" w:rsidSect="00F57740">
      <w:type w:val="continuous"/>
      <w:pgSz w:w="12242" w:h="15842" w:code="1"/>
      <w:pgMar w:top="1701" w:right="1134" w:bottom="1134" w:left="1701" w:header="709" w:footer="709" w:gutter="0"/>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40BB" w:rsidRDefault="00DD40BB" w:rsidP="005B1387">
      <w:pPr>
        <w:spacing w:line="240" w:lineRule="auto"/>
      </w:pPr>
      <w:r>
        <w:separator/>
      </w:r>
    </w:p>
  </w:endnote>
  <w:endnote w:type="continuationSeparator" w:id="0">
    <w:p w:rsidR="00DD40BB" w:rsidRDefault="00DD40BB" w:rsidP="005B138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Symbol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40BB" w:rsidRDefault="00DD40BB" w:rsidP="005B1387">
      <w:pPr>
        <w:spacing w:line="240" w:lineRule="auto"/>
      </w:pPr>
      <w:r>
        <w:separator/>
      </w:r>
    </w:p>
  </w:footnote>
  <w:footnote w:type="continuationSeparator" w:id="0">
    <w:p w:rsidR="00DD40BB" w:rsidRDefault="00DD40BB" w:rsidP="005B138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076266"/>
      <w:docPartObj>
        <w:docPartGallery w:val="Page Numbers (Top of Page)"/>
        <w:docPartUnique/>
      </w:docPartObj>
    </w:sdtPr>
    <w:sdtContent>
      <w:p w:rsidR="00BE4C05" w:rsidRDefault="00BE4C05">
        <w:pPr>
          <w:pStyle w:val="Cabealho"/>
        </w:pPr>
        <w:r w:rsidRPr="00280B0E">
          <w:rPr>
            <w:rFonts w:ascii="Arial" w:hAnsi="Arial" w:cs="Arial"/>
            <w:szCs w:val="24"/>
          </w:rPr>
          <w:fldChar w:fldCharType="begin"/>
        </w:r>
        <w:r w:rsidRPr="00280B0E">
          <w:rPr>
            <w:rFonts w:ascii="Arial" w:hAnsi="Arial" w:cs="Arial"/>
            <w:szCs w:val="24"/>
          </w:rPr>
          <w:instrText xml:space="preserve"> PAGE   \* MERGEFORMAT </w:instrText>
        </w:r>
        <w:r w:rsidRPr="00280B0E">
          <w:rPr>
            <w:rFonts w:ascii="Arial" w:hAnsi="Arial" w:cs="Arial"/>
            <w:szCs w:val="24"/>
          </w:rPr>
          <w:fldChar w:fldCharType="separate"/>
        </w:r>
        <w:r w:rsidR="004B5A67">
          <w:rPr>
            <w:rFonts w:ascii="Arial" w:hAnsi="Arial" w:cs="Arial"/>
            <w:noProof/>
            <w:szCs w:val="24"/>
          </w:rPr>
          <w:t>130</w:t>
        </w:r>
        <w:r w:rsidRPr="00280B0E">
          <w:rPr>
            <w:rFonts w:ascii="Arial" w:hAnsi="Arial" w:cs="Arial"/>
            <w:szCs w:val="24"/>
          </w:rPr>
          <w:fldChar w:fldCharType="end"/>
        </w:r>
      </w:p>
    </w:sdtContent>
  </w:sdt>
  <w:p w:rsidR="00BE4C05" w:rsidRDefault="00BE4C05">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076259"/>
      <w:docPartObj>
        <w:docPartGallery w:val="Page Numbers (Top of Page)"/>
        <w:docPartUnique/>
      </w:docPartObj>
    </w:sdtPr>
    <w:sdtContent>
      <w:p w:rsidR="00BE4C05" w:rsidRDefault="00BE4C05">
        <w:pPr>
          <w:pStyle w:val="Cabealho"/>
          <w:jc w:val="right"/>
        </w:pPr>
        <w:r w:rsidRPr="00280B0E">
          <w:rPr>
            <w:rFonts w:ascii="Arial" w:hAnsi="Arial" w:cs="Arial"/>
            <w:szCs w:val="24"/>
          </w:rPr>
          <w:fldChar w:fldCharType="begin"/>
        </w:r>
        <w:r w:rsidRPr="00280B0E">
          <w:rPr>
            <w:rFonts w:ascii="Arial" w:hAnsi="Arial" w:cs="Arial"/>
            <w:szCs w:val="24"/>
          </w:rPr>
          <w:instrText xml:space="preserve"> PAGE   \* MERGEFORMAT </w:instrText>
        </w:r>
        <w:r w:rsidRPr="00280B0E">
          <w:rPr>
            <w:rFonts w:ascii="Arial" w:hAnsi="Arial" w:cs="Arial"/>
            <w:szCs w:val="24"/>
          </w:rPr>
          <w:fldChar w:fldCharType="separate"/>
        </w:r>
        <w:r w:rsidR="004B5A67">
          <w:rPr>
            <w:rFonts w:ascii="Arial" w:hAnsi="Arial" w:cs="Arial"/>
            <w:noProof/>
            <w:szCs w:val="24"/>
          </w:rPr>
          <w:t>131</w:t>
        </w:r>
        <w:r w:rsidRPr="00280B0E">
          <w:rPr>
            <w:rFonts w:ascii="Arial" w:hAnsi="Arial" w:cs="Arial"/>
            <w:szCs w:val="24"/>
          </w:rPr>
          <w:fldChar w:fldCharType="end"/>
        </w:r>
      </w:p>
    </w:sdtContent>
  </w:sdt>
  <w:p w:rsidR="00BE4C05" w:rsidRDefault="00BE4C05">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294BE3"/>
    <w:multiLevelType w:val="hybridMultilevel"/>
    <w:tmpl w:val="F3B64200"/>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
    <w:nsid w:val="15785809"/>
    <w:multiLevelType w:val="hybridMultilevel"/>
    <w:tmpl w:val="6AC8E6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74F6989"/>
    <w:multiLevelType w:val="hybridMultilevel"/>
    <w:tmpl w:val="10201D8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1AF73EE4"/>
    <w:multiLevelType w:val="hybridMultilevel"/>
    <w:tmpl w:val="8814DC9A"/>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1BAC42DC"/>
    <w:multiLevelType w:val="hybridMultilevel"/>
    <w:tmpl w:val="50C4E75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
    <w:nsid w:val="27506B87"/>
    <w:multiLevelType w:val="hybridMultilevel"/>
    <w:tmpl w:val="F086F688"/>
    <w:lvl w:ilvl="0" w:tplc="2E2E0350">
      <w:start w:val="1"/>
      <w:numFmt w:val="lowerLetter"/>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nsid w:val="312B01C2"/>
    <w:multiLevelType w:val="hybridMultilevel"/>
    <w:tmpl w:val="3EE06238"/>
    <w:lvl w:ilvl="0" w:tplc="8B7A37EA">
      <w:start w:val="1"/>
      <w:numFmt w:val="lowerLetter"/>
      <w:lvlText w:val="%1."/>
      <w:lvlJc w:val="left"/>
      <w:pPr>
        <w:ind w:left="862" w:hanging="360"/>
      </w:pPr>
      <w:rPr>
        <w:i w:val="0"/>
      </w:rPr>
    </w:lvl>
    <w:lvl w:ilvl="1" w:tplc="04160019" w:tentative="1">
      <w:start w:val="1"/>
      <w:numFmt w:val="lowerLetter"/>
      <w:lvlText w:val="%2."/>
      <w:lvlJc w:val="left"/>
      <w:pPr>
        <w:ind w:left="1582" w:hanging="360"/>
      </w:pPr>
    </w:lvl>
    <w:lvl w:ilvl="2" w:tplc="0416001B" w:tentative="1">
      <w:start w:val="1"/>
      <w:numFmt w:val="lowerRoman"/>
      <w:lvlText w:val="%3."/>
      <w:lvlJc w:val="right"/>
      <w:pPr>
        <w:ind w:left="2302" w:hanging="180"/>
      </w:pPr>
    </w:lvl>
    <w:lvl w:ilvl="3" w:tplc="0416000F" w:tentative="1">
      <w:start w:val="1"/>
      <w:numFmt w:val="decimal"/>
      <w:lvlText w:val="%4."/>
      <w:lvlJc w:val="left"/>
      <w:pPr>
        <w:ind w:left="3022" w:hanging="360"/>
      </w:pPr>
    </w:lvl>
    <w:lvl w:ilvl="4" w:tplc="04160019" w:tentative="1">
      <w:start w:val="1"/>
      <w:numFmt w:val="lowerLetter"/>
      <w:lvlText w:val="%5."/>
      <w:lvlJc w:val="left"/>
      <w:pPr>
        <w:ind w:left="3742" w:hanging="360"/>
      </w:pPr>
    </w:lvl>
    <w:lvl w:ilvl="5" w:tplc="0416001B" w:tentative="1">
      <w:start w:val="1"/>
      <w:numFmt w:val="lowerRoman"/>
      <w:lvlText w:val="%6."/>
      <w:lvlJc w:val="right"/>
      <w:pPr>
        <w:ind w:left="4462" w:hanging="180"/>
      </w:pPr>
    </w:lvl>
    <w:lvl w:ilvl="6" w:tplc="0416000F" w:tentative="1">
      <w:start w:val="1"/>
      <w:numFmt w:val="decimal"/>
      <w:lvlText w:val="%7."/>
      <w:lvlJc w:val="left"/>
      <w:pPr>
        <w:ind w:left="5182" w:hanging="360"/>
      </w:pPr>
    </w:lvl>
    <w:lvl w:ilvl="7" w:tplc="04160019" w:tentative="1">
      <w:start w:val="1"/>
      <w:numFmt w:val="lowerLetter"/>
      <w:lvlText w:val="%8."/>
      <w:lvlJc w:val="left"/>
      <w:pPr>
        <w:ind w:left="5902" w:hanging="360"/>
      </w:pPr>
    </w:lvl>
    <w:lvl w:ilvl="8" w:tplc="0416001B" w:tentative="1">
      <w:start w:val="1"/>
      <w:numFmt w:val="lowerRoman"/>
      <w:lvlText w:val="%9."/>
      <w:lvlJc w:val="right"/>
      <w:pPr>
        <w:ind w:left="6622" w:hanging="180"/>
      </w:pPr>
    </w:lvl>
  </w:abstractNum>
  <w:abstractNum w:abstractNumId="7">
    <w:nsid w:val="3EF57A0F"/>
    <w:multiLevelType w:val="hybridMultilevel"/>
    <w:tmpl w:val="76EA51D0"/>
    <w:lvl w:ilvl="0" w:tplc="23108828">
      <w:start w:val="1"/>
      <w:numFmt w:val="lowerLetter"/>
      <w:lvlText w:val="%1."/>
      <w:lvlJc w:val="left"/>
      <w:pPr>
        <w:ind w:left="1789" w:hanging="360"/>
      </w:pPr>
      <w:rPr>
        <w:b w:val="0"/>
        <w:i w:val="0"/>
        <w:lang w:val="en-US"/>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nsid w:val="43C470AB"/>
    <w:multiLevelType w:val="hybridMultilevel"/>
    <w:tmpl w:val="500672F4"/>
    <w:lvl w:ilvl="0" w:tplc="D42E7942">
      <w:start w:val="1"/>
      <w:numFmt w:val="lowerLetter"/>
      <w:lvlText w:val="%1."/>
      <w:lvlJc w:val="left"/>
      <w:pPr>
        <w:ind w:left="1429" w:hanging="360"/>
      </w:pPr>
      <w:rPr>
        <w:b w:val="0"/>
        <w:i w:val="0"/>
      </w:rPr>
    </w:lvl>
    <w:lvl w:ilvl="1" w:tplc="04130019" w:tentative="1">
      <w:start w:val="1"/>
      <w:numFmt w:val="lowerLetter"/>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9">
    <w:nsid w:val="4A833AE6"/>
    <w:multiLevelType w:val="hybridMultilevel"/>
    <w:tmpl w:val="7F00CA66"/>
    <w:lvl w:ilvl="0" w:tplc="5510A9E2">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E81616C"/>
    <w:multiLevelType w:val="hybridMultilevel"/>
    <w:tmpl w:val="5EB6F6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C3A55C4"/>
    <w:multiLevelType w:val="hybridMultilevel"/>
    <w:tmpl w:val="12E2CAC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nsid w:val="65801E27"/>
    <w:multiLevelType w:val="multilevel"/>
    <w:tmpl w:val="A762EDEC"/>
    <w:lvl w:ilvl="0">
      <w:start w:val="1"/>
      <w:numFmt w:val="decimal"/>
      <w:pStyle w:val="Ttulo2"/>
      <w:lvlText w:val="%1."/>
      <w:lvlJc w:val="left"/>
      <w:pPr>
        <w:ind w:left="360" w:hanging="360"/>
      </w:pPr>
      <w:rPr>
        <w:rFonts w:hint="default"/>
      </w:rPr>
    </w:lvl>
    <w:lvl w:ilvl="1">
      <w:start w:val="1"/>
      <w:numFmt w:val="decimal"/>
      <w:pStyle w:val="Ttulo3"/>
      <w:lvlText w:val="%1.%2."/>
      <w:lvlJc w:val="left"/>
      <w:pPr>
        <w:ind w:left="792" w:hanging="432"/>
      </w:pPr>
      <w:rPr>
        <w:rFonts w:hint="default"/>
      </w:rPr>
    </w:lvl>
    <w:lvl w:ilvl="2">
      <w:start w:val="1"/>
      <w:numFmt w:val="decimal"/>
      <w:pStyle w:val="Ttulo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7EC75991"/>
    <w:multiLevelType w:val="hybridMultilevel"/>
    <w:tmpl w:val="F13AC1F4"/>
    <w:lvl w:ilvl="0" w:tplc="E98082C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2"/>
  </w:num>
  <w:num w:numId="2">
    <w:abstractNumId w:val="3"/>
  </w:num>
  <w:num w:numId="3">
    <w:abstractNumId w:val="4"/>
  </w:num>
  <w:num w:numId="4">
    <w:abstractNumId w:val="7"/>
  </w:num>
  <w:num w:numId="5">
    <w:abstractNumId w:val="6"/>
  </w:num>
  <w:num w:numId="6">
    <w:abstractNumId w:val="5"/>
  </w:num>
  <w:num w:numId="7">
    <w:abstractNumId w:val="0"/>
  </w:num>
  <w:num w:numId="8">
    <w:abstractNumId w:val="13"/>
  </w:num>
  <w:num w:numId="9">
    <w:abstractNumId w:val="8"/>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
  </w:num>
  <w:num w:numId="16">
    <w:abstractNumId w:val="9"/>
  </w:num>
  <w:num w:numId="17">
    <w:abstractNumId w:val="2"/>
  </w:num>
  <w:num w:numId="18">
    <w:abstractNumId w:val="11"/>
  </w:num>
  <w:num w:numId="19">
    <w:abstractNumId w:val="12"/>
  </w:num>
  <w:num w:numId="20">
    <w:abstractNumId w:val="12"/>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hideSpellingErrors/>
  <w:proofState w:grammar="clean"/>
  <w:trackRevisions/>
  <w:defaultTabStop w:val="709"/>
  <w:hyphenationZone w:val="425"/>
  <w:evenAndOddHeaders/>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docVars>
    <w:docVar w:name="EN.InstantFormat" w:val="&lt;ENInstantFormat&gt;&lt;Enabled&gt;0&lt;/Enabled&gt;&lt;ScanUnformatted&gt;1&lt;/ScanUnformatted&gt;&lt;ScanChanges&gt;1&lt;/ScanChanges&gt;&lt;/ENInstantFormat&gt;"/>
    <w:docVar w:name="EN.Layout" w:val="&lt;ENLayout&gt;&lt;Style&gt;ABN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A11F02"/>
    <w:rsid w:val="000000D6"/>
    <w:rsid w:val="00000E19"/>
    <w:rsid w:val="00003AB1"/>
    <w:rsid w:val="00003F75"/>
    <w:rsid w:val="00004B45"/>
    <w:rsid w:val="00004C38"/>
    <w:rsid w:val="00005EED"/>
    <w:rsid w:val="000066CD"/>
    <w:rsid w:val="000074D3"/>
    <w:rsid w:val="0000763D"/>
    <w:rsid w:val="00010B34"/>
    <w:rsid w:val="00010F3A"/>
    <w:rsid w:val="00011A02"/>
    <w:rsid w:val="00011E4D"/>
    <w:rsid w:val="00012215"/>
    <w:rsid w:val="00012C7C"/>
    <w:rsid w:val="00012E61"/>
    <w:rsid w:val="00013FA9"/>
    <w:rsid w:val="000149F4"/>
    <w:rsid w:val="00014C31"/>
    <w:rsid w:val="00014ECD"/>
    <w:rsid w:val="00015A77"/>
    <w:rsid w:val="00015CE2"/>
    <w:rsid w:val="0001613E"/>
    <w:rsid w:val="0001656B"/>
    <w:rsid w:val="00020376"/>
    <w:rsid w:val="000203C8"/>
    <w:rsid w:val="00020B88"/>
    <w:rsid w:val="00020D3F"/>
    <w:rsid w:val="0002169A"/>
    <w:rsid w:val="00021EE1"/>
    <w:rsid w:val="0002264E"/>
    <w:rsid w:val="00022DBF"/>
    <w:rsid w:val="00022FE7"/>
    <w:rsid w:val="00023235"/>
    <w:rsid w:val="00023E02"/>
    <w:rsid w:val="00023EB7"/>
    <w:rsid w:val="00024098"/>
    <w:rsid w:val="00024D71"/>
    <w:rsid w:val="0002596D"/>
    <w:rsid w:val="00025B3E"/>
    <w:rsid w:val="00026B71"/>
    <w:rsid w:val="000276CC"/>
    <w:rsid w:val="00030D72"/>
    <w:rsid w:val="00030DC3"/>
    <w:rsid w:val="00031393"/>
    <w:rsid w:val="00031488"/>
    <w:rsid w:val="00031B0B"/>
    <w:rsid w:val="00031CCF"/>
    <w:rsid w:val="00032FC7"/>
    <w:rsid w:val="00033763"/>
    <w:rsid w:val="000341FD"/>
    <w:rsid w:val="000345D8"/>
    <w:rsid w:val="000349EB"/>
    <w:rsid w:val="000358D1"/>
    <w:rsid w:val="00036860"/>
    <w:rsid w:val="0003732B"/>
    <w:rsid w:val="000379B3"/>
    <w:rsid w:val="0004051F"/>
    <w:rsid w:val="00040D7A"/>
    <w:rsid w:val="00041ED1"/>
    <w:rsid w:val="0004258B"/>
    <w:rsid w:val="00042B32"/>
    <w:rsid w:val="00042D62"/>
    <w:rsid w:val="00043824"/>
    <w:rsid w:val="00043B5B"/>
    <w:rsid w:val="00043DEF"/>
    <w:rsid w:val="000447E3"/>
    <w:rsid w:val="00044C75"/>
    <w:rsid w:val="00044D2D"/>
    <w:rsid w:val="00044F7C"/>
    <w:rsid w:val="00044F9C"/>
    <w:rsid w:val="0004531C"/>
    <w:rsid w:val="00045933"/>
    <w:rsid w:val="000465F4"/>
    <w:rsid w:val="00046EC5"/>
    <w:rsid w:val="00047164"/>
    <w:rsid w:val="000472B8"/>
    <w:rsid w:val="0004736D"/>
    <w:rsid w:val="00047674"/>
    <w:rsid w:val="00047D08"/>
    <w:rsid w:val="00047D9E"/>
    <w:rsid w:val="00050334"/>
    <w:rsid w:val="00050EB0"/>
    <w:rsid w:val="000510B8"/>
    <w:rsid w:val="000511A8"/>
    <w:rsid w:val="000519F3"/>
    <w:rsid w:val="00051FB7"/>
    <w:rsid w:val="00052332"/>
    <w:rsid w:val="0005241E"/>
    <w:rsid w:val="0005241F"/>
    <w:rsid w:val="000528B9"/>
    <w:rsid w:val="00052D37"/>
    <w:rsid w:val="000532EA"/>
    <w:rsid w:val="000534C2"/>
    <w:rsid w:val="0005355D"/>
    <w:rsid w:val="000535E3"/>
    <w:rsid w:val="000537DE"/>
    <w:rsid w:val="00053BA9"/>
    <w:rsid w:val="0005407D"/>
    <w:rsid w:val="00054C7D"/>
    <w:rsid w:val="00055185"/>
    <w:rsid w:val="00055186"/>
    <w:rsid w:val="00055E5E"/>
    <w:rsid w:val="0005601D"/>
    <w:rsid w:val="000571F9"/>
    <w:rsid w:val="00060074"/>
    <w:rsid w:val="00060AF4"/>
    <w:rsid w:val="00061300"/>
    <w:rsid w:val="000614C8"/>
    <w:rsid w:val="000614F2"/>
    <w:rsid w:val="00061C51"/>
    <w:rsid w:val="00061E2F"/>
    <w:rsid w:val="0006254C"/>
    <w:rsid w:val="00063781"/>
    <w:rsid w:val="00063F25"/>
    <w:rsid w:val="000640B4"/>
    <w:rsid w:val="0006426F"/>
    <w:rsid w:val="00064813"/>
    <w:rsid w:val="00065112"/>
    <w:rsid w:val="00065695"/>
    <w:rsid w:val="00065B00"/>
    <w:rsid w:val="00065CAC"/>
    <w:rsid w:val="00065DFA"/>
    <w:rsid w:val="00066467"/>
    <w:rsid w:val="000670D4"/>
    <w:rsid w:val="00067CCB"/>
    <w:rsid w:val="00067F8F"/>
    <w:rsid w:val="0007049F"/>
    <w:rsid w:val="00070518"/>
    <w:rsid w:val="00070BB8"/>
    <w:rsid w:val="000717E6"/>
    <w:rsid w:val="00072043"/>
    <w:rsid w:val="000723F8"/>
    <w:rsid w:val="00072A21"/>
    <w:rsid w:val="00073786"/>
    <w:rsid w:val="00073D68"/>
    <w:rsid w:val="000743DF"/>
    <w:rsid w:val="0007442E"/>
    <w:rsid w:val="00074579"/>
    <w:rsid w:val="00074801"/>
    <w:rsid w:val="00074DD1"/>
    <w:rsid w:val="00075232"/>
    <w:rsid w:val="00075739"/>
    <w:rsid w:val="00075A9F"/>
    <w:rsid w:val="00075ABC"/>
    <w:rsid w:val="00076D0A"/>
    <w:rsid w:val="00077307"/>
    <w:rsid w:val="0007760A"/>
    <w:rsid w:val="00077EE1"/>
    <w:rsid w:val="00080CC5"/>
    <w:rsid w:val="00081CD4"/>
    <w:rsid w:val="00082CE3"/>
    <w:rsid w:val="00083758"/>
    <w:rsid w:val="000837B2"/>
    <w:rsid w:val="00084BAE"/>
    <w:rsid w:val="00085160"/>
    <w:rsid w:val="00086877"/>
    <w:rsid w:val="000868D8"/>
    <w:rsid w:val="000869E6"/>
    <w:rsid w:val="00087435"/>
    <w:rsid w:val="00087C77"/>
    <w:rsid w:val="00090199"/>
    <w:rsid w:val="000912B9"/>
    <w:rsid w:val="00091E9F"/>
    <w:rsid w:val="0009276E"/>
    <w:rsid w:val="00092E31"/>
    <w:rsid w:val="000934CE"/>
    <w:rsid w:val="000935E9"/>
    <w:rsid w:val="000939B5"/>
    <w:rsid w:val="00093AF5"/>
    <w:rsid w:val="00093DB0"/>
    <w:rsid w:val="00094406"/>
    <w:rsid w:val="000948A1"/>
    <w:rsid w:val="000953EE"/>
    <w:rsid w:val="0009558D"/>
    <w:rsid w:val="00095AA9"/>
    <w:rsid w:val="00095ECF"/>
    <w:rsid w:val="000966B7"/>
    <w:rsid w:val="000973B6"/>
    <w:rsid w:val="00097F36"/>
    <w:rsid w:val="000A079E"/>
    <w:rsid w:val="000A12BC"/>
    <w:rsid w:val="000A1300"/>
    <w:rsid w:val="000A1DF9"/>
    <w:rsid w:val="000A28F3"/>
    <w:rsid w:val="000A2A3C"/>
    <w:rsid w:val="000A2C15"/>
    <w:rsid w:val="000A2C3E"/>
    <w:rsid w:val="000A3487"/>
    <w:rsid w:val="000A35F1"/>
    <w:rsid w:val="000A4377"/>
    <w:rsid w:val="000A5406"/>
    <w:rsid w:val="000A569F"/>
    <w:rsid w:val="000A5B26"/>
    <w:rsid w:val="000A5CC1"/>
    <w:rsid w:val="000A5D89"/>
    <w:rsid w:val="000A7329"/>
    <w:rsid w:val="000A73EB"/>
    <w:rsid w:val="000B06D0"/>
    <w:rsid w:val="000B0F85"/>
    <w:rsid w:val="000B109A"/>
    <w:rsid w:val="000B1307"/>
    <w:rsid w:val="000B1388"/>
    <w:rsid w:val="000B1801"/>
    <w:rsid w:val="000B23D7"/>
    <w:rsid w:val="000B2635"/>
    <w:rsid w:val="000B2A97"/>
    <w:rsid w:val="000B3DB9"/>
    <w:rsid w:val="000B54D7"/>
    <w:rsid w:val="000B5774"/>
    <w:rsid w:val="000B6D33"/>
    <w:rsid w:val="000B6EB5"/>
    <w:rsid w:val="000B751C"/>
    <w:rsid w:val="000B75AB"/>
    <w:rsid w:val="000B7A9A"/>
    <w:rsid w:val="000B7E9C"/>
    <w:rsid w:val="000C08CF"/>
    <w:rsid w:val="000C1786"/>
    <w:rsid w:val="000C1A26"/>
    <w:rsid w:val="000C2F8E"/>
    <w:rsid w:val="000C32D6"/>
    <w:rsid w:val="000C45D5"/>
    <w:rsid w:val="000C4FBD"/>
    <w:rsid w:val="000C51C2"/>
    <w:rsid w:val="000C55CA"/>
    <w:rsid w:val="000C57D4"/>
    <w:rsid w:val="000C5A3C"/>
    <w:rsid w:val="000C5E5E"/>
    <w:rsid w:val="000C664D"/>
    <w:rsid w:val="000C6F23"/>
    <w:rsid w:val="000C6F90"/>
    <w:rsid w:val="000C7572"/>
    <w:rsid w:val="000D11FC"/>
    <w:rsid w:val="000D13A5"/>
    <w:rsid w:val="000D1C2E"/>
    <w:rsid w:val="000D2262"/>
    <w:rsid w:val="000D2C75"/>
    <w:rsid w:val="000D32B1"/>
    <w:rsid w:val="000D3595"/>
    <w:rsid w:val="000D474F"/>
    <w:rsid w:val="000D6789"/>
    <w:rsid w:val="000D76B0"/>
    <w:rsid w:val="000D78C9"/>
    <w:rsid w:val="000D7CCA"/>
    <w:rsid w:val="000D7E65"/>
    <w:rsid w:val="000D7EF3"/>
    <w:rsid w:val="000D7F5A"/>
    <w:rsid w:val="000E0778"/>
    <w:rsid w:val="000E17F3"/>
    <w:rsid w:val="000E1828"/>
    <w:rsid w:val="000E1DEA"/>
    <w:rsid w:val="000E3253"/>
    <w:rsid w:val="000E3295"/>
    <w:rsid w:val="000E39A6"/>
    <w:rsid w:val="000E3CBB"/>
    <w:rsid w:val="000E4E71"/>
    <w:rsid w:val="000E54E7"/>
    <w:rsid w:val="000E58C2"/>
    <w:rsid w:val="000E5B3A"/>
    <w:rsid w:val="000E5CDF"/>
    <w:rsid w:val="000E69F0"/>
    <w:rsid w:val="000E6DC8"/>
    <w:rsid w:val="000E790D"/>
    <w:rsid w:val="000E7C56"/>
    <w:rsid w:val="000F1A50"/>
    <w:rsid w:val="000F1D2A"/>
    <w:rsid w:val="000F1F5E"/>
    <w:rsid w:val="000F2BA2"/>
    <w:rsid w:val="000F34BF"/>
    <w:rsid w:val="000F361A"/>
    <w:rsid w:val="000F3887"/>
    <w:rsid w:val="000F4094"/>
    <w:rsid w:val="000F4A65"/>
    <w:rsid w:val="000F5D16"/>
    <w:rsid w:val="000F6D1F"/>
    <w:rsid w:val="000F6F96"/>
    <w:rsid w:val="000F732A"/>
    <w:rsid w:val="000F73BD"/>
    <w:rsid w:val="000F75CB"/>
    <w:rsid w:val="000F760C"/>
    <w:rsid w:val="000F7B13"/>
    <w:rsid w:val="0010026D"/>
    <w:rsid w:val="001005AB"/>
    <w:rsid w:val="00100A3E"/>
    <w:rsid w:val="001011C7"/>
    <w:rsid w:val="001020AA"/>
    <w:rsid w:val="001025FE"/>
    <w:rsid w:val="00102DF9"/>
    <w:rsid w:val="00102F63"/>
    <w:rsid w:val="00103059"/>
    <w:rsid w:val="001040FE"/>
    <w:rsid w:val="00104256"/>
    <w:rsid w:val="0010460A"/>
    <w:rsid w:val="00104FE0"/>
    <w:rsid w:val="001054A2"/>
    <w:rsid w:val="00105A0A"/>
    <w:rsid w:val="0010603F"/>
    <w:rsid w:val="00106768"/>
    <w:rsid w:val="0010728A"/>
    <w:rsid w:val="00107594"/>
    <w:rsid w:val="00107FD2"/>
    <w:rsid w:val="00110374"/>
    <w:rsid w:val="001103C8"/>
    <w:rsid w:val="001103D3"/>
    <w:rsid w:val="00110F47"/>
    <w:rsid w:val="00111015"/>
    <w:rsid w:val="00111C48"/>
    <w:rsid w:val="00111D9F"/>
    <w:rsid w:val="00112307"/>
    <w:rsid w:val="00112556"/>
    <w:rsid w:val="00112A66"/>
    <w:rsid w:val="00112B42"/>
    <w:rsid w:val="001135C9"/>
    <w:rsid w:val="00113A3B"/>
    <w:rsid w:val="00113C5E"/>
    <w:rsid w:val="001141BA"/>
    <w:rsid w:val="00117645"/>
    <w:rsid w:val="00117925"/>
    <w:rsid w:val="00120083"/>
    <w:rsid w:val="001200ED"/>
    <w:rsid w:val="001207A5"/>
    <w:rsid w:val="00120A05"/>
    <w:rsid w:val="00120A30"/>
    <w:rsid w:val="00120C1D"/>
    <w:rsid w:val="00121080"/>
    <w:rsid w:val="001211F5"/>
    <w:rsid w:val="001217FC"/>
    <w:rsid w:val="00121A7E"/>
    <w:rsid w:val="00121B61"/>
    <w:rsid w:val="00121CEB"/>
    <w:rsid w:val="00121D0D"/>
    <w:rsid w:val="00122031"/>
    <w:rsid w:val="00122110"/>
    <w:rsid w:val="00122CE8"/>
    <w:rsid w:val="00122E01"/>
    <w:rsid w:val="00123397"/>
    <w:rsid w:val="00123A12"/>
    <w:rsid w:val="001244F3"/>
    <w:rsid w:val="00124709"/>
    <w:rsid w:val="00125084"/>
    <w:rsid w:val="00125C9E"/>
    <w:rsid w:val="00126871"/>
    <w:rsid w:val="00130580"/>
    <w:rsid w:val="00130700"/>
    <w:rsid w:val="001315E7"/>
    <w:rsid w:val="00131984"/>
    <w:rsid w:val="00131E70"/>
    <w:rsid w:val="001337C8"/>
    <w:rsid w:val="0013392F"/>
    <w:rsid w:val="0013577F"/>
    <w:rsid w:val="0013597F"/>
    <w:rsid w:val="00135C4B"/>
    <w:rsid w:val="00135D27"/>
    <w:rsid w:val="001362B1"/>
    <w:rsid w:val="0013714B"/>
    <w:rsid w:val="00140580"/>
    <w:rsid w:val="00141D3A"/>
    <w:rsid w:val="00142203"/>
    <w:rsid w:val="001430AA"/>
    <w:rsid w:val="00143C00"/>
    <w:rsid w:val="00144375"/>
    <w:rsid w:val="001443A5"/>
    <w:rsid w:val="00144867"/>
    <w:rsid w:val="00144D3D"/>
    <w:rsid w:val="00144D52"/>
    <w:rsid w:val="00145108"/>
    <w:rsid w:val="00145B19"/>
    <w:rsid w:val="00145B69"/>
    <w:rsid w:val="00145FE8"/>
    <w:rsid w:val="0014648D"/>
    <w:rsid w:val="00146BB2"/>
    <w:rsid w:val="00146F59"/>
    <w:rsid w:val="00150185"/>
    <w:rsid w:val="00150EC8"/>
    <w:rsid w:val="00151196"/>
    <w:rsid w:val="00151452"/>
    <w:rsid w:val="00152E73"/>
    <w:rsid w:val="00153DBA"/>
    <w:rsid w:val="00155847"/>
    <w:rsid w:val="00156C0F"/>
    <w:rsid w:val="00156D3C"/>
    <w:rsid w:val="0015741F"/>
    <w:rsid w:val="00157CC0"/>
    <w:rsid w:val="0016126E"/>
    <w:rsid w:val="00161A3E"/>
    <w:rsid w:val="00162361"/>
    <w:rsid w:val="0016273E"/>
    <w:rsid w:val="0016293F"/>
    <w:rsid w:val="0016303D"/>
    <w:rsid w:val="00163911"/>
    <w:rsid w:val="001639E5"/>
    <w:rsid w:val="00165A58"/>
    <w:rsid w:val="00166063"/>
    <w:rsid w:val="0016648B"/>
    <w:rsid w:val="001664B5"/>
    <w:rsid w:val="001673B7"/>
    <w:rsid w:val="001673D5"/>
    <w:rsid w:val="00167415"/>
    <w:rsid w:val="0016742A"/>
    <w:rsid w:val="001705F7"/>
    <w:rsid w:val="00171E36"/>
    <w:rsid w:val="00171F17"/>
    <w:rsid w:val="001722D0"/>
    <w:rsid w:val="001725C3"/>
    <w:rsid w:val="00173239"/>
    <w:rsid w:val="0017347F"/>
    <w:rsid w:val="0017367E"/>
    <w:rsid w:val="00174F98"/>
    <w:rsid w:val="00175BA8"/>
    <w:rsid w:val="001761DA"/>
    <w:rsid w:val="00176CC2"/>
    <w:rsid w:val="0017735A"/>
    <w:rsid w:val="001778C5"/>
    <w:rsid w:val="00177B62"/>
    <w:rsid w:val="00177B99"/>
    <w:rsid w:val="00177C8B"/>
    <w:rsid w:val="00180628"/>
    <w:rsid w:val="00180F83"/>
    <w:rsid w:val="0018205B"/>
    <w:rsid w:val="00182290"/>
    <w:rsid w:val="0018247D"/>
    <w:rsid w:val="00182480"/>
    <w:rsid w:val="00182485"/>
    <w:rsid w:val="00182987"/>
    <w:rsid w:val="00182A6A"/>
    <w:rsid w:val="00182E13"/>
    <w:rsid w:val="00183121"/>
    <w:rsid w:val="001837AB"/>
    <w:rsid w:val="00183E9A"/>
    <w:rsid w:val="00184267"/>
    <w:rsid w:val="00184847"/>
    <w:rsid w:val="00184F42"/>
    <w:rsid w:val="00184FF1"/>
    <w:rsid w:val="0018539D"/>
    <w:rsid w:val="001866B0"/>
    <w:rsid w:val="001871D0"/>
    <w:rsid w:val="00187354"/>
    <w:rsid w:val="0018781F"/>
    <w:rsid w:val="0019006F"/>
    <w:rsid w:val="0019073A"/>
    <w:rsid w:val="001907DF"/>
    <w:rsid w:val="001913CD"/>
    <w:rsid w:val="0019171F"/>
    <w:rsid w:val="00191AF9"/>
    <w:rsid w:val="00191F34"/>
    <w:rsid w:val="00192BBD"/>
    <w:rsid w:val="00192E05"/>
    <w:rsid w:val="0019371F"/>
    <w:rsid w:val="001943CE"/>
    <w:rsid w:val="001951BE"/>
    <w:rsid w:val="00195955"/>
    <w:rsid w:val="00195EB3"/>
    <w:rsid w:val="0019678A"/>
    <w:rsid w:val="001968BB"/>
    <w:rsid w:val="00196C3E"/>
    <w:rsid w:val="00197859"/>
    <w:rsid w:val="001979D4"/>
    <w:rsid w:val="001A02AE"/>
    <w:rsid w:val="001A110D"/>
    <w:rsid w:val="001A17B4"/>
    <w:rsid w:val="001A19FA"/>
    <w:rsid w:val="001A1B24"/>
    <w:rsid w:val="001A216F"/>
    <w:rsid w:val="001A2296"/>
    <w:rsid w:val="001A255D"/>
    <w:rsid w:val="001A2636"/>
    <w:rsid w:val="001A28E3"/>
    <w:rsid w:val="001A2BE5"/>
    <w:rsid w:val="001A3714"/>
    <w:rsid w:val="001A3ABB"/>
    <w:rsid w:val="001A3D24"/>
    <w:rsid w:val="001A4714"/>
    <w:rsid w:val="001A491F"/>
    <w:rsid w:val="001A4B9F"/>
    <w:rsid w:val="001A519A"/>
    <w:rsid w:val="001A561B"/>
    <w:rsid w:val="001A5C57"/>
    <w:rsid w:val="001A6005"/>
    <w:rsid w:val="001A7889"/>
    <w:rsid w:val="001A7B3A"/>
    <w:rsid w:val="001A7C98"/>
    <w:rsid w:val="001A7EF0"/>
    <w:rsid w:val="001B05F7"/>
    <w:rsid w:val="001B064E"/>
    <w:rsid w:val="001B0B53"/>
    <w:rsid w:val="001B1286"/>
    <w:rsid w:val="001B1B83"/>
    <w:rsid w:val="001B2A14"/>
    <w:rsid w:val="001B33AE"/>
    <w:rsid w:val="001B3C69"/>
    <w:rsid w:val="001B3FA5"/>
    <w:rsid w:val="001B432E"/>
    <w:rsid w:val="001B4852"/>
    <w:rsid w:val="001B4A56"/>
    <w:rsid w:val="001B4E6A"/>
    <w:rsid w:val="001B4EC1"/>
    <w:rsid w:val="001B5AB0"/>
    <w:rsid w:val="001B5B5F"/>
    <w:rsid w:val="001B5E17"/>
    <w:rsid w:val="001B6047"/>
    <w:rsid w:val="001B6F43"/>
    <w:rsid w:val="001B6FAC"/>
    <w:rsid w:val="001B73AF"/>
    <w:rsid w:val="001B741D"/>
    <w:rsid w:val="001B7588"/>
    <w:rsid w:val="001C047D"/>
    <w:rsid w:val="001C0D0E"/>
    <w:rsid w:val="001C0E42"/>
    <w:rsid w:val="001C16F8"/>
    <w:rsid w:val="001C1F9A"/>
    <w:rsid w:val="001C2614"/>
    <w:rsid w:val="001C4CD8"/>
    <w:rsid w:val="001C4E3B"/>
    <w:rsid w:val="001C5A0A"/>
    <w:rsid w:val="001C6BDF"/>
    <w:rsid w:val="001C7032"/>
    <w:rsid w:val="001C720B"/>
    <w:rsid w:val="001C7589"/>
    <w:rsid w:val="001C7DD3"/>
    <w:rsid w:val="001D0AD8"/>
    <w:rsid w:val="001D0EDB"/>
    <w:rsid w:val="001D161B"/>
    <w:rsid w:val="001D1C49"/>
    <w:rsid w:val="001D2AEF"/>
    <w:rsid w:val="001D2BF5"/>
    <w:rsid w:val="001D30E6"/>
    <w:rsid w:val="001D3266"/>
    <w:rsid w:val="001D33C7"/>
    <w:rsid w:val="001D37D9"/>
    <w:rsid w:val="001D54EA"/>
    <w:rsid w:val="001D5BC2"/>
    <w:rsid w:val="001D7893"/>
    <w:rsid w:val="001D7F2E"/>
    <w:rsid w:val="001E06C5"/>
    <w:rsid w:val="001E08C7"/>
    <w:rsid w:val="001E0DE5"/>
    <w:rsid w:val="001E0FC4"/>
    <w:rsid w:val="001E134E"/>
    <w:rsid w:val="001E20A8"/>
    <w:rsid w:val="001E2699"/>
    <w:rsid w:val="001E30DE"/>
    <w:rsid w:val="001E317A"/>
    <w:rsid w:val="001E39F2"/>
    <w:rsid w:val="001E3CAA"/>
    <w:rsid w:val="001E3FB1"/>
    <w:rsid w:val="001E4243"/>
    <w:rsid w:val="001E492D"/>
    <w:rsid w:val="001E4996"/>
    <w:rsid w:val="001E5297"/>
    <w:rsid w:val="001E573E"/>
    <w:rsid w:val="001E5C11"/>
    <w:rsid w:val="001E6118"/>
    <w:rsid w:val="001E6954"/>
    <w:rsid w:val="001F0D86"/>
    <w:rsid w:val="001F1075"/>
    <w:rsid w:val="001F11A6"/>
    <w:rsid w:val="001F28F4"/>
    <w:rsid w:val="001F3771"/>
    <w:rsid w:val="001F38F0"/>
    <w:rsid w:val="001F411B"/>
    <w:rsid w:val="001F4B4A"/>
    <w:rsid w:val="001F5779"/>
    <w:rsid w:val="001F5F5A"/>
    <w:rsid w:val="001F64AB"/>
    <w:rsid w:val="001F6C0B"/>
    <w:rsid w:val="001F6C14"/>
    <w:rsid w:val="00200429"/>
    <w:rsid w:val="00200F78"/>
    <w:rsid w:val="00201964"/>
    <w:rsid w:val="00201BEE"/>
    <w:rsid w:val="0020214B"/>
    <w:rsid w:val="002025C4"/>
    <w:rsid w:val="00202622"/>
    <w:rsid w:val="002034A3"/>
    <w:rsid w:val="002035C4"/>
    <w:rsid w:val="00203980"/>
    <w:rsid w:val="0020492A"/>
    <w:rsid w:val="00204E2B"/>
    <w:rsid w:val="00205446"/>
    <w:rsid w:val="00205490"/>
    <w:rsid w:val="002055C3"/>
    <w:rsid w:val="002113AD"/>
    <w:rsid w:val="00211ACC"/>
    <w:rsid w:val="00211C5A"/>
    <w:rsid w:val="002130D6"/>
    <w:rsid w:val="00213262"/>
    <w:rsid w:val="0021344D"/>
    <w:rsid w:val="002140D4"/>
    <w:rsid w:val="0021458E"/>
    <w:rsid w:val="00214625"/>
    <w:rsid w:val="00214637"/>
    <w:rsid w:val="002147AF"/>
    <w:rsid w:val="00215166"/>
    <w:rsid w:val="00216873"/>
    <w:rsid w:val="00220209"/>
    <w:rsid w:val="0022093B"/>
    <w:rsid w:val="00221263"/>
    <w:rsid w:val="00221AA2"/>
    <w:rsid w:val="00222780"/>
    <w:rsid w:val="00222E14"/>
    <w:rsid w:val="00223273"/>
    <w:rsid w:val="00223B94"/>
    <w:rsid w:val="00223C62"/>
    <w:rsid w:val="00224147"/>
    <w:rsid w:val="0022521F"/>
    <w:rsid w:val="0022547F"/>
    <w:rsid w:val="002254A9"/>
    <w:rsid w:val="0022585F"/>
    <w:rsid w:val="00225BE4"/>
    <w:rsid w:val="002264B8"/>
    <w:rsid w:val="00226AA3"/>
    <w:rsid w:val="00226DCA"/>
    <w:rsid w:val="00227492"/>
    <w:rsid w:val="002277D6"/>
    <w:rsid w:val="00227CC2"/>
    <w:rsid w:val="00230ECF"/>
    <w:rsid w:val="002318C3"/>
    <w:rsid w:val="00232F5E"/>
    <w:rsid w:val="00233BFA"/>
    <w:rsid w:val="0023414C"/>
    <w:rsid w:val="00234174"/>
    <w:rsid w:val="002342AC"/>
    <w:rsid w:val="00234925"/>
    <w:rsid w:val="00235DB3"/>
    <w:rsid w:val="00235E37"/>
    <w:rsid w:val="00235EE0"/>
    <w:rsid w:val="00236BE8"/>
    <w:rsid w:val="002406CF"/>
    <w:rsid w:val="0024084A"/>
    <w:rsid w:val="00240FCB"/>
    <w:rsid w:val="00241749"/>
    <w:rsid w:val="00242084"/>
    <w:rsid w:val="00242404"/>
    <w:rsid w:val="00242B2D"/>
    <w:rsid w:val="00242C4D"/>
    <w:rsid w:val="00242CD8"/>
    <w:rsid w:val="0024300A"/>
    <w:rsid w:val="002437AF"/>
    <w:rsid w:val="0024380A"/>
    <w:rsid w:val="0024404F"/>
    <w:rsid w:val="00245877"/>
    <w:rsid w:val="002464EC"/>
    <w:rsid w:val="00246847"/>
    <w:rsid w:val="00246D62"/>
    <w:rsid w:val="00247626"/>
    <w:rsid w:val="0025126F"/>
    <w:rsid w:val="00252CC5"/>
    <w:rsid w:val="00252E31"/>
    <w:rsid w:val="00252EF8"/>
    <w:rsid w:val="002530BC"/>
    <w:rsid w:val="00254345"/>
    <w:rsid w:val="00254349"/>
    <w:rsid w:val="0025459C"/>
    <w:rsid w:val="00255FE0"/>
    <w:rsid w:val="002562DD"/>
    <w:rsid w:val="00256B21"/>
    <w:rsid w:val="00257295"/>
    <w:rsid w:val="0025764A"/>
    <w:rsid w:val="002577FB"/>
    <w:rsid w:val="00257AD3"/>
    <w:rsid w:val="00257DC6"/>
    <w:rsid w:val="002604EE"/>
    <w:rsid w:val="00260899"/>
    <w:rsid w:val="00260CC3"/>
    <w:rsid w:val="0026116E"/>
    <w:rsid w:val="002611DE"/>
    <w:rsid w:val="00262C2C"/>
    <w:rsid w:val="0026321E"/>
    <w:rsid w:val="002632BA"/>
    <w:rsid w:val="00263BEE"/>
    <w:rsid w:val="00263BFD"/>
    <w:rsid w:val="00263D55"/>
    <w:rsid w:val="002642BA"/>
    <w:rsid w:val="00264907"/>
    <w:rsid w:val="00264F32"/>
    <w:rsid w:val="00264FA6"/>
    <w:rsid w:val="00265483"/>
    <w:rsid w:val="002655D3"/>
    <w:rsid w:val="00265915"/>
    <w:rsid w:val="00265992"/>
    <w:rsid w:val="00265D4C"/>
    <w:rsid w:val="00265F0E"/>
    <w:rsid w:val="00265F38"/>
    <w:rsid w:val="002661DF"/>
    <w:rsid w:val="00266EAC"/>
    <w:rsid w:val="00266F74"/>
    <w:rsid w:val="002672DA"/>
    <w:rsid w:val="002677F1"/>
    <w:rsid w:val="002728D6"/>
    <w:rsid w:val="00272A26"/>
    <w:rsid w:val="00272F71"/>
    <w:rsid w:val="002731FA"/>
    <w:rsid w:val="002732EE"/>
    <w:rsid w:val="00273BDF"/>
    <w:rsid w:val="00273D98"/>
    <w:rsid w:val="00274193"/>
    <w:rsid w:val="0027427D"/>
    <w:rsid w:val="002743BD"/>
    <w:rsid w:val="00274ABE"/>
    <w:rsid w:val="00274D5A"/>
    <w:rsid w:val="00275CC9"/>
    <w:rsid w:val="00275F7F"/>
    <w:rsid w:val="00276274"/>
    <w:rsid w:val="002762BC"/>
    <w:rsid w:val="00276CB4"/>
    <w:rsid w:val="00276F37"/>
    <w:rsid w:val="00280B0E"/>
    <w:rsid w:val="0028212A"/>
    <w:rsid w:val="00282168"/>
    <w:rsid w:val="00282D15"/>
    <w:rsid w:val="00282EDD"/>
    <w:rsid w:val="00283113"/>
    <w:rsid w:val="0028324F"/>
    <w:rsid w:val="0028344F"/>
    <w:rsid w:val="00283506"/>
    <w:rsid w:val="002836C0"/>
    <w:rsid w:val="00283770"/>
    <w:rsid w:val="00283A3C"/>
    <w:rsid w:val="00284A39"/>
    <w:rsid w:val="00284D4E"/>
    <w:rsid w:val="00285785"/>
    <w:rsid w:val="00285D65"/>
    <w:rsid w:val="00290608"/>
    <w:rsid w:val="00290995"/>
    <w:rsid w:val="00290FC2"/>
    <w:rsid w:val="00291ACC"/>
    <w:rsid w:val="00291C0E"/>
    <w:rsid w:val="00291F54"/>
    <w:rsid w:val="00292707"/>
    <w:rsid w:val="00292D2F"/>
    <w:rsid w:val="00293761"/>
    <w:rsid w:val="00293AF7"/>
    <w:rsid w:val="0029466E"/>
    <w:rsid w:val="00294B8B"/>
    <w:rsid w:val="00295298"/>
    <w:rsid w:val="00295A10"/>
    <w:rsid w:val="00295BE1"/>
    <w:rsid w:val="00295F9F"/>
    <w:rsid w:val="0029628A"/>
    <w:rsid w:val="00297245"/>
    <w:rsid w:val="00297C1B"/>
    <w:rsid w:val="00297EBF"/>
    <w:rsid w:val="002A0F39"/>
    <w:rsid w:val="002A169A"/>
    <w:rsid w:val="002A39EF"/>
    <w:rsid w:val="002A3A43"/>
    <w:rsid w:val="002A3E15"/>
    <w:rsid w:val="002A3EBB"/>
    <w:rsid w:val="002A4145"/>
    <w:rsid w:val="002A4B47"/>
    <w:rsid w:val="002A5048"/>
    <w:rsid w:val="002A5836"/>
    <w:rsid w:val="002A5B17"/>
    <w:rsid w:val="002A6C1B"/>
    <w:rsid w:val="002A70D9"/>
    <w:rsid w:val="002A71CD"/>
    <w:rsid w:val="002A7766"/>
    <w:rsid w:val="002A7BFD"/>
    <w:rsid w:val="002A7F47"/>
    <w:rsid w:val="002B02D7"/>
    <w:rsid w:val="002B0646"/>
    <w:rsid w:val="002B07F0"/>
    <w:rsid w:val="002B132B"/>
    <w:rsid w:val="002B2AC5"/>
    <w:rsid w:val="002B2C62"/>
    <w:rsid w:val="002B2C7A"/>
    <w:rsid w:val="002B2DD3"/>
    <w:rsid w:val="002B3524"/>
    <w:rsid w:val="002B35E0"/>
    <w:rsid w:val="002B38BB"/>
    <w:rsid w:val="002B412B"/>
    <w:rsid w:val="002B4269"/>
    <w:rsid w:val="002B4534"/>
    <w:rsid w:val="002B5FEF"/>
    <w:rsid w:val="002B625C"/>
    <w:rsid w:val="002B7054"/>
    <w:rsid w:val="002C01AF"/>
    <w:rsid w:val="002C0A22"/>
    <w:rsid w:val="002C2806"/>
    <w:rsid w:val="002C347C"/>
    <w:rsid w:val="002C3B9C"/>
    <w:rsid w:val="002C427B"/>
    <w:rsid w:val="002C4366"/>
    <w:rsid w:val="002C44E7"/>
    <w:rsid w:val="002C4B73"/>
    <w:rsid w:val="002C58CE"/>
    <w:rsid w:val="002C5F30"/>
    <w:rsid w:val="002C6301"/>
    <w:rsid w:val="002C67C0"/>
    <w:rsid w:val="002C7135"/>
    <w:rsid w:val="002C7D73"/>
    <w:rsid w:val="002D02DE"/>
    <w:rsid w:val="002D03F1"/>
    <w:rsid w:val="002D06A9"/>
    <w:rsid w:val="002D13F3"/>
    <w:rsid w:val="002D1470"/>
    <w:rsid w:val="002D1D03"/>
    <w:rsid w:val="002D20AB"/>
    <w:rsid w:val="002D2708"/>
    <w:rsid w:val="002D277A"/>
    <w:rsid w:val="002D294D"/>
    <w:rsid w:val="002D37E4"/>
    <w:rsid w:val="002D419F"/>
    <w:rsid w:val="002D4F2F"/>
    <w:rsid w:val="002D5012"/>
    <w:rsid w:val="002D56E4"/>
    <w:rsid w:val="002D581B"/>
    <w:rsid w:val="002D5A4C"/>
    <w:rsid w:val="002D77DC"/>
    <w:rsid w:val="002E01A0"/>
    <w:rsid w:val="002E0209"/>
    <w:rsid w:val="002E0B62"/>
    <w:rsid w:val="002E1520"/>
    <w:rsid w:val="002E15D1"/>
    <w:rsid w:val="002E22BA"/>
    <w:rsid w:val="002E22C8"/>
    <w:rsid w:val="002E2726"/>
    <w:rsid w:val="002E2CAD"/>
    <w:rsid w:val="002E2D1D"/>
    <w:rsid w:val="002E2D58"/>
    <w:rsid w:val="002E2DBF"/>
    <w:rsid w:val="002E38C3"/>
    <w:rsid w:val="002E4309"/>
    <w:rsid w:val="002E4807"/>
    <w:rsid w:val="002E5281"/>
    <w:rsid w:val="002E551F"/>
    <w:rsid w:val="002E637F"/>
    <w:rsid w:val="002E7A7A"/>
    <w:rsid w:val="002F083E"/>
    <w:rsid w:val="002F0B06"/>
    <w:rsid w:val="002F166A"/>
    <w:rsid w:val="002F243D"/>
    <w:rsid w:val="002F26A6"/>
    <w:rsid w:val="002F2A64"/>
    <w:rsid w:val="002F2C18"/>
    <w:rsid w:val="002F2D98"/>
    <w:rsid w:val="002F3F77"/>
    <w:rsid w:val="002F405C"/>
    <w:rsid w:val="002F4271"/>
    <w:rsid w:val="002F4ADA"/>
    <w:rsid w:val="002F4F07"/>
    <w:rsid w:val="002F55B1"/>
    <w:rsid w:val="002F5671"/>
    <w:rsid w:val="002F5A95"/>
    <w:rsid w:val="002F5B6F"/>
    <w:rsid w:val="002F6712"/>
    <w:rsid w:val="002F6EB5"/>
    <w:rsid w:val="002F7397"/>
    <w:rsid w:val="002F798F"/>
    <w:rsid w:val="00300933"/>
    <w:rsid w:val="00300E18"/>
    <w:rsid w:val="00301060"/>
    <w:rsid w:val="00301C49"/>
    <w:rsid w:val="00301EC0"/>
    <w:rsid w:val="00302285"/>
    <w:rsid w:val="00302EB1"/>
    <w:rsid w:val="00302F95"/>
    <w:rsid w:val="0030301B"/>
    <w:rsid w:val="0030349B"/>
    <w:rsid w:val="00303773"/>
    <w:rsid w:val="0030386E"/>
    <w:rsid w:val="0030454C"/>
    <w:rsid w:val="00304D33"/>
    <w:rsid w:val="0030666D"/>
    <w:rsid w:val="003066AE"/>
    <w:rsid w:val="003066BD"/>
    <w:rsid w:val="0030671C"/>
    <w:rsid w:val="00306771"/>
    <w:rsid w:val="00306CB4"/>
    <w:rsid w:val="00306DE2"/>
    <w:rsid w:val="003070B6"/>
    <w:rsid w:val="0030749F"/>
    <w:rsid w:val="0030763C"/>
    <w:rsid w:val="00307A41"/>
    <w:rsid w:val="003110B1"/>
    <w:rsid w:val="00311BD1"/>
    <w:rsid w:val="00311C44"/>
    <w:rsid w:val="00312499"/>
    <w:rsid w:val="00312A4B"/>
    <w:rsid w:val="00312C11"/>
    <w:rsid w:val="00312CBE"/>
    <w:rsid w:val="00312F20"/>
    <w:rsid w:val="0031356C"/>
    <w:rsid w:val="00313BEC"/>
    <w:rsid w:val="00313CA5"/>
    <w:rsid w:val="00314007"/>
    <w:rsid w:val="00314343"/>
    <w:rsid w:val="00314A7F"/>
    <w:rsid w:val="00314B0D"/>
    <w:rsid w:val="00315755"/>
    <w:rsid w:val="003159CB"/>
    <w:rsid w:val="00315BF4"/>
    <w:rsid w:val="0031696F"/>
    <w:rsid w:val="00316DE0"/>
    <w:rsid w:val="00316F74"/>
    <w:rsid w:val="00317A67"/>
    <w:rsid w:val="00317E65"/>
    <w:rsid w:val="00317F8A"/>
    <w:rsid w:val="003202E9"/>
    <w:rsid w:val="003205C2"/>
    <w:rsid w:val="00320E58"/>
    <w:rsid w:val="00320F22"/>
    <w:rsid w:val="00320F86"/>
    <w:rsid w:val="003210BC"/>
    <w:rsid w:val="0032136A"/>
    <w:rsid w:val="00322E93"/>
    <w:rsid w:val="00323319"/>
    <w:rsid w:val="003236AB"/>
    <w:rsid w:val="00323AF8"/>
    <w:rsid w:val="003248EB"/>
    <w:rsid w:val="0032525A"/>
    <w:rsid w:val="00326ADF"/>
    <w:rsid w:val="00326CA6"/>
    <w:rsid w:val="00326E80"/>
    <w:rsid w:val="00326E97"/>
    <w:rsid w:val="00327033"/>
    <w:rsid w:val="00327251"/>
    <w:rsid w:val="00327FC6"/>
    <w:rsid w:val="0033004A"/>
    <w:rsid w:val="00330CD2"/>
    <w:rsid w:val="00331446"/>
    <w:rsid w:val="0033176E"/>
    <w:rsid w:val="00332377"/>
    <w:rsid w:val="0033249D"/>
    <w:rsid w:val="00332FB4"/>
    <w:rsid w:val="003339DD"/>
    <w:rsid w:val="0033404D"/>
    <w:rsid w:val="003343E8"/>
    <w:rsid w:val="0033513C"/>
    <w:rsid w:val="00335578"/>
    <w:rsid w:val="003355D5"/>
    <w:rsid w:val="003357F1"/>
    <w:rsid w:val="0033637C"/>
    <w:rsid w:val="003373CC"/>
    <w:rsid w:val="0033788A"/>
    <w:rsid w:val="00340236"/>
    <w:rsid w:val="00341171"/>
    <w:rsid w:val="003413D3"/>
    <w:rsid w:val="00341E85"/>
    <w:rsid w:val="00341EEC"/>
    <w:rsid w:val="00342A2C"/>
    <w:rsid w:val="00342C4A"/>
    <w:rsid w:val="00343072"/>
    <w:rsid w:val="003430A1"/>
    <w:rsid w:val="0034330D"/>
    <w:rsid w:val="0034474E"/>
    <w:rsid w:val="003450A4"/>
    <w:rsid w:val="003451EA"/>
    <w:rsid w:val="0034558D"/>
    <w:rsid w:val="0034573E"/>
    <w:rsid w:val="00346632"/>
    <w:rsid w:val="00346A25"/>
    <w:rsid w:val="00346CF2"/>
    <w:rsid w:val="00346FAB"/>
    <w:rsid w:val="003471B6"/>
    <w:rsid w:val="00347F9D"/>
    <w:rsid w:val="00350204"/>
    <w:rsid w:val="003502DA"/>
    <w:rsid w:val="003506FA"/>
    <w:rsid w:val="00350E72"/>
    <w:rsid w:val="0035138C"/>
    <w:rsid w:val="003518F6"/>
    <w:rsid w:val="00352022"/>
    <w:rsid w:val="003521E4"/>
    <w:rsid w:val="00352266"/>
    <w:rsid w:val="003529FC"/>
    <w:rsid w:val="00352F1D"/>
    <w:rsid w:val="00352F5C"/>
    <w:rsid w:val="00352F87"/>
    <w:rsid w:val="00355A1D"/>
    <w:rsid w:val="00355B7F"/>
    <w:rsid w:val="00355BDC"/>
    <w:rsid w:val="0035629A"/>
    <w:rsid w:val="00356780"/>
    <w:rsid w:val="003568DB"/>
    <w:rsid w:val="00356BF2"/>
    <w:rsid w:val="00357782"/>
    <w:rsid w:val="0035793C"/>
    <w:rsid w:val="00357A95"/>
    <w:rsid w:val="00360177"/>
    <w:rsid w:val="00360C7F"/>
    <w:rsid w:val="00360F24"/>
    <w:rsid w:val="00361808"/>
    <w:rsid w:val="00363300"/>
    <w:rsid w:val="003643EF"/>
    <w:rsid w:val="0036478C"/>
    <w:rsid w:val="003665BC"/>
    <w:rsid w:val="00367176"/>
    <w:rsid w:val="00367C21"/>
    <w:rsid w:val="00370B0D"/>
    <w:rsid w:val="00370B87"/>
    <w:rsid w:val="003713EB"/>
    <w:rsid w:val="003713F9"/>
    <w:rsid w:val="00371B48"/>
    <w:rsid w:val="00372059"/>
    <w:rsid w:val="003723E1"/>
    <w:rsid w:val="0037248B"/>
    <w:rsid w:val="00372FF6"/>
    <w:rsid w:val="003736B2"/>
    <w:rsid w:val="00373C0B"/>
    <w:rsid w:val="00373CBA"/>
    <w:rsid w:val="00373D75"/>
    <w:rsid w:val="003740F5"/>
    <w:rsid w:val="00374BA2"/>
    <w:rsid w:val="00374E80"/>
    <w:rsid w:val="00375553"/>
    <w:rsid w:val="0037634B"/>
    <w:rsid w:val="003766B6"/>
    <w:rsid w:val="00376B1F"/>
    <w:rsid w:val="00377528"/>
    <w:rsid w:val="0037764A"/>
    <w:rsid w:val="0037783A"/>
    <w:rsid w:val="00377A53"/>
    <w:rsid w:val="00380449"/>
    <w:rsid w:val="0038055B"/>
    <w:rsid w:val="003806F9"/>
    <w:rsid w:val="0038074B"/>
    <w:rsid w:val="00380FEE"/>
    <w:rsid w:val="00381385"/>
    <w:rsid w:val="00381893"/>
    <w:rsid w:val="0038193B"/>
    <w:rsid w:val="003827D4"/>
    <w:rsid w:val="00382F9C"/>
    <w:rsid w:val="003832B0"/>
    <w:rsid w:val="00383BC9"/>
    <w:rsid w:val="003842E5"/>
    <w:rsid w:val="0038541D"/>
    <w:rsid w:val="003857CD"/>
    <w:rsid w:val="00386064"/>
    <w:rsid w:val="003864A2"/>
    <w:rsid w:val="00386D9C"/>
    <w:rsid w:val="00386DF4"/>
    <w:rsid w:val="00386E5C"/>
    <w:rsid w:val="0038704B"/>
    <w:rsid w:val="0038730C"/>
    <w:rsid w:val="00387C34"/>
    <w:rsid w:val="003901DE"/>
    <w:rsid w:val="00390BF2"/>
    <w:rsid w:val="00390C67"/>
    <w:rsid w:val="00391AD3"/>
    <w:rsid w:val="003923BA"/>
    <w:rsid w:val="0039290E"/>
    <w:rsid w:val="00393B98"/>
    <w:rsid w:val="0039404A"/>
    <w:rsid w:val="00394408"/>
    <w:rsid w:val="00394923"/>
    <w:rsid w:val="00394DF6"/>
    <w:rsid w:val="00395111"/>
    <w:rsid w:val="0039560C"/>
    <w:rsid w:val="003959AD"/>
    <w:rsid w:val="003963E0"/>
    <w:rsid w:val="0039653D"/>
    <w:rsid w:val="00396812"/>
    <w:rsid w:val="00396EC6"/>
    <w:rsid w:val="00397823"/>
    <w:rsid w:val="003978F4"/>
    <w:rsid w:val="003A0395"/>
    <w:rsid w:val="003A054F"/>
    <w:rsid w:val="003A12A7"/>
    <w:rsid w:val="003A181D"/>
    <w:rsid w:val="003A1E37"/>
    <w:rsid w:val="003A1F0B"/>
    <w:rsid w:val="003A249F"/>
    <w:rsid w:val="003A298E"/>
    <w:rsid w:val="003A2C1F"/>
    <w:rsid w:val="003A2FAD"/>
    <w:rsid w:val="003A3395"/>
    <w:rsid w:val="003A38EA"/>
    <w:rsid w:val="003A39DA"/>
    <w:rsid w:val="003A3FB3"/>
    <w:rsid w:val="003A4761"/>
    <w:rsid w:val="003A48EF"/>
    <w:rsid w:val="003A597D"/>
    <w:rsid w:val="003A59B9"/>
    <w:rsid w:val="003A65BD"/>
    <w:rsid w:val="003A6764"/>
    <w:rsid w:val="003A6A38"/>
    <w:rsid w:val="003A6CE1"/>
    <w:rsid w:val="003A70AE"/>
    <w:rsid w:val="003A7C20"/>
    <w:rsid w:val="003A7D28"/>
    <w:rsid w:val="003A7DE0"/>
    <w:rsid w:val="003B1430"/>
    <w:rsid w:val="003B310D"/>
    <w:rsid w:val="003B3457"/>
    <w:rsid w:val="003B3860"/>
    <w:rsid w:val="003B398D"/>
    <w:rsid w:val="003B4116"/>
    <w:rsid w:val="003B4C5D"/>
    <w:rsid w:val="003B5050"/>
    <w:rsid w:val="003B518C"/>
    <w:rsid w:val="003B5770"/>
    <w:rsid w:val="003B613E"/>
    <w:rsid w:val="003C00F8"/>
    <w:rsid w:val="003C04EE"/>
    <w:rsid w:val="003C0D28"/>
    <w:rsid w:val="003C20CE"/>
    <w:rsid w:val="003C2270"/>
    <w:rsid w:val="003C2272"/>
    <w:rsid w:val="003C25D1"/>
    <w:rsid w:val="003C3880"/>
    <w:rsid w:val="003C3B04"/>
    <w:rsid w:val="003C3F04"/>
    <w:rsid w:val="003C4D15"/>
    <w:rsid w:val="003C4DDC"/>
    <w:rsid w:val="003C5521"/>
    <w:rsid w:val="003C568B"/>
    <w:rsid w:val="003C5F2B"/>
    <w:rsid w:val="003C5F3D"/>
    <w:rsid w:val="003C62CC"/>
    <w:rsid w:val="003D1512"/>
    <w:rsid w:val="003D152C"/>
    <w:rsid w:val="003D210A"/>
    <w:rsid w:val="003D281B"/>
    <w:rsid w:val="003D2948"/>
    <w:rsid w:val="003D3279"/>
    <w:rsid w:val="003D3FA6"/>
    <w:rsid w:val="003D4602"/>
    <w:rsid w:val="003D4651"/>
    <w:rsid w:val="003D4776"/>
    <w:rsid w:val="003D5A59"/>
    <w:rsid w:val="003D642B"/>
    <w:rsid w:val="003E055F"/>
    <w:rsid w:val="003E0BBD"/>
    <w:rsid w:val="003E1004"/>
    <w:rsid w:val="003E13C6"/>
    <w:rsid w:val="003E1BB4"/>
    <w:rsid w:val="003E1D16"/>
    <w:rsid w:val="003E22F7"/>
    <w:rsid w:val="003E4473"/>
    <w:rsid w:val="003E48DB"/>
    <w:rsid w:val="003E4AA6"/>
    <w:rsid w:val="003E4C53"/>
    <w:rsid w:val="003E4CFC"/>
    <w:rsid w:val="003E59ED"/>
    <w:rsid w:val="003E6BD2"/>
    <w:rsid w:val="003E6D31"/>
    <w:rsid w:val="003E6EE1"/>
    <w:rsid w:val="003E73EA"/>
    <w:rsid w:val="003F0677"/>
    <w:rsid w:val="003F10B9"/>
    <w:rsid w:val="003F1269"/>
    <w:rsid w:val="003F1439"/>
    <w:rsid w:val="003F16F9"/>
    <w:rsid w:val="003F2312"/>
    <w:rsid w:val="003F2677"/>
    <w:rsid w:val="003F2729"/>
    <w:rsid w:val="003F298B"/>
    <w:rsid w:val="003F32B4"/>
    <w:rsid w:val="003F390B"/>
    <w:rsid w:val="003F3BA9"/>
    <w:rsid w:val="003F40D0"/>
    <w:rsid w:val="003F4D8C"/>
    <w:rsid w:val="003F4EE7"/>
    <w:rsid w:val="003F5BEA"/>
    <w:rsid w:val="003F6219"/>
    <w:rsid w:val="003F6258"/>
    <w:rsid w:val="003F712D"/>
    <w:rsid w:val="003F7C5C"/>
    <w:rsid w:val="003F7EC8"/>
    <w:rsid w:val="00400574"/>
    <w:rsid w:val="0040066B"/>
    <w:rsid w:val="00400C45"/>
    <w:rsid w:val="004011CA"/>
    <w:rsid w:val="004018BD"/>
    <w:rsid w:val="00401956"/>
    <w:rsid w:val="00401BED"/>
    <w:rsid w:val="00401CB9"/>
    <w:rsid w:val="004028D7"/>
    <w:rsid w:val="00403561"/>
    <w:rsid w:val="0040544C"/>
    <w:rsid w:val="004054C0"/>
    <w:rsid w:val="00405B61"/>
    <w:rsid w:val="00405EBD"/>
    <w:rsid w:val="004064B0"/>
    <w:rsid w:val="004104BB"/>
    <w:rsid w:val="00410652"/>
    <w:rsid w:val="00411176"/>
    <w:rsid w:val="004126BA"/>
    <w:rsid w:val="00412B88"/>
    <w:rsid w:val="00412BE7"/>
    <w:rsid w:val="0041320E"/>
    <w:rsid w:val="004135CE"/>
    <w:rsid w:val="004137F2"/>
    <w:rsid w:val="00413CDD"/>
    <w:rsid w:val="004144B9"/>
    <w:rsid w:val="00414B4B"/>
    <w:rsid w:val="00414C39"/>
    <w:rsid w:val="00415686"/>
    <w:rsid w:val="00415BE4"/>
    <w:rsid w:val="00416584"/>
    <w:rsid w:val="00416C61"/>
    <w:rsid w:val="00416F8A"/>
    <w:rsid w:val="00417778"/>
    <w:rsid w:val="00420309"/>
    <w:rsid w:val="00420B95"/>
    <w:rsid w:val="00421A51"/>
    <w:rsid w:val="00422467"/>
    <w:rsid w:val="00422C77"/>
    <w:rsid w:val="00423282"/>
    <w:rsid w:val="004232FF"/>
    <w:rsid w:val="00423803"/>
    <w:rsid w:val="00424739"/>
    <w:rsid w:val="00424F56"/>
    <w:rsid w:val="00426E12"/>
    <w:rsid w:val="00427B53"/>
    <w:rsid w:val="00430651"/>
    <w:rsid w:val="00431578"/>
    <w:rsid w:val="004319FD"/>
    <w:rsid w:val="00431A59"/>
    <w:rsid w:val="00431E10"/>
    <w:rsid w:val="00431F8F"/>
    <w:rsid w:val="00432371"/>
    <w:rsid w:val="00432AD7"/>
    <w:rsid w:val="004335CB"/>
    <w:rsid w:val="00433EFE"/>
    <w:rsid w:val="00434456"/>
    <w:rsid w:val="004346E8"/>
    <w:rsid w:val="004348B2"/>
    <w:rsid w:val="004354A7"/>
    <w:rsid w:val="0043563D"/>
    <w:rsid w:val="004356AC"/>
    <w:rsid w:val="0043597F"/>
    <w:rsid w:val="00435BD5"/>
    <w:rsid w:val="00436E49"/>
    <w:rsid w:val="00436F10"/>
    <w:rsid w:val="004377C8"/>
    <w:rsid w:val="004428B0"/>
    <w:rsid w:val="00442A45"/>
    <w:rsid w:val="00443351"/>
    <w:rsid w:val="004435C1"/>
    <w:rsid w:val="004439F0"/>
    <w:rsid w:val="00443AF0"/>
    <w:rsid w:val="00443C01"/>
    <w:rsid w:val="004448CC"/>
    <w:rsid w:val="00446E51"/>
    <w:rsid w:val="0045080C"/>
    <w:rsid w:val="00450EF5"/>
    <w:rsid w:val="00450F1C"/>
    <w:rsid w:val="00450FA4"/>
    <w:rsid w:val="004513F3"/>
    <w:rsid w:val="0045152B"/>
    <w:rsid w:val="00453166"/>
    <w:rsid w:val="004541F6"/>
    <w:rsid w:val="00454CED"/>
    <w:rsid w:val="0045517B"/>
    <w:rsid w:val="0045553A"/>
    <w:rsid w:val="0045616B"/>
    <w:rsid w:val="00456628"/>
    <w:rsid w:val="00456642"/>
    <w:rsid w:val="00456BC5"/>
    <w:rsid w:val="00456ED4"/>
    <w:rsid w:val="00457603"/>
    <w:rsid w:val="00457699"/>
    <w:rsid w:val="00457D69"/>
    <w:rsid w:val="00461183"/>
    <w:rsid w:val="00461315"/>
    <w:rsid w:val="004613E8"/>
    <w:rsid w:val="00461554"/>
    <w:rsid w:val="00461925"/>
    <w:rsid w:val="00461E64"/>
    <w:rsid w:val="00462322"/>
    <w:rsid w:val="00462336"/>
    <w:rsid w:val="004623F1"/>
    <w:rsid w:val="004625C6"/>
    <w:rsid w:val="004629B6"/>
    <w:rsid w:val="00462AFF"/>
    <w:rsid w:val="004637B6"/>
    <w:rsid w:val="004641FE"/>
    <w:rsid w:val="0046440C"/>
    <w:rsid w:val="004649D9"/>
    <w:rsid w:val="00465067"/>
    <w:rsid w:val="00465287"/>
    <w:rsid w:val="004659F4"/>
    <w:rsid w:val="004665A2"/>
    <w:rsid w:val="00466DD5"/>
    <w:rsid w:val="0046702C"/>
    <w:rsid w:val="00467344"/>
    <w:rsid w:val="0046748C"/>
    <w:rsid w:val="0046755E"/>
    <w:rsid w:val="0046787B"/>
    <w:rsid w:val="00467B5F"/>
    <w:rsid w:val="0047051E"/>
    <w:rsid w:val="00470655"/>
    <w:rsid w:val="004709B4"/>
    <w:rsid w:val="004712C5"/>
    <w:rsid w:val="00471F60"/>
    <w:rsid w:val="00472035"/>
    <w:rsid w:val="0047357B"/>
    <w:rsid w:val="00473EAE"/>
    <w:rsid w:val="00473F35"/>
    <w:rsid w:val="004754A7"/>
    <w:rsid w:val="004760CA"/>
    <w:rsid w:val="00476AFD"/>
    <w:rsid w:val="00477182"/>
    <w:rsid w:val="00477301"/>
    <w:rsid w:val="004778FC"/>
    <w:rsid w:val="0048075B"/>
    <w:rsid w:val="00480CFA"/>
    <w:rsid w:val="00480F97"/>
    <w:rsid w:val="00482C6E"/>
    <w:rsid w:val="0048412B"/>
    <w:rsid w:val="004849C9"/>
    <w:rsid w:val="00484DE1"/>
    <w:rsid w:val="004850AF"/>
    <w:rsid w:val="00485993"/>
    <w:rsid w:val="0048599A"/>
    <w:rsid w:val="00485A4A"/>
    <w:rsid w:val="00486AE6"/>
    <w:rsid w:val="004872A5"/>
    <w:rsid w:val="004872BA"/>
    <w:rsid w:val="00487CFD"/>
    <w:rsid w:val="00490502"/>
    <w:rsid w:val="004908EB"/>
    <w:rsid w:val="004911E7"/>
    <w:rsid w:val="00491C1F"/>
    <w:rsid w:val="00491DEF"/>
    <w:rsid w:val="00491F52"/>
    <w:rsid w:val="0049323F"/>
    <w:rsid w:val="004936B1"/>
    <w:rsid w:val="00494376"/>
    <w:rsid w:val="00494D31"/>
    <w:rsid w:val="00494D44"/>
    <w:rsid w:val="00495B1A"/>
    <w:rsid w:val="004960E0"/>
    <w:rsid w:val="00496563"/>
    <w:rsid w:val="0049669B"/>
    <w:rsid w:val="00496EB8"/>
    <w:rsid w:val="00496F89"/>
    <w:rsid w:val="004970DA"/>
    <w:rsid w:val="004A16CA"/>
    <w:rsid w:val="004A2287"/>
    <w:rsid w:val="004A2446"/>
    <w:rsid w:val="004A32B7"/>
    <w:rsid w:val="004A3313"/>
    <w:rsid w:val="004A35C5"/>
    <w:rsid w:val="004A5F9B"/>
    <w:rsid w:val="004A6039"/>
    <w:rsid w:val="004A6752"/>
    <w:rsid w:val="004A7DDE"/>
    <w:rsid w:val="004B0591"/>
    <w:rsid w:val="004B06CA"/>
    <w:rsid w:val="004B07D0"/>
    <w:rsid w:val="004B10E5"/>
    <w:rsid w:val="004B1167"/>
    <w:rsid w:val="004B269A"/>
    <w:rsid w:val="004B2EC4"/>
    <w:rsid w:val="004B387D"/>
    <w:rsid w:val="004B392F"/>
    <w:rsid w:val="004B40FB"/>
    <w:rsid w:val="004B4376"/>
    <w:rsid w:val="004B4DC3"/>
    <w:rsid w:val="004B5725"/>
    <w:rsid w:val="004B5A4D"/>
    <w:rsid w:val="004B5A67"/>
    <w:rsid w:val="004B65AA"/>
    <w:rsid w:val="004B7706"/>
    <w:rsid w:val="004B7D08"/>
    <w:rsid w:val="004C0161"/>
    <w:rsid w:val="004C0261"/>
    <w:rsid w:val="004C0BE6"/>
    <w:rsid w:val="004C16FC"/>
    <w:rsid w:val="004C3304"/>
    <w:rsid w:val="004C3431"/>
    <w:rsid w:val="004C36AE"/>
    <w:rsid w:val="004C4982"/>
    <w:rsid w:val="004C57BE"/>
    <w:rsid w:val="004C5FD9"/>
    <w:rsid w:val="004C6160"/>
    <w:rsid w:val="004C61BC"/>
    <w:rsid w:val="004C65D5"/>
    <w:rsid w:val="004C67F2"/>
    <w:rsid w:val="004C6E96"/>
    <w:rsid w:val="004C753F"/>
    <w:rsid w:val="004C7DD6"/>
    <w:rsid w:val="004D0DD7"/>
    <w:rsid w:val="004D0E12"/>
    <w:rsid w:val="004D0FF9"/>
    <w:rsid w:val="004D14BA"/>
    <w:rsid w:val="004D19E3"/>
    <w:rsid w:val="004D245C"/>
    <w:rsid w:val="004D3CD1"/>
    <w:rsid w:val="004D48CB"/>
    <w:rsid w:val="004D4D36"/>
    <w:rsid w:val="004D505E"/>
    <w:rsid w:val="004D620F"/>
    <w:rsid w:val="004D6DD4"/>
    <w:rsid w:val="004D6F3F"/>
    <w:rsid w:val="004D7C4F"/>
    <w:rsid w:val="004E05A2"/>
    <w:rsid w:val="004E0621"/>
    <w:rsid w:val="004E0A28"/>
    <w:rsid w:val="004E0A2A"/>
    <w:rsid w:val="004E1C11"/>
    <w:rsid w:val="004E2163"/>
    <w:rsid w:val="004E2860"/>
    <w:rsid w:val="004E2EB4"/>
    <w:rsid w:val="004E2F6E"/>
    <w:rsid w:val="004E35D2"/>
    <w:rsid w:val="004E37C3"/>
    <w:rsid w:val="004E3B8F"/>
    <w:rsid w:val="004E3C8F"/>
    <w:rsid w:val="004E4EB4"/>
    <w:rsid w:val="004E5151"/>
    <w:rsid w:val="004E5651"/>
    <w:rsid w:val="004E5745"/>
    <w:rsid w:val="004E5926"/>
    <w:rsid w:val="004E5CC1"/>
    <w:rsid w:val="004E5D6A"/>
    <w:rsid w:val="004E6610"/>
    <w:rsid w:val="004E6B1B"/>
    <w:rsid w:val="004F0774"/>
    <w:rsid w:val="004F07E1"/>
    <w:rsid w:val="004F0AB5"/>
    <w:rsid w:val="004F11E5"/>
    <w:rsid w:val="004F1987"/>
    <w:rsid w:val="004F1C1B"/>
    <w:rsid w:val="004F1DE1"/>
    <w:rsid w:val="004F1E62"/>
    <w:rsid w:val="004F1E92"/>
    <w:rsid w:val="004F3842"/>
    <w:rsid w:val="004F3CA1"/>
    <w:rsid w:val="004F5644"/>
    <w:rsid w:val="004F5E46"/>
    <w:rsid w:val="004F670A"/>
    <w:rsid w:val="004F69EB"/>
    <w:rsid w:val="004F727A"/>
    <w:rsid w:val="004F72F5"/>
    <w:rsid w:val="004F733F"/>
    <w:rsid w:val="004F73D9"/>
    <w:rsid w:val="004F7E00"/>
    <w:rsid w:val="004F7EE6"/>
    <w:rsid w:val="0050012E"/>
    <w:rsid w:val="0050019E"/>
    <w:rsid w:val="005013B7"/>
    <w:rsid w:val="00501E39"/>
    <w:rsid w:val="0050327D"/>
    <w:rsid w:val="00504181"/>
    <w:rsid w:val="005043F6"/>
    <w:rsid w:val="005050A7"/>
    <w:rsid w:val="005051B5"/>
    <w:rsid w:val="00505726"/>
    <w:rsid w:val="005058A0"/>
    <w:rsid w:val="00505AFB"/>
    <w:rsid w:val="00505B6F"/>
    <w:rsid w:val="00506779"/>
    <w:rsid w:val="00506D7C"/>
    <w:rsid w:val="005070C4"/>
    <w:rsid w:val="00507601"/>
    <w:rsid w:val="00510100"/>
    <w:rsid w:val="0051088F"/>
    <w:rsid w:val="00510C9B"/>
    <w:rsid w:val="0051130B"/>
    <w:rsid w:val="0051130C"/>
    <w:rsid w:val="005116FC"/>
    <w:rsid w:val="00511C05"/>
    <w:rsid w:val="005120FB"/>
    <w:rsid w:val="005125FC"/>
    <w:rsid w:val="00512677"/>
    <w:rsid w:val="005130B6"/>
    <w:rsid w:val="0051325C"/>
    <w:rsid w:val="00514206"/>
    <w:rsid w:val="00514716"/>
    <w:rsid w:val="00515257"/>
    <w:rsid w:val="00515E21"/>
    <w:rsid w:val="00515F08"/>
    <w:rsid w:val="00516AA2"/>
    <w:rsid w:val="00516FD9"/>
    <w:rsid w:val="0051700F"/>
    <w:rsid w:val="005172BF"/>
    <w:rsid w:val="00517628"/>
    <w:rsid w:val="00517F2B"/>
    <w:rsid w:val="00517F2F"/>
    <w:rsid w:val="00517F96"/>
    <w:rsid w:val="005206EB"/>
    <w:rsid w:val="00520731"/>
    <w:rsid w:val="00520A1C"/>
    <w:rsid w:val="005211B5"/>
    <w:rsid w:val="0052139B"/>
    <w:rsid w:val="00521AFE"/>
    <w:rsid w:val="00522289"/>
    <w:rsid w:val="00522F9E"/>
    <w:rsid w:val="005230B2"/>
    <w:rsid w:val="005230F4"/>
    <w:rsid w:val="005234C8"/>
    <w:rsid w:val="005243B0"/>
    <w:rsid w:val="00524455"/>
    <w:rsid w:val="0052458B"/>
    <w:rsid w:val="00524596"/>
    <w:rsid w:val="005245B2"/>
    <w:rsid w:val="00524E27"/>
    <w:rsid w:val="005250FA"/>
    <w:rsid w:val="00526B77"/>
    <w:rsid w:val="00526FFA"/>
    <w:rsid w:val="005271A0"/>
    <w:rsid w:val="00530619"/>
    <w:rsid w:val="005308C9"/>
    <w:rsid w:val="00530FF0"/>
    <w:rsid w:val="005314EB"/>
    <w:rsid w:val="00531748"/>
    <w:rsid w:val="00531AB4"/>
    <w:rsid w:val="00532AF1"/>
    <w:rsid w:val="00533450"/>
    <w:rsid w:val="0053374B"/>
    <w:rsid w:val="005338C9"/>
    <w:rsid w:val="0053399D"/>
    <w:rsid w:val="005340E0"/>
    <w:rsid w:val="00534146"/>
    <w:rsid w:val="00535594"/>
    <w:rsid w:val="00535764"/>
    <w:rsid w:val="00536AB8"/>
    <w:rsid w:val="005376E5"/>
    <w:rsid w:val="00537CEF"/>
    <w:rsid w:val="005403CA"/>
    <w:rsid w:val="00540955"/>
    <w:rsid w:val="00540A82"/>
    <w:rsid w:val="005418FE"/>
    <w:rsid w:val="00542A0E"/>
    <w:rsid w:val="00542EBF"/>
    <w:rsid w:val="00543526"/>
    <w:rsid w:val="00543C4D"/>
    <w:rsid w:val="00543F14"/>
    <w:rsid w:val="005448F5"/>
    <w:rsid w:val="005457F8"/>
    <w:rsid w:val="00545B26"/>
    <w:rsid w:val="005464F2"/>
    <w:rsid w:val="00546573"/>
    <w:rsid w:val="00546F8A"/>
    <w:rsid w:val="00547089"/>
    <w:rsid w:val="005475E9"/>
    <w:rsid w:val="00547647"/>
    <w:rsid w:val="00547B34"/>
    <w:rsid w:val="0055058F"/>
    <w:rsid w:val="00553B08"/>
    <w:rsid w:val="00554865"/>
    <w:rsid w:val="00554A3E"/>
    <w:rsid w:val="00554C93"/>
    <w:rsid w:val="005552B7"/>
    <w:rsid w:val="0055557B"/>
    <w:rsid w:val="00555B99"/>
    <w:rsid w:val="00556426"/>
    <w:rsid w:val="00556CB5"/>
    <w:rsid w:val="00557DA0"/>
    <w:rsid w:val="00557F38"/>
    <w:rsid w:val="0056046A"/>
    <w:rsid w:val="00561253"/>
    <w:rsid w:val="005612B2"/>
    <w:rsid w:val="005614C3"/>
    <w:rsid w:val="00562C9B"/>
    <w:rsid w:val="00562D6B"/>
    <w:rsid w:val="00563CBE"/>
    <w:rsid w:val="00564121"/>
    <w:rsid w:val="00564737"/>
    <w:rsid w:val="00564838"/>
    <w:rsid w:val="00564A50"/>
    <w:rsid w:val="0056555D"/>
    <w:rsid w:val="005663E2"/>
    <w:rsid w:val="0056679A"/>
    <w:rsid w:val="005667CE"/>
    <w:rsid w:val="00566D7A"/>
    <w:rsid w:val="00566F39"/>
    <w:rsid w:val="005679B3"/>
    <w:rsid w:val="00567F9E"/>
    <w:rsid w:val="0057045D"/>
    <w:rsid w:val="00571A55"/>
    <w:rsid w:val="00572599"/>
    <w:rsid w:val="00573154"/>
    <w:rsid w:val="005736B1"/>
    <w:rsid w:val="005746DF"/>
    <w:rsid w:val="00574D1A"/>
    <w:rsid w:val="005765B4"/>
    <w:rsid w:val="005773C5"/>
    <w:rsid w:val="00577BAB"/>
    <w:rsid w:val="005803A1"/>
    <w:rsid w:val="00580E22"/>
    <w:rsid w:val="00580EDA"/>
    <w:rsid w:val="00581450"/>
    <w:rsid w:val="00581643"/>
    <w:rsid w:val="00581909"/>
    <w:rsid w:val="00582673"/>
    <w:rsid w:val="00582CC1"/>
    <w:rsid w:val="00582D73"/>
    <w:rsid w:val="00582E9F"/>
    <w:rsid w:val="0058373F"/>
    <w:rsid w:val="00583DBB"/>
    <w:rsid w:val="005840CD"/>
    <w:rsid w:val="005844CB"/>
    <w:rsid w:val="00584583"/>
    <w:rsid w:val="0058484B"/>
    <w:rsid w:val="005848A7"/>
    <w:rsid w:val="00585186"/>
    <w:rsid w:val="0058526E"/>
    <w:rsid w:val="0058592E"/>
    <w:rsid w:val="00585CA0"/>
    <w:rsid w:val="0058601D"/>
    <w:rsid w:val="005861DB"/>
    <w:rsid w:val="005866E0"/>
    <w:rsid w:val="00586A5D"/>
    <w:rsid w:val="00586C1A"/>
    <w:rsid w:val="00586CEC"/>
    <w:rsid w:val="0058762D"/>
    <w:rsid w:val="00590008"/>
    <w:rsid w:val="005903C7"/>
    <w:rsid w:val="00590F27"/>
    <w:rsid w:val="0059232E"/>
    <w:rsid w:val="00592AE9"/>
    <w:rsid w:val="0059355F"/>
    <w:rsid w:val="0059388A"/>
    <w:rsid w:val="0059395C"/>
    <w:rsid w:val="00593977"/>
    <w:rsid w:val="00594496"/>
    <w:rsid w:val="00594704"/>
    <w:rsid w:val="00595572"/>
    <w:rsid w:val="0059568C"/>
    <w:rsid w:val="00595E8D"/>
    <w:rsid w:val="00595F38"/>
    <w:rsid w:val="00596D52"/>
    <w:rsid w:val="005976D4"/>
    <w:rsid w:val="0059771B"/>
    <w:rsid w:val="0059790F"/>
    <w:rsid w:val="005A090B"/>
    <w:rsid w:val="005A21DD"/>
    <w:rsid w:val="005A2EC8"/>
    <w:rsid w:val="005A32AC"/>
    <w:rsid w:val="005A33AD"/>
    <w:rsid w:val="005A4073"/>
    <w:rsid w:val="005A43A8"/>
    <w:rsid w:val="005A634B"/>
    <w:rsid w:val="005A66CB"/>
    <w:rsid w:val="005A712D"/>
    <w:rsid w:val="005B06D4"/>
    <w:rsid w:val="005B0C4E"/>
    <w:rsid w:val="005B128C"/>
    <w:rsid w:val="005B133B"/>
    <w:rsid w:val="005B1387"/>
    <w:rsid w:val="005B13A7"/>
    <w:rsid w:val="005B178D"/>
    <w:rsid w:val="005B1889"/>
    <w:rsid w:val="005B1FC4"/>
    <w:rsid w:val="005B24C6"/>
    <w:rsid w:val="005B2612"/>
    <w:rsid w:val="005B3048"/>
    <w:rsid w:val="005B3350"/>
    <w:rsid w:val="005B392E"/>
    <w:rsid w:val="005B3FA7"/>
    <w:rsid w:val="005B41AD"/>
    <w:rsid w:val="005B4582"/>
    <w:rsid w:val="005B4678"/>
    <w:rsid w:val="005B4AF5"/>
    <w:rsid w:val="005B4F37"/>
    <w:rsid w:val="005B51BA"/>
    <w:rsid w:val="005B5955"/>
    <w:rsid w:val="005B5EE0"/>
    <w:rsid w:val="005B6D15"/>
    <w:rsid w:val="005B7511"/>
    <w:rsid w:val="005B774D"/>
    <w:rsid w:val="005B7BB9"/>
    <w:rsid w:val="005C05C9"/>
    <w:rsid w:val="005C10EE"/>
    <w:rsid w:val="005C111A"/>
    <w:rsid w:val="005C1821"/>
    <w:rsid w:val="005C1A62"/>
    <w:rsid w:val="005C283F"/>
    <w:rsid w:val="005C2DF9"/>
    <w:rsid w:val="005C2E8C"/>
    <w:rsid w:val="005C3100"/>
    <w:rsid w:val="005C37B9"/>
    <w:rsid w:val="005C37EA"/>
    <w:rsid w:val="005C3EC9"/>
    <w:rsid w:val="005C439B"/>
    <w:rsid w:val="005C4938"/>
    <w:rsid w:val="005C4C3A"/>
    <w:rsid w:val="005C4E28"/>
    <w:rsid w:val="005C5032"/>
    <w:rsid w:val="005C5211"/>
    <w:rsid w:val="005C5889"/>
    <w:rsid w:val="005C589C"/>
    <w:rsid w:val="005C5C40"/>
    <w:rsid w:val="005C6B53"/>
    <w:rsid w:val="005C7F63"/>
    <w:rsid w:val="005D073B"/>
    <w:rsid w:val="005D0E00"/>
    <w:rsid w:val="005D12EE"/>
    <w:rsid w:val="005D169F"/>
    <w:rsid w:val="005D1C0D"/>
    <w:rsid w:val="005D2278"/>
    <w:rsid w:val="005D379E"/>
    <w:rsid w:val="005D3975"/>
    <w:rsid w:val="005D4794"/>
    <w:rsid w:val="005D48EE"/>
    <w:rsid w:val="005D4B90"/>
    <w:rsid w:val="005D5195"/>
    <w:rsid w:val="005D54A8"/>
    <w:rsid w:val="005D640D"/>
    <w:rsid w:val="005D6B69"/>
    <w:rsid w:val="005D6CCB"/>
    <w:rsid w:val="005D6D0B"/>
    <w:rsid w:val="005D723B"/>
    <w:rsid w:val="005D731A"/>
    <w:rsid w:val="005D79A2"/>
    <w:rsid w:val="005D7F7E"/>
    <w:rsid w:val="005E006B"/>
    <w:rsid w:val="005E07EC"/>
    <w:rsid w:val="005E1716"/>
    <w:rsid w:val="005E1F35"/>
    <w:rsid w:val="005E2264"/>
    <w:rsid w:val="005E29A4"/>
    <w:rsid w:val="005E2ABC"/>
    <w:rsid w:val="005E3AB2"/>
    <w:rsid w:val="005E3D48"/>
    <w:rsid w:val="005E45D9"/>
    <w:rsid w:val="005E4826"/>
    <w:rsid w:val="005E4A4F"/>
    <w:rsid w:val="005E4DEA"/>
    <w:rsid w:val="005E5200"/>
    <w:rsid w:val="005E54C2"/>
    <w:rsid w:val="005E5508"/>
    <w:rsid w:val="005E712E"/>
    <w:rsid w:val="005E71CB"/>
    <w:rsid w:val="005E7413"/>
    <w:rsid w:val="005E7662"/>
    <w:rsid w:val="005E7682"/>
    <w:rsid w:val="005F0AC0"/>
    <w:rsid w:val="005F169B"/>
    <w:rsid w:val="005F1865"/>
    <w:rsid w:val="005F1C7F"/>
    <w:rsid w:val="005F2959"/>
    <w:rsid w:val="005F2D1B"/>
    <w:rsid w:val="005F33C8"/>
    <w:rsid w:val="005F426F"/>
    <w:rsid w:val="005F43B7"/>
    <w:rsid w:val="005F5BA6"/>
    <w:rsid w:val="005F6255"/>
    <w:rsid w:val="005F67CE"/>
    <w:rsid w:val="005F6D55"/>
    <w:rsid w:val="005F7A14"/>
    <w:rsid w:val="005F7CB6"/>
    <w:rsid w:val="00600967"/>
    <w:rsid w:val="00600E43"/>
    <w:rsid w:val="00601C35"/>
    <w:rsid w:val="00601CF0"/>
    <w:rsid w:val="00602B66"/>
    <w:rsid w:val="00602E79"/>
    <w:rsid w:val="00603109"/>
    <w:rsid w:val="006045B1"/>
    <w:rsid w:val="00604FF7"/>
    <w:rsid w:val="00605691"/>
    <w:rsid w:val="00606672"/>
    <w:rsid w:val="00607076"/>
    <w:rsid w:val="006074FC"/>
    <w:rsid w:val="006079BA"/>
    <w:rsid w:val="006079F1"/>
    <w:rsid w:val="00607A09"/>
    <w:rsid w:val="00607BAE"/>
    <w:rsid w:val="00610785"/>
    <w:rsid w:val="00611F37"/>
    <w:rsid w:val="006125A4"/>
    <w:rsid w:val="006125E4"/>
    <w:rsid w:val="00612C9A"/>
    <w:rsid w:val="00613C30"/>
    <w:rsid w:val="006148A7"/>
    <w:rsid w:val="00615286"/>
    <w:rsid w:val="0061559F"/>
    <w:rsid w:val="00615623"/>
    <w:rsid w:val="00615743"/>
    <w:rsid w:val="00615818"/>
    <w:rsid w:val="006162CE"/>
    <w:rsid w:val="00616562"/>
    <w:rsid w:val="006167C2"/>
    <w:rsid w:val="00616F44"/>
    <w:rsid w:val="00617604"/>
    <w:rsid w:val="00617928"/>
    <w:rsid w:val="00617CAE"/>
    <w:rsid w:val="00620247"/>
    <w:rsid w:val="006202AB"/>
    <w:rsid w:val="00620BCE"/>
    <w:rsid w:val="00620CC9"/>
    <w:rsid w:val="006217EC"/>
    <w:rsid w:val="00621993"/>
    <w:rsid w:val="00621B98"/>
    <w:rsid w:val="00621D3F"/>
    <w:rsid w:val="006223FB"/>
    <w:rsid w:val="00622C72"/>
    <w:rsid w:val="00623768"/>
    <w:rsid w:val="006263B9"/>
    <w:rsid w:val="006266E1"/>
    <w:rsid w:val="00626821"/>
    <w:rsid w:val="006268F1"/>
    <w:rsid w:val="00626C33"/>
    <w:rsid w:val="006304ED"/>
    <w:rsid w:val="00630CA1"/>
    <w:rsid w:val="00630F99"/>
    <w:rsid w:val="00631160"/>
    <w:rsid w:val="00631910"/>
    <w:rsid w:val="00633CAA"/>
    <w:rsid w:val="0063514C"/>
    <w:rsid w:val="006355E7"/>
    <w:rsid w:val="00635983"/>
    <w:rsid w:val="00635B25"/>
    <w:rsid w:val="006365D2"/>
    <w:rsid w:val="00636F15"/>
    <w:rsid w:val="00637207"/>
    <w:rsid w:val="006377CB"/>
    <w:rsid w:val="00637821"/>
    <w:rsid w:val="006378E8"/>
    <w:rsid w:val="006405DE"/>
    <w:rsid w:val="00640C58"/>
    <w:rsid w:val="00640D03"/>
    <w:rsid w:val="0064111C"/>
    <w:rsid w:val="00641778"/>
    <w:rsid w:val="00641AB6"/>
    <w:rsid w:val="00641D18"/>
    <w:rsid w:val="00641F47"/>
    <w:rsid w:val="00642287"/>
    <w:rsid w:val="00642B2A"/>
    <w:rsid w:val="00642EE8"/>
    <w:rsid w:val="00644309"/>
    <w:rsid w:val="006444A4"/>
    <w:rsid w:val="00645692"/>
    <w:rsid w:val="00645F68"/>
    <w:rsid w:val="006462D8"/>
    <w:rsid w:val="00646600"/>
    <w:rsid w:val="006467DF"/>
    <w:rsid w:val="006476F3"/>
    <w:rsid w:val="00647936"/>
    <w:rsid w:val="00650422"/>
    <w:rsid w:val="00650636"/>
    <w:rsid w:val="006515B8"/>
    <w:rsid w:val="00652075"/>
    <w:rsid w:val="0065233E"/>
    <w:rsid w:val="00652F46"/>
    <w:rsid w:val="006530C7"/>
    <w:rsid w:val="00653466"/>
    <w:rsid w:val="00653B7F"/>
    <w:rsid w:val="00653F0A"/>
    <w:rsid w:val="00654023"/>
    <w:rsid w:val="0065420B"/>
    <w:rsid w:val="0065449C"/>
    <w:rsid w:val="00654847"/>
    <w:rsid w:val="00654A3A"/>
    <w:rsid w:val="00654AC0"/>
    <w:rsid w:val="00654B55"/>
    <w:rsid w:val="00654B7C"/>
    <w:rsid w:val="00655729"/>
    <w:rsid w:val="00655757"/>
    <w:rsid w:val="006564A4"/>
    <w:rsid w:val="00656A72"/>
    <w:rsid w:val="006614FE"/>
    <w:rsid w:val="00661710"/>
    <w:rsid w:val="00661D75"/>
    <w:rsid w:val="0066246F"/>
    <w:rsid w:val="0066326E"/>
    <w:rsid w:val="006634F4"/>
    <w:rsid w:val="006635FB"/>
    <w:rsid w:val="006641DA"/>
    <w:rsid w:val="006641F0"/>
    <w:rsid w:val="0066467C"/>
    <w:rsid w:val="00665374"/>
    <w:rsid w:val="006657CF"/>
    <w:rsid w:val="0066698B"/>
    <w:rsid w:val="0066746B"/>
    <w:rsid w:val="00667F41"/>
    <w:rsid w:val="006708D2"/>
    <w:rsid w:val="00670982"/>
    <w:rsid w:val="006709D7"/>
    <w:rsid w:val="00670B1C"/>
    <w:rsid w:val="00671157"/>
    <w:rsid w:val="006715C0"/>
    <w:rsid w:val="00671C39"/>
    <w:rsid w:val="006728E5"/>
    <w:rsid w:val="006728F7"/>
    <w:rsid w:val="00672CD5"/>
    <w:rsid w:val="00673113"/>
    <w:rsid w:val="00673917"/>
    <w:rsid w:val="0067462E"/>
    <w:rsid w:val="006748C8"/>
    <w:rsid w:val="0067500D"/>
    <w:rsid w:val="00675ACC"/>
    <w:rsid w:val="00675D7B"/>
    <w:rsid w:val="00675F0D"/>
    <w:rsid w:val="006763DF"/>
    <w:rsid w:val="006765DD"/>
    <w:rsid w:val="006768FA"/>
    <w:rsid w:val="00677150"/>
    <w:rsid w:val="00677187"/>
    <w:rsid w:val="00677742"/>
    <w:rsid w:val="00677E05"/>
    <w:rsid w:val="006802CF"/>
    <w:rsid w:val="00680989"/>
    <w:rsid w:val="00680C5F"/>
    <w:rsid w:val="006810BC"/>
    <w:rsid w:val="00681543"/>
    <w:rsid w:val="00682C3A"/>
    <w:rsid w:val="00682E3B"/>
    <w:rsid w:val="00683840"/>
    <w:rsid w:val="00683CF7"/>
    <w:rsid w:val="00683D87"/>
    <w:rsid w:val="006843F0"/>
    <w:rsid w:val="00685365"/>
    <w:rsid w:val="0068545B"/>
    <w:rsid w:val="006854D0"/>
    <w:rsid w:val="0068594E"/>
    <w:rsid w:val="00685AAA"/>
    <w:rsid w:val="00685E26"/>
    <w:rsid w:val="0068668C"/>
    <w:rsid w:val="00686C09"/>
    <w:rsid w:val="00687182"/>
    <w:rsid w:val="00687797"/>
    <w:rsid w:val="00687986"/>
    <w:rsid w:val="00687C6A"/>
    <w:rsid w:val="00687FBB"/>
    <w:rsid w:val="006909A6"/>
    <w:rsid w:val="00690BE1"/>
    <w:rsid w:val="00690F8D"/>
    <w:rsid w:val="006925B0"/>
    <w:rsid w:val="006931B9"/>
    <w:rsid w:val="00693762"/>
    <w:rsid w:val="00693ADC"/>
    <w:rsid w:val="006944D0"/>
    <w:rsid w:val="00694EED"/>
    <w:rsid w:val="00695460"/>
    <w:rsid w:val="00695927"/>
    <w:rsid w:val="0069705A"/>
    <w:rsid w:val="006A0A83"/>
    <w:rsid w:val="006A0E7A"/>
    <w:rsid w:val="006A0EDD"/>
    <w:rsid w:val="006A0FBE"/>
    <w:rsid w:val="006A1C98"/>
    <w:rsid w:val="006A3D8E"/>
    <w:rsid w:val="006A3E1A"/>
    <w:rsid w:val="006A3EAC"/>
    <w:rsid w:val="006A41CD"/>
    <w:rsid w:val="006A44D5"/>
    <w:rsid w:val="006A49E4"/>
    <w:rsid w:val="006A4BA8"/>
    <w:rsid w:val="006A5299"/>
    <w:rsid w:val="006A6597"/>
    <w:rsid w:val="006A6678"/>
    <w:rsid w:val="006A6798"/>
    <w:rsid w:val="006A6ACD"/>
    <w:rsid w:val="006A7583"/>
    <w:rsid w:val="006A7F73"/>
    <w:rsid w:val="006B09C6"/>
    <w:rsid w:val="006B1791"/>
    <w:rsid w:val="006B1E2E"/>
    <w:rsid w:val="006B24F1"/>
    <w:rsid w:val="006B2D22"/>
    <w:rsid w:val="006B2E86"/>
    <w:rsid w:val="006B309E"/>
    <w:rsid w:val="006B3838"/>
    <w:rsid w:val="006B3D58"/>
    <w:rsid w:val="006B3FA3"/>
    <w:rsid w:val="006B4485"/>
    <w:rsid w:val="006B46CD"/>
    <w:rsid w:val="006B4CCA"/>
    <w:rsid w:val="006B5DEF"/>
    <w:rsid w:val="006B5F75"/>
    <w:rsid w:val="006B6F72"/>
    <w:rsid w:val="006C0248"/>
    <w:rsid w:val="006C03F5"/>
    <w:rsid w:val="006C04B6"/>
    <w:rsid w:val="006C0CD4"/>
    <w:rsid w:val="006C119F"/>
    <w:rsid w:val="006C1338"/>
    <w:rsid w:val="006C2DD9"/>
    <w:rsid w:val="006C34D8"/>
    <w:rsid w:val="006C38B5"/>
    <w:rsid w:val="006C3BE5"/>
    <w:rsid w:val="006C3EB4"/>
    <w:rsid w:val="006C51AE"/>
    <w:rsid w:val="006C5206"/>
    <w:rsid w:val="006C6123"/>
    <w:rsid w:val="006C73B1"/>
    <w:rsid w:val="006C768B"/>
    <w:rsid w:val="006C7861"/>
    <w:rsid w:val="006D0FDA"/>
    <w:rsid w:val="006D128E"/>
    <w:rsid w:val="006D33EA"/>
    <w:rsid w:val="006D3768"/>
    <w:rsid w:val="006D429D"/>
    <w:rsid w:val="006D42E7"/>
    <w:rsid w:val="006D4BEB"/>
    <w:rsid w:val="006D55AF"/>
    <w:rsid w:val="006D5874"/>
    <w:rsid w:val="006D5D2B"/>
    <w:rsid w:val="006D63D6"/>
    <w:rsid w:val="006D6431"/>
    <w:rsid w:val="006D651A"/>
    <w:rsid w:val="006D6D72"/>
    <w:rsid w:val="006D6F34"/>
    <w:rsid w:val="006D6FBD"/>
    <w:rsid w:val="006D78C9"/>
    <w:rsid w:val="006D7BE4"/>
    <w:rsid w:val="006E0B6A"/>
    <w:rsid w:val="006E0CC5"/>
    <w:rsid w:val="006E15A3"/>
    <w:rsid w:val="006E204D"/>
    <w:rsid w:val="006E2AB9"/>
    <w:rsid w:val="006E46C8"/>
    <w:rsid w:val="006E4FF9"/>
    <w:rsid w:val="006E5333"/>
    <w:rsid w:val="006E5859"/>
    <w:rsid w:val="006E687F"/>
    <w:rsid w:val="006E716C"/>
    <w:rsid w:val="006E74BD"/>
    <w:rsid w:val="006E762C"/>
    <w:rsid w:val="006E7805"/>
    <w:rsid w:val="006E79A8"/>
    <w:rsid w:val="006F0217"/>
    <w:rsid w:val="006F0978"/>
    <w:rsid w:val="006F0E3C"/>
    <w:rsid w:val="006F1472"/>
    <w:rsid w:val="006F17E3"/>
    <w:rsid w:val="006F1DB6"/>
    <w:rsid w:val="006F1E37"/>
    <w:rsid w:val="006F1E56"/>
    <w:rsid w:val="006F1F67"/>
    <w:rsid w:val="006F20C2"/>
    <w:rsid w:val="006F2A47"/>
    <w:rsid w:val="006F2C1E"/>
    <w:rsid w:val="006F2CFA"/>
    <w:rsid w:val="006F3888"/>
    <w:rsid w:val="006F38FB"/>
    <w:rsid w:val="006F3927"/>
    <w:rsid w:val="006F45B2"/>
    <w:rsid w:val="006F49FC"/>
    <w:rsid w:val="006F5240"/>
    <w:rsid w:val="006F54D3"/>
    <w:rsid w:val="006F5974"/>
    <w:rsid w:val="006F5BDE"/>
    <w:rsid w:val="006F6649"/>
    <w:rsid w:val="00700F2E"/>
    <w:rsid w:val="00701373"/>
    <w:rsid w:val="007019CD"/>
    <w:rsid w:val="00701CB3"/>
    <w:rsid w:val="00701DFA"/>
    <w:rsid w:val="00701E8A"/>
    <w:rsid w:val="00703843"/>
    <w:rsid w:val="0070428A"/>
    <w:rsid w:val="00705EBA"/>
    <w:rsid w:val="007063A4"/>
    <w:rsid w:val="007065FB"/>
    <w:rsid w:val="00706782"/>
    <w:rsid w:val="00706BE5"/>
    <w:rsid w:val="00706C01"/>
    <w:rsid w:val="00706D1D"/>
    <w:rsid w:val="007075A1"/>
    <w:rsid w:val="00710CB6"/>
    <w:rsid w:val="00710E3E"/>
    <w:rsid w:val="00710FBE"/>
    <w:rsid w:val="00711642"/>
    <w:rsid w:val="00711B03"/>
    <w:rsid w:val="007121F9"/>
    <w:rsid w:val="00712208"/>
    <w:rsid w:val="007123BC"/>
    <w:rsid w:val="007126D1"/>
    <w:rsid w:val="00712AC3"/>
    <w:rsid w:val="00712C94"/>
    <w:rsid w:val="00712DFA"/>
    <w:rsid w:val="0071315E"/>
    <w:rsid w:val="0071453E"/>
    <w:rsid w:val="007146D1"/>
    <w:rsid w:val="00714BF2"/>
    <w:rsid w:val="00714E3E"/>
    <w:rsid w:val="00715482"/>
    <w:rsid w:val="00717D1A"/>
    <w:rsid w:val="007205F7"/>
    <w:rsid w:val="00721548"/>
    <w:rsid w:val="0072174F"/>
    <w:rsid w:val="007217E7"/>
    <w:rsid w:val="0072322A"/>
    <w:rsid w:val="007233E4"/>
    <w:rsid w:val="007236D1"/>
    <w:rsid w:val="00723E36"/>
    <w:rsid w:val="00724330"/>
    <w:rsid w:val="007244D0"/>
    <w:rsid w:val="007248EC"/>
    <w:rsid w:val="00724A90"/>
    <w:rsid w:val="00724DAD"/>
    <w:rsid w:val="00725217"/>
    <w:rsid w:val="007266EB"/>
    <w:rsid w:val="007272AB"/>
    <w:rsid w:val="00727D0D"/>
    <w:rsid w:val="00727F23"/>
    <w:rsid w:val="00730F3A"/>
    <w:rsid w:val="00731DAB"/>
    <w:rsid w:val="00732304"/>
    <w:rsid w:val="00732359"/>
    <w:rsid w:val="007324C0"/>
    <w:rsid w:val="00732DB3"/>
    <w:rsid w:val="00733426"/>
    <w:rsid w:val="00733530"/>
    <w:rsid w:val="0073384A"/>
    <w:rsid w:val="00734049"/>
    <w:rsid w:val="007345A8"/>
    <w:rsid w:val="00734607"/>
    <w:rsid w:val="007346F4"/>
    <w:rsid w:val="00735316"/>
    <w:rsid w:val="00735E76"/>
    <w:rsid w:val="00736370"/>
    <w:rsid w:val="00736A0C"/>
    <w:rsid w:val="00736F5F"/>
    <w:rsid w:val="00737481"/>
    <w:rsid w:val="00737587"/>
    <w:rsid w:val="00737668"/>
    <w:rsid w:val="007402E9"/>
    <w:rsid w:val="007418D7"/>
    <w:rsid w:val="00741947"/>
    <w:rsid w:val="00741ED0"/>
    <w:rsid w:val="007436F3"/>
    <w:rsid w:val="00743826"/>
    <w:rsid w:val="00743E79"/>
    <w:rsid w:val="0074436F"/>
    <w:rsid w:val="00745642"/>
    <w:rsid w:val="00745A0C"/>
    <w:rsid w:val="00745F6F"/>
    <w:rsid w:val="00746A7B"/>
    <w:rsid w:val="00746C7F"/>
    <w:rsid w:val="00747057"/>
    <w:rsid w:val="007475E8"/>
    <w:rsid w:val="00747649"/>
    <w:rsid w:val="007479D9"/>
    <w:rsid w:val="00747CC2"/>
    <w:rsid w:val="00747CE4"/>
    <w:rsid w:val="0075023E"/>
    <w:rsid w:val="0075105A"/>
    <w:rsid w:val="00751D35"/>
    <w:rsid w:val="00751DF3"/>
    <w:rsid w:val="007520C6"/>
    <w:rsid w:val="00752705"/>
    <w:rsid w:val="00752DB1"/>
    <w:rsid w:val="00753219"/>
    <w:rsid w:val="00753B2C"/>
    <w:rsid w:val="00754373"/>
    <w:rsid w:val="00754F12"/>
    <w:rsid w:val="0075613A"/>
    <w:rsid w:val="00756E1B"/>
    <w:rsid w:val="0075724B"/>
    <w:rsid w:val="007600B2"/>
    <w:rsid w:val="0076066F"/>
    <w:rsid w:val="007606BC"/>
    <w:rsid w:val="0076080F"/>
    <w:rsid w:val="00760CC0"/>
    <w:rsid w:val="00763353"/>
    <w:rsid w:val="007634B3"/>
    <w:rsid w:val="00763ABD"/>
    <w:rsid w:val="00763F03"/>
    <w:rsid w:val="0076403A"/>
    <w:rsid w:val="00765696"/>
    <w:rsid w:val="00765C49"/>
    <w:rsid w:val="00767332"/>
    <w:rsid w:val="0076747D"/>
    <w:rsid w:val="007676E5"/>
    <w:rsid w:val="007679E8"/>
    <w:rsid w:val="00767B4E"/>
    <w:rsid w:val="007712BD"/>
    <w:rsid w:val="0077134A"/>
    <w:rsid w:val="00771E5E"/>
    <w:rsid w:val="00772D28"/>
    <w:rsid w:val="00772D2D"/>
    <w:rsid w:val="00772DAF"/>
    <w:rsid w:val="00773BA6"/>
    <w:rsid w:val="007742D4"/>
    <w:rsid w:val="00774A53"/>
    <w:rsid w:val="00775112"/>
    <w:rsid w:val="00775E15"/>
    <w:rsid w:val="0077620F"/>
    <w:rsid w:val="0077644A"/>
    <w:rsid w:val="00776A63"/>
    <w:rsid w:val="00776B93"/>
    <w:rsid w:val="0077702D"/>
    <w:rsid w:val="007771E7"/>
    <w:rsid w:val="0077734F"/>
    <w:rsid w:val="00777EF6"/>
    <w:rsid w:val="0078046B"/>
    <w:rsid w:val="007807A7"/>
    <w:rsid w:val="00780E17"/>
    <w:rsid w:val="0078171B"/>
    <w:rsid w:val="00781865"/>
    <w:rsid w:val="007821A6"/>
    <w:rsid w:val="007825A0"/>
    <w:rsid w:val="00783028"/>
    <w:rsid w:val="00783BBD"/>
    <w:rsid w:val="00783D01"/>
    <w:rsid w:val="00783E1F"/>
    <w:rsid w:val="0078470E"/>
    <w:rsid w:val="00784F90"/>
    <w:rsid w:val="00785698"/>
    <w:rsid w:val="00786B56"/>
    <w:rsid w:val="0078753E"/>
    <w:rsid w:val="007876CB"/>
    <w:rsid w:val="007876D6"/>
    <w:rsid w:val="00787746"/>
    <w:rsid w:val="00790102"/>
    <w:rsid w:val="00790449"/>
    <w:rsid w:val="00790520"/>
    <w:rsid w:val="0079092F"/>
    <w:rsid w:val="007912BC"/>
    <w:rsid w:val="00791931"/>
    <w:rsid w:val="00791B17"/>
    <w:rsid w:val="007922E2"/>
    <w:rsid w:val="00792327"/>
    <w:rsid w:val="0079267A"/>
    <w:rsid w:val="007927E2"/>
    <w:rsid w:val="0079326A"/>
    <w:rsid w:val="00793B36"/>
    <w:rsid w:val="00793C69"/>
    <w:rsid w:val="00793E58"/>
    <w:rsid w:val="00793EA2"/>
    <w:rsid w:val="007940D4"/>
    <w:rsid w:val="007947AC"/>
    <w:rsid w:val="0079555F"/>
    <w:rsid w:val="0079557B"/>
    <w:rsid w:val="00795A9D"/>
    <w:rsid w:val="00795BE5"/>
    <w:rsid w:val="00795C1C"/>
    <w:rsid w:val="007A044F"/>
    <w:rsid w:val="007A06A6"/>
    <w:rsid w:val="007A0ABF"/>
    <w:rsid w:val="007A0C46"/>
    <w:rsid w:val="007A2121"/>
    <w:rsid w:val="007A29B0"/>
    <w:rsid w:val="007A2A71"/>
    <w:rsid w:val="007A337E"/>
    <w:rsid w:val="007A3621"/>
    <w:rsid w:val="007A38FC"/>
    <w:rsid w:val="007A3B5F"/>
    <w:rsid w:val="007A4349"/>
    <w:rsid w:val="007A484E"/>
    <w:rsid w:val="007A4D4B"/>
    <w:rsid w:val="007A4DCE"/>
    <w:rsid w:val="007A5355"/>
    <w:rsid w:val="007A5B4F"/>
    <w:rsid w:val="007A6505"/>
    <w:rsid w:val="007A74DC"/>
    <w:rsid w:val="007A7509"/>
    <w:rsid w:val="007A7CE4"/>
    <w:rsid w:val="007A7D08"/>
    <w:rsid w:val="007B1515"/>
    <w:rsid w:val="007B1CAC"/>
    <w:rsid w:val="007B273B"/>
    <w:rsid w:val="007B2E6A"/>
    <w:rsid w:val="007B4963"/>
    <w:rsid w:val="007B528C"/>
    <w:rsid w:val="007B5AFE"/>
    <w:rsid w:val="007B5BB0"/>
    <w:rsid w:val="007B68E3"/>
    <w:rsid w:val="007B77A5"/>
    <w:rsid w:val="007C0069"/>
    <w:rsid w:val="007C03B9"/>
    <w:rsid w:val="007C1029"/>
    <w:rsid w:val="007C10B6"/>
    <w:rsid w:val="007C14D6"/>
    <w:rsid w:val="007C1882"/>
    <w:rsid w:val="007C1A63"/>
    <w:rsid w:val="007C2844"/>
    <w:rsid w:val="007C2ACA"/>
    <w:rsid w:val="007C2F21"/>
    <w:rsid w:val="007C4551"/>
    <w:rsid w:val="007C465F"/>
    <w:rsid w:val="007C4C0D"/>
    <w:rsid w:val="007C4F9B"/>
    <w:rsid w:val="007C510A"/>
    <w:rsid w:val="007C7048"/>
    <w:rsid w:val="007C7538"/>
    <w:rsid w:val="007C7CC9"/>
    <w:rsid w:val="007C7EEB"/>
    <w:rsid w:val="007C7F78"/>
    <w:rsid w:val="007D0EDF"/>
    <w:rsid w:val="007D176C"/>
    <w:rsid w:val="007D1B25"/>
    <w:rsid w:val="007D28D6"/>
    <w:rsid w:val="007D2C2E"/>
    <w:rsid w:val="007D2EBF"/>
    <w:rsid w:val="007D2EC2"/>
    <w:rsid w:val="007D3984"/>
    <w:rsid w:val="007D3C94"/>
    <w:rsid w:val="007D3CE0"/>
    <w:rsid w:val="007D43A5"/>
    <w:rsid w:val="007D4562"/>
    <w:rsid w:val="007D5026"/>
    <w:rsid w:val="007D5033"/>
    <w:rsid w:val="007D5D78"/>
    <w:rsid w:val="007E142A"/>
    <w:rsid w:val="007E1CB9"/>
    <w:rsid w:val="007E2AD1"/>
    <w:rsid w:val="007E2ADE"/>
    <w:rsid w:val="007E2E9F"/>
    <w:rsid w:val="007E33D2"/>
    <w:rsid w:val="007E3C18"/>
    <w:rsid w:val="007E45F9"/>
    <w:rsid w:val="007E49A7"/>
    <w:rsid w:val="007E5047"/>
    <w:rsid w:val="007E5098"/>
    <w:rsid w:val="007E5893"/>
    <w:rsid w:val="007E5C4F"/>
    <w:rsid w:val="007E623E"/>
    <w:rsid w:val="007E6CDC"/>
    <w:rsid w:val="007E6F32"/>
    <w:rsid w:val="007E7213"/>
    <w:rsid w:val="007E7650"/>
    <w:rsid w:val="007E783A"/>
    <w:rsid w:val="007F012E"/>
    <w:rsid w:val="007F06C7"/>
    <w:rsid w:val="007F0F0E"/>
    <w:rsid w:val="007F1650"/>
    <w:rsid w:val="007F1D00"/>
    <w:rsid w:val="007F2846"/>
    <w:rsid w:val="007F4870"/>
    <w:rsid w:val="007F5B70"/>
    <w:rsid w:val="007F6A59"/>
    <w:rsid w:val="007F774F"/>
    <w:rsid w:val="007F7D9F"/>
    <w:rsid w:val="008020E2"/>
    <w:rsid w:val="0080273D"/>
    <w:rsid w:val="00803961"/>
    <w:rsid w:val="00803BB3"/>
    <w:rsid w:val="00803F26"/>
    <w:rsid w:val="00804701"/>
    <w:rsid w:val="00804723"/>
    <w:rsid w:val="0080474B"/>
    <w:rsid w:val="00804AE0"/>
    <w:rsid w:val="00805095"/>
    <w:rsid w:val="008051F6"/>
    <w:rsid w:val="008052BC"/>
    <w:rsid w:val="00805B13"/>
    <w:rsid w:val="00806412"/>
    <w:rsid w:val="00806467"/>
    <w:rsid w:val="00806708"/>
    <w:rsid w:val="008067E5"/>
    <w:rsid w:val="008072F7"/>
    <w:rsid w:val="00810673"/>
    <w:rsid w:val="00810B11"/>
    <w:rsid w:val="008116F7"/>
    <w:rsid w:val="008136F5"/>
    <w:rsid w:val="00813723"/>
    <w:rsid w:val="00813FCA"/>
    <w:rsid w:val="00814025"/>
    <w:rsid w:val="0081414D"/>
    <w:rsid w:val="00814A74"/>
    <w:rsid w:val="00814CFC"/>
    <w:rsid w:val="00814FC6"/>
    <w:rsid w:val="0081575A"/>
    <w:rsid w:val="00815CA6"/>
    <w:rsid w:val="00815FB6"/>
    <w:rsid w:val="008203FA"/>
    <w:rsid w:val="0082065F"/>
    <w:rsid w:val="0082158F"/>
    <w:rsid w:val="00822135"/>
    <w:rsid w:val="00822506"/>
    <w:rsid w:val="00822B16"/>
    <w:rsid w:val="00822DA4"/>
    <w:rsid w:val="008253A7"/>
    <w:rsid w:val="008256D8"/>
    <w:rsid w:val="00826B78"/>
    <w:rsid w:val="00827609"/>
    <w:rsid w:val="008300BA"/>
    <w:rsid w:val="00830330"/>
    <w:rsid w:val="00830B50"/>
    <w:rsid w:val="0083104C"/>
    <w:rsid w:val="00831446"/>
    <w:rsid w:val="00831A72"/>
    <w:rsid w:val="008325E0"/>
    <w:rsid w:val="00832F86"/>
    <w:rsid w:val="00833E28"/>
    <w:rsid w:val="00834082"/>
    <w:rsid w:val="00834240"/>
    <w:rsid w:val="00834D54"/>
    <w:rsid w:val="00835073"/>
    <w:rsid w:val="008350D0"/>
    <w:rsid w:val="00835145"/>
    <w:rsid w:val="00835569"/>
    <w:rsid w:val="00836D7D"/>
    <w:rsid w:val="008371DB"/>
    <w:rsid w:val="0083745D"/>
    <w:rsid w:val="00837A12"/>
    <w:rsid w:val="00837B69"/>
    <w:rsid w:val="00840567"/>
    <w:rsid w:val="00840F5C"/>
    <w:rsid w:val="008412E3"/>
    <w:rsid w:val="00841EE2"/>
    <w:rsid w:val="008448FF"/>
    <w:rsid w:val="00844A3C"/>
    <w:rsid w:val="00844E7F"/>
    <w:rsid w:val="00844F15"/>
    <w:rsid w:val="00845DC5"/>
    <w:rsid w:val="008462CE"/>
    <w:rsid w:val="008464F3"/>
    <w:rsid w:val="00846AF6"/>
    <w:rsid w:val="00847A49"/>
    <w:rsid w:val="00847A75"/>
    <w:rsid w:val="00850084"/>
    <w:rsid w:val="008509EC"/>
    <w:rsid w:val="00850D28"/>
    <w:rsid w:val="008510C7"/>
    <w:rsid w:val="00851B71"/>
    <w:rsid w:val="008523F6"/>
    <w:rsid w:val="00852A58"/>
    <w:rsid w:val="00852AEF"/>
    <w:rsid w:val="00852BF6"/>
    <w:rsid w:val="00853984"/>
    <w:rsid w:val="00853A41"/>
    <w:rsid w:val="00853D1D"/>
    <w:rsid w:val="008542D8"/>
    <w:rsid w:val="008543CA"/>
    <w:rsid w:val="00854B0B"/>
    <w:rsid w:val="008552E1"/>
    <w:rsid w:val="008555B5"/>
    <w:rsid w:val="00855A31"/>
    <w:rsid w:val="00855F7A"/>
    <w:rsid w:val="00856C3B"/>
    <w:rsid w:val="00857228"/>
    <w:rsid w:val="00857242"/>
    <w:rsid w:val="00860B4A"/>
    <w:rsid w:val="00862050"/>
    <w:rsid w:val="00862292"/>
    <w:rsid w:val="00862768"/>
    <w:rsid w:val="00862F1E"/>
    <w:rsid w:val="00863428"/>
    <w:rsid w:val="00863738"/>
    <w:rsid w:val="00864086"/>
    <w:rsid w:val="00864097"/>
    <w:rsid w:val="00864A7F"/>
    <w:rsid w:val="00864ADF"/>
    <w:rsid w:val="008654E2"/>
    <w:rsid w:val="00866334"/>
    <w:rsid w:val="0086666F"/>
    <w:rsid w:val="00866AB7"/>
    <w:rsid w:val="0086730B"/>
    <w:rsid w:val="00867510"/>
    <w:rsid w:val="00867D4D"/>
    <w:rsid w:val="00870837"/>
    <w:rsid w:val="00870A3E"/>
    <w:rsid w:val="00870E57"/>
    <w:rsid w:val="00870F68"/>
    <w:rsid w:val="00871697"/>
    <w:rsid w:val="0087237A"/>
    <w:rsid w:val="00872A2B"/>
    <w:rsid w:val="008744F3"/>
    <w:rsid w:val="008747BC"/>
    <w:rsid w:val="008747DC"/>
    <w:rsid w:val="00875597"/>
    <w:rsid w:val="00875909"/>
    <w:rsid w:val="00875958"/>
    <w:rsid w:val="00875DF8"/>
    <w:rsid w:val="00876784"/>
    <w:rsid w:val="0087707C"/>
    <w:rsid w:val="008774B4"/>
    <w:rsid w:val="008801B3"/>
    <w:rsid w:val="00880AB5"/>
    <w:rsid w:val="00881F5F"/>
    <w:rsid w:val="0088212B"/>
    <w:rsid w:val="00882C36"/>
    <w:rsid w:val="00883961"/>
    <w:rsid w:val="00883FAA"/>
    <w:rsid w:val="008853E4"/>
    <w:rsid w:val="008859EA"/>
    <w:rsid w:val="00885CE5"/>
    <w:rsid w:val="00885F74"/>
    <w:rsid w:val="0088787D"/>
    <w:rsid w:val="00887C45"/>
    <w:rsid w:val="0089035A"/>
    <w:rsid w:val="0089159A"/>
    <w:rsid w:val="00891F65"/>
    <w:rsid w:val="008925D6"/>
    <w:rsid w:val="008932A1"/>
    <w:rsid w:val="008936EA"/>
    <w:rsid w:val="00893B64"/>
    <w:rsid w:val="00894070"/>
    <w:rsid w:val="008944BE"/>
    <w:rsid w:val="00894649"/>
    <w:rsid w:val="00894AF5"/>
    <w:rsid w:val="008953E3"/>
    <w:rsid w:val="00896242"/>
    <w:rsid w:val="00896AAA"/>
    <w:rsid w:val="00896F77"/>
    <w:rsid w:val="008A0356"/>
    <w:rsid w:val="008A0DC9"/>
    <w:rsid w:val="008A125C"/>
    <w:rsid w:val="008A306E"/>
    <w:rsid w:val="008A3B72"/>
    <w:rsid w:val="008A43BA"/>
    <w:rsid w:val="008A4544"/>
    <w:rsid w:val="008A5311"/>
    <w:rsid w:val="008A768F"/>
    <w:rsid w:val="008B070D"/>
    <w:rsid w:val="008B1817"/>
    <w:rsid w:val="008B2013"/>
    <w:rsid w:val="008B2902"/>
    <w:rsid w:val="008B3731"/>
    <w:rsid w:val="008B3CA5"/>
    <w:rsid w:val="008B688E"/>
    <w:rsid w:val="008B6B3D"/>
    <w:rsid w:val="008B6CA5"/>
    <w:rsid w:val="008B7ECC"/>
    <w:rsid w:val="008C0F7F"/>
    <w:rsid w:val="008C14D8"/>
    <w:rsid w:val="008C1B19"/>
    <w:rsid w:val="008C1B5F"/>
    <w:rsid w:val="008C27F5"/>
    <w:rsid w:val="008C2898"/>
    <w:rsid w:val="008C2AA8"/>
    <w:rsid w:val="008C3A33"/>
    <w:rsid w:val="008C400E"/>
    <w:rsid w:val="008C5634"/>
    <w:rsid w:val="008C62F0"/>
    <w:rsid w:val="008C70F5"/>
    <w:rsid w:val="008D1B7B"/>
    <w:rsid w:val="008D1F30"/>
    <w:rsid w:val="008D32FA"/>
    <w:rsid w:val="008D35F8"/>
    <w:rsid w:val="008D399B"/>
    <w:rsid w:val="008D3A53"/>
    <w:rsid w:val="008D4509"/>
    <w:rsid w:val="008D4598"/>
    <w:rsid w:val="008D471A"/>
    <w:rsid w:val="008D5A6E"/>
    <w:rsid w:val="008D5F7C"/>
    <w:rsid w:val="008D7D60"/>
    <w:rsid w:val="008E0530"/>
    <w:rsid w:val="008E0549"/>
    <w:rsid w:val="008E06CD"/>
    <w:rsid w:val="008E0B26"/>
    <w:rsid w:val="008E0BBF"/>
    <w:rsid w:val="008E146D"/>
    <w:rsid w:val="008E1918"/>
    <w:rsid w:val="008E1BDE"/>
    <w:rsid w:val="008E3038"/>
    <w:rsid w:val="008E32F5"/>
    <w:rsid w:val="008E33E0"/>
    <w:rsid w:val="008E351A"/>
    <w:rsid w:val="008E3A89"/>
    <w:rsid w:val="008E453B"/>
    <w:rsid w:val="008E47CD"/>
    <w:rsid w:val="008E4BA5"/>
    <w:rsid w:val="008E5130"/>
    <w:rsid w:val="008E572A"/>
    <w:rsid w:val="008E5942"/>
    <w:rsid w:val="008E5E57"/>
    <w:rsid w:val="008E6161"/>
    <w:rsid w:val="008E65A9"/>
    <w:rsid w:val="008E6732"/>
    <w:rsid w:val="008E6E2E"/>
    <w:rsid w:val="008E7694"/>
    <w:rsid w:val="008E7852"/>
    <w:rsid w:val="008F02C3"/>
    <w:rsid w:val="008F0E68"/>
    <w:rsid w:val="008F1053"/>
    <w:rsid w:val="008F14C5"/>
    <w:rsid w:val="008F1694"/>
    <w:rsid w:val="008F25F6"/>
    <w:rsid w:val="008F27A3"/>
    <w:rsid w:val="008F2C05"/>
    <w:rsid w:val="008F33F9"/>
    <w:rsid w:val="008F381C"/>
    <w:rsid w:val="008F432F"/>
    <w:rsid w:val="008F45BC"/>
    <w:rsid w:val="008F56C7"/>
    <w:rsid w:val="008F6339"/>
    <w:rsid w:val="008F662C"/>
    <w:rsid w:val="008F6AEB"/>
    <w:rsid w:val="008F70E9"/>
    <w:rsid w:val="008F7608"/>
    <w:rsid w:val="008F7EA0"/>
    <w:rsid w:val="009003C7"/>
    <w:rsid w:val="00900916"/>
    <w:rsid w:val="00900990"/>
    <w:rsid w:val="00901FAB"/>
    <w:rsid w:val="00902553"/>
    <w:rsid w:val="00903396"/>
    <w:rsid w:val="00904120"/>
    <w:rsid w:val="009048F5"/>
    <w:rsid w:val="00904A25"/>
    <w:rsid w:val="00905162"/>
    <w:rsid w:val="00905499"/>
    <w:rsid w:val="0090615F"/>
    <w:rsid w:val="009069E8"/>
    <w:rsid w:val="009071D8"/>
    <w:rsid w:val="00907CB1"/>
    <w:rsid w:val="00910E59"/>
    <w:rsid w:val="00911296"/>
    <w:rsid w:val="00911647"/>
    <w:rsid w:val="009118C4"/>
    <w:rsid w:val="00911B9E"/>
    <w:rsid w:val="00912581"/>
    <w:rsid w:val="00912D71"/>
    <w:rsid w:val="00913AE3"/>
    <w:rsid w:val="00913E9D"/>
    <w:rsid w:val="00914623"/>
    <w:rsid w:val="00914AB5"/>
    <w:rsid w:val="00914E30"/>
    <w:rsid w:val="00914F16"/>
    <w:rsid w:val="00914F8E"/>
    <w:rsid w:val="00915019"/>
    <w:rsid w:val="00915289"/>
    <w:rsid w:val="0091546A"/>
    <w:rsid w:val="00915CDC"/>
    <w:rsid w:val="009165DC"/>
    <w:rsid w:val="00916D28"/>
    <w:rsid w:val="009170F0"/>
    <w:rsid w:val="00917219"/>
    <w:rsid w:val="00917712"/>
    <w:rsid w:val="00917826"/>
    <w:rsid w:val="00917DAD"/>
    <w:rsid w:val="00920596"/>
    <w:rsid w:val="00921317"/>
    <w:rsid w:val="0092179E"/>
    <w:rsid w:val="00921D4E"/>
    <w:rsid w:val="00922025"/>
    <w:rsid w:val="0092269D"/>
    <w:rsid w:val="00922F6C"/>
    <w:rsid w:val="00923932"/>
    <w:rsid w:val="00923ECC"/>
    <w:rsid w:val="00924261"/>
    <w:rsid w:val="009244F2"/>
    <w:rsid w:val="009251AA"/>
    <w:rsid w:val="0092529F"/>
    <w:rsid w:val="00925587"/>
    <w:rsid w:val="00925959"/>
    <w:rsid w:val="00925B0A"/>
    <w:rsid w:val="00925DC0"/>
    <w:rsid w:val="00926C7B"/>
    <w:rsid w:val="00926F73"/>
    <w:rsid w:val="009276A2"/>
    <w:rsid w:val="009276C3"/>
    <w:rsid w:val="00927B70"/>
    <w:rsid w:val="009301FB"/>
    <w:rsid w:val="00930FE1"/>
    <w:rsid w:val="00932042"/>
    <w:rsid w:val="0093226E"/>
    <w:rsid w:val="00932F43"/>
    <w:rsid w:val="00933082"/>
    <w:rsid w:val="0093310F"/>
    <w:rsid w:val="00933FBA"/>
    <w:rsid w:val="00934103"/>
    <w:rsid w:val="00934578"/>
    <w:rsid w:val="009358B0"/>
    <w:rsid w:val="00935D74"/>
    <w:rsid w:val="00936812"/>
    <w:rsid w:val="009370E3"/>
    <w:rsid w:val="00937436"/>
    <w:rsid w:val="009405C3"/>
    <w:rsid w:val="00941055"/>
    <w:rsid w:val="009413D2"/>
    <w:rsid w:val="009423B2"/>
    <w:rsid w:val="00942799"/>
    <w:rsid w:val="0094340F"/>
    <w:rsid w:val="00943C79"/>
    <w:rsid w:val="009443B3"/>
    <w:rsid w:val="00944443"/>
    <w:rsid w:val="00947B42"/>
    <w:rsid w:val="00950DB9"/>
    <w:rsid w:val="009520DD"/>
    <w:rsid w:val="00952768"/>
    <w:rsid w:val="00952A54"/>
    <w:rsid w:val="00953312"/>
    <w:rsid w:val="0095431E"/>
    <w:rsid w:val="00954C37"/>
    <w:rsid w:val="00954D46"/>
    <w:rsid w:val="009556A5"/>
    <w:rsid w:val="00955768"/>
    <w:rsid w:val="00955AD9"/>
    <w:rsid w:val="00956816"/>
    <w:rsid w:val="00956A10"/>
    <w:rsid w:val="0095727D"/>
    <w:rsid w:val="00957754"/>
    <w:rsid w:val="009604FC"/>
    <w:rsid w:val="009615D5"/>
    <w:rsid w:val="00961918"/>
    <w:rsid w:val="009626A3"/>
    <w:rsid w:val="0096289B"/>
    <w:rsid w:val="00962931"/>
    <w:rsid w:val="00964C66"/>
    <w:rsid w:val="00965E97"/>
    <w:rsid w:val="009661B9"/>
    <w:rsid w:val="00966B2E"/>
    <w:rsid w:val="00966C4F"/>
    <w:rsid w:val="009672DE"/>
    <w:rsid w:val="00967ECA"/>
    <w:rsid w:val="009706DD"/>
    <w:rsid w:val="009709E3"/>
    <w:rsid w:val="00970B14"/>
    <w:rsid w:val="0097132E"/>
    <w:rsid w:val="00972550"/>
    <w:rsid w:val="009725E7"/>
    <w:rsid w:val="00972623"/>
    <w:rsid w:val="00972831"/>
    <w:rsid w:val="00972B16"/>
    <w:rsid w:val="00973638"/>
    <w:rsid w:val="00973CC2"/>
    <w:rsid w:val="00973D6D"/>
    <w:rsid w:val="0097404B"/>
    <w:rsid w:val="0097482D"/>
    <w:rsid w:val="009770ED"/>
    <w:rsid w:val="0097719F"/>
    <w:rsid w:val="009774C9"/>
    <w:rsid w:val="009778CC"/>
    <w:rsid w:val="0097799D"/>
    <w:rsid w:val="00977CED"/>
    <w:rsid w:val="009807AD"/>
    <w:rsid w:val="00980FDF"/>
    <w:rsid w:val="0098105E"/>
    <w:rsid w:val="009817E6"/>
    <w:rsid w:val="0098189D"/>
    <w:rsid w:val="00981AA8"/>
    <w:rsid w:val="00981BDE"/>
    <w:rsid w:val="009820F8"/>
    <w:rsid w:val="00982440"/>
    <w:rsid w:val="009826DF"/>
    <w:rsid w:val="00984334"/>
    <w:rsid w:val="009849D7"/>
    <w:rsid w:val="009853B0"/>
    <w:rsid w:val="009854AC"/>
    <w:rsid w:val="00985E6E"/>
    <w:rsid w:val="00986A1C"/>
    <w:rsid w:val="00986B06"/>
    <w:rsid w:val="00986F6A"/>
    <w:rsid w:val="00986FA1"/>
    <w:rsid w:val="00987A4E"/>
    <w:rsid w:val="00987C61"/>
    <w:rsid w:val="0099028E"/>
    <w:rsid w:val="00990711"/>
    <w:rsid w:val="0099084F"/>
    <w:rsid w:val="009909BA"/>
    <w:rsid w:val="00990C3F"/>
    <w:rsid w:val="00990D13"/>
    <w:rsid w:val="00990F05"/>
    <w:rsid w:val="00991321"/>
    <w:rsid w:val="009916A2"/>
    <w:rsid w:val="00991ABF"/>
    <w:rsid w:val="00992127"/>
    <w:rsid w:val="0099252F"/>
    <w:rsid w:val="0099258C"/>
    <w:rsid w:val="00992740"/>
    <w:rsid w:val="00993B06"/>
    <w:rsid w:val="00993D47"/>
    <w:rsid w:val="00993E0D"/>
    <w:rsid w:val="0099407A"/>
    <w:rsid w:val="0099418F"/>
    <w:rsid w:val="009950FD"/>
    <w:rsid w:val="00995A2D"/>
    <w:rsid w:val="00995D40"/>
    <w:rsid w:val="00995E3F"/>
    <w:rsid w:val="0099633F"/>
    <w:rsid w:val="00996389"/>
    <w:rsid w:val="009965EE"/>
    <w:rsid w:val="00996D7E"/>
    <w:rsid w:val="009975F1"/>
    <w:rsid w:val="00997825"/>
    <w:rsid w:val="00997BA6"/>
    <w:rsid w:val="009A00F1"/>
    <w:rsid w:val="009A0338"/>
    <w:rsid w:val="009A1585"/>
    <w:rsid w:val="009A174E"/>
    <w:rsid w:val="009A2021"/>
    <w:rsid w:val="009A2441"/>
    <w:rsid w:val="009A293B"/>
    <w:rsid w:val="009A3262"/>
    <w:rsid w:val="009A3280"/>
    <w:rsid w:val="009A3B4D"/>
    <w:rsid w:val="009A51EB"/>
    <w:rsid w:val="009A5317"/>
    <w:rsid w:val="009A5390"/>
    <w:rsid w:val="009A57F8"/>
    <w:rsid w:val="009A648D"/>
    <w:rsid w:val="009A6A2F"/>
    <w:rsid w:val="009A7B91"/>
    <w:rsid w:val="009A7B92"/>
    <w:rsid w:val="009B0092"/>
    <w:rsid w:val="009B06A0"/>
    <w:rsid w:val="009B1231"/>
    <w:rsid w:val="009B18E3"/>
    <w:rsid w:val="009B1C3E"/>
    <w:rsid w:val="009B252C"/>
    <w:rsid w:val="009B2AB2"/>
    <w:rsid w:val="009B2C59"/>
    <w:rsid w:val="009B329D"/>
    <w:rsid w:val="009B341F"/>
    <w:rsid w:val="009B3498"/>
    <w:rsid w:val="009B3745"/>
    <w:rsid w:val="009B3E1E"/>
    <w:rsid w:val="009B4609"/>
    <w:rsid w:val="009B5AA6"/>
    <w:rsid w:val="009B5BA4"/>
    <w:rsid w:val="009B5CDC"/>
    <w:rsid w:val="009B6763"/>
    <w:rsid w:val="009B6806"/>
    <w:rsid w:val="009B6BEA"/>
    <w:rsid w:val="009B79AA"/>
    <w:rsid w:val="009C0446"/>
    <w:rsid w:val="009C06F9"/>
    <w:rsid w:val="009C0A1D"/>
    <w:rsid w:val="009C0AC0"/>
    <w:rsid w:val="009C27C0"/>
    <w:rsid w:val="009C3336"/>
    <w:rsid w:val="009C3811"/>
    <w:rsid w:val="009C3963"/>
    <w:rsid w:val="009C396D"/>
    <w:rsid w:val="009C434C"/>
    <w:rsid w:val="009C577E"/>
    <w:rsid w:val="009C58A1"/>
    <w:rsid w:val="009C593B"/>
    <w:rsid w:val="009C5A42"/>
    <w:rsid w:val="009C5D27"/>
    <w:rsid w:val="009C5FE7"/>
    <w:rsid w:val="009C606C"/>
    <w:rsid w:val="009C6093"/>
    <w:rsid w:val="009C66B8"/>
    <w:rsid w:val="009C66EB"/>
    <w:rsid w:val="009C6B09"/>
    <w:rsid w:val="009C6C5E"/>
    <w:rsid w:val="009C7A9F"/>
    <w:rsid w:val="009D04D5"/>
    <w:rsid w:val="009D0970"/>
    <w:rsid w:val="009D123E"/>
    <w:rsid w:val="009D1A1A"/>
    <w:rsid w:val="009D23F8"/>
    <w:rsid w:val="009D277C"/>
    <w:rsid w:val="009D309E"/>
    <w:rsid w:val="009D30EA"/>
    <w:rsid w:val="009D33F1"/>
    <w:rsid w:val="009D3BA9"/>
    <w:rsid w:val="009D3EBF"/>
    <w:rsid w:val="009D3FDC"/>
    <w:rsid w:val="009D49DF"/>
    <w:rsid w:val="009D504E"/>
    <w:rsid w:val="009D658E"/>
    <w:rsid w:val="009D6696"/>
    <w:rsid w:val="009D79CE"/>
    <w:rsid w:val="009D7E21"/>
    <w:rsid w:val="009D7FB2"/>
    <w:rsid w:val="009E0183"/>
    <w:rsid w:val="009E22C9"/>
    <w:rsid w:val="009E277E"/>
    <w:rsid w:val="009E29C5"/>
    <w:rsid w:val="009E2BDA"/>
    <w:rsid w:val="009E31A4"/>
    <w:rsid w:val="009E362C"/>
    <w:rsid w:val="009E412A"/>
    <w:rsid w:val="009E45F3"/>
    <w:rsid w:val="009E46BF"/>
    <w:rsid w:val="009E4AAB"/>
    <w:rsid w:val="009E508D"/>
    <w:rsid w:val="009E59E0"/>
    <w:rsid w:val="009E5A22"/>
    <w:rsid w:val="009E5BBA"/>
    <w:rsid w:val="009E6419"/>
    <w:rsid w:val="009E6521"/>
    <w:rsid w:val="009E6775"/>
    <w:rsid w:val="009E683D"/>
    <w:rsid w:val="009F0480"/>
    <w:rsid w:val="009F0B26"/>
    <w:rsid w:val="009F0BBA"/>
    <w:rsid w:val="009F128A"/>
    <w:rsid w:val="009F237B"/>
    <w:rsid w:val="009F271C"/>
    <w:rsid w:val="009F276E"/>
    <w:rsid w:val="009F2CEE"/>
    <w:rsid w:val="009F31B1"/>
    <w:rsid w:val="009F3F6C"/>
    <w:rsid w:val="009F3F74"/>
    <w:rsid w:val="009F3F7D"/>
    <w:rsid w:val="009F3FD6"/>
    <w:rsid w:val="009F42DB"/>
    <w:rsid w:val="009F5403"/>
    <w:rsid w:val="009F697E"/>
    <w:rsid w:val="009F6B04"/>
    <w:rsid w:val="009F6B8B"/>
    <w:rsid w:val="009F6EF8"/>
    <w:rsid w:val="009F71DD"/>
    <w:rsid w:val="009F7501"/>
    <w:rsid w:val="00A0099D"/>
    <w:rsid w:val="00A00B36"/>
    <w:rsid w:val="00A00E64"/>
    <w:rsid w:val="00A01919"/>
    <w:rsid w:val="00A01B42"/>
    <w:rsid w:val="00A01D6C"/>
    <w:rsid w:val="00A021E0"/>
    <w:rsid w:val="00A02443"/>
    <w:rsid w:val="00A0306F"/>
    <w:rsid w:val="00A03D05"/>
    <w:rsid w:val="00A040EA"/>
    <w:rsid w:val="00A052FF"/>
    <w:rsid w:val="00A069FF"/>
    <w:rsid w:val="00A06BB2"/>
    <w:rsid w:val="00A06CB7"/>
    <w:rsid w:val="00A0727F"/>
    <w:rsid w:val="00A079BD"/>
    <w:rsid w:val="00A07C3A"/>
    <w:rsid w:val="00A07FDA"/>
    <w:rsid w:val="00A10225"/>
    <w:rsid w:val="00A11F02"/>
    <w:rsid w:val="00A121E3"/>
    <w:rsid w:val="00A12291"/>
    <w:rsid w:val="00A133AC"/>
    <w:rsid w:val="00A1355F"/>
    <w:rsid w:val="00A1370B"/>
    <w:rsid w:val="00A140D2"/>
    <w:rsid w:val="00A15641"/>
    <w:rsid w:val="00A1651B"/>
    <w:rsid w:val="00A168BD"/>
    <w:rsid w:val="00A16B15"/>
    <w:rsid w:val="00A16D42"/>
    <w:rsid w:val="00A16EFF"/>
    <w:rsid w:val="00A1722C"/>
    <w:rsid w:val="00A21140"/>
    <w:rsid w:val="00A219CA"/>
    <w:rsid w:val="00A21D68"/>
    <w:rsid w:val="00A21F5D"/>
    <w:rsid w:val="00A22061"/>
    <w:rsid w:val="00A222A7"/>
    <w:rsid w:val="00A2282B"/>
    <w:rsid w:val="00A22D3C"/>
    <w:rsid w:val="00A22D46"/>
    <w:rsid w:val="00A22F30"/>
    <w:rsid w:val="00A23607"/>
    <w:rsid w:val="00A25064"/>
    <w:rsid w:val="00A25BFE"/>
    <w:rsid w:val="00A25E35"/>
    <w:rsid w:val="00A260EA"/>
    <w:rsid w:val="00A264E6"/>
    <w:rsid w:val="00A267A1"/>
    <w:rsid w:val="00A268CE"/>
    <w:rsid w:val="00A274BB"/>
    <w:rsid w:val="00A27827"/>
    <w:rsid w:val="00A27A53"/>
    <w:rsid w:val="00A3005C"/>
    <w:rsid w:val="00A3040C"/>
    <w:rsid w:val="00A307E7"/>
    <w:rsid w:val="00A30D15"/>
    <w:rsid w:val="00A30FFE"/>
    <w:rsid w:val="00A31351"/>
    <w:rsid w:val="00A317AF"/>
    <w:rsid w:val="00A3338D"/>
    <w:rsid w:val="00A33622"/>
    <w:rsid w:val="00A34042"/>
    <w:rsid w:val="00A3443D"/>
    <w:rsid w:val="00A34545"/>
    <w:rsid w:val="00A35675"/>
    <w:rsid w:val="00A35894"/>
    <w:rsid w:val="00A35C23"/>
    <w:rsid w:val="00A35CDC"/>
    <w:rsid w:val="00A3607E"/>
    <w:rsid w:val="00A3735D"/>
    <w:rsid w:val="00A376C8"/>
    <w:rsid w:val="00A37856"/>
    <w:rsid w:val="00A379DA"/>
    <w:rsid w:val="00A37D75"/>
    <w:rsid w:val="00A37EC6"/>
    <w:rsid w:val="00A400CF"/>
    <w:rsid w:val="00A403E2"/>
    <w:rsid w:val="00A40AEE"/>
    <w:rsid w:val="00A4139F"/>
    <w:rsid w:val="00A4230D"/>
    <w:rsid w:val="00A42905"/>
    <w:rsid w:val="00A42AFD"/>
    <w:rsid w:val="00A42B53"/>
    <w:rsid w:val="00A430A6"/>
    <w:rsid w:val="00A439FE"/>
    <w:rsid w:val="00A43E99"/>
    <w:rsid w:val="00A45037"/>
    <w:rsid w:val="00A452DE"/>
    <w:rsid w:val="00A463DA"/>
    <w:rsid w:val="00A468F6"/>
    <w:rsid w:val="00A473EF"/>
    <w:rsid w:val="00A4758B"/>
    <w:rsid w:val="00A47655"/>
    <w:rsid w:val="00A5005C"/>
    <w:rsid w:val="00A50139"/>
    <w:rsid w:val="00A51466"/>
    <w:rsid w:val="00A51C29"/>
    <w:rsid w:val="00A51FA6"/>
    <w:rsid w:val="00A52210"/>
    <w:rsid w:val="00A525D6"/>
    <w:rsid w:val="00A52EAC"/>
    <w:rsid w:val="00A52F7C"/>
    <w:rsid w:val="00A53385"/>
    <w:rsid w:val="00A53A09"/>
    <w:rsid w:val="00A53AF6"/>
    <w:rsid w:val="00A547A7"/>
    <w:rsid w:val="00A549EC"/>
    <w:rsid w:val="00A54D71"/>
    <w:rsid w:val="00A54E0A"/>
    <w:rsid w:val="00A558D9"/>
    <w:rsid w:val="00A562D6"/>
    <w:rsid w:val="00A56391"/>
    <w:rsid w:val="00A56506"/>
    <w:rsid w:val="00A57AD8"/>
    <w:rsid w:val="00A57D98"/>
    <w:rsid w:val="00A60047"/>
    <w:rsid w:val="00A600C6"/>
    <w:rsid w:val="00A6036E"/>
    <w:rsid w:val="00A607F6"/>
    <w:rsid w:val="00A60EE0"/>
    <w:rsid w:val="00A61590"/>
    <w:rsid w:val="00A61CB4"/>
    <w:rsid w:val="00A61EFB"/>
    <w:rsid w:val="00A6209F"/>
    <w:rsid w:val="00A620F6"/>
    <w:rsid w:val="00A6308E"/>
    <w:rsid w:val="00A6315B"/>
    <w:rsid w:val="00A632A3"/>
    <w:rsid w:val="00A6367B"/>
    <w:rsid w:val="00A63E5E"/>
    <w:rsid w:val="00A64957"/>
    <w:rsid w:val="00A64EA7"/>
    <w:rsid w:val="00A64F9A"/>
    <w:rsid w:val="00A6569A"/>
    <w:rsid w:val="00A65B19"/>
    <w:rsid w:val="00A665CC"/>
    <w:rsid w:val="00A70232"/>
    <w:rsid w:val="00A70DE5"/>
    <w:rsid w:val="00A71431"/>
    <w:rsid w:val="00A717C8"/>
    <w:rsid w:val="00A72762"/>
    <w:rsid w:val="00A728E9"/>
    <w:rsid w:val="00A73054"/>
    <w:rsid w:val="00A73550"/>
    <w:rsid w:val="00A73654"/>
    <w:rsid w:val="00A73699"/>
    <w:rsid w:val="00A738F8"/>
    <w:rsid w:val="00A739CD"/>
    <w:rsid w:val="00A73A19"/>
    <w:rsid w:val="00A73A57"/>
    <w:rsid w:val="00A74610"/>
    <w:rsid w:val="00A7492C"/>
    <w:rsid w:val="00A74D19"/>
    <w:rsid w:val="00A75E62"/>
    <w:rsid w:val="00A803AD"/>
    <w:rsid w:val="00A80A9B"/>
    <w:rsid w:val="00A819FE"/>
    <w:rsid w:val="00A81B20"/>
    <w:rsid w:val="00A81F3E"/>
    <w:rsid w:val="00A8262D"/>
    <w:rsid w:val="00A82B30"/>
    <w:rsid w:val="00A82C55"/>
    <w:rsid w:val="00A82DF2"/>
    <w:rsid w:val="00A8349D"/>
    <w:rsid w:val="00A83CF7"/>
    <w:rsid w:val="00A84268"/>
    <w:rsid w:val="00A84F65"/>
    <w:rsid w:val="00A84F7B"/>
    <w:rsid w:val="00A8535E"/>
    <w:rsid w:val="00A854BA"/>
    <w:rsid w:val="00A85575"/>
    <w:rsid w:val="00A862AB"/>
    <w:rsid w:val="00A86423"/>
    <w:rsid w:val="00A86A4C"/>
    <w:rsid w:val="00A86CEE"/>
    <w:rsid w:val="00A87116"/>
    <w:rsid w:val="00A87131"/>
    <w:rsid w:val="00A874ED"/>
    <w:rsid w:val="00A90162"/>
    <w:rsid w:val="00A906AD"/>
    <w:rsid w:val="00A91125"/>
    <w:rsid w:val="00A923BC"/>
    <w:rsid w:val="00A92861"/>
    <w:rsid w:val="00A928BF"/>
    <w:rsid w:val="00A939F1"/>
    <w:rsid w:val="00A93F55"/>
    <w:rsid w:val="00A95273"/>
    <w:rsid w:val="00A9539D"/>
    <w:rsid w:val="00A95B0C"/>
    <w:rsid w:val="00A95BF6"/>
    <w:rsid w:val="00A95D51"/>
    <w:rsid w:val="00A9643A"/>
    <w:rsid w:val="00AA10E7"/>
    <w:rsid w:val="00AA1AB2"/>
    <w:rsid w:val="00AA20DC"/>
    <w:rsid w:val="00AA2267"/>
    <w:rsid w:val="00AA2C93"/>
    <w:rsid w:val="00AA2FE1"/>
    <w:rsid w:val="00AA3825"/>
    <w:rsid w:val="00AA3A34"/>
    <w:rsid w:val="00AA469F"/>
    <w:rsid w:val="00AA4D46"/>
    <w:rsid w:val="00AA5F65"/>
    <w:rsid w:val="00AA6185"/>
    <w:rsid w:val="00AA68A4"/>
    <w:rsid w:val="00AA6A07"/>
    <w:rsid w:val="00AA7E96"/>
    <w:rsid w:val="00AB0961"/>
    <w:rsid w:val="00AB09DC"/>
    <w:rsid w:val="00AB09DD"/>
    <w:rsid w:val="00AB10DC"/>
    <w:rsid w:val="00AB283A"/>
    <w:rsid w:val="00AB2D8E"/>
    <w:rsid w:val="00AB39EF"/>
    <w:rsid w:val="00AB3D10"/>
    <w:rsid w:val="00AB3D1A"/>
    <w:rsid w:val="00AB5504"/>
    <w:rsid w:val="00AB5E7A"/>
    <w:rsid w:val="00AB61E2"/>
    <w:rsid w:val="00AB61EF"/>
    <w:rsid w:val="00AB6701"/>
    <w:rsid w:val="00AB680B"/>
    <w:rsid w:val="00AB6CD0"/>
    <w:rsid w:val="00AB7399"/>
    <w:rsid w:val="00AB73B8"/>
    <w:rsid w:val="00AB7F34"/>
    <w:rsid w:val="00AC00DA"/>
    <w:rsid w:val="00AC1A5B"/>
    <w:rsid w:val="00AC1C07"/>
    <w:rsid w:val="00AC2144"/>
    <w:rsid w:val="00AC2DA6"/>
    <w:rsid w:val="00AC35BF"/>
    <w:rsid w:val="00AC473C"/>
    <w:rsid w:val="00AC577D"/>
    <w:rsid w:val="00AC5937"/>
    <w:rsid w:val="00AC5B68"/>
    <w:rsid w:val="00AD02B6"/>
    <w:rsid w:val="00AD13B7"/>
    <w:rsid w:val="00AD17E9"/>
    <w:rsid w:val="00AD1BD1"/>
    <w:rsid w:val="00AD1BE6"/>
    <w:rsid w:val="00AD21D7"/>
    <w:rsid w:val="00AD220A"/>
    <w:rsid w:val="00AD2452"/>
    <w:rsid w:val="00AD2609"/>
    <w:rsid w:val="00AD28BA"/>
    <w:rsid w:val="00AD2926"/>
    <w:rsid w:val="00AD2E62"/>
    <w:rsid w:val="00AD37EA"/>
    <w:rsid w:val="00AD397C"/>
    <w:rsid w:val="00AD3D8B"/>
    <w:rsid w:val="00AD4158"/>
    <w:rsid w:val="00AD55C4"/>
    <w:rsid w:val="00AD5C8A"/>
    <w:rsid w:val="00AD5D5F"/>
    <w:rsid w:val="00AD69AE"/>
    <w:rsid w:val="00AE0FE5"/>
    <w:rsid w:val="00AE1E4C"/>
    <w:rsid w:val="00AE2420"/>
    <w:rsid w:val="00AE245B"/>
    <w:rsid w:val="00AE30FC"/>
    <w:rsid w:val="00AE351C"/>
    <w:rsid w:val="00AE376E"/>
    <w:rsid w:val="00AE390D"/>
    <w:rsid w:val="00AE3E66"/>
    <w:rsid w:val="00AE438F"/>
    <w:rsid w:val="00AE4839"/>
    <w:rsid w:val="00AE4D3F"/>
    <w:rsid w:val="00AE5111"/>
    <w:rsid w:val="00AE55D7"/>
    <w:rsid w:val="00AE5FF3"/>
    <w:rsid w:val="00AE627B"/>
    <w:rsid w:val="00AE707C"/>
    <w:rsid w:val="00AE7D88"/>
    <w:rsid w:val="00AF00DC"/>
    <w:rsid w:val="00AF01E6"/>
    <w:rsid w:val="00AF0554"/>
    <w:rsid w:val="00AF0751"/>
    <w:rsid w:val="00AF0AED"/>
    <w:rsid w:val="00AF1D36"/>
    <w:rsid w:val="00AF2187"/>
    <w:rsid w:val="00AF218C"/>
    <w:rsid w:val="00AF2308"/>
    <w:rsid w:val="00AF26C1"/>
    <w:rsid w:val="00AF290C"/>
    <w:rsid w:val="00AF2D5E"/>
    <w:rsid w:val="00AF30BF"/>
    <w:rsid w:val="00AF3BA4"/>
    <w:rsid w:val="00AF4356"/>
    <w:rsid w:val="00AF4A59"/>
    <w:rsid w:val="00AF58A7"/>
    <w:rsid w:val="00AF5901"/>
    <w:rsid w:val="00AF5AD7"/>
    <w:rsid w:val="00AF5D79"/>
    <w:rsid w:val="00AF7292"/>
    <w:rsid w:val="00AF7521"/>
    <w:rsid w:val="00B00AF0"/>
    <w:rsid w:val="00B01379"/>
    <w:rsid w:val="00B018B8"/>
    <w:rsid w:val="00B018FB"/>
    <w:rsid w:val="00B03289"/>
    <w:rsid w:val="00B03471"/>
    <w:rsid w:val="00B03857"/>
    <w:rsid w:val="00B039B7"/>
    <w:rsid w:val="00B03DE6"/>
    <w:rsid w:val="00B0401E"/>
    <w:rsid w:val="00B043F5"/>
    <w:rsid w:val="00B046D2"/>
    <w:rsid w:val="00B0489B"/>
    <w:rsid w:val="00B048AF"/>
    <w:rsid w:val="00B052CC"/>
    <w:rsid w:val="00B058BC"/>
    <w:rsid w:val="00B05AED"/>
    <w:rsid w:val="00B0735E"/>
    <w:rsid w:val="00B07773"/>
    <w:rsid w:val="00B0792C"/>
    <w:rsid w:val="00B109F4"/>
    <w:rsid w:val="00B11104"/>
    <w:rsid w:val="00B11A1F"/>
    <w:rsid w:val="00B11D91"/>
    <w:rsid w:val="00B11DD1"/>
    <w:rsid w:val="00B120A9"/>
    <w:rsid w:val="00B12540"/>
    <w:rsid w:val="00B128A0"/>
    <w:rsid w:val="00B12C4F"/>
    <w:rsid w:val="00B12D0F"/>
    <w:rsid w:val="00B1348F"/>
    <w:rsid w:val="00B13567"/>
    <w:rsid w:val="00B13CA9"/>
    <w:rsid w:val="00B13D24"/>
    <w:rsid w:val="00B14793"/>
    <w:rsid w:val="00B14DFC"/>
    <w:rsid w:val="00B15300"/>
    <w:rsid w:val="00B15C1F"/>
    <w:rsid w:val="00B15F69"/>
    <w:rsid w:val="00B17B59"/>
    <w:rsid w:val="00B17F9B"/>
    <w:rsid w:val="00B21827"/>
    <w:rsid w:val="00B22B8C"/>
    <w:rsid w:val="00B22CA0"/>
    <w:rsid w:val="00B22D00"/>
    <w:rsid w:val="00B22FE0"/>
    <w:rsid w:val="00B23302"/>
    <w:rsid w:val="00B2445F"/>
    <w:rsid w:val="00B24D75"/>
    <w:rsid w:val="00B264F0"/>
    <w:rsid w:val="00B276B0"/>
    <w:rsid w:val="00B3089E"/>
    <w:rsid w:val="00B30A07"/>
    <w:rsid w:val="00B3129F"/>
    <w:rsid w:val="00B314DF"/>
    <w:rsid w:val="00B317C5"/>
    <w:rsid w:val="00B31B38"/>
    <w:rsid w:val="00B31D6B"/>
    <w:rsid w:val="00B31D8A"/>
    <w:rsid w:val="00B32EE1"/>
    <w:rsid w:val="00B336C2"/>
    <w:rsid w:val="00B33D53"/>
    <w:rsid w:val="00B33F78"/>
    <w:rsid w:val="00B3434A"/>
    <w:rsid w:val="00B348E4"/>
    <w:rsid w:val="00B35131"/>
    <w:rsid w:val="00B35169"/>
    <w:rsid w:val="00B3571D"/>
    <w:rsid w:val="00B35D0C"/>
    <w:rsid w:val="00B36968"/>
    <w:rsid w:val="00B36AAA"/>
    <w:rsid w:val="00B36D21"/>
    <w:rsid w:val="00B40832"/>
    <w:rsid w:val="00B417AD"/>
    <w:rsid w:val="00B41ADA"/>
    <w:rsid w:val="00B438D4"/>
    <w:rsid w:val="00B43AA3"/>
    <w:rsid w:val="00B43D86"/>
    <w:rsid w:val="00B45454"/>
    <w:rsid w:val="00B459B0"/>
    <w:rsid w:val="00B462ED"/>
    <w:rsid w:val="00B468E6"/>
    <w:rsid w:val="00B46CE5"/>
    <w:rsid w:val="00B473BE"/>
    <w:rsid w:val="00B47607"/>
    <w:rsid w:val="00B478A3"/>
    <w:rsid w:val="00B47FD0"/>
    <w:rsid w:val="00B500F2"/>
    <w:rsid w:val="00B50159"/>
    <w:rsid w:val="00B50492"/>
    <w:rsid w:val="00B504EA"/>
    <w:rsid w:val="00B50A87"/>
    <w:rsid w:val="00B50E3A"/>
    <w:rsid w:val="00B51183"/>
    <w:rsid w:val="00B51218"/>
    <w:rsid w:val="00B512BE"/>
    <w:rsid w:val="00B52402"/>
    <w:rsid w:val="00B52CB3"/>
    <w:rsid w:val="00B539F6"/>
    <w:rsid w:val="00B53EF3"/>
    <w:rsid w:val="00B54778"/>
    <w:rsid w:val="00B54AB3"/>
    <w:rsid w:val="00B553BD"/>
    <w:rsid w:val="00B558FA"/>
    <w:rsid w:val="00B56522"/>
    <w:rsid w:val="00B566DA"/>
    <w:rsid w:val="00B601ED"/>
    <w:rsid w:val="00B60851"/>
    <w:rsid w:val="00B60C20"/>
    <w:rsid w:val="00B612C5"/>
    <w:rsid w:val="00B61655"/>
    <w:rsid w:val="00B61B96"/>
    <w:rsid w:val="00B63119"/>
    <w:rsid w:val="00B63526"/>
    <w:rsid w:val="00B635F5"/>
    <w:rsid w:val="00B63962"/>
    <w:rsid w:val="00B63B56"/>
    <w:rsid w:val="00B63E69"/>
    <w:rsid w:val="00B645DB"/>
    <w:rsid w:val="00B64DE5"/>
    <w:rsid w:val="00B660EB"/>
    <w:rsid w:val="00B6610E"/>
    <w:rsid w:val="00B67361"/>
    <w:rsid w:val="00B67B5D"/>
    <w:rsid w:val="00B67FE8"/>
    <w:rsid w:val="00B70204"/>
    <w:rsid w:val="00B7083A"/>
    <w:rsid w:val="00B71131"/>
    <w:rsid w:val="00B7158C"/>
    <w:rsid w:val="00B71B86"/>
    <w:rsid w:val="00B71C2C"/>
    <w:rsid w:val="00B71FBC"/>
    <w:rsid w:val="00B72333"/>
    <w:rsid w:val="00B72C48"/>
    <w:rsid w:val="00B743D1"/>
    <w:rsid w:val="00B7458C"/>
    <w:rsid w:val="00B748AC"/>
    <w:rsid w:val="00B74D0C"/>
    <w:rsid w:val="00B754DB"/>
    <w:rsid w:val="00B756CA"/>
    <w:rsid w:val="00B7617C"/>
    <w:rsid w:val="00B76237"/>
    <w:rsid w:val="00B8066B"/>
    <w:rsid w:val="00B8091A"/>
    <w:rsid w:val="00B81C55"/>
    <w:rsid w:val="00B81D73"/>
    <w:rsid w:val="00B81DC9"/>
    <w:rsid w:val="00B81DD6"/>
    <w:rsid w:val="00B81E83"/>
    <w:rsid w:val="00B82F42"/>
    <w:rsid w:val="00B83FC9"/>
    <w:rsid w:val="00B84E6E"/>
    <w:rsid w:val="00B856A4"/>
    <w:rsid w:val="00B85D0C"/>
    <w:rsid w:val="00B85FBD"/>
    <w:rsid w:val="00B869B6"/>
    <w:rsid w:val="00B869BD"/>
    <w:rsid w:val="00B869CD"/>
    <w:rsid w:val="00B86B40"/>
    <w:rsid w:val="00B87759"/>
    <w:rsid w:val="00B87F47"/>
    <w:rsid w:val="00B90D3B"/>
    <w:rsid w:val="00B90EB5"/>
    <w:rsid w:val="00B9209D"/>
    <w:rsid w:val="00B92285"/>
    <w:rsid w:val="00B92A85"/>
    <w:rsid w:val="00B93ACC"/>
    <w:rsid w:val="00B93DB6"/>
    <w:rsid w:val="00B94140"/>
    <w:rsid w:val="00B942E8"/>
    <w:rsid w:val="00B9453E"/>
    <w:rsid w:val="00B9459F"/>
    <w:rsid w:val="00B95116"/>
    <w:rsid w:val="00B9584B"/>
    <w:rsid w:val="00B95A0D"/>
    <w:rsid w:val="00B96098"/>
    <w:rsid w:val="00B96470"/>
    <w:rsid w:val="00B96786"/>
    <w:rsid w:val="00B9698D"/>
    <w:rsid w:val="00B96B23"/>
    <w:rsid w:val="00B96E4A"/>
    <w:rsid w:val="00B97E85"/>
    <w:rsid w:val="00BA0514"/>
    <w:rsid w:val="00BA0AEB"/>
    <w:rsid w:val="00BA2111"/>
    <w:rsid w:val="00BA3FC7"/>
    <w:rsid w:val="00BA47C0"/>
    <w:rsid w:val="00BA4B21"/>
    <w:rsid w:val="00BA4B56"/>
    <w:rsid w:val="00BA539A"/>
    <w:rsid w:val="00BA58B6"/>
    <w:rsid w:val="00BA5C5B"/>
    <w:rsid w:val="00BA61FF"/>
    <w:rsid w:val="00BA703D"/>
    <w:rsid w:val="00BA75C3"/>
    <w:rsid w:val="00BA77DD"/>
    <w:rsid w:val="00BA7863"/>
    <w:rsid w:val="00BA792B"/>
    <w:rsid w:val="00BB0668"/>
    <w:rsid w:val="00BB0B3C"/>
    <w:rsid w:val="00BB0E42"/>
    <w:rsid w:val="00BB2007"/>
    <w:rsid w:val="00BB2304"/>
    <w:rsid w:val="00BB385A"/>
    <w:rsid w:val="00BB3F35"/>
    <w:rsid w:val="00BB4079"/>
    <w:rsid w:val="00BB4335"/>
    <w:rsid w:val="00BB449E"/>
    <w:rsid w:val="00BB45E4"/>
    <w:rsid w:val="00BB45F8"/>
    <w:rsid w:val="00BB4F49"/>
    <w:rsid w:val="00BB5258"/>
    <w:rsid w:val="00BB5655"/>
    <w:rsid w:val="00BB59BE"/>
    <w:rsid w:val="00BB60C6"/>
    <w:rsid w:val="00BB6951"/>
    <w:rsid w:val="00BB6C9D"/>
    <w:rsid w:val="00BB70A7"/>
    <w:rsid w:val="00BB72C7"/>
    <w:rsid w:val="00BB788D"/>
    <w:rsid w:val="00BB7EEC"/>
    <w:rsid w:val="00BC0061"/>
    <w:rsid w:val="00BC08FD"/>
    <w:rsid w:val="00BC0B38"/>
    <w:rsid w:val="00BC0E6D"/>
    <w:rsid w:val="00BC1CE2"/>
    <w:rsid w:val="00BC22D6"/>
    <w:rsid w:val="00BC2B6A"/>
    <w:rsid w:val="00BC2C76"/>
    <w:rsid w:val="00BC2DD6"/>
    <w:rsid w:val="00BC30F0"/>
    <w:rsid w:val="00BC3338"/>
    <w:rsid w:val="00BC37C8"/>
    <w:rsid w:val="00BC3D2D"/>
    <w:rsid w:val="00BC3FEE"/>
    <w:rsid w:val="00BC3FF2"/>
    <w:rsid w:val="00BC4F08"/>
    <w:rsid w:val="00BC5CFE"/>
    <w:rsid w:val="00BC5EF5"/>
    <w:rsid w:val="00BC61EF"/>
    <w:rsid w:val="00BC699A"/>
    <w:rsid w:val="00BC6F48"/>
    <w:rsid w:val="00BC741D"/>
    <w:rsid w:val="00BC7CA2"/>
    <w:rsid w:val="00BD00CF"/>
    <w:rsid w:val="00BD018B"/>
    <w:rsid w:val="00BD059F"/>
    <w:rsid w:val="00BD0A22"/>
    <w:rsid w:val="00BD0B2D"/>
    <w:rsid w:val="00BD0E3D"/>
    <w:rsid w:val="00BD1D53"/>
    <w:rsid w:val="00BD2321"/>
    <w:rsid w:val="00BD2A5B"/>
    <w:rsid w:val="00BD2DB0"/>
    <w:rsid w:val="00BD464E"/>
    <w:rsid w:val="00BD46C1"/>
    <w:rsid w:val="00BD4C6A"/>
    <w:rsid w:val="00BD4D02"/>
    <w:rsid w:val="00BD50BD"/>
    <w:rsid w:val="00BD57F4"/>
    <w:rsid w:val="00BD7AB6"/>
    <w:rsid w:val="00BE132F"/>
    <w:rsid w:val="00BE1519"/>
    <w:rsid w:val="00BE1F02"/>
    <w:rsid w:val="00BE250B"/>
    <w:rsid w:val="00BE29BE"/>
    <w:rsid w:val="00BE2EE4"/>
    <w:rsid w:val="00BE34A4"/>
    <w:rsid w:val="00BE3CC9"/>
    <w:rsid w:val="00BE417C"/>
    <w:rsid w:val="00BE494D"/>
    <w:rsid w:val="00BE4C05"/>
    <w:rsid w:val="00BE5194"/>
    <w:rsid w:val="00BE52E4"/>
    <w:rsid w:val="00BE532F"/>
    <w:rsid w:val="00BE5975"/>
    <w:rsid w:val="00BE663D"/>
    <w:rsid w:val="00BE67EB"/>
    <w:rsid w:val="00BE6858"/>
    <w:rsid w:val="00BE68C7"/>
    <w:rsid w:val="00BE76B2"/>
    <w:rsid w:val="00BE7FC0"/>
    <w:rsid w:val="00BF0274"/>
    <w:rsid w:val="00BF05AD"/>
    <w:rsid w:val="00BF0A6D"/>
    <w:rsid w:val="00BF0F5B"/>
    <w:rsid w:val="00BF17A3"/>
    <w:rsid w:val="00BF19A5"/>
    <w:rsid w:val="00BF23B5"/>
    <w:rsid w:val="00BF2B34"/>
    <w:rsid w:val="00BF353B"/>
    <w:rsid w:val="00BF369E"/>
    <w:rsid w:val="00BF3F17"/>
    <w:rsid w:val="00BF4220"/>
    <w:rsid w:val="00BF42E0"/>
    <w:rsid w:val="00BF65A5"/>
    <w:rsid w:val="00BF74AF"/>
    <w:rsid w:val="00BF75E9"/>
    <w:rsid w:val="00C0001C"/>
    <w:rsid w:val="00C00D54"/>
    <w:rsid w:val="00C00D82"/>
    <w:rsid w:val="00C01AE5"/>
    <w:rsid w:val="00C022B8"/>
    <w:rsid w:val="00C02DDC"/>
    <w:rsid w:val="00C033A4"/>
    <w:rsid w:val="00C03DEE"/>
    <w:rsid w:val="00C04124"/>
    <w:rsid w:val="00C04159"/>
    <w:rsid w:val="00C04913"/>
    <w:rsid w:val="00C04CC6"/>
    <w:rsid w:val="00C05249"/>
    <w:rsid w:val="00C05BAC"/>
    <w:rsid w:val="00C05CAA"/>
    <w:rsid w:val="00C06C8D"/>
    <w:rsid w:val="00C06E57"/>
    <w:rsid w:val="00C075A2"/>
    <w:rsid w:val="00C07BDF"/>
    <w:rsid w:val="00C07C30"/>
    <w:rsid w:val="00C07F0F"/>
    <w:rsid w:val="00C1026B"/>
    <w:rsid w:val="00C11B8A"/>
    <w:rsid w:val="00C11F43"/>
    <w:rsid w:val="00C12E22"/>
    <w:rsid w:val="00C130B0"/>
    <w:rsid w:val="00C135B1"/>
    <w:rsid w:val="00C137C0"/>
    <w:rsid w:val="00C13BA2"/>
    <w:rsid w:val="00C14A7F"/>
    <w:rsid w:val="00C14F8C"/>
    <w:rsid w:val="00C15E8D"/>
    <w:rsid w:val="00C164B5"/>
    <w:rsid w:val="00C16A1F"/>
    <w:rsid w:val="00C205F7"/>
    <w:rsid w:val="00C20E84"/>
    <w:rsid w:val="00C21875"/>
    <w:rsid w:val="00C219DC"/>
    <w:rsid w:val="00C21A69"/>
    <w:rsid w:val="00C21B3E"/>
    <w:rsid w:val="00C21C5F"/>
    <w:rsid w:val="00C223BE"/>
    <w:rsid w:val="00C2285D"/>
    <w:rsid w:val="00C2328D"/>
    <w:rsid w:val="00C232CE"/>
    <w:rsid w:val="00C237D7"/>
    <w:rsid w:val="00C24594"/>
    <w:rsid w:val="00C24D62"/>
    <w:rsid w:val="00C25325"/>
    <w:rsid w:val="00C25FC8"/>
    <w:rsid w:val="00C26A8A"/>
    <w:rsid w:val="00C276BA"/>
    <w:rsid w:val="00C3078E"/>
    <w:rsid w:val="00C31652"/>
    <w:rsid w:val="00C31F20"/>
    <w:rsid w:val="00C324F8"/>
    <w:rsid w:val="00C333CE"/>
    <w:rsid w:val="00C33B58"/>
    <w:rsid w:val="00C34470"/>
    <w:rsid w:val="00C347E7"/>
    <w:rsid w:val="00C36209"/>
    <w:rsid w:val="00C365F9"/>
    <w:rsid w:val="00C3671B"/>
    <w:rsid w:val="00C3725B"/>
    <w:rsid w:val="00C376D1"/>
    <w:rsid w:val="00C37845"/>
    <w:rsid w:val="00C3786B"/>
    <w:rsid w:val="00C37B43"/>
    <w:rsid w:val="00C37DA9"/>
    <w:rsid w:val="00C40A54"/>
    <w:rsid w:val="00C40AC4"/>
    <w:rsid w:val="00C41587"/>
    <w:rsid w:val="00C428C9"/>
    <w:rsid w:val="00C4293E"/>
    <w:rsid w:val="00C42999"/>
    <w:rsid w:val="00C439D3"/>
    <w:rsid w:val="00C43B4F"/>
    <w:rsid w:val="00C45EF9"/>
    <w:rsid w:val="00C46E09"/>
    <w:rsid w:val="00C46FEA"/>
    <w:rsid w:val="00C47B3F"/>
    <w:rsid w:val="00C47CD4"/>
    <w:rsid w:val="00C47F46"/>
    <w:rsid w:val="00C50B57"/>
    <w:rsid w:val="00C511E2"/>
    <w:rsid w:val="00C512BE"/>
    <w:rsid w:val="00C51583"/>
    <w:rsid w:val="00C51877"/>
    <w:rsid w:val="00C5222B"/>
    <w:rsid w:val="00C52643"/>
    <w:rsid w:val="00C536CE"/>
    <w:rsid w:val="00C53981"/>
    <w:rsid w:val="00C53B01"/>
    <w:rsid w:val="00C53F81"/>
    <w:rsid w:val="00C543BC"/>
    <w:rsid w:val="00C54559"/>
    <w:rsid w:val="00C54746"/>
    <w:rsid w:val="00C5479E"/>
    <w:rsid w:val="00C54A49"/>
    <w:rsid w:val="00C55187"/>
    <w:rsid w:val="00C55F6E"/>
    <w:rsid w:val="00C56288"/>
    <w:rsid w:val="00C5642C"/>
    <w:rsid w:val="00C5730F"/>
    <w:rsid w:val="00C575D2"/>
    <w:rsid w:val="00C57929"/>
    <w:rsid w:val="00C57A0F"/>
    <w:rsid w:val="00C609A6"/>
    <w:rsid w:val="00C61C5B"/>
    <w:rsid w:val="00C621D3"/>
    <w:rsid w:val="00C621E3"/>
    <w:rsid w:val="00C6272B"/>
    <w:rsid w:val="00C62CC5"/>
    <w:rsid w:val="00C631DA"/>
    <w:rsid w:val="00C632B4"/>
    <w:rsid w:val="00C636DE"/>
    <w:rsid w:val="00C63DAF"/>
    <w:rsid w:val="00C63E42"/>
    <w:rsid w:val="00C64CCF"/>
    <w:rsid w:val="00C656E2"/>
    <w:rsid w:val="00C657FC"/>
    <w:rsid w:val="00C66564"/>
    <w:rsid w:val="00C70431"/>
    <w:rsid w:val="00C7068C"/>
    <w:rsid w:val="00C70BF8"/>
    <w:rsid w:val="00C715DA"/>
    <w:rsid w:val="00C71A28"/>
    <w:rsid w:val="00C71F43"/>
    <w:rsid w:val="00C72149"/>
    <w:rsid w:val="00C72546"/>
    <w:rsid w:val="00C727C1"/>
    <w:rsid w:val="00C736A1"/>
    <w:rsid w:val="00C7379F"/>
    <w:rsid w:val="00C7396C"/>
    <w:rsid w:val="00C74724"/>
    <w:rsid w:val="00C75BD0"/>
    <w:rsid w:val="00C75F57"/>
    <w:rsid w:val="00C76BD5"/>
    <w:rsid w:val="00C76FD4"/>
    <w:rsid w:val="00C818C6"/>
    <w:rsid w:val="00C82781"/>
    <w:rsid w:val="00C84E76"/>
    <w:rsid w:val="00C85162"/>
    <w:rsid w:val="00C851CA"/>
    <w:rsid w:val="00C8543D"/>
    <w:rsid w:val="00C85CB0"/>
    <w:rsid w:val="00C861D2"/>
    <w:rsid w:val="00C862EE"/>
    <w:rsid w:val="00C8678B"/>
    <w:rsid w:val="00C8683C"/>
    <w:rsid w:val="00C86BA9"/>
    <w:rsid w:val="00C8756E"/>
    <w:rsid w:val="00C87E1E"/>
    <w:rsid w:val="00C87E92"/>
    <w:rsid w:val="00C9003D"/>
    <w:rsid w:val="00C907D2"/>
    <w:rsid w:val="00C908D2"/>
    <w:rsid w:val="00C90940"/>
    <w:rsid w:val="00C90DD6"/>
    <w:rsid w:val="00C90E16"/>
    <w:rsid w:val="00C91487"/>
    <w:rsid w:val="00C91498"/>
    <w:rsid w:val="00C91B6C"/>
    <w:rsid w:val="00C92129"/>
    <w:rsid w:val="00C94054"/>
    <w:rsid w:val="00C94D07"/>
    <w:rsid w:val="00C95228"/>
    <w:rsid w:val="00C9622A"/>
    <w:rsid w:val="00C9695F"/>
    <w:rsid w:val="00C9785E"/>
    <w:rsid w:val="00C97A24"/>
    <w:rsid w:val="00CA0430"/>
    <w:rsid w:val="00CA155A"/>
    <w:rsid w:val="00CA1877"/>
    <w:rsid w:val="00CA1881"/>
    <w:rsid w:val="00CA2106"/>
    <w:rsid w:val="00CA52F5"/>
    <w:rsid w:val="00CA57EE"/>
    <w:rsid w:val="00CA692B"/>
    <w:rsid w:val="00CA6C02"/>
    <w:rsid w:val="00CA71FE"/>
    <w:rsid w:val="00CA7255"/>
    <w:rsid w:val="00CA74B9"/>
    <w:rsid w:val="00CA761A"/>
    <w:rsid w:val="00CB110E"/>
    <w:rsid w:val="00CB2301"/>
    <w:rsid w:val="00CB2B87"/>
    <w:rsid w:val="00CB3A3E"/>
    <w:rsid w:val="00CB3AE4"/>
    <w:rsid w:val="00CB3DAE"/>
    <w:rsid w:val="00CB4CC2"/>
    <w:rsid w:val="00CB4D37"/>
    <w:rsid w:val="00CB707D"/>
    <w:rsid w:val="00CB77CC"/>
    <w:rsid w:val="00CC065C"/>
    <w:rsid w:val="00CC0A6C"/>
    <w:rsid w:val="00CC179E"/>
    <w:rsid w:val="00CC1AEF"/>
    <w:rsid w:val="00CC1D68"/>
    <w:rsid w:val="00CC1DA4"/>
    <w:rsid w:val="00CC22DF"/>
    <w:rsid w:val="00CC3A09"/>
    <w:rsid w:val="00CC456F"/>
    <w:rsid w:val="00CC48B4"/>
    <w:rsid w:val="00CC4BB2"/>
    <w:rsid w:val="00CC6473"/>
    <w:rsid w:val="00CC6564"/>
    <w:rsid w:val="00CC6773"/>
    <w:rsid w:val="00CC69F4"/>
    <w:rsid w:val="00CC746F"/>
    <w:rsid w:val="00CC759C"/>
    <w:rsid w:val="00CC79DE"/>
    <w:rsid w:val="00CC7C00"/>
    <w:rsid w:val="00CC7F79"/>
    <w:rsid w:val="00CD0D73"/>
    <w:rsid w:val="00CD10B3"/>
    <w:rsid w:val="00CD13E0"/>
    <w:rsid w:val="00CD196A"/>
    <w:rsid w:val="00CD2110"/>
    <w:rsid w:val="00CD2BD5"/>
    <w:rsid w:val="00CD2FBB"/>
    <w:rsid w:val="00CD30DC"/>
    <w:rsid w:val="00CD35A8"/>
    <w:rsid w:val="00CD398B"/>
    <w:rsid w:val="00CD3A17"/>
    <w:rsid w:val="00CD3CA8"/>
    <w:rsid w:val="00CD3D45"/>
    <w:rsid w:val="00CD4FA2"/>
    <w:rsid w:val="00CD571D"/>
    <w:rsid w:val="00CD6950"/>
    <w:rsid w:val="00CD7409"/>
    <w:rsid w:val="00CE03DB"/>
    <w:rsid w:val="00CE14A9"/>
    <w:rsid w:val="00CE18B4"/>
    <w:rsid w:val="00CE1E2F"/>
    <w:rsid w:val="00CE207E"/>
    <w:rsid w:val="00CE22E1"/>
    <w:rsid w:val="00CE24D0"/>
    <w:rsid w:val="00CE49B6"/>
    <w:rsid w:val="00CE53C0"/>
    <w:rsid w:val="00CE544D"/>
    <w:rsid w:val="00CE550F"/>
    <w:rsid w:val="00CE566E"/>
    <w:rsid w:val="00CE6775"/>
    <w:rsid w:val="00CE7D80"/>
    <w:rsid w:val="00CE7D87"/>
    <w:rsid w:val="00CF07CE"/>
    <w:rsid w:val="00CF0F05"/>
    <w:rsid w:val="00CF1F79"/>
    <w:rsid w:val="00CF36EA"/>
    <w:rsid w:val="00CF3AF4"/>
    <w:rsid w:val="00CF45DB"/>
    <w:rsid w:val="00CF573F"/>
    <w:rsid w:val="00CF58E2"/>
    <w:rsid w:val="00CF5A5C"/>
    <w:rsid w:val="00CF6279"/>
    <w:rsid w:val="00CF62AC"/>
    <w:rsid w:val="00CF6B9C"/>
    <w:rsid w:val="00CF70E5"/>
    <w:rsid w:val="00CF76DB"/>
    <w:rsid w:val="00D005FC"/>
    <w:rsid w:val="00D00777"/>
    <w:rsid w:val="00D013D8"/>
    <w:rsid w:val="00D02DF2"/>
    <w:rsid w:val="00D03880"/>
    <w:rsid w:val="00D04563"/>
    <w:rsid w:val="00D04AD7"/>
    <w:rsid w:val="00D0647C"/>
    <w:rsid w:val="00D06FEC"/>
    <w:rsid w:val="00D0714F"/>
    <w:rsid w:val="00D07BEF"/>
    <w:rsid w:val="00D10B18"/>
    <w:rsid w:val="00D11046"/>
    <w:rsid w:val="00D1165F"/>
    <w:rsid w:val="00D12088"/>
    <w:rsid w:val="00D12584"/>
    <w:rsid w:val="00D127E3"/>
    <w:rsid w:val="00D130E3"/>
    <w:rsid w:val="00D13D78"/>
    <w:rsid w:val="00D13DE6"/>
    <w:rsid w:val="00D14221"/>
    <w:rsid w:val="00D14C93"/>
    <w:rsid w:val="00D153E3"/>
    <w:rsid w:val="00D155C1"/>
    <w:rsid w:val="00D157E1"/>
    <w:rsid w:val="00D1587C"/>
    <w:rsid w:val="00D15CED"/>
    <w:rsid w:val="00D16257"/>
    <w:rsid w:val="00D16FD3"/>
    <w:rsid w:val="00D17072"/>
    <w:rsid w:val="00D174E7"/>
    <w:rsid w:val="00D17DF4"/>
    <w:rsid w:val="00D17F29"/>
    <w:rsid w:val="00D20117"/>
    <w:rsid w:val="00D20786"/>
    <w:rsid w:val="00D207DC"/>
    <w:rsid w:val="00D20EC7"/>
    <w:rsid w:val="00D216AC"/>
    <w:rsid w:val="00D221C5"/>
    <w:rsid w:val="00D22483"/>
    <w:rsid w:val="00D23A8F"/>
    <w:rsid w:val="00D23C13"/>
    <w:rsid w:val="00D24539"/>
    <w:rsid w:val="00D24FD6"/>
    <w:rsid w:val="00D25738"/>
    <w:rsid w:val="00D25AED"/>
    <w:rsid w:val="00D26CA7"/>
    <w:rsid w:val="00D278B4"/>
    <w:rsid w:val="00D300F6"/>
    <w:rsid w:val="00D30C8B"/>
    <w:rsid w:val="00D31025"/>
    <w:rsid w:val="00D321E3"/>
    <w:rsid w:val="00D32778"/>
    <w:rsid w:val="00D32C31"/>
    <w:rsid w:val="00D33EF4"/>
    <w:rsid w:val="00D34AAA"/>
    <w:rsid w:val="00D34C1A"/>
    <w:rsid w:val="00D352BB"/>
    <w:rsid w:val="00D353E2"/>
    <w:rsid w:val="00D35932"/>
    <w:rsid w:val="00D35B66"/>
    <w:rsid w:val="00D35EB1"/>
    <w:rsid w:val="00D361DF"/>
    <w:rsid w:val="00D36D7C"/>
    <w:rsid w:val="00D36DA5"/>
    <w:rsid w:val="00D36E31"/>
    <w:rsid w:val="00D3725E"/>
    <w:rsid w:val="00D372DB"/>
    <w:rsid w:val="00D42931"/>
    <w:rsid w:val="00D42DC7"/>
    <w:rsid w:val="00D42FCD"/>
    <w:rsid w:val="00D42FCE"/>
    <w:rsid w:val="00D4348E"/>
    <w:rsid w:val="00D43E01"/>
    <w:rsid w:val="00D453F9"/>
    <w:rsid w:val="00D45A11"/>
    <w:rsid w:val="00D464B1"/>
    <w:rsid w:val="00D465F9"/>
    <w:rsid w:val="00D46A2F"/>
    <w:rsid w:val="00D46C49"/>
    <w:rsid w:val="00D47703"/>
    <w:rsid w:val="00D47AFE"/>
    <w:rsid w:val="00D50508"/>
    <w:rsid w:val="00D507A3"/>
    <w:rsid w:val="00D50ABE"/>
    <w:rsid w:val="00D50FDD"/>
    <w:rsid w:val="00D51822"/>
    <w:rsid w:val="00D53B4A"/>
    <w:rsid w:val="00D53FC5"/>
    <w:rsid w:val="00D54309"/>
    <w:rsid w:val="00D55447"/>
    <w:rsid w:val="00D55B4E"/>
    <w:rsid w:val="00D55D92"/>
    <w:rsid w:val="00D57049"/>
    <w:rsid w:val="00D576F6"/>
    <w:rsid w:val="00D60147"/>
    <w:rsid w:val="00D601A7"/>
    <w:rsid w:val="00D60BE0"/>
    <w:rsid w:val="00D60CB9"/>
    <w:rsid w:val="00D60ECF"/>
    <w:rsid w:val="00D61197"/>
    <w:rsid w:val="00D61826"/>
    <w:rsid w:val="00D62701"/>
    <w:rsid w:val="00D62C9D"/>
    <w:rsid w:val="00D6411C"/>
    <w:rsid w:val="00D65480"/>
    <w:rsid w:val="00D65AE6"/>
    <w:rsid w:val="00D65C03"/>
    <w:rsid w:val="00D66DA6"/>
    <w:rsid w:val="00D67719"/>
    <w:rsid w:val="00D67E49"/>
    <w:rsid w:val="00D714A3"/>
    <w:rsid w:val="00D71A74"/>
    <w:rsid w:val="00D72002"/>
    <w:rsid w:val="00D7203D"/>
    <w:rsid w:val="00D72B66"/>
    <w:rsid w:val="00D7308E"/>
    <w:rsid w:val="00D73221"/>
    <w:rsid w:val="00D7363B"/>
    <w:rsid w:val="00D73CB9"/>
    <w:rsid w:val="00D74D39"/>
    <w:rsid w:val="00D74D53"/>
    <w:rsid w:val="00D75777"/>
    <w:rsid w:val="00D761E6"/>
    <w:rsid w:val="00D7672D"/>
    <w:rsid w:val="00D76A7F"/>
    <w:rsid w:val="00D76C16"/>
    <w:rsid w:val="00D80213"/>
    <w:rsid w:val="00D80975"/>
    <w:rsid w:val="00D81591"/>
    <w:rsid w:val="00D816B8"/>
    <w:rsid w:val="00D81E4E"/>
    <w:rsid w:val="00D82652"/>
    <w:rsid w:val="00D82A78"/>
    <w:rsid w:val="00D82BCB"/>
    <w:rsid w:val="00D837FB"/>
    <w:rsid w:val="00D83BF6"/>
    <w:rsid w:val="00D846B3"/>
    <w:rsid w:val="00D84799"/>
    <w:rsid w:val="00D85ACC"/>
    <w:rsid w:val="00D8613D"/>
    <w:rsid w:val="00D864DC"/>
    <w:rsid w:val="00D86947"/>
    <w:rsid w:val="00D86DF9"/>
    <w:rsid w:val="00D86EE7"/>
    <w:rsid w:val="00D873F1"/>
    <w:rsid w:val="00D908D7"/>
    <w:rsid w:val="00D90BB3"/>
    <w:rsid w:val="00D90EC1"/>
    <w:rsid w:val="00D91163"/>
    <w:rsid w:val="00D918DE"/>
    <w:rsid w:val="00D9192E"/>
    <w:rsid w:val="00D9199B"/>
    <w:rsid w:val="00D91B40"/>
    <w:rsid w:val="00D925A4"/>
    <w:rsid w:val="00D928AF"/>
    <w:rsid w:val="00D93154"/>
    <w:rsid w:val="00D93504"/>
    <w:rsid w:val="00D93A0F"/>
    <w:rsid w:val="00D93F25"/>
    <w:rsid w:val="00D9402F"/>
    <w:rsid w:val="00D94739"/>
    <w:rsid w:val="00D9486B"/>
    <w:rsid w:val="00D963ED"/>
    <w:rsid w:val="00D966C4"/>
    <w:rsid w:val="00D976C7"/>
    <w:rsid w:val="00D97C24"/>
    <w:rsid w:val="00D97C91"/>
    <w:rsid w:val="00D97FE9"/>
    <w:rsid w:val="00DA0211"/>
    <w:rsid w:val="00DA025B"/>
    <w:rsid w:val="00DA0493"/>
    <w:rsid w:val="00DA1C24"/>
    <w:rsid w:val="00DA1DF9"/>
    <w:rsid w:val="00DA30B1"/>
    <w:rsid w:val="00DA30FC"/>
    <w:rsid w:val="00DA3ADE"/>
    <w:rsid w:val="00DA4C51"/>
    <w:rsid w:val="00DA5649"/>
    <w:rsid w:val="00DA597D"/>
    <w:rsid w:val="00DA61FE"/>
    <w:rsid w:val="00DA6FB3"/>
    <w:rsid w:val="00DA7B7A"/>
    <w:rsid w:val="00DA7C20"/>
    <w:rsid w:val="00DB07A6"/>
    <w:rsid w:val="00DB089B"/>
    <w:rsid w:val="00DB0CFD"/>
    <w:rsid w:val="00DB1C63"/>
    <w:rsid w:val="00DB1CD0"/>
    <w:rsid w:val="00DB2755"/>
    <w:rsid w:val="00DB30DE"/>
    <w:rsid w:val="00DB45EC"/>
    <w:rsid w:val="00DB515A"/>
    <w:rsid w:val="00DB558F"/>
    <w:rsid w:val="00DB596F"/>
    <w:rsid w:val="00DB5C6C"/>
    <w:rsid w:val="00DB7156"/>
    <w:rsid w:val="00DB7597"/>
    <w:rsid w:val="00DB79BB"/>
    <w:rsid w:val="00DB7F3A"/>
    <w:rsid w:val="00DC02AA"/>
    <w:rsid w:val="00DC055F"/>
    <w:rsid w:val="00DC1271"/>
    <w:rsid w:val="00DC2191"/>
    <w:rsid w:val="00DC2EAE"/>
    <w:rsid w:val="00DC3BD7"/>
    <w:rsid w:val="00DC3BDA"/>
    <w:rsid w:val="00DC4EB8"/>
    <w:rsid w:val="00DC525B"/>
    <w:rsid w:val="00DC587D"/>
    <w:rsid w:val="00DC6433"/>
    <w:rsid w:val="00DD04BD"/>
    <w:rsid w:val="00DD18D0"/>
    <w:rsid w:val="00DD1BB4"/>
    <w:rsid w:val="00DD2203"/>
    <w:rsid w:val="00DD2E8E"/>
    <w:rsid w:val="00DD3369"/>
    <w:rsid w:val="00DD40BB"/>
    <w:rsid w:val="00DD4545"/>
    <w:rsid w:val="00DD4A47"/>
    <w:rsid w:val="00DD51E7"/>
    <w:rsid w:val="00DD6331"/>
    <w:rsid w:val="00DD64C0"/>
    <w:rsid w:val="00DD6CF2"/>
    <w:rsid w:val="00DD7AC9"/>
    <w:rsid w:val="00DD7BC9"/>
    <w:rsid w:val="00DD7F3C"/>
    <w:rsid w:val="00DE0CC8"/>
    <w:rsid w:val="00DE0DC6"/>
    <w:rsid w:val="00DE1954"/>
    <w:rsid w:val="00DE1D16"/>
    <w:rsid w:val="00DE30CE"/>
    <w:rsid w:val="00DE3164"/>
    <w:rsid w:val="00DE3540"/>
    <w:rsid w:val="00DE3974"/>
    <w:rsid w:val="00DE43A9"/>
    <w:rsid w:val="00DE4E50"/>
    <w:rsid w:val="00DE5225"/>
    <w:rsid w:val="00DE5456"/>
    <w:rsid w:val="00DE6577"/>
    <w:rsid w:val="00DE746F"/>
    <w:rsid w:val="00DE7778"/>
    <w:rsid w:val="00DE77B2"/>
    <w:rsid w:val="00DE7B5F"/>
    <w:rsid w:val="00DF03AF"/>
    <w:rsid w:val="00DF0674"/>
    <w:rsid w:val="00DF0E0E"/>
    <w:rsid w:val="00DF0E21"/>
    <w:rsid w:val="00DF125D"/>
    <w:rsid w:val="00DF152A"/>
    <w:rsid w:val="00DF1BC0"/>
    <w:rsid w:val="00DF2446"/>
    <w:rsid w:val="00DF475F"/>
    <w:rsid w:val="00DF6474"/>
    <w:rsid w:val="00DF66C9"/>
    <w:rsid w:val="00DF6776"/>
    <w:rsid w:val="00E00E68"/>
    <w:rsid w:val="00E00F47"/>
    <w:rsid w:val="00E01666"/>
    <w:rsid w:val="00E016A9"/>
    <w:rsid w:val="00E0258B"/>
    <w:rsid w:val="00E02E88"/>
    <w:rsid w:val="00E03004"/>
    <w:rsid w:val="00E0311C"/>
    <w:rsid w:val="00E03696"/>
    <w:rsid w:val="00E03A03"/>
    <w:rsid w:val="00E06AB1"/>
    <w:rsid w:val="00E07149"/>
    <w:rsid w:val="00E0715F"/>
    <w:rsid w:val="00E07536"/>
    <w:rsid w:val="00E075ED"/>
    <w:rsid w:val="00E078E9"/>
    <w:rsid w:val="00E07B35"/>
    <w:rsid w:val="00E10AE2"/>
    <w:rsid w:val="00E12584"/>
    <w:rsid w:val="00E12594"/>
    <w:rsid w:val="00E12C25"/>
    <w:rsid w:val="00E12E18"/>
    <w:rsid w:val="00E13E96"/>
    <w:rsid w:val="00E15F31"/>
    <w:rsid w:val="00E163A7"/>
    <w:rsid w:val="00E165BA"/>
    <w:rsid w:val="00E172A3"/>
    <w:rsid w:val="00E20D8A"/>
    <w:rsid w:val="00E2168C"/>
    <w:rsid w:val="00E21E44"/>
    <w:rsid w:val="00E220B9"/>
    <w:rsid w:val="00E22B50"/>
    <w:rsid w:val="00E23A64"/>
    <w:rsid w:val="00E2456D"/>
    <w:rsid w:val="00E24E0F"/>
    <w:rsid w:val="00E25120"/>
    <w:rsid w:val="00E25DB2"/>
    <w:rsid w:val="00E25E32"/>
    <w:rsid w:val="00E260D0"/>
    <w:rsid w:val="00E262A5"/>
    <w:rsid w:val="00E269FB"/>
    <w:rsid w:val="00E27068"/>
    <w:rsid w:val="00E275AA"/>
    <w:rsid w:val="00E30178"/>
    <w:rsid w:val="00E30A7C"/>
    <w:rsid w:val="00E3107C"/>
    <w:rsid w:val="00E318EC"/>
    <w:rsid w:val="00E32D3B"/>
    <w:rsid w:val="00E32ED9"/>
    <w:rsid w:val="00E3362F"/>
    <w:rsid w:val="00E33715"/>
    <w:rsid w:val="00E33815"/>
    <w:rsid w:val="00E344C9"/>
    <w:rsid w:val="00E34785"/>
    <w:rsid w:val="00E35805"/>
    <w:rsid w:val="00E35CAF"/>
    <w:rsid w:val="00E35D59"/>
    <w:rsid w:val="00E36646"/>
    <w:rsid w:val="00E36B3C"/>
    <w:rsid w:val="00E371A1"/>
    <w:rsid w:val="00E371E7"/>
    <w:rsid w:val="00E372D7"/>
    <w:rsid w:val="00E37738"/>
    <w:rsid w:val="00E37739"/>
    <w:rsid w:val="00E40099"/>
    <w:rsid w:val="00E40ADF"/>
    <w:rsid w:val="00E41AC0"/>
    <w:rsid w:val="00E420BD"/>
    <w:rsid w:val="00E423E2"/>
    <w:rsid w:val="00E42494"/>
    <w:rsid w:val="00E429B9"/>
    <w:rsid w:val="00E4301E"/>
    <w:rsid w:val="00E4374E"/>
    <w:rsid w:val="00E44235"/>
    <w:rsid w:val="00E442BA"/>
    <w:rsid w:val="00E4506B"/>
    <w:rsid w:val="00E45173"/>
    <w:rsid w:val="00E454A8"/>
    <w:rsid w:val="00E45C0E"/>
    <w:rsid w:val="00E46237"/>
    <w:rsid w:val="00E47B82"/>
    <w:rsid w:val="00E50B8B"/>
    <w:rsid w:val="00E50DAD"/>
    <w:rsid w:val="00E51BBE"/>
    <w:rsid w:val="00E520D9"/>
    <w:rsid w:val="00E52EA6"/>
    <w:rsid w:val="00E53259"/>
    <w:rsid w:val="00E532D8"/>
    <w:rsid w:val="00E533C9"/>
    <w:rsid w:val="00E534EE"/>
    <w:rsid w:val="00E5379B"/>
    <w:rsid w:val="00E54F3E"/>
    <w:rsid w:val="00E5565A"/>
    <w:rsid w:val="00E55CA1"/>
    <w:rsid w:val="00E55CDC"/>
    <w:rsid w:val="00E562BC"/>
    <w:rsid w:val="00E6003B"/>
    <w:rsid w:val="00E603C0"/>
    <w:rsid w:val="00E6085E"/>
    <w:rsid w:val="00E6158C"/>
    <w:rsid w:val="00E61989"/>
    <w:rsid w:val="00E61AD0"/>
    <w:rsid w:val="00E63093"/>
    <w:rsid w:val="00E636BE"/>
    <w:rsid w:val="00E64267"/>
    <w:rsid w:val="00E645D7"/>
    <w:rsid w:val="00E6498D"/>
    <w:rsid w:val="00E64BAB"/>
    <w:rsid w:val="00E64FFA"/>
    <w:rsid w:val="00E65B8A"/>
    <w:rsid w:val="00E663C2"/>
    <w:rsid w:val="00E666A2"/>
    <w:rsid w:val="00E66BEA"/>
    <w:rsid w:val="00E66FE6"/>
    <w:rsid w:val="00E671EE"/>
    <w:rsid w:val="00E67FF1"/>
    <w:rsid w:val="00E70CB9"/>
    <w:rsid w:val="00E71278"/>
    <w:rsid w:val="00E714A1"/>
    <w:rsid w:val="00E72357"/>
    <w:rsid w:val="00E74032"/>
    <w:rsid w:val="00E74B4C"/>
    <w:rsid w:val="00E74D0E"/>
    <w:rsid w:val="00E74E3E"/>
    <w:rsid w:val="00E7592D"/>
    <w:rsid w:val="00E75B62"/>
    <w:rsid w:val="00E75C04"/>
    <w:rsid w:val="00E75CAC"/>
    <w:rsid w:val="00E76365"/>
    <w:rsid w:val="00E806D3"/>
    <w:rsid w:val="00E809D7"/>
    <w:rsid w:val="00E81766"/>
    <w:rsid w:val="00E8212B"/>
    <w:rsid w:val="00E825A6"/>
    <w:rsid w:val="00E82B7C"/>
    <w:rsid w:val="00E82EF0"/>
    <w:rsid w:val="00E8354F"/>
    <w:rsid w:val="00E83801"/>
    <w:rsid w:val="00E84C2E"/>
    <w:rsid w:val="00E84EE9"/>
    <w:rsid w:val="00E85690"/>
    <w:rsid w:val="00E85C9E"/>
    <w:rsid w:val="00E86605"/>
    <w:rsid w:val="00E86665"/>
    <w:rsid w:val="00E8696F"/>
    <w:rsid w:val="00E86B02"/>
    <w:rsid w:val="00E872A3"/>
    <w:rsid w:val="00E87CB5"/>
    <w:rsid w:val="00E87D03"/>
    <w:rsid w:val="00E90010"/>
    <w:rsid w:val="00E92215"/>
    <w:rsid w:val="00E922D0"/>
    <w:rsid w:val="00E92A8C"/>
    <w:rsid w:val="00E936BB"/>
    <w:rsid w:val="00E9640B"/>
    <w:rsid w:val="00E96483"/>
    <w:rsid w:val="00E96E69"/>
    <w:rsid w:val="00E9719E"/>
    <w:rsid w:val="00E9741A"/>
    <w:rsid w:val="00E97508"/>
    <w:rsid w:val="00EA01FF"/>
    <w:rsid w:val="00EA0CD0"/>
    <w:rsid w:val="00EA1772"/>
    <w:rsid w:val="00EA1CAD"/>
    <w:rsid w:val="00EA2393"/>
    <w:rsid w:val="00EA2BBF"/>
    <w:rsid w:val="00EA4284"/>
    <w:rsid w:val="00EA486F"/>
    <w:rsid w:val="00EA5200"/>
    <w:rsid w:val="00EA734A"/>
    <w:rsid w:val="00EA7AEF"/>
    <w:rsid w:val="00EA7E81"/>
    <w:rsid w:val="00EA7F48"/>
    <w:rsid w:val="00EB01A9"/>
    <w:rsid w:val="00EB02BC"/>
    <w:rsid w:val="00EB151C"/>
    <w:rsid w:val="00EB178B"/>
    <w:rsid w:val="00EB3052"/>
    <w:rsid w:val="00EB3835"/>
    <w:rsid w:val="00EB3939"/>
    <w:rsid w:val="00EB3AD8"/>
    <w:rsid w:val="00EB3C0D"/>
    <w:rsid w:val="00EB419F"/>
    <w:rsid w:val="00EB4880"/>
    <w:rsid w:val="00EB4970"/>
    <w:rsid w:val="00EB49E0"/>
    <w:rsid w:val="00EB4A7A"/>
    <w:rsid w:val="00EB4AC9"/>
    <w:rsid w:val="00EB5106"/>
    <w:rsid w:val="00EB53E0"/>
    <w:rsid w:val="00EB54C0"/>
    <w:rsid w:val="00EB5700"/>
    <w:rsid w:val="00EB580C"/>
    <w:rsid w:val="00EB5BA6"/>
    <w:rsid w:val="00EB5D79"/>
    <w:rsid w:val="00EB620E"/>
    <w:rsid w:val="00EB6DBE"/>
    <w:rsid w:val="00EB73C5"/>
    <w:rsid w:val="00EB751E"/>
    <w:rsid w:val="00EB759B"/>
    <w:rsid w:val="00EB7B41"/>
    <w:rsid w:val="00EB7F89"/>
    <w:rsid w:val="00EC034B"/>
    <w:rsid w:val="00EC05FB"/>
    <w:rsid w:val="00EC0619"/>
    <w:rsid w:val="00EC145B"/>
    <w:rsid w:val="00EC151C"/>
    <w:rsid w:val="00EC1872"/>
    <w:rsid w:val="00EC1BE3"/>
    <w:rsid w:val="00EC1DDF"/>
    <w:rsid w:val="00EC1FD7"/>
    <w:rsid w:val="00EC2000"/>
    <w:rsid w:val="00EC2139"/>
    <w:rsid w:val="00EC28FB"/>
    <w:rsid w:val="00EC2BA1"/>
    <w:rsid w:val="00EC3401"/>
    <w:rsid w:val="00EC3879"/>
    <w:rsid w:val="00EC4BA4"/>
    <w:rsid w:val="00EC508A"/>
    <w:rsid w:val="00EC62CD"/>
    <w:rsid w:val="00EC6EA8"/>
    <w:rsid w:val="00EC7A7C"/>
    <w:rsid w:val="00ED0BB7"/>
    <w:rsid w:val="00ED1358"/>
    <w:rsid w:val="00ED1A7D"/>
    <w:rsid w:val="00ED2182"/>
    <w:rsid w:val="00ED24AB"/>
    <w:rsid w:val="00ED272B"/>
    <w:rsid w:val="00ED2B70"/>
    <w:rsid w:val="00ED2F3C"/>
    <w:rsid w:val="00ED3809"/>
    <w:rsid w:val="00ED38E4"/>
    <w:rsid w:val="00ED4DCE"/>
    <w:rsid w:val="00ED5762"/>
    <w:rsid w:val="00ED5893"/>
    <w:rsid w:val="00ED5BAC"/>
    <w:rsid w:val="00ED689C"/>
    <w:rsid w:val="00ED7359"/>
    <w:rsid w:val="00ED7DA0"/>
    <w:rsid w:val="00EE035E"/>
    <w:rsid w:val="00EE0CCB"/>
    <w:rsid w:val="00EE1377"/>
    <w:rsid w:val="00EE1E41"/>
    <w:rsid w:val="00EE1E7C"/>
    <w:rsid w:val="00EE25A6"/>
    <w:rsid w:val="00EE2A9C"/>
    <w:rsid w:val="00EE2EAA"/>
    <w:rsid w:val="00EE3D69"/>
    <w:rsid w:val="00EE425B"/>
    <w:rsid w:val="00EE4B91"/>
    <w:rsid w:val="00EE4D69"/>
    <w:rsid w:val="00EE5114"/>
    <w:rsid w:val="00EE5812"/>
    <w:rsid w:val="00EE65B8"/>
    <w:rsid w:val="00EE67A6"/>
    <w:rsid w:val="00EE6A4F"/>
    <w:rsid w:val="00EE6B23"/>
    <w:rsid w:val="00EE76B8"/>
    <w:rsid w:val="00EE7CEF"/>
    <w:rsid w:val="00EF0234"/>
    <w:rsid w:val="00EF0B2A"/>
    <w:rsid w:val="00EF0D95"/>
    <w:rsid w:val="00EF10A6"/>
    <w:rsid w:val="00EF1CA7"/>
    <w:rsid w:val="00EF208E"/>
    <w:rsid w:val="00EF22BC"/>
    <w:rsid w:val="00EF2607"/>
    <w:rsid w:val="00EF28A4"/>
    <w:rsid w:val="00EF2B2E"/>
    <w:rsid w:val="00EF2C06"/>
    <w:rsid w:val="00EF3AC5"/>
    <w:rsid w:val="00EF3B8B"/>
    <w:rsid w:val="00EF3BAD"/>
    <w:rsid w:val="00EF3C2E"/>
    <w:rsid w:val="00EF3F5F"/>
    <w:rsid w:val="00EF4712"/>
    <w:rsid w:val="00EF4BFB"/>
    <w:rsid w:val="00EF4E51"/>
    <w:rsid w:val="00EF4F57"/>
    <w:rsid w:val="00EF5C91"/>
    <w:rsid w:val="00EF6615"/>
    <w:rsid w:val="00EF6FB1"/>
    <w:rsid w:val="00EF7D18"/>
    <w:rsid w:val="00EF7D89"/>
    <w:rsid w:val="00F007EB"/>
    <w:rsid w:val="00F008F0"/>
    <w:rsid w:val="00F00AB6"/>
    <w:rsid w:val="00F01048"/>
    <w:rsid w:val="00F02405"/>
    <w:rsid w:val="00F02771"/>
    <w:rsid w:val="00F02FA8"/>
    <w:rsid w:val="00F03D21"/>
    <w:rsid w:val="00F03E57"/>
    <w:rsid w:val="00F03E9F"/>
    <w:rsid w:val="00F048D0"/>
    <w:rsid w:val="00F057E6"/>
    <w:rsid w:val="00F0598D"/>
    <w:rsid w:val="00F05F57"/>
    <w:rsid w:val="00F0610D"/>
    <w:rsid w:val="00F0751C"/>
    <w:rsid w:val="00F10029"/>
    <w:rsid w:val="00F10261"/>
    <w:rsid w:val="00F10265"/>
    <w:rsid w:val="00F10410"/>
    <w:rsid w:val="00F1104C"/>
    <w:rsid w:val="00F11A64"/>
    <w:rsid w:val="00F1201F"/>
    <w:rsid w:val="00F123E8"/>
    <w:rsid w:val="00F12939"/>
    <w:rsid w:val="00F13040"/>
    <w:rsid w:val="00F1311A"/>
    <w:rsid w:val="00F13295"/>
    <w:rsid w:val="00F1381F"/>
    <w:rsid w:val="00F13B20"/>
    <w:rsid w:val="00F14369"/>
    <w:rsid w:val="00F14B33"/>
    <w:rsid w:val="00F151C3"/>
    <w:rsid w:val="00F156E4"/>
    <w:rsid w:val="00F157D2"/>
    <w:rsid w:val="00F157E4"/>
    <w:rsid w:val="00F17BF3"/>
    <w:rsid w:val="00F2002F"/>
    <w:rsid w:val="00F204B5"/>
    <w:rsid w:val="00F20F24"/>
    <w:rsid w:val="00F211D5"/>
    <w:rsid w:val="00F21B52"/>
    <w:rsid w:val="00F21FF1"/>
    <w:rsid w:val="00F222CD"/>
    <w:rsid w:val="00F23B33"/>
    <w:rsid w:val="00F24B9E"/>
    <w:rsid w:val="00F24E8A"/>
    <w:rsid w:val="00F25DDE"/>
    <w:rsid w:val="00F2630F"/>
    <w:rsid w:val="00F27860"/>
    <w:rsid w:val="00F30109"/>
    <w:rsid w:val="00F3042E"/>
    <w:rsid w:val="00F30B8F"/>
    <w:rsid w:val="00F30C14"/>
    <w:rsid w:val="00F30E0E"/>
    <w:rsid w:val="00F320C3"/>
    <w:rsid w:val="00F3254E"/>
    <w:rsid w:val="00F32820"/>
    <w:rsid w:val="00F328A0"/>
    <w:rsid w:val="00F332C6"/>
    <w:rsid w:val="00F33473"/>
    <w:rsid w:val="00F33666"/>
    <w:rsid w:val="00F33982"/>
    <w:rsid w:val="00F3408D"/>
    <w:rsid w:val="00F34448"/>
    <w:rsid w:val="00F3465A"/>
    <w:rsid w:val="00F3515A"/>
    <w:rsid w:val="00F352B8"/>
    <w:rsid w:val="00F35405"/>
    <w:rsid w:val="00F3547A"/>
    <w:rsid w:val="00F35E08"/>
    <w:rsid w:val="00F37000"/>
    <w:rsid w:val="00F37F92"/>
    <w:rsid w:val="00F40CD8"/>
    <w:rsid w:val="00F41334"/>
    <w:rsid w:val="00F41359"/>
    <w:rsid w:val="00F41425"/>
    <w:rsid w:val="00F41536"/>
    <w:rsid w:val="00F41573"/>
    <w:rsid w:val="00F41A25"/>
    <w:rsid w:val="00F41C47"/>
    <w:rsid w:val="00F42436"/>
    <w:rsid w:val="00F42508"/>
    <w:rsid w:val="00F428D6"/>
    <w:rsid w:val="00F43B58"/>
    <w:rsid w:val="00F4415A"/>
    <w:rsid w:val="00F44E52"/>
    <w:rsid w:val="00F45A0C"/>
    <w:rsid w:val="00F45A2E"/>
    <w:rsid w:val="00F46B57"/>
    <w:rsid w:val="00F47134"/>
    <w:rsid w:val="00F50ACC"/>
    <w:rsid w:val="00F512ED"/>
    <w:rsid w:val="00F516E3"/>
    <w:rsid w:val="00F5181F"/>
    <w:rsid w:val="00F51B62"/>
    <w:rsid w:val="00F52899"/>
    <w:rsid w:val="00F539A0"/>
    <w:rsid w:val="00F53F8F"/>
    <w:rsid w:val="00F5406A"/>
    <w:rsid w:val="00F54C6A"/>
    <w:rsid w:val="00F54DBC"/>
    <w:rsid w:val="00F55FE5"/>
    <w:rsid w:val="00F563E2"/>
    <w:rsid w:val="00F56AC7"/>
    <w:rsid w:val="00F56D84"/>
    <w:rsid w:val="00F56FF2"/>
    <w:rsid w:val="00F57740"/>
    <w:rsid w:val="00F57A1A"/>
    <w:rsid w:val="00F57ABB"/>
    <w:rsid w:val="00F57DB4"/>
    <w:rsid w:val="00F605C4"/>
    <w:rsid w:val="00F61214"/>
    <w:rsid w:val="00F624EE"/>
    <w:rsid w:val="00F632A0"/>
    <w:rsid w:val="00F63530"/>
    <w:rsid w:val="00F63699"/>
    <w:rsid w:val="00F64718"/>
    <w:rsid w:val="00F6473F"/>
    <w:rsid w:val="00F64748"/>
    <w:rsid w:val="00F64A8C"/>
    <w:rsid w:val="00F65BE2"/>
    <w:rsid w:val="00F65D2C"/>
    <w:rsid w:val="00F66F0E"/>
    <w:rsid w:val="00F6725C"/>
    <w:rsid w:val="00F67801"/>
    <w:rsid w:val="00F70463"/>
    <w:rsid w:val="00F70AA1"/>
    <w:rsid w:val="00F7195E"/>
    <w:rsid w:val="00F71F1B"/>
    <w:rsid w:val="00F72270"/>
    <w:rsid w:val="00F72434"/>
    <w:rsid w:val="00F72BA7"/>
    <w:rsid w:val="00F72BCB"/>
    <w:rsid w:val="00F749FE"/>
    <w:rsid w:val="00F74EA0"/>
    <w:rsid w:val="00F74F6C"/>
    <w:rsid w:val="00F75986"/>
    <w:rsid w:val="00F75C68"/>
    <w:rsid w:val="00F75ECE"/>
    <w:rsid w:val="00F76215"/>
    <w:rsid w:val="00F762BB"/>
    <w:rsid w:val="00F7670B"/>
    <w:rsid w:val="00F7687A"/>
    <w:rsid w:val="00F76DFC"/>
    <w:rsid w:val="00F76E4B"/>
    <w:rsid w:val="00F7728D"/>
    <w:rsid w:val="00F77BA5"/>
    <w:rsid w:val="00F77F88"/>
    <w:rsid w:val="00F8050E"/>
    <w:rsid w:val="00F805F5"/>
    <w:rsid w:val="00F806E9"/>
    <w:rsid w:val="00F812B2"/>
    <w:rsid w:val="00F81622"/>
    <w:rsid w:val="00F81E03"/>
    <w:rsid w:val="00F82D62"/>
    <w:rsid w:val="00F82EA2"/>
    <w:rsid w:val="00F834EF"/>
    <w:rsid w:val="00F8360C"/>
    <w:rsid w:val="00F83961"/>
    <w:rsid w:val="00F83962"/>
    <w:rsid w:val="00F84477"/>
    <w:rsid w:val="00F84588"/>
    <w:rsid w:val="00F84832"/>
    <w:rsid w:val="00F84B8F"/>
    <w:rsid w:val="00F84C3C"/>
    <w:rsid w:val="00F85BBE"/>
    <w:rsid w:val="00F8652B"/>
    <w:rsid w:val="00F86DE8"/>
    <w:rsid w:val="00F87185"/>
    <w:rsid w:val="00F8756A"/>
    <w:rsid w:val="00F90C80"/>
    <w:rsid w:val="00F90E09"/>
    <w:rsid w:val="00F90F3F"/>
    <w:rsid w:val="00F90F7B"/>
    <w:rsid w:val="00F92174"/>
    <w:rsid w:val="00F92F6D"/>
    <w:rsid w:val="00F9301A"/>
    <w:rsid w:val="00F93EA4"/>
    <w:rsid w:val="00F93F55"/>
    <w:rsid w:val="00F94796"/>
    <w:rsid w:val="00F94B35"/>
    <w:rsid w:val="00F9583C"/>
    <w:rsid w:val="00F96061"/>
    <w:rsid w:val="00F962F0"/>
    <w:rsid w:val="00F964E6"/>
    <w:rsid w:val="00F96848"/>
    <w:rsid w:val="00F96A2E"/>
    <w:rsid w:val="00F96DFA"/>
    <w:rsid w:val="00F97334"/>
    <w:rsid w:val="00FA048B"/>
    <w:rsid w:val="00FA07CD"/>
    <w:rsid w:val="00FA10C2"/>
    <w:rsid w:val="00FA1D12"/>
    <w:rsid w:val="00FA2378"/>
    <w:rsid w:val="00FA23B2"/>
    <w:rsid w:val="00FA24EC"/>
    <w:rsid w:val="00FA2547"/>
    <w:rsid w:val="00FA27D6"/>
    <w:rsid w:val="00FA2A28"/>
    <w:rsid w:val="00FA3FE8"/>
    <w:rsid w:val="00FA41A0"/>
    <w:rsid w:val="00FA5120"/>
    <w:rsid w:val="00FA5610"/>
    <w:rsid w:val="00FA56AB"/>
    <w:rsid w:val="00FA5BE2"/>
    <w:rsid w:val="00FA5EFB"/>
    <w:rsid w:val="00FA5F4D"/>
    <w:rsid w:val="00FA6C70"/>
    <w:rsid w:val="00FB05AB"/>
    <w:rsid w:val="00FB0788"/>
    <w:rsid w:val="00FB0CE9"/>
    <w:rsid w:val="00FB0F13"/>
    <w:rsid w:val="00FB191C"/>
    <w:rsid w:val="00FB2325"/>
    <w:rsid w:val="00FB2458"/>
    <w:rsid w:val="00FB25CF"/>
    <w:rsid w:val="00FB2932"/>
    <w:rsid w:val="00FB2F93"/>
    <w:rsid w:val="00FB3280"/>
    <w:rsid w:val="00FB3719"/>
    <w:rsid w:val="00FB3B2C"/>
    <w:rsid w:val="00FB3EEC"/>
    <w:rsid w:val="00FB46FB"/>
    <w:rsid w:val="00FB4AAE"/>
    <w:rsid w:val="00FB4C51"/>
    <w:rsid w:val="00FB57B7"/>
    <w:rsid w:val="00FB6B59"/>
    <w:rsid w:val="00FB7ECD"/>
    <w:rsid w:val="00FC068F"/>
    <w:rsid w:val="00FC0978"/>
    <w:rsid w:val="00FC0AA9"/>
    <w:rsid w:val="00FC1F50"/>
    <w:rsid w:val="00FC2687"/>
    <w:rsid w:val="00FC2814"/>
    <w:rsid w:val="00FC2B5E"/>
    <w:rsid w:val="00FC2F48"/>
    <w:rsid w:val="00FC3481"/>
    <w:rsid w:val="00FC5AB5"/>
    <w:rsid w:val="00FC6328"/>
    <w:rsid w:val="00FC6A1E"/>
    <w:rsid w:val="00FC76FC"/>
    <w:rsid w:val="00FC7994"/>
    <w:rsid w:val="00FD0EB2"/>
    <w:rsid w:val="00FD0FC3"/>
    <w:rsid w:val="00FD1C3D"/>
    <w:rsid w:val="00FD2640"/>
    <w:rsid w:val="00FD291B"/>
    <w:rsid w:val="00FD337B"/>
    <w:rsid w:val="00FD3959"/>
    <w:rsid w:val="00FD41CF"/>
    <w:rsid w:val="00FD5389"/>
    <w:rsid w:val="00FD55BE"/>
    <w:rsid w:val="00FD7D8C"/>
    <w:rsid w:val="00FE013E"/>
    <w:rsid w:val="00FE04F5"/>
    <w:rsid w:val="00FE0DB4"/>
    <w:rsid w:val="00FE1936"/>
    <w:rsid w:val="00FE1BC7"/>
    <w:rsid w:val="00FE1FBB"/>
    <w:rsid w:val="00FE293E"/>
    <w:rsid w:val="00FE3CAD"/>
    <w:rsid w:val="00FE4413"/>
    <w:rsid w:val="00FE4777"/>
    <w:rsid w:val="00FE4DB9"/>
    <w:rsid w:val="00FE4EC2"/>
    <w:rsid w:val="00FE5366"/>
    <w:rsid w:val="00FE6ABA"/>
    <w:rsid w:val="00FE6FE7"/>
    <w:rsid w:val="00FE7A1C"/>
    <w:rsid w:val="00FE7A97"/>
    <w:rsid w:val="00FF0C7E"/>
    <w:rsid w:val="00FF15F9"/>
    <w:rsid w:val="00FF1BFC"/>
    <w:rsid w:val="00FF1D43"/>
    <w:rsid w:val="00FF2DB3"/>
    <w:rsid w:val="00FF35F5"/>
    <w:rsid w:val="00FF3E2C"/>
    <w:rsid w:val="00FF4082"/>
    <w:rsid w:val="00FF4A18"/>
    <w:rsid w:val="00FF4DA1"/>
    <w:rsid w:val="00FF4DCF"/>
    <w:rsid w:val="00FF5BC3"/>
    <w:rsid w:val="00FF6171"/>
    <w:rsid w:val="00FF6282"/>
    <w:rsid w:val="00FF6E80"/>
    <w:rsid w:val="00FF71B9"/>
    <w:rsid w:val="00FF722F"/>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334"/>
    <w:pPr>
      <w:spacing w:after="0" w:line="360" w:lineRule="auto"/>
      <w:ind w:firstLine="709"/>
      <w:jc w:val="both"/>
    </w:pPr>
    <w:rPr>
      <w:rFonts w:ascii="Times New Roman" w:hAnsi="Times New Roman"/>
      <w:sz w:val="24"/>
    </w:rPr>
  </w:style>
  <w:style w:type="paragraph" w:styleId="Ttulo1">
    <w:name w:val="heading 1"/>
    <w:basedOn w:val="Normal"/>
    <w:next w:val="Normal"/>
    <w:link w:val="Ttulo1Char"/>
    <w:uiPriority w:val="9"/>
    <w:qFormat/>
    <w:rsid w:val="00F76DFC"/>
    <w:pPr>
      <w:keepNext/>
      <w:keepLines/>
      <w:spacing w:line="240" w:lineRule="auto"/>
      <w:jc w:val="center"/>
      <w:outlineLvl w:val="0"/>
    </w:pPr>
    <w:rPr>
      <w:rFonts w:eastAsiaTheme="majorEastAsia" w:cstheme="majorBidi"/>
      <w:b/>
      <w:bCs/>
      <w:szCs w:val="28"/>
    </w:rPr>
  </w:style>
  <w:style w:type="paragraph" w:styleId="Ttulo2">
    <w:name w:val="heading 2"/>
    <w:basedOn w:val="PargrafodaLista"/>
    <w:next w:val="Normal"/>
    <w:link w:val="Ttulo2Char"/>
    <w:uiPriority w:val="9"/>
    <w:unhideWhenUsed/>
    <w:qFormat/>
    <w:rsid w:val="00F76DFC"/>
    <w:pPr>
      <w:numPr>
        <w:numId w:val="20"/>
      </w:numPr>
      <w:spacing w:line="240" w:lineRule="auto"/>
      <w:jc w:val="center"/>
      <w:outlineLvl w:val="1"/>
    </w:pPr>
    <w:rPr>
      <w:rFonts w:cs="Arial"/>
      <w:b/>
      <w:szCs w:val="24"/>
    </w:rPr>
  </w:style>
  <w:style w:type="paragraph" w:styleId="Ttulo3">
    <w:name w:val="heading 3"/>
    <w:basedOn w:val="PargrafodaLista"/>
    <w:next w:val="Normal"/>
    <w:link w:val="Ttulo3Char"/>
    <w:uiPriority w:val="9"/>
    <w:unhideWhenUsed/>
    <w:qFormat/>
    <w:rsid w:val="00DC4EB8"/>
    <w:pPr>
      <w:numPr>
        <w:ilvl w:val="1"/>
        <w:numId w:val="20"/>
      </w:numPr>
      <w:outlineLvl w:val="2"/>
    </w:pPr>
    <w:rPr>
      <w:rFonts w:cs="Arial"/>
      <w:b/>
      <w:szCs w:val="24"/>
    </w:rPr>
  </w:style>
  <w:style w:type="paragraph" w:styleId="Ttulo4">
    <w:name w:val="heading 4"/>
    <w:basedOn w:val="PargrafodaLista"/>
    <w:next w:val="Normal"/>
    <w:link w:val="Ttulo4Char"/>
    <w:uiPriority w:val="9"/>
    <w:unhideWhenUsed/>
    <w:qFormat/>
    <w:rsid w:val="00DC4EB8"/>
    <w:pPr>
      <w:numPr>
        <w:ilvl w:val="2"/>
        <w:numId w:val="20"/>
      </w:numPr>
      <w:outlineLvl w:val="3"/>
    </w:pPr>
    <w:rPr>
      <w:rFonts w:cs="Arial"/>
      <w:b/>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5B1387"/>
    <w:pPr>
      <w:ind w:left="720"/>
      <w:contextualSpacing/>
    </w:pPr>
  </w:style>
  <w:style w:type="paragraph" w:styleId="Cabealho">
    <w:name w:val="header"/>
    <w:basedOn w:val="Normal"/>
    <w:link w:val="CabealhoChar"/>
    <w:uiPriority w:val="99"/>
    <w:unhideWhenUsed/>
    <w:rsid w:val="005B1387"/>
    <w:pPr>
      <w:tabs>
        <w:tab w:val="center" w:pos="4252"/>
        <w:tab w:val="right" w:pos="8504"/>
      </w:tabs>
      <w:spacing w:line="240" w:lineRule="auto"/>
    </w:pPr>
  </w:style>
  <w:style w:type="character" w:customStyle="1" w:styleId="CabealhoChar">
    <w:name w:val="Cabeçalho Char"/>
    <w:basedOn w:val="Fontepargpadro"/>
    <w:link w:val="Cabealho"/>
    <w:uiPriority w:val="99"/>
    <w:rsid w:val="005B1387"/>
  </w:style>
  <w:style w:type="paragraph" w:styleId="Rodap">
    <w:name w:val="footer"/>
    <w:basedOn w:val="Normal"/>
    <w:link w:val="RodapChar"/>
    <w:uiPriority w:val="99"/>
    <w:semiHidden/>
    <w:unhideWhenUsed/>
    <w:rsid w:val="005B1387"/>
    <w:pPr>
      <w:tabs>
        <w:tab w:val="center" w:pos="4252"/>
        <w:tab w:val="right" w:pos="8504"/>
      </w:tabs>
      <w:spacing w:line="240" w:lineRule="auto"/>
    </w:pPr>
  </w:style>
  <w:style w:type="character" w:customStyle="1" w:styleId="RodapChar">
    <w:name w:val="Rodapé Char"/>
    <w:basedOn w:val="Fontepargpadro"/>
    <w:link w:val="Rodap"/>
    <w:uiPriority w:val="99"/>
    <w:semiHidden/>
    <w:rsid w:val="005B1387"/>
  </w:style>
  <w:style w:type="character" w:customStyle="1" w:styleId="Ttulo1Char">
    <w:name w:val="Título 1 Char"/>
    <w:basedOn w:val="Fontepargpadro"/>
    <w:link w:val="Ttulo1"/>
    <w:uiPriority w:val="9"/>
    <w:rsid w:val="00F76DFC"/>
    <w:rPr>
      <w:rFonts w:ascii="Arial" w:eastAsiaTheme="majorEastAsia" w:hAnsi="Arial" w:cstheme="majorBidi"/>
      <w:b/>
      <w:bCs/>
      <w:sz w:val="24"/>
      <w:szCs w:val="28"/>
    </w:rPr>
  </w:style>
  <w:style w:type="paragraph" w:styleId="CabealhodoSumrio">
    <w:name w:val="TOC Heading"/>
    <w:basedOn w:val="Ttulo1"/>
    <w:next w:val="Normal"/>
    <w:uiPriority w:val="39"/>
    <w:semiHidden/>
    <w:unhideWhenUsed/>
    <w:qFormat/>
    <w:rsid w:val="00B12C4F"/>
    <w:pPr>
      <w:outlineLvl w:val="9"/>
    </w:pPr>
  </w:style>
  <w:style w:type="paragraph" w:styleId="Textodebalo">
    <w:name w:val="Balloon Text"/>
    <w:basedOn w:val="Normal"/>
    <w:link w:val="TextodebaloChar"/>
    <w:uiPriority w:val="99"/>
    <w:semiHidden/>
    <w:unhideWhenUsed/>
    <w:rsid w:val="00B12C4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12C4F"/>
    <w:rPr>
      <w:rFonts w:ascii="Tahoma" w:hAnsi="Tahoma" w:cs="Tahoma"/>
      <w:sz w:val="16"/>
      <w:szCs w:val="16"/>
    </w:rPr>
  </w:style>
  <w:style w:type="paragraph" w:styleId="Sumrio2">
    <w:name w:val="toc 2"/>
    <w:basedOn w:val="Normal"/>
    <w:next w:val="Normal"/>
    <w:autoRedefine/>
    <w:uiPriority w:val="39"/>
    <w:unhideWhenUsed/>
    <w:qFormat/>
    <w:rsid w:val="00BC37C8"/>
    <w:pPr>
      <w:tabs>
        <w:tab w:val="left" w:pos="709"/>
        <w:tab w:val="right" w:leader="dot" w:pos="9397"/>
      </w:tabs>
      <w:spacing w:before="120"/>
      <w:ind w:firstLine="0"/>
    </w:pPr>
    <w:rPr>
      <w:rFonts w:eastAsiaTheme="minorEastAsia"/>
    </w:rPr>
  </w:style>
  <w:style w:type="paragraph" w:styleId="Sumrio1">
    <w:name w:val="toc 1"/>
    <w:basedOn w:val="Normal"/>
    <w:next w:val="Normal"/>
    <w:autoRedefine/>
    <w:uiPriority w:val="39"/>
    <w:unhideWhenUsed/>
    <w:qFormat/>
    <w:rsid w:val="00BC37C8"/>
    <w:pPr>
      <w:spacing w:before="120"/>
      <w:ind w:firstLine="0"/>
    </w:pPr>
    <w:rPr>
      <w:rFonts w:eastAsiaTheme="minorEastAsia"/>
    </w:rPr>
  </w:style>
  <w:style w:type="paragraph" w:styleId="Sumrio3">
    <w:name w:val="toc 3"/>
    <w:basedOn w:val="Normal"/>
    <w:next w:val="Normal"/>
    <w:autoRedefine/>
    <w:uiPriority w:val="39"/>
    <w:unhideWhenUsed/>
    <w:qFormat/>
    <w:rsid w:val="00BC37C8"/>
    <w:pPr>
      <w:tabs>
        <w:tab w:val="left" w:pos="709"/>
        <w:tab w:val="right" w:leader="dot" w:pos="9397"/>
      </w:tabs>
      <w:spacing w:before="120"/>
      <w:ind w:firstLine="0"/>
    </w:pPr>
    <w:rPr>
      <w:rFonts w:eastAsiaTheme="minorEastAsia"/>
    </w:rPr>
  </w:style>
  <w:style w:type="character" w:customStyle="1" w:styleId="Ttulo2Char">
    <w:name w:val="Título 2 Char"/>
    <w:basedOn w:val="Fontepargpadro"/>
    <w:link w:val="Ttulo2"/>
    <w:uiPriority w:val="9"/>
    <w:rsid w:val="00F76DFC"/>
    <w:rPr>
      <w:rFonts w:ascii="Times New Roman" w:hAnsi="Times New Roman" w:cs="Arial"/>
      <w:b/>
      <w:sz w:val="24"/>
      <w:szCs w:val="24"/>
    </w:rPr>
  </w:style>
  <w:style w:type="character" w:customStyle="1" w:styleId="Ttulo3Char">
    <w:name w:val="Título 3 Char"/>
    <w:basedOn w:val="Fontepargpadro"/>
    <w:link w:val="Ttulo3"/>
    <w:uiPriority w:val="9"/>
    <w:rsid w:val="00DC4EB8"/>
    <w:rPr>
      <w:rFonts w:ascii="Times New Roman" w:hAnsi="Times New Roman" w:cs="Arial"/>
      <w:b/>
      <w:sz w:val="24"/>
      <w:szCs w:val="24"/>
    </w:rPr>
  </w:style>
  <w:style w:type="character" w:customStyle="1" w:styleId="Ttulo4Char">
    <w:name w:val="Título 4 Char"/>
    <w:basedOn w:val="Fontepargpadro"/>
    <w:link w:val="Ttulo4"/>
    <w:uiPriority w:val="9"/>
    <w:rsid w:val="00DC4EB8"/>
    <w:rPr>
      <w:rFonts w:ascii="Times New Roman" w:hAnsi="Times New Roman" w:cs="Arial"/>
      <w:b/>
      <w:sz w:val="24"/>
      <w:szCs w:val="24"/>
    </w:rPr>
  </w:style>
  <w:style w:type="character" w:styleId="Hyperlink">
    <w:name w:val="Hyperlink"/>
    <w:basedOn w:val="Fontepargpadro"/>
    <w:uiPriority w:val="99"/>
    <w:unhideWhenUsed/>
    <w:rsid w:val="00F76DFC"/>
    <w:rPr>
      <w:color w:val="0000FF" w:themeColor="hyperlink"/>
      <w:u w:val="single"/>
    </w:rPr>
  </w:style>
  <w:style w:type="table" w:styleId="Tabelacomgrade">
    <w:name w:val="Table Grid"/>
    <w:basedOn w:val="Tabelanormal"/>
    <w:uiPriority w:val="59"/>
    <w:rsid w:val="00870F6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nfase">
    <w:name w:val="Emphasis"/>
    <w:basedOn w:val="Fontepargpadro"/>
    <w:uiPriority w:val="20"/>
    <w:qFormat/>
    <w:rsid w:val="009A293B"/>
    <w:rPr>
      <w:b/>
      <w:bCs/>
      <w:i w:val="0"/>
      <w:iCs w:val="0"/>
    </w:rPr>
  </w:style>
  <w:style w:type="paragraph" w:styleId="Sumrio4">
    <w:name w:val="toc 4"/>
    <w:basedOn w:val="Normal"/>
    <w:next w:val="Normal"/>
    <w:autoRedefine/>
    <w:uiPriority w:val="39"/>
    <w:unhideWhenUsed/>
    <w:rsid w:val="00BC37C8"/>
    <w:pPr>
      <w:tabs>
        <w:tab w:val="left" w:pos="709"/>
        <w:tab w:val="right" w:leader="dot" w:pos="9397"/>
      </w:tabs>
      <w:spacing w:before="120"/>
      <w:ind w:firstLine="0"/>
    </w:pPr>
  </w:style>
  <w:style w:type="paragraph" w:styleId="Sumrio5">
    <w:name w:val="toc 5"/>
    <w:basedOn w:val="Normal"/>
    <w:next w:val="Normal"/>
    <w:autoRedefine/>
    <w:uiPriority w:val="39"/>
    <w:semiHidden/>
    <w:unhideWhenUsed/>
    <w:rsid w:val="00BC37C8"/>
    <w:pPr>
      <w:spacing w:before="120"/>
      <w:ind w:firstLine="0"/>
    </w:pPr>
  </w:style>
  <w:style w:type="paragraph" w:styleId="Sumrio6">
    <w:name w:val="toc 6"/>
    <w:basedOn w:val="Normal"/>
    <w:next w:val="Normal"/>
    <w:autoRedefine/>
    <w:uiPriority w:val="39"/>
    <w:semiHidden/>
    <w:unhideWhenUsed/>
    <w:rsid w:val="00BC37C8"/>
    <w:pPr>
      <w:spacing w:before="120"/>
      <w:ind w:firstLine="0"/>
    </w:pPr>
  </w:style>
  <w:style w:type="paragraph" w:customStyle="1" w:styleId="Equation">
    <w:name w:val="Equation"/>
    <w:basedOn w:val="Normal"/>
    <w:autoRedefine/>
    <w:rsid w:val="00EE4D69"/>
    <w:pPr>
      <w:tabs>
        <w:tab w:val="center" w:pos="4820"/>
        <w:tab w:val="right" w:pos="9639"/>
      </w:tabs>
      <w:ind w:firstLine="0"/>
    </w:pPr>
    <w:rPr>
      <w:rFonts w:eastAsia="Times New Roman" w:cs="Times New Roman"/>
      <w:szCs w:val="24"/>
      <w:lang w:val="en-US"/>
    </w:rPr>
  </w:style>
  <w:style w:type="paragraph" w:styleId="Legenda">
    <w:name w:val="caption"/>
    <w:basedOn w:val="Normal"/>
    <w:next w:val="Normal"/>
    <w:uiPriority w:val="35"/>
    <w:unhideWhenUsed/>
    <w:qFormat/>
    <w:rsid w:val="00672CD5"/>
    <w:pPr>
      <w:spacing w:after="200" w:line="240" w:lineRule="auto"/>
    </w:pPr>
    <w:rPr>
      <w:b/>
      <w:bCs/>
      <w:color w:val="4F81BD" w:themeColor="accent1"/>
      <w:sz w:val="18"/>
      <w:szCs w:val="18"/>
    </w:rPr>
  </w:style>
  <w:style w:type="paragraph" w:styleId="ndicedeilustraes">
    <w:name w:val="table of figures"/>
    <w:basedOn w:val="Normal"/>
    <w:next w:val="Normal"/>
    <w:uiPriority w:val="99"/>
    <w:unhideWhenUsed/>
    <w:rsid w:val="00E07149"/>
  </w:style>
  <w:style w:type="character" w:styleId="TextodoEspaoReservado">
    <w:name w:val="Placeholder Text"/>
    <w:basedOn w:val="Fontepargpadro"/>
    <w:uiPriority w:val="99"/>
    <w:semiHidden/>
    <w:rsid w:val="00993E0D"/>
    <w:rPr>
      <w:color w:val="808080"/>
    </w:rPr>
  </w:style>
  <w:style w:type="paragraph" w:styleId="Textodenotadefim">
    <w:name w:val="endnote text"/>
    <w:basedOn w:val="Normal"/>
    <w:link w:val="TextodenotadefimChar"/>
    <w:uiPriority w:val="99"/>
    <w:semiHidden/>
    <w:unhideWhenUsed/>
    <w:rsid w:val="00EA7AEF"/>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EA7AEF"/>
    <w:rPr>
      <w:rFonts w:ascii="Times New Roman" w:hAnsi="Times New Roman"/>
      <w:sz w:val="20"/>
      <w:szCs w:val="20"/>
    </w:rPr>
  </w:style>
  <w:style w:type="character" w:styleId="Refdenotadefim">
    <w:name w:val="endnote reference"/>
    <w:basedOn w:val="Fontepargpadro"/>
    <w:uiPriority w:val="99"/>
    <w:semiHidden/>
    <w:unhideWhenUsed/>
    <w:rsid w:val="00EA7AEF"/>
    <w:rPr>
      <w:vertAlign w:val="superscript"/>
    </w:rPr>
  </w:style>
  <w:style w:type="character" w:styleId="Forte">
    <w:name w:val="Strong"/>
    <w:basedOn w:val="Fontepargpadro"/>
    <w:uiPriority w:val="22"/>
    <w:qFormat/>
    <w:rsid w:val="00E01666"/>
    <w:rPr>
      <w:b/>
      <w:bCs/>
    </w:rPr>
  </w:style>
  <w:style w:type="character" w:customStyle="1" w:styleId="hps">
    <w:name w:val="hps"/>
    <w:basedOn w:val="Fontepargpadro"/>
    <w:rsid w:val="00A73654"/>
  </w:style>
  <w:style w:type="character" w:customStyle="1" w:styleId="atn">
    <w:name w:val="atn"/>
    <w:basedOn w:val="Fontepargpadro"/>
    <w:rsid w:val="007A7CE4"/>
  </w:style>
  <w:style w:type="character" w:customStyle="1" w:styleId="gt-icon-text1">
    <w:name w:val="gt-icon-text1"/>
    <w:basedOn w:val="Fontepargpadro"/>
    <w:rsid w:val="000939B5"/>
  </w:style>
  <w:style w:type="character" w:customStyle="1" w:styleId="shorttext">
    <w:name w:val="short_text"/>
    <w:basedOn w:val="Fontepargpadro"/>
    <w:rsid w:val="004137F2"/>
  </w:style>
  <w:style w:type="character" w:customStyle="1" w:styleId="longtext">
    <w:name w:val="long_text"/>
    <w:basedOn w:val="Fontepargpadro"/>
    <w:rsid w:val="00A42B53"/>
  </w:style>
</w:styles>
</file>

<file path=word/webSettings.xml><?xml version="1.0" encoding="utf-8"?>
<w:webSettings xmlns:r="http://schemas.openxmlformats.org/officeDocument/2006/relationships" xmlns:w="http://schemas.openxmlformats.org/wordprocessingml/2006/main">
  <w:divs>
    <w:div w:id="14382963">
      <w:bodyDiv w:val="1"/>
      <w:marLeft w:val="0"/>
      <w:marRight w:val="0"/>
      <w:marTop w:val="0"/>
      <w:marBottom w:val="0"/>
      <w:divBdr>
        <w:top w:val="none" w:sz="0" w:space="0" w:color="auto"/>
        <w:left w:val="none" w:sz="0" w:space="0" w:color="auto"/>
        <w:bottom w:val="none" w:sz="0" w:space="0" w:color="auto"/>
        <w:right w:val="none" w:sz="0" w:space="0" w:color="auto"/>
      </w:divBdr>
      <w:divsChild>
        <w:div w:id="547496702">
          <w:marLeft w:val="0"/>
          <w:marRight w:val="0"/>
          <w:marTop w:val="0"/>
          <w:marBottom w:val="0"/>
          <w:divBdr>
            <w:top w:val="none" w:sz="0" w:space="0" w:color="auto"/>
            <w:left w:val="none" w:sz="0" w:space="0" w:color="auto"/>
            <w:bottom w:val="none" w:sz="0" w:space="0" w:color="auto"/>
            <w:right w:val="none" w:sz="0" w:space="0" w:color="auto"/>
          </w:divBdr>
          <w:divsChild>
            <w:div w:id="6864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413">
      <w:bodyDiv w:val="1"/>
      <w:marLeft w:val="0"/>
      <w:marRight w:val="0"/>
      <w:marTop w:val="0"/>
      <w:marBottom w:val="0"/>
      <w:divBdr>
        <w:top w:val="none" w:sz="0" w:space="0" w:color="auto"/>
        <w:left w:val="none" w:sz="0" w:space="0" w:color="auto"/>
        <w:bottom w:val="none" w:sz="0" w:space="0" w:color="auto"/>
        <w:right w:val="none" w:sz="0" w:space="0" w:color="auto"/>
      </w:divBdr>
      <w:divsChild>
        <w:div w:id="1833450884">
          <w:marLeft w:val="0"/>
          <w:marRight w:val="0"/>
          <w:marTop w:val="0"/>
          <w:marBottom w:val="0"/>
          <w:divBdr>
            <w:top w:val="none" w:sz="0" w:space="0" w:color="auto"/>
            <w:left w:val="none" w:sz="0" w:space="0" w:color="auto"/>
            <w:bottom w:val="none" w:sz="0" w:space="0" w:color="auto"/>
            <w:right w:val="none" w:sz="0" w:space="0" w:color="auto"/>
          </w:divBdr>
          <w:divsChild>
            <w:div w:id="3038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74">
      <w:bodyDiv w:val="1"/>
      <w:marLeft w:val="0"/>
      <w:marRight w:val="0"/>
      <w:marTop w:val="0"/>
      <w:marBottom w:val="0"/>
      <w:divBdr>
        <w:top w:val="none" w:sz="0" w:space="0" w:color="auto"/>
        <w:left w:val="none" w:sz="0" w:space="0" w:color="auto"/>
        <w:bottom w:val="none" w:sz="0" w:space="0" w:color="auto"/>
        <w:right w:val="none" w:sz="0" w:space="0" w:color="auto"/>
      </w:divBdr>
      <w:divsChild>
        <w:div w:id="140391051">
          <w:marLeft w:val="0"/>
          <w:marRight w:val="0"/>
          <w:marTop w:val="0"/>
          <w:marBottom w:val="0"/>
          <w:divBdr>
            <w:top w:val="none" w:sz="0" w:space="0" w:color="auto"/>
            <w:left w:val="none" w:sz="0" w:space="0" w:color="auto"/>
            <w:bottom w:val="none" w:sz="0" w:space="0" w:color="auto"/>
            <w:right w:val="none" w:sz="0" w:space="0" w:color="auto"/>
          </w:divBdr>
          <w:divsChild>
            <w:div w:id="1050573209">
              <w:marLeft w:val="0"/>
              <w:marRight w:val="0"/>
              <w:marTop w:val="0"/>
              <w:marBottom w:val="0"/>
              <w:divBdr>
                <w:top w:val="none" w:sz="0" w:space="0" w:color="auto"/>
                <w:left w:val="none" w:sz="0" w:space="0" w:color="auto"/>
                <w:bottom w:val="none" w:sz="0" w:space="0" w:color="auto"/>
                <w:right w:val="none" w:sz="0" w:space="0" w:color="auto"/>
              </w:divBdr>
              <w:divsChild>
                <w:div w:id="254289207">
                  <w:marLeft w:val="0"/>
                  <w:marRight w:val="0"/>
                  <w:marTop w:val="0"/>
                  <w:marBottom w:val="0"/>
                  <w:divBdr>
                    <w:top w:val="none" w:sz="0" w:space="0" w:color="auto"/>
                    <w:left w:val="none" w:sz="0" w:space="0" w:color="auto"/>
                    <w:bottom w:val="none" w:sz="0" w:space="0" w:color="auto"/>
                    <w:right w:val="none" w:sz="0" w:space="0" w:color="auto"/>
                  </w:divBdr>
                  <w:divsChild>
                    <w:div w:id="1959600291">
                      <w:marLeft w:val="0"/>
                      <w:marRight w:val="0"/>
                      <w:marTop w:val="0"/>
                      <w:marBottom w:val="0"/>
                      <w:divBdr>
                        <w:top w:val="none" w:sz="0" w:space="0" w:color="auto"/>
                        <w:left w:val="none" w:sz="0" w:space="0" w:color="auto"/>
                        <w:bottom w:val="none" w:sz="0" w:space="0" w:color="auto"/>
                        <w:right w:val="none" w:sz="0" w:space="0" w:color="auto"/>
                      </w:divBdr>
                      <w:divsChild>
                        <w:div w:id="1366515501">
                          <w:marLeft w:val="0"/>
                          <w:marRight w:val="0"/>
                          <w:marTop w:val="0"/>
                          <w:marBottom w:val="0"/>
                          <w:divBdr>
                            <w:top w:val="none" w:sz="0" w:space="0" w:color="auto"/>
                            <w:left w:val="none" w:sz="0" w:space="0" w:color="auto"/>
                            <w:bottom w:val="none" w:sz="0" w:space="0" w:color="auto"/>
                            <w:right w:val="none" w:sz="0" w:space="0" w:color="auto"/>
                          </w:divBdr>
                          <w:divsChild>
                            <w:div w:id="1567644574">
                              <w:marLeft w:val="0"/>
                              <w:marRight w:val="0"/>
                              <w:marTop w:val="0"/>
                              <w:marBottom w:val="0"/>
                              <w:divBdr>
                                <w:top w:val="none" w:sz="0" w:space="0" w:color="auto"/>
                                <w:left w:val="none" w:sz="0" w:space="0" w:color="auto"/>
                                <w:bottom w:val="none" w:sz="0" w:space="0" w:color="auto"/>
                                <w:right w:val="none" w:sz="0" w:space="0" w:color="auto"/>
                              </w:divBdr>
                              <w:divsChild>
                                <w:div w:id="19269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56419">
      <w:bodyDiv w:val="1"/>
      <w:marLeft w:val="0"/>
      <w:marRight w:val="0"/>
      <w:marTop w:val="0"/>
      <w:marBottom w:val="0"/>
      <w:divBdr>
        <w:top w:val="none" w:sz="0" w:space="0" w:color="auto"/>
        <w:left w:val="none" w:sz="0" w:space="0" w:color="auto"/>
        <w:bottom w:val="none" w:sz="0" w:space="0" w:color="auto"/>
        <w:right w:val="none" w:sz="0" w:space="0" w:color="auto"/>
      </w:divBdr>
      <w:divsChild>
        <w:div w:id="1396315391">
          <w:marLeft w:val="0"/>
          <w:marRight w:val="0"/>
          <w:marTop w:val="0"/>
          <w:marBottom w:val="0"/>
          <w:divBdr>
            <w:top w:val="none" w:sz="0" w:space="0" w:color="auto"/>
            <w:left w:val="none" w:sz="0" w:space="0" w:color="auto"/>
            <w:bottom w:val="none" w:sz="0" w:space="0" w:color="auto"/>
            <w:right w:val="none" w:sz="0" w:space="0" w:color="auto"/>
          </w:divBdr>
          <w:divsChild>
            <w:div w:id="897086444">
              <w:marLeft w:val="0"/>
              <w:marRight w:val="0"/>
              <w:marTop w:val="0"/>
              <w:marBottom w:val="0"/>
              <w:divBdr>
                <w:top w:val="none" w:sz="0" w:space="0" w:color="auto"/>
                <w:left w:val="none" w:sz="0" w:space="0" w:color="auto"/>
                <w:bottom w:val="none" w:sz="0" w:space="0" w:color="auto"/>
                <w:right w:val="none" w:sz="0" w:space="0" w:color="auto"/>
              </w:divBdr>
              <w:divsChild>
                <w:div w:id="2106265762">
                  <w:marLeft w:val="0"/>
                  <w:marRight w:val="0"/>
                  <w:marTop w:val="0"/>
                  <w:marBottom w:val="0"/>
                  <w:divBdr>
                    <w:top w:val="none" w:sz="0" w:space="0" w:color="auto"/>
                    <w:left w:val="none" w:sz="0" w:space="0" w:color="auto"/>
                    <w:bottom w:val="none" w:sz="0" w:space="0" w:color="auto"/>
                    <w:right w:val="none" w:sz="0" w:space="0" w:color="auto"/>
                  </w:divBdr>
                  <w:divsChild>
                    <w:div w:id="2142922292">
                      <w:marLeft w:val="0"/>
                      <w:marRight w:val="0"/>
                      <w:marTop w:val="0"/>
                      <w:marBottom w:val="0"/>
                      <w:divBdr>
                        <w:top w:val="none" w:sz="0" w:space="0" w:color="auto"/>
                        <w:left w:val="none" w:sz="0" w:space="0" w:color="auto"/>
                        <w:bottom w:val="none" w:sz="0" w:space="0" w:color="auto"/>
                        <w:right w:val="none" w:sz="0" w:space="0" w:color="auto"/>
                      </w:divBdr>
                      <w:divsChild>
                        <w:div w:id="1323200370">
                          <w:marLeft w:val="0"/>
                          <w:marRight w:val="0"/>
                          <w:marTop w:val="0"/>
                          <w:marBottom w:val="0"/>
                          <w:divBdr>
                            <w:top w:val="none" w:sz="0" w:space="0" w:color="auto"/>
                            <w:left w:val="none" w:sz="0" w:space="0" w:color="auto"/>
                            <w:bottom w:val="none" w:sz="0" w:space="0" w:color="auto"/>
                            <w:right w:val="none" w:sz="0" w:space="0" w:color="auto"/>
                          </w:divBdr>
                          <w:divsChild>
                            <w:div w:id="294650905">
                              <w:marLeft w:val="0"/>
                              <w:marRight w:val="0"/>
                              <w:marTop w:val="0"/>
                              <w:marBottom w:val="0"/>
                              <w:divBdr>
                                <w:top w:val="none" w:sz="0" w:space="0" w:color="auto"/>
                                <w:left w:val="none" w:sz="0" w:space="0" w:color="auto"/>
                                <w:bottom w:val="none" w:sz="0" w:space="0" w:color="auto"/>
                                <w:right w:val="none" w:sz="0" w:space="0" w:color="auto"/>
                              </w:divBdr>
                              <w:divsChild>
                                <w:div w:id="12662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21591">
      <w:bodyDiv w:val="1"/>
      <w:marLeft w:val="0"/>
      <w:marRight w:val="0"/>
      <w:marTop w:val="0"/>
      <w:marBottom w:val="0"/>
      <w:divBdr>
        <w:top w:val="none" w:sz="0" w:space="0" w:color="auto"/>
        <w:left w:val="none" w:sz="0" w:space="0" w:color="auto"/>
        <w:bottom w:val="none" w:sz="0" w:space="0" w:color="auto"/>
        <w:right w:val="none" w:sz="0" w:space="0" w:color="auto"/>
      </w:divBdr>
      <w:divsChild>
        <w:div w:id="1390961511">
          <w:marLeft w:val="0"/>
          <w:marRight w:val="0"/>
          <w:marTop w:val="0"/>
          <w:marBottom w:val="0"/>
          <w:divBdr>
            <w:top w:val="none" w:sz="0" w:space="0" w:color="auto"/>
            <w:left w:val="none" w:sz="0" w:space="0" w:color="auto"/>
            <w:bottom w:val="none" w:sz="0" w:space="0" w:color="auto"/>
            <w:right w:val="none" w:sz="0" w:space="0" w:color="auto"/>
          </w:divBdr>
          <w:divsChild>
            <w:div w:id="87507121">
              <w:marLeft w:val="0"/>
              <w:marRight w:val="0"/>
              <w:marTop w:val="0"/>
              <w:marBottom w:val="0"/>
              <w:divBdr>
                <w:top w:val="none" w:sz="0" w:space="0" w:color="auto"/>
                <w:left w:val="none" w:sz="0" w:space="0" w:color="auto"/>
                <w:bottom w:val="none" w:sz="0" w:space="0" w:color="auto"/>
                <w:right w:val="none" w:sz="0" w:space="0" w:color="auto"/>
              </w:divBdr>
              <w:divsChild>
                <w:div w:id="1298755482">
                  <w:marLeft w:val="0"/>
                  <w:marRight w:val="0"/>
                  <w:marTop w:val="0"/>
                  <w:marBottom w:val="0"/>
                  <w:divBdr>
                    <w:top w:val="none" w:sz="0" w:space="0" w:color="auto"/>
                    <w:left w:val="none" w:sz="0" w:space="0" w:color="auto"/>
                    <w:bottom w:val="none" w:sz="0" w:space="0" w:color="auto"/>
                    <w:right w:val="none" w:sz="0" w:space="0" w:color="auto"/>
                  </w:divBdr>
                  <w:divsChild>
                    <w:div w:id="2063482556">
                      <w:marLeft w:val="0"/>
                      <w:marRight w:val="0"/>
                      <w:marTop w:val="0"/>
                      <w:marBottom w:val="0"/>
                      <w:divBdr>
                        <w:top w:val="none" w:sz="0" w:space="0" w:color="auto"/>
                        <w:left w:val="none" w:sz="0" w:space="0" w:color="auto"/>
                        <w:bottom w:val="none" w:sz="0" w:space="0" w:color="auto"/>
                        <w:right w:val="none" w:sz="0" w:space="0" w:color="auto"/>
                      </w:divBdr>
                      <w:divsChild>
                        <w:div w:id="1417093289">
                          <w:marLeft w:val="0"/>
                          <w:marRight w:val="0"/>
                          <w:marTop w:val="0"/>
                          <w:marBottom w:val="0"/>
                          <w:divBdr>
                            <w:top w:val="none" w:sz="0" w:space="0" w:color="auto"/>
                            <w:left w:val="none" w:sz="0" w:space="0" w:color="auto"/>
                            <w:bottom w:val="none" w:sz="0" w:space="0" w:color="auto"/>
                            <w:right w:val="none" w:sz="0" w:space="0" w:color="auto"/>
                          </w:divBdr>
                          <w:divsChild>
                            <w:div w:id="1860270014">
                              <w:marLeft w:val="0"/>
                              <w:marRight w:val="0"/>
                              <w:marTop w:val="0"/>
                              <w:marBottom w:val="0"/>
                              <w:divBdr>
                                <w:top w:val="none" w:sz="0" w:space="0" w:color="auto"/>
                                <w:left w:val="none" w:sz="0" w:space="0" w:color="auto"/>
                                <w:bottom w:val="none" w:sz="0" w:space="0" w:color="auto"/>
                                <w:right w:val="none" w:sz="0" w:space="0" w:color="auto"/>
                              </w:divBdr>
                              <w:divsChild>
                                <w:div w:id="7968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96969">
      <w:bodyDiv w:val="1"/>
      <w:marLeft w:val="0"/>
      <w:marRight w:val="0"/>
      <w:marTop w:val="0"/>
      <w:marBottom w:val="0"/>
      <w:divBdr>
        <w:top w:val="none" w:sz="0" w:space="0" w:color="auto"/>
        <w:left w:val="none" w:sz="0" w:space="0" w:color="auto"/>
        <w:bottom w:val="none" w:sz="0" w:space="0" w:color="auto"/>
        <w:right w:val="none" w:sz="0" w:space="0" w:color="auto"/>
      </w:divBdr>
      <w:divsChild>
        <w:div w:id="2136948967">
          <w:marLeft w:val="0"/>
          <w:marRight w:val="0"/>
          <w:marTop w:val="0"/>
          <w:marBottom w:val="0"/>
          <w:divBdr>
            <w:top w:val="none" w:sz="0" w:space="0" w:color="auto"/>
            <w:left w:val="none" w:sz="0" w:space="0" w:color="auto"/>
            <w:bottom w:val="none" w:sz="0" w:space="0" w:color="auto"/>
            <w:right w:val="none" w:sz="0" w:space="0" w:color="auto"/>
          </w:divBdr>
          <w:divsChild>
            <w:div w:id="1757818536">
              <w:marLeft w:val="0"/>
              <w:marRight w:val="0"/>
              <w:marTop w:val="0"/>
              <w:marBottom w:val="0"/>
              <w:divBdr>
                <w:top w:val="none" w:sz="0" w:space="0" w:color="auto"/>
                <w:left w:val="none" w:sz="0" w:space="0" w:color="auto"/>
                <w:bottom w:val="none" w:sz="0" w:space="0" w:color="auto"/>
                <w:right w:val="none" w:sz="0" w:space="0" w:color="auto"/>
              </w:divBdr>
              <w:divsChild>
                <w:div w:id="847207536">
                  <w:marLeft w:val="0"/>
                  <w:marRight w:val="0"/>
                  <w:marTop w:val="0"/>
                  <w:marBottom w:val="0"/>
                  <w:divBdr>
                    <w:top w:val="none" w:sz="0" w:space="0" w:color="auto"/>
                    <w:left w:val="none" w:sz="0" w:space="0" w:color="auto"/>
                    <w:bottom w:val="none" w:sz="0" w:space="0" w:color="auto"/>
                    <w:right w:val="none" w:sz="0" w:space="0" w:color="auto"/>
                  </w:divBdr>
                  <w:divsChild>
                    <w:div w:id="1794059502">
                      <w:marLeft w:val="0"/>
                      <w:marRight w:val="0"/>
                      <w:marTop w:val="0"/>
                      <w:marBottom w:val="0"/>
                      <w:divBdr>
                        <w:top w:val="none" w:sz="0" w:space="0" w:color="auto"/>
                        <w:left w:val="none" w:sz="0" w:space="0" w:color="auto"/>
                        <w:bottom w:val="none" w:sz="0" w:space="0" w:color="auto"/>
                        <w:right w:val="none" w:sz="0" w:space="0" w:color="auto"/>
                      </w:divBdr>
                      <w:divsChild>
                        <w:div w:id="909969078">
                          <w:marLeft w:val="0"/>
                          <w:marRight w:val="0"/>
                          <w:marTop w:val="0"/>
                          <w:marBottom w:val="0"/>
                          <w:divBdr>
                            <w:top w:val="none" w:sz="0" w:space="0" w:color="auto"/>
                            <w:left w:val="none" w:sz="0" w:space="0" w:color="auto"/>
                            <w:bottom w:val="none" w:sz="0" w:space="0" w:color="auto"/>
                            <w:right w:val="none" w:sz="0" w:space="0" w:color="auto"/>
                          </w:divBdr>
                          <w:divsChild>
                            <w:div w:id="1164661607">
                              <w:marLeft w:val="0"/>
                              <w:marRight w:val="0"/>
                              <w:marTop w:val="0"/>
                              <w:marBottom w:val="0"/>
                              <w:divBdr>
                                <w:top w:val="none" w:sz="0" w:space="0" w:color="auto"/>
                                <w:left w:val="none" w:sz="0" w:space="0" w:color="auto"/>
                                <w:bottom w:val="none" w:sz="0" w:space="0" w:color="auto"/>
                                <w:right w:val="none" w:sz="0" w:space="0" w:color="auto"/>
                              </w:divBdr>
                              <w:divsChild>
                                <w:div w:id="200115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59792">
      <w:bodyDiv w:val="1"/>
      <w:marLeft w:val="0"/>
      <w:marRight w:val="0"/>
      <w:marTop w:val="0"/>
      <w:marBottom w:val="0"/>
      <w:divBdr>
        <w:top w:val="none" w:sz="0" w:space="0" w:color="auto"/>
        <w:left w:val="none" w:sz="0" w:space="0" w:color="auto"/>
        <w:bottom w:val="none" w:sz="0" w:space="0" w:color="auto"/>
        <w:right w:val="none" w:sz="0" w:space="0" w:color="auto"/>
      </w:divBdr>
      <w:divsChild>
        <w:div w:id="1528132353">
          <w:marLeft w:val="0"/>
          <w:marRight w:val="0"/>
          <w:marTop w:val="0"/>
          <w:marBottom w:val="0"/>
          <w:divBdr>
            <w:top w:val="none" w:sz="0" w:space="0" w:color="auto"/>
            <w:left w:val="none" w:sz="0" w:space="0" w:color="auto"/>
            <w:bottom w:val="none" w:sz="0" w:space="0" w:color="auto"/>
            <w:right w:val="none" w:sz="0" w:space="0" w:color="auto"/>
          </w:divBdr>
          <w:divsChild>
            <w:div w:id="1882404133">
              <w:marLeft w:val="0"/>
              <w:marRight w:val="0"/>
              <w:marTop w:val="0"/>
              <w:marBottom w:val="0"/>
              <w:divBdr>
                <w:top w:val="none" w:sz="0" w:space="0" w:color="auto"/>
                <w:left w:val="none" w:sz="0" w:space="0" w:color="auto"/>
                <w:bottom w:val="none" w:sz="0" w:space="0" w:color="auto"/>
                <w:right w:val="none" w:sz="0" w:space="0" w:color="auto"/>
              </w:divBdr>
              <w:divsChild>
                <w:div w:id="1303315959">
                  <w:marLeft w:val="0"/>
                  <w:marRight w:val="0"/>
                  <w:marTop w:val="0"/>
                  <w:marBottom w:val="0"/>
                  <w:divBdr>
                    <w:top w:val="none" w:sz="0" w:space="0" w:color="auto"/>
                    <w:left w:val="none" w:sz="0" w:space="0" w:color="auto"/>
                    <w:bottom w:val="none" w:sz="0" w:space="0" w:color="auto"/>
                    <w:right w:val="none" w:sz="0" w:space="0" w:color="auto"/>
                  </w:divBdr>
                  <w:divsChild>
                    <w:div w:id="1216426897">
                      <w:marLeft w:val="0"/>
                      <w:marRight w:val="0"/>
                      <w:marTop w:val="0"/>
                      <w:marBottom w:val="0"/>
                      <w:divBdr>
                        <w:top w:val="none" w:sz="0" w:space="0" w:color="auto"/>
                        <w:left w:val="none" w:sz="0" w:space="0" w:color="auto"/>
                        <w:bottom w:val="none" w:sz="0" w:space="0" w:color="auto"/>
                        <w:right w:val="none" w:sz="0" w:space="0" w:color="auto"/>
                      </w:divBdr>
                      <w:divsChild>
                        <w:div w:id="1711372982">
                          <w:marLeft w:val="0"/>
                          <w:marRight w:val="0"/>
                          <w:marTop w:val="0"/>
                          <w:marBottom w:val="0"/>
                          <w:divBdr>
                            <w:top w:val="none" w:sz="0" w:space="0" w:color="auto"/>
                            <w:left w:val="none" w:sz="0" w:space="0" w:color="auto"/>
                            <w:bottom w:val="none" w:sz="0" w:space="0" w:color="auto"/>
                            <w:right w:val="none" w:sz="0" w:space="0" w:color="auto"/>
                          </w:divBdr>
                          <w:divsChild>
                            <w:div w:id="1080058923">
                              <w:marLeft w:val="0"/>
                              <w:marRight w:val="0"/>
                              <w:marTop w:val="0"/>
                              <w:marBottom w:val="0"/>
                              <w:divBdr>
                                <w:top w:val="none" w:sz="0" w:space="0" w:color="auto"/>
                                <w:left w:val="none" w:sz="0" w:space="0" w:color="auto"/>
                                <w:bottom w:val="none" w:sz="0" w:space="0" w:color="auto"/>
                                <w:right w:val="none" w:sz="0" w:space="0" w:color="auto"/>
                              </w:divBdr>
                              <w:divsChild>
                                <w:div w:id="3883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47398">
      <w:bodyDiv w:val="1"/>
      <w:marLeft w:val="0"/>
      <w:marRight w:val="0"/>
      <w:marTop w:val="0"/>
      <w:marBottom w:val="0"/>
      <w:divBdr>
        <w:top w:val="none" w:sz="0" w:space="0" w:color="auto"/>
        <w:left w:val="none" w:sz="0" w:space="0" w:color="auto"/>
        <w:bottom w:val="none" w:sz="0" w:space="0" w:color="auto"/>
        <w:right w:val="none" w:sz="0" w:space="0" w:color="auto"/>
      </w:divBdr>
      <w:divsChild>
        <w:div w:id="553011345">
          <w:marLeft w:val="0"/>
          <w:marRight w:val="0"/>
          <w:marTop w:val="0"/>
          <w:marBottom w:val="0"/>
          <w:divBdr>
            <w:top w:val="none" w:sz="0" w:space="0" w:color="auto"/>
            <w:left w:val="none" w:sz="0" w:space="0" w:color="auto"/>
            <w:bottom w:val="none" w:sz="0" w:space="0" w:color="auto"/>
            <w:right w:val="none" w:sz="0" w:space="0" w:color="auto"/>
          </w:divBdr>
          <w:divsChild>
            <w:div w:id="215509424">
              <w:marLeft w:val="0"/>
              <w:marRight w:val="0"/>
              <w:marTop w:val="0"/>
              <w:marBottom w:val="0"/>
              <w:divBdr>
                <w:top w:val="none" w:sz="0" w:space="0" w:color="auto"/>
                <w:left w:val="none" w:sz="0" w:space="0" w:color="auto"/>
                <w:bottom w:val="none" w:sz="0" w:space="0" w:color="auto"/>
                <w:right w:val="none" w:sz="0" w:space="0" w:color="auto"/>
              </w:divBdr>
              <w:divsChild>
                <w:div w:id="463349493">
                  <w:marLeft w:val="0"/>
                  <w:marRight w:val="0"/>
                  <w:marTop w:val="0"/>
                  <w:marBottom w:val="0"/>
                  <w:divBdr>
                    <w:top w:val="none" w:sz="0" w:space="0" w:color="auto"/>
                    <w:left w:val="none" w:sz="0" w:space="0" w:color="auto"/>
                    <w:bottom w:val="none" w:sz="0" w:space="0" w:color="auto"/>
                    <w:right w:val="none" w:sz="0" w:space="0" w:color="auto"/>
                  </w:divBdr>
                  <w:divsChild>
                    <w:div w:id="1251937672">
                      <w:marLeft w:val="0"/>
                      <w:marRight w:val="0"/>
                      <w:marTop w:val="0"/>
                      <w:marBottom w:val="0"/>
                      <w:divBdr>
                        <w:top w:val="none" w:sz="0" w:space="0" w:color="auto"/>
                        <w:left w:val="none" w:sz="0" w:space="0" w:color="auto"/>
                        <w:bottom w:val="none" w:sz="0" w:space="0" w:color="auto"/>
                        <w:right w:val="none" w:sz="0" w:space="0" w:color="auto"/>
                      </w:divBdr>
                      <w:divsChild>
                        <w:div w:id="333336677">
                          <w:marLeft w:val="0"/>
                          <w:marRight w:val="0"/>
                          <w:marTop w:val="0"/>
                          <w:marBottom w:val="0"/>
                          <w:divBdr>
                            <w:top w:val="none" w:sz="0" w:space="0" w:color="auto"/>
                            <w:left w:val="none" w:sz="0" w:space="0" w:color="auto"/>
                            <w:bottom w:val="none" w:sz="0" w:space="0" w:color="auto"/>
                            <w:right w:val="none" w:sz="0" w:space="0" w:color="auto"/>
                          </w:divBdr>
                          <w:divsChild>
                            <w:div w:id="2096394662">
                              <w:marLeft w:val="0"/>
                              <w:marRight w:val="0"/>
                              <w:marTop w:val="0"/>
                              <w:marBottom w:val="0"/>
                              <w:divBdr>
                                <w:top w:val="none" w:sz="0" w:space="0" w:color="auto"/>
                                <w:left w:val="none" w:sz="0" w:space="0" w:color="auto"/>
                                <w:bottom w:val="none" w:sz="0" w:space="0" w:color="auto"/>
                                <w:right w:val="none" w:sz="0" w:space="0" w:color="auto"/>
                              </w:divBdr>
                              <w:divsChild>
                                <w:div w:id="11468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470744">
      <w:bodyDiv w:val="1"/>
      <w:marLeft w:val="0"/>
      <w:marRight w:val="0"/>
      <w:marTop w:val="0"/>
      <w:marBottom w:val="0"/>
      <w:divBdr>
        <w:top w:val="none" w:sz="0" w:space="0" w:color="auto"/>
        <w:left w:val="none" w:sz="0" w:space="0" w:color="auto"/>
        <w:bottom w:val="none" w:sz="0" w:space="0" w:color="auto"/>
        <w:right w:val="none" w:sz="0" w:space="0" w:color="auto"/>
      </w:divBdr>
      <w:divsChild>
        <w:div w:id="1210533182">
          <w:marLeft w:val="0"/>
          <w:marRight w:val="0"/>
          <w:marTop w:val="0"/>
          <w:marBottom w:val="0"/>
          <w:divBdr>
            <w:top w:val="none" w:sz="0" w:space="0" w:color="auto"/>
            <w:left w:val="none" w:sz="0" w:space="0" w:color="auto"/>
            <w:bottom w:val="none" w:sz="0" w:space="0" w:color="auto"/>
            <w:right w:val="none" w:sz="0" w:space="0" w:color="auto"/>
          </w:divBdr>
          <w:divsChild>
            <w:div w:id="2031637298">
              <w:marLeft w:val="0"/>
              <w:marRight w:val="0"/>
              <w:marTop w:val="0"/>
              <w:marBottom w:val="0"/>
              <w:divBdr>
                <w:top w:val="none" w:sz="0" w:space="0" w:color="auto"/>
                <w:left w:val="none" w:sz="0" w:space="0" w:color="auto"/>
                <w:bottom w:val="none" w:sz="0" w:space="0" w:color="auto"/>
                <w:right w:val="none" w:sz="0" w:space="0" w:color="auto"/>
              </w:divBdr>
              <w:divsChild>
                <w:div w:id="1148863319">
                  <w:marLeft w:val="0"/>
                  <w:marRight w:val="0"/>
                  <w:marTop w:val="0"/>
                  <w:marBottom w:val="0"/>
                  <w:divBdr>
                    <w:top w:val="none" w:sz="0" w:space="0" w:color="auto"/>
                    <w:left w:val="none" w:sz="0" w:space="0" w:color="auto"/>
                    <w:bottom w:val="none" w:sz="0" w:space="0" w:color="auto"/>
                    <w:right w:val="none" w:sz="0" w:space="0" w:color="auto"/>
                  </w:divBdr>
                  <w:divsChild>
                    <w:div w:id="230162530">
                      <w:marLeft w:val="0"/>
                      <w:marRight w:val="0"/>
                      <w:marTop w:val="0"/>
                      <w:marBottom w:val="0"/>
                      <w:divBdr>
                        <w:top w:val="none" w:sz="0" w:space="0" w:color="auto"/>
                        <w:left w:val="none" w:sz="0" w:space="0" w:color="auto"/>
                        <w:bottom w:val="none" w:sz="0" w:space="0" w:color="auto"/>
                        <w:right w:val="none" w:sz="0" w:space="0" w:color="auto"/>
                      </w:divBdr>
                      <w:divsChild>
                        <w:div w:id="1262178367">
                          <w:marLeft w:val="0"/>
                          <w:marRight w:val="0"/>
                          <w:marTop w:val="0"/>
                          <w:marBottom w:val="0"/>
                          <w:divBdr>
                            <w:top w:val="none" w:sz="0" w:space="0" w:color="auto"/>
                            <w:left w:val="none" w:sz="0" w:space="0" w:color="auto"/>
                            <w:bottom w:val="none" w:sz="0" w:space="0" w:color="auto"/>
                            <w:right w:val="none" w:sz="0" w:space="0" w:color="auto"/>
                          </w:divBdr>
                          <w:divsChild>
                            <w:div w:id="770124148">
                              <w:marLeft w:val="0"/>
                              <w:marRight w:val="0"/>
                              <w:marTop w:val="0"/>
                              <w:marBottom w:val="0"/>
                              <w:divBdr>
                                <w:top w:val="none" w:sz="0" w:space="0" w:color="auto"/>
                                <w:left w:val="none" w:sz="0" w:space="0" w:color="auto"/>
                                <w:bottom w:val="none" w:sz="0" w:space="0" w:color="auto"/>
                                <w:right w:val="none" w:sz="0" w:space="0" w:color="auto"/>
                              </w:divBdr>
                              <w:divsChild>
                                <w:div w:id="13527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03692">
      <w:bodyDiv w:val="1"/>
      <w:marLeft w:val="0"/>
      <w:marRight w:val="0"/>
      <w:marTop w:val="0"/>
      <w:marBottom w:val="0"/>
      <w:divBdr>
        <w:top w:val="none" w:sz="0" w:space="0" w:color="auto"/>
        <w:left w:val="none" w:sz="0" w:space="0" w:color="auto"/>
        <w:bottom w:val="none" w:sz="0" w:space="0" w:color="auto"/>
        <w:right w:val="none" w:sz="0" w:space="0" w:color="auto"/>
      </w:divBdr>
      <w:divsChild>
        <w:div w:id="443886829">
          <w:marLeft w:val="0"/>
          <w:marRight w:val="0"/>
          <w:marTop w:val="0"/>
          <w:marBottom w:val="0"/>
          <w:divBdr>
            <w:top w:val="none" w:sz="0" w:space="0" w:color="auto"/>
            <w:left w:val="none" w:sz="0" w:space="0" w:color="auto"/>
            <w:bottom w:val="none" w:sz="0" w:space="0" w:color="auto"/>
            <w:right w:val="none" w:sz="0" w:space="0" w:color="auto"/>
          </w:divBdr>
          <w:divsChild>
            <w:div w:id="625504942">
              <w:marLeft w:val="0"/>
              <w:marRight w:val="0"/>
              <w:marTop w:val="0"/>
              <w:marBottom w:val="0"/>
              <w:divBdr>
                <w:top w:val="none" w:sz="0" w:space="0" w:color="auto"/>
                <w:left w:val="none" w:sz="0" w:space="0" w:color="auto"/>
                <w:bottom w:val="none" w:sz="0" w:space="0" w:color="auto"/>
                <w:right w:val="none" w:sz="0" w:space="0" w:color="auto"/>
              </w:divBdr>
              <w:divsChild>
                <w:div w:id="1472668819">
                  <w:marLeft w:val="0"/>
                  <w:marRight w:val="0"/>
                  <w:marTop w:val="0"/>
                  <w:marBottom w:val="0"/>
                  <w:divBdr>
                    <w:top w:val="none" w:sz="0" w:space="0" w:color="auto"/>
                    <w:left w:val="none" w:sz="0" w:space="0" w:color="auto"/>
                    <w:bottom w:val="none" w:sz="0" w:space="0" w:color="auto"/>
                    <w:right w:val="none" w:sz="0" w:space="0" w:color="auto"/>
                  </w:divBdr>
                  <w:divsChild>
                    <w:div w:id="1831672322">
                      <w:marLeft w:val="0"/>
                      <w:marRight w:val="0"/>
                      <w:marTop w:val="0"/>
                      <w:marBottom w:val="0"/>
                      <w:divBdr>
                        <w:top w:val="none" w:sz="0" w:space="0" w:color="auto"/>
                        <w:left w:val="none" w:sz="0" w:space="0" w:color="auto"/>
                        <w:bottom w:val="none" w:sz="0" w:space="0" w:color="auto"/>
                        <w:right w:val="none" w:sz="0" w:space="0" w:color="auto"/>
                      </w:divBdr>
                      <w:divsChild>
                        <w:div w:id="1931425098">
                          <w:marLeft w:val="0"/>
                          <w:marRight w:val="0"/>
                          <w:marTop w:val="0"/>
                          <w:marBottom w:val="0"/>
                          <w:divBdr>
                            <w:top w:val="none" w:sz="0" w:space="0" w:color="auto"/>
                            <w:left w:val="none" w:sz="0" w:space="0" w:color="auto"/>
                            <w:bottom w:val="none" w:sz="0" w:space="0" w:color="auto"/>
                            <w:right w:val="none" w:sz="0" w:space="0" w:color="auto"/>
                          </w:divBdr>
                          <w:divsChild>
                            <w:div w:id="790437489">
                              <w:marLeft w:val="0"/>
                              <w:marRight w:val="0"/>
                              <w:marTop w:val="0"/>
                              <w:marBottom w:val="0"/>
                              <w:divBdr>
                                <w:top w:val="none" w:sz="0" w:space="0" w:color="auto"/>
                                <w:left w:val="none" w:sz="0" w:space="0" w:color="auto"/>
                                <w:bottom w:val="none" w:sz="0" w:space="0" w:color="auto"/>
                                <w:right w:val="none" w:sz="0" w:space="0" w:color="auto"/>
                              </w:divBdr>
                              <w:divsChild>
                                <w:div w:id="11348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70424">
      <w:bodyDiv w:val="1"/>
      <w:marLeft w:val="0"/>
      <w:marRight w:val="0"/>
      <w:marTop w:val="0"/>
      <w:marBottom w:val="0"/>
      <w:divBdr>
        <w:top w:val="none" w:sz="0" w:space="0" w:color="auto"/>
        <w:left w:val="none" w:sz="0" w:space="0" w:color="auto"/>
        <w:bottom w:val="none" w:sz="0" w:space="0" w:color="auto"/>
        <w:right w:val="none" w:sz="0" w:space="0" w:color="auto"/>
      </w:divBdr>
      <w:divsChild>
        <w:div w:id="1939210734">
          <w:marLeft w:val="0"/>
          <w:marRight w:val="0"/>
          <w:marTop w:val="0"/>
          <w:marBottom w:val="0"/>
          <w:divBdr>
            <w:top w:val="none" w:sz="0" w:space="0" w:color="auto"/>
            <w:left w:val="none" w:sz="0" w:space="0" w:color="auto"/>
            <w:bottom w:val="none" w:sz="0" w:space="0" w:color="auto"/>
            <w:right w:val="none" w:sz="0" w:space="0" w:color="auto"/>
          </w:divBdr>
          <w:divsChild>
            <w:div w:id="1861233473">
              <w:marLeft w:val="0"/>
              <w:marRight w:val="0"/>
              <w:marTop w:val="0"/>
              <w:marBottom w:val="0"/>
              <w:divBdr>
                <w:top w:val="none" w:sz="0" w:space="0" w:color="auto"/>
                <w:left w:val="none" w:sz="0" w:space="0" w:color="auto"/>
                <w:bottom w:val="none" w:sz="0" w:space="0" w:color="auto"/>
                <w:right w:val="none" w:sz="0" w:space="0" w:color="auto"/>
              </w:divBdr>
              <w:divsChild>
                <w:div w:id="1665821606">
                  <w:marLeft w:val="0"/>
                  <w:marRight w:val="0"/>
                  <w:marTop w:val="0"/>
                  <w:marBottom w:val="0"/>
                  <w:divBdr>
                    <w:top w:val="none" w:sz="0" w:space="0" w:color="auto"/>
                    <w:left w:val="none" w:sz="0" w:space="0" w:color="auto"/>
                    <w:bottom w:val="none" w:sz="0" w:space="0" w:color="auto"/>
                    <w:right w:val="none" w:sz="0" w:space="0" w:color="auto"/>
                  </w:divBdr>
                  <w:divsChild>
                    <w:div w:id="1534423844">
                      <w:marLeft w:val="0"/>
                      <w:marRight w:val="0"/>
                      <w:marTop w:val="0"/>
                      <w:marBottom w:val="0"/>
                      <w:divBdr>
                        <w:top w:val="none" w:sz="0" w:space="0" w:color="auto"/>
                        <w:left w:val="none" w:sz="0" w:space="0" w:color="auto"/>
                        <w:bottom w:val="none" w:sz="0" w:space="0" w:color="auto"/>
                        <w:right w:val="none" w:sz="0" w:space="0" w:color="auto"/>
                      </w:divBdr>
                      <w:divsChild>
                        <w:div w:id="1464151092">
                          <w:marLeft w:val="0"/>
                          <w:marRight w:val="0"/>
                          <w:marTop w:val="0"/>
                          <w:marBottom w:val="0"/>
                          <w:divBdr>
                            <w:top w:val="none" w:sz="0" w:space="0" w:color="auto"/>
                            <w:left w:val="none" w:sz="0" w:space="0" w:color="auto"/>
                            <w:bottom w:val="none" w:sz="0" w:space="0" w:color="auto"/>
                            <w:right w:val="none" w:sz="0" w:space="0" w:color="auto"/>
                          </w:divBdr>
                          <w:divsChild>
                            <w:div w:id="451436089">
                              <w:marLeft w:val="0"/>
                              <w:marRight w:val="0"/>
                              <w:marTop w:val="0"/>
                              <w:marBottom w:val="0"/>
                              <w:divBdr>
                                <w:top w:val="none" w:sz="0" w:space="0" w:color="auto"/>
                                <w:left w:val="none" w:sz="0" w:space="0" w:color="auto"/>
                                <w:bottom w:val="none" w:sz="0" w:space="0" w:color="auto"/>
                                <w:right w:val="none" w:sz="0" w:space="0" w:color="auto"/>
                              </w:divBdr>
                              <w:divsChild>
                                <w:div w:id="6751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67932">
      <w:bodyDiv w:val="1"/>
      <w:marLeft w:val="0"/>
      <w:marRight w:val="0"/>
      <w:marTop w:val="0"/>
      <w:marBottom w:val="0"/>
      <w:divBdr>
        <w:top w:val="none" w:sz="0" w:space="0" w:color="auto"/>
        <w:left w:val="none" w:sz="0" w:space="0" w:color="auto"/>
        <w:bottom w:val="none" w:sz="0" w:space="0" w:color="auto"/>
        <w:right w:val="none" w:sz="0" w:space="0" w:color="auto"/>
      </w:divBdr>
      <w:divsChild>
        <w:div w:id="974263047">
          <w:marLeft w:val="0"/>
          <w:marRight w:val="0"/>
          <w:marTop w:val="0"/>
          <w:marBottom w:val="0"/>
          <w:divBdr>
            <w:top w:val="none" w:sz="0" w:space="0" w:color="auto"/>
            <w:left w:val="none" w:sz="0" w:space="0" w:color="auto"/>
            <w:bottom w:val="none" w:sz="0" w:space="0" w:color="auto"/>
            <w:right w:val="none" w:sz="0" w:space="0" w:color="auto"/>
          </w:divBdr>
          <w:divsChild>
            <w:div w:id="2093239056">
              <w:marLeft w:val="0"/>
              <w:marRight w:val="0"/>
              <w:marTop w:val="0"/>
              <w:marBottom w:val="0"/>
              <w:divBdr>
                <w:top w:val="none" w:sz="0" w:space="0" w:color="auto"/>
                <w:left w:val="none" w:sz="0" w:space="0" w:color="auto"/>
                <w:bottom w:val="none" w:sz="0" w:space="0" w:color="auto"/>
                <w:right w:val="none" w:sz="0" w:space="0" w:color="auto"/>
              </w:divBdr>
              <w:divsChild>
                <w:div w:id="1268778421">
                  <w:marLeft w:val="0"/>
                  <w:marRight w:val="0"/>
                  <w:marTop w:val="0"/>
                  <w:marBottom w:val="0"/>
                  <w:divBdr>
                    <w:top w:val="none" w:sz="0" w:space="0" w:color="auto"/>
                    <w:left w:val="none" w:sz="0" w:space="0" w:color="auto"/>
                    <w:bottom w:val="none" w:sz="0" w:space="0" w:color="auto"/>
                    <w:right w:val="none" w:sz="0" w:space="0" w:color="auto"/>
                  </w:divBdr>
                  <w:divsChild>
                    <w:div w:id="1402211457">
                      <w:marLeft w:val="0"/>
                      <w:marRight w:val="0"/>
                      <w:marTop w:val="0"/>
                      <w:marBottom w:val="0"/>
                      <w:divBdr>
                        <w:top w:val="none" w:sz="0" w:space="0" w:color="auto"/>
                        <w:left w:val="none" w:sz="0" w:space="0" w:color="auto"/>
                        <w:bottom w:val="none" w:sz="0" w:space="0" w:color="auto"/>
                        <w:right w:val="none" w:sz="0" w:space="0" w:color="auto"/>
                      </w:divBdr>
                      <w:divsChild>
                        <w:div w:id="115028320">
                          <w:marLeft w:val="0"/>
                          <w:marRight w:val="0"/>
                          <w:marTop w:val="0"/>
                          <w:marBottom w:val="0"/>
                          <w:divBdr>
                            <w:top w:val="none" w:sz="0" w:space="0" w:color="auto"/>
                            <w:left w:val="none" w:sz="0" w:space="0" w:color="auto"/>
                            <w:bottom w:val="none" w:sz="0" w:space="0" w:color="auto"/>
                            <w:right w:val="none" w:sz="0" w:space="0" w:color="auto"/>
                          </w:divBdr>
                          <w:divsChild>
                            <w:div w:id="895702516">
                              <w:marLeft w:val="0"/>
                              <w:marRight w:val="0"/>
                              <w:marTop w:val="0"/>
                              <w:marBottom w:val="0"/>
                              <w:divBdr>
                                <w:top w:val="none" w:sz="0" w:space="0" w:color="auto"/>
                                <w:left w:val="none" w:sz="0" w:space="0" w:color="auto"/>
                                <w:bottom w:val="none" w:sz="0" w:space="0" w:color="auto"/>
                                <w:right w:val="none" w:sz="0" w:space="0" w:color="auto"/>
                              </w:divBdr>
                              <w:divsChild>
                                <w:div w:id="37127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050893">
      <w:bodyDiv w:val="1"/>
      <w:marLeft w:val="0"/>
      <w:marRight w:val="0"/>
      <w:marTop w:val="0"/>
      <w:marBottom w:val="0"/>
      <w:divBdr>
        <w:top w:val="none" w:sz="0" w:space="0" w:color="auto"/>
        <w:left w:val="none" w:sz="0" w:space="0" w:color="auto"/>
        <w:bottom w:val="none" w:sz="0" w:space="0" w:color="auto"/>
        <w:right w:val="none" w:sz="0" w:space="0" w:color="auto"/>
      </w:divBdr>
      <w:divsChild>
        <w:div w:id="102195584">
          <w:marLeft w:val="0"/>
          <w:marRight w:val="0"/>
          <w:marTop w:val="0"/>
          <w:marBottom w:val="0"/>
          <w:divBdr>
            <w:top w:val="none" w:sz="0" w:space="0" w:color="auto"/>
            <w:left w:val="none" w:sz="0" w:space="0" w:color="auto"/>
            <w:bottom w:val="none" w:sz="0" w:space="0" w:color="auto"/>
            <w:right w:val="none" w:sz="0" w:space="0" w:color="auto"/>
          </w:divBdr>
          <w:divsChild>
            <w:div w:id="1285889480">
              <w:marLeft w:val="0"/>
              <w:marRight w:val="0"/>
              <w:marTop w:val="0"/>
              <w:marBottom w:val="0"/>
              <w:divBdr>
                <w:top w:val="none" w:sz="0" w:space="0" w:color="auto"/>
                <w:left w:val="none" w:sz="0" w:space="0" w:color="auto"/>
                <w:bottom w:val="none" w:sz="0" w:space="0" w:color="auto"/>
                <w:right w:val="none" w:sz="0" w:space="0" w:color="auto"/>
              </w:divBdr>
              <w:divsChild>
                <w:div w:id="2052723592">
                  <w:marLeft w:val="0"/>
                  <w:marRight w:val="0"/>
                  <w:marTop w:val="0"/>
                  <w:marBottom w:val="0"/>
                  <w:divBdr>
                    <w:top w:val="none" w:sz="0" w:space="0" w:color="auto"/>
                    <w:left w:val="none" w:sz="0" w:space="0" w:color="auto"/>
                    <w:bottom w:val="none" w:sz="0" w:space="0" w:color="auto"/>
                    <w:right w:val="none" w:sz="0" w:space="0" w:color="auto"/>
                  </w:divBdr>
                  <w:divsChild>
                    <w:div w:id="1249778369">
                      <w:marLeft w:val="0"/>
                      <w:marRight w:val="0"/>
                      <w:marTop w:val="0"/>
                      <w:marBottom w:val="0"/>
                      <w:divBdr>
                        <w:top w:val="none" w:sz="0" w:space="0" w:color="auto"/>
                        <w:left w:val="none" w:sz="0" w:space="0" w:color="auto"/>
                        <w:bottom w:val="none" w:sz="0" w:space="0" w:color="auto"/>
                        <w:right w:val="none" w:sz="0" w:space="0" w:color="auto"/>
                      </w:divBdr>
                      <w:divsChild>
                        <w:div w:id="796412568">
                          <w:marLeft w:val="0"/>
                          <w:marRight w:val="0"/>
                          <w:marTop w:val="0"/>
                          <w:marBottom w:val="0"/>
                          <w:divBdr>
                            <w:top w:val="none" w:sz="0" w:space="0" w:color="auto"/>
                            <w:left w:val="none" w:sz="0" w:space="0" w:color="auto"/>
                            <w:bottom w:val="none" w:sz="0" w:space="0" w:color="auto"/>
                            <w:right w:val="none" w:sz="0" w:space="0" w:color="auto"/>
                          </w:divBdr>
                          <w:divsChild>
                            <w:div w:id="1468548719">
                              <w:marLeft w:val="0"/>
                              <w:marRight w:val="0"/>
                              <w:marTop w:val="0"/>
                              <w:marBottom w:val="0"/>
                              <w:divBdr>
                                <w:top w:val="none" w:sz="0" w:space="0" w:color="auto"/>
                                <w:left w:val="none" w:sz="0" w:space="0" w:color="auto"/>
                                <w:bottom w:val="none" w:sz="0" w:space="0" w:color="auto"/>
                                <w:right w:val="none" w:sz="0" w:space="0" w:color="auto"/>
                              </w:divBdr>
                              <w:divsChild>
                                <w:div w:id="2903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098128">
      <w:bodyDiv w:val="1"/>
      <w:marLeft w:val="0"/>
      <w:marRight w:val="0"/>
      <w:marTop w:val="0"/>
      <w:marBottom w:val="0"/>
      <w:divBdr>
        <w:top w:val="none" w:sz="0" w:space="0" w:color="auto"/>
        <w:left w:val="none" w:sz="0" w:space="0" w:color="auto"/>
        <w:bottom w:val="none" w:sz="0" w:space="0" w:color="auto"/>
        <w:right w:val="none" w:sz="0" w:space="0" w:color="auto"/>
      </w:divBdr>
      <w:divsChild>
        <w:div w:id="1157956662">
          <w:marLeft w:val="0"/>
          <w:marRight w:val="0"/>
          <w:marTop w:val="0"/>
          <w:marBottom w:val="0"/>
          <w:divBdr>
            <w:top w:val="none" w:sz="0" w:space="0" w:color="auto"/>
            <w:left w:val="none" w:sz="0" w:space="0" w:color="auto"/>
            <w:bottom w:val="none" w:sz="0" w:space="0" w:color="auto"/>
            <w:right w:val="none" w:sz="0" w:space="0" w:color="auto"/>
          </w:divBdr>
          <w:divsChild>
            <w:div w:id="898174855">
              <w:marLeft w:val="0"/>
              <w:marRight w:val="0"/>
              <w:marTop w:val="0"/>
              <w:marBottom w:val="0"/>
              <w:divBdr>
                <w:top w:val="none" w:sz="0" w:space="0" w:color="auto"/>
                <w:left w:val="none" w:sz="0" w:space="0" w:color="auto"/>
                <w:bottom w:val="none" w:sz="0" w:space="0" w:color="auto"/>
                <w:right w:val="none" w:sz="0" w:space="0" w:color="auto"/>
              </w:divBdr>
              <w:divsChild>
                <w:div w:id="983698527">
                  <w:marLeft w:val="0"/>
                  <w:marRight w:val="0"/>
                  <w:marTop w:val="0"/>
                  <w:marBottom w:val="0"/>
                  <w:divBdr>
                    <w:top w:val="none" w:sz="0" w:space="0" w:color="auto"/>
                    <w:left w:val="none" w:sz="0" w:space="0" w:color="auto"/>
                    <w:bottom w:val="none" w:sz="0" w:space="0" w:color="auto"/>
                    <w:right w:val="none" w:sz="0" w:space="0" w:color="auto"/>
                  </w:divBdr>
                  <w:divsChild>
                    <w:div w:id="1500657970">
                      <w:marLeft w:val="0"/>
                      <w:marRight w:val="0"/>
                      <w:marTop w:val="0"/>
                      <w:marBottom w:val="0"/>
                      <w:divBdr>
                        <w:top w:val="none" w:sz="0" w:space="0" w:color="auto"/>
                        <w:left w:val="none" w:sz="0" w:space="0" w:color="auto"/>
                        <w:bottom w:val="none" w:sz="0" w:space="0" w:color="auto"/>
                        <w:right w:val="none" w:sz="0" w:space="0" w:color="auto"/>
                      </w:divBdr>
                      <w:divsChild>
                        <w:div w:id="23754312">
                          <w:marLeft w:val="0"/>
                          <w:marRight w:val="0"/>
                          <w:marTop w:val="0"/>
                          <w:marBottom w:val="0"/>
                          <w:divBdr>
                            <w:top w:val="none" w:sz="0" w:space="0" w:color="auto"/>
                            <w:left w:val="none" w:sz="0" w:space="0" w:color="auto"/>
                            <w:bottom w:val="none" w:sz="0" w:space="0" w:color="auto"/>
                            <w:right w:val="none" w:sz="0" w:space="0" w:color="auto"/>
                          </w:divBdr>
                          <w:divsChild>
                            <w:div w:id="126701950">
                              <w:marLeft w:val="0"/>
                              <w:marRight w:val="0"/>
                              <w:marTop w:val="0"/>
                              <w:marBottom w:val="0"/>
                              <w:divBdr>
                                <w:top w:val="none" w:sz="0" w:space="0" w:color="auto"/>
                                <w:left w:val="none" w:sz="0" w:space="0" w:color="auto"/>
                                <w:bottom w:val="none" w:sz="0" w:space="0" w:color="auto"/>
                                <w:right w:val="none" w:sz="0" w:space="0" w:color="auto"/>
                              </w:divBdr>
                              <w:divsChild>
                                <w:div w:id="14212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895336">
      <w:bodyDiv w:val="1"/>
      <w:marLeft w:val="0"/>
      <w:marRight w:val="0"/>
      <w:marTop w:val="0"/>
      <w:marBottom w:val="0"/>
      <w:divBdr>
        <w:top w:val="none" w:sz="0" w:space="0" w:color="auto"/>
        <w:left w:val="none" w:sz="0" w:space="0" w:color="auto"/>
        <w:bottom w:val="none" w:sz="0" w:space="0" w:color="auto"/>
        <w:right w:val="none" w:sz="0" w:space="0" w:color="auto"/>
      </w:divBdr>
      <w:divsChild>
        <w:div w:id="913516437">
          <w:marLeft w:val="0"/>
          <w:marRight w:val="0"/>
          <w:marTop w:val="0"/>
          <w:marBottom w:val="0"/>
          <w:divBdr>
            <w:top w:val="none" w:sz="0" w:space="0" w:color="auto"/>
            <w:left w:val="none" w:sz="0" w:space="0" w:color="auto"/>
            <w:bottom w:val="none" w:sz="0" w:space="0" w:color="auto"/>
            <w:right w:val="none" w:sz="0" w:space="0" w:color="auto"/>
          </w:divBdr>
          <w:divsChild>
            <w:div w:id="1608855803">
              <w:marLeft w:val="0"/>
              <w:marRight w:val="0"/>
              <w:marTop w:val="0"/>
              <w:marBottom w:val="0"/>
              <w:divBdr>
                <w:top w:val="none" w:sz="0" w:space="0" w:color="auto"/>
                <w:left w:val="none" w:sz="0" w:space="0" w:color="auto"/>
                <w:bottom w:val="none" w:sz="0" w:space="0" w:color="auto"/>
                <w:right w:val="none" w:sz="0" w:space="0" w:color="auto"/>
              </w:divBdr>
              <w:divsChild>
                <w:div w:id="35014657">
                  <w:marLeft w:val="0"/>
                  <w:marRight w:val="0"/>
                  <w:marTop w:val="0"/>
                  <w:marBottom w:val="0"/>
                  <w:divBdr>
                    <w:top w:val="none" w:sz="0" w:space="0" w:color="auto"/>
                    <w:left w:val="none" w:sz="0" w:space="0" w:color="auto"/>
                    <w:bottom w:val="none" w:sz="0" w:space="0" w:color="auto"/>
                    <w:right w:val="none" w:sz="0" w:space="0" w:color="auto"/>
                  </w:divBdr>
                  <w:divsChild>
                    <w:div w:id="32733883">
                      <w:marLeft w:val="0"/>
                      <w:marRight w:val="0"/>
                      <w:marTop w:val="0"/>
                      <w:marBottom w:val="0"/>
                      <w:divBdr>
                        <w:top w:val="none" w:sz="0" w:space="0" w:color="auto"/>
                        <w:left w:val="none" w:sz="0" w:space="0" w:color="auto"/>
                        <w:bottom w:val="none" w:sz="0" w:space="0" w:color="auto"/>
                        <w:right w:val="none" w:sz="0" w:space="0" w:color="auto"/>
                      </w:divBdr>
                      <w:divsChild>
                        <w:div w:id="781150082">
                          <w:marLeft w:val="0"/>
                          <w:marRight w:val="0"/>
                          <w:marTop w:val="0"/>
                          <w:marBottom w:val="0"/>
                          <w:divBdr>
                            <w:top w:val="none" w:sz="0" w:space="0" w:color="auto"/>
                            <w:left w:val="none" w:sz="0" w:space="0" w:color="auto"/>
                            <w:bottom w:val="none" w:sz="0" w:space="0" w:color="auto"/>
                            <w:right w:val="none" w:sz="0" w:space="0" w:color="auto"/>
                          </w:divBdr>
                          <w:divsChild>
                            <w:div w:id="1209534382">
                              <w:marLeft w:val="0"/>
                              <w:marRight w:val="0"/>
                              <w:marTop w:val="0"/>
                              <w:marBottom w:val="0"/>
                              <w:divBdr>
                                <w:top w:val="none" w:sz="0" w:space="0" w:color="auto"/>
                                <w:left w:val="none" w:sz="0" w:space="0" w:color="auto"/>
                                <w:bottom w:val="none" w:sz="0" w:space="0" w:color="auto"/>
                                <w:right w:val="none" w:sz="0" w:space="0" w:color="auto"/>
                              </w:divBdr>
                              <w:divsChild>
                                <w:div w:id="174294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830703">
      <w:bodyDiv w:val="1"/>
      <w:marLeft w:val="0"/>
      <w:marRight w:val="0"/>
      <w:marTop w:val="0"/>
      <w:marBottom w:val="0"/>
      <w:divBdr>
        <w:top w:val="none" w:sz="0" w:space="0" w:color="auto"/>
        <w:left w:val="none" w:sz="0" w:space="0" w:color="auto"/>
        <w:bottom w:val="none" w:sz="0" w:space="0" w:color="auto"/>
        <w:right w:val="none" w:sz="0" w:space="0" w:color="auto"/>
      </w:divBdr>
      <w:divsChild>
        <w:div w:id="886992961">
          <w:marLeft w:val="0"/>
          <w:marRight w:val="0"/>
          <w:marTop w:val="0"/>
          <w:marBottom w:val="0"/>
          <w:divBdr>
            <w:top w:val="none" w:sz="0" w:space="0" w:color="auto"/>
            <w:left w:val="none" w:sz="0" w:space="0" w:color="auto"/>
            <w:bottom w:val="none" w:sz="0" w:space="0" w:color="auto"/>
            <w:right w:val="none" w:sz="0" w:space="0" w:color="auto"/>
          </w:divBdr>
          <w:divsChild>
            <w:div w:id="1700547681">
              <w:marLeft w:val="0"/>
              <w:marRight w:val="0"/>
              <w:marTop w:val="0"/>
              <w:marBottom w:val="0"/>
              <w:divBdr>
                <w:top w:val="none" w:sz="0" w:space="0" w:color="auto"/>
                <w:left w:val="none" w:sz="0" w:space="0" w:color="auto"/>
                <w:bottom w:val="none" w:sz="0" w:space="0" w:color="auto"/>
                <w:right w:val="none" w:sz="0" w:space="0" w:color="auto"/>
              </w:divBdr>
              <w:divsChild>
                <w:div w:id="1491290854">
                  <w:marLeft w:val="0"/>
                  <w:marRight w:val="0"/>
                  <w:marTop w:val="0"/>
                  <w:marBottom w:val="0"/>
                  <w:divBdr>
                    <w:top w:val="none" w:sz="0" w:space="0" w:color="auto"/>
                    <w:left w:val="none" w:sz="0" w:space="0" w:color="auto"/>
                    <w:bottom w:val="none" w:sz="0" w:space="0" w:color="auto"/>
                    <w:right w:val="none" w:sz="0" w:space="0" w:color="auto"/>
                  </w:divBdr>
                  <w:divsChild>
                    <w:div w:id="1402022230">
                      <w:marLeft w:val="0"/>
                      <w:marRight w:val="0"/>
                      <w:marTop w:val="0"/>
                      <w:marBottom w:val="0"/>
                      <w:divBdr>
                        <w:top w:val="none" w:sz="0" w:space="0" w:color="auto"/>
                        <w:left w:val="none" w:sz="0" w:space="0" w:color="auto"/>
                        <w:bottom w:val="none" w:sz="0" w:space="0" w:color="auto"/>
                        <w:right w:val="none" w:sz="0" w:space="0" w:color="auto"/>
                      </w:divBdr>
                      <w:divsChild>
                        <w:div w:id="1017579789">
                          <w:marLeft w:val="0"/>
                          <w:marRight w:val="0"/>
                          <w:marTop w:val="0"/>
                          <w:marBottom w:val="0"/>
                          <w:divBdr>
                            <w:top w:val="none" w:sz="0" w:space="0" w:color="auto"/>
                            <w:left w:val="none" w:sz="0" w:space="0" w:color="auto"/>
                            <w:bottom w:val="none" w:sz="0" w:space="0" w:color="auto"/>
                            <w:right w:val="none" w:sz="0" w:space="0" w:color="auto"/>
                          </w:divBdr>
                          <w:divsChild>
                            <w:div w:id="751850984">
                              <w:marLeft w:val="0"/>
                              <w:marRight w:val="0"/>
                              <w:marTop w:val="0"/>
                              <w:marBottom w:val="0"/>
                              <w:divBdr>
                                <w:top w:val="none" w:sz="0" w:space="0" w:color="auto"/>
                                <w:left w:val="none" w:sz="0" w:space="0" w:color="auto"/>
                                <w:bottom w:val="none" w:sz="0" w:space="0" w:color="auto"/>
                                <w:right w:val="none" w:sz="0" w:space="0" w:color="auto"/>
                              </w:divBdr>
                              <w:divsChild>
                                <w:div w:id="7996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7174241">
      <w:bodyDiv w:val="1"/>
      <w:marLeft w:val="0"/>
      <w:marRight w:val="0"/>
      <w:marTop w:val="0"/>
      <w:marBottom w:val="0"/>
      <w:divBdr>
        <w:top w:val="none" w:sz="0" w:space="0" w:color="auto"/>
        <w:left w:val="none" w:sz="0" w:space="0" w:color="auto"/>
        <w:bottom w:val="none" w:sz="0" w:space="0" w:color="auto"/>
        <w:right w:val="none" w:sz="0" w:space="0" w:color="auto"/>
      </w:divBdr>
      <w:divsChild>
        <w:div w:id="1497040890">
          <w:marLeft w:val="0"/>
          <w:marRight w:val="0"/>
          <w:marTop w:val="0"/>
          <w:marBottom w:val="0"/>
          <w:divBdr>
            <w:top w:val="none" w:sz="0" w:space="0" w:color="auto"/>
            <w:left w:val="none" w:sz="0" w:space="0" w:color="auto"/>
            <w:bottom w:val="none" w:sz="0" w:space="0" w:color="auto"/>
            <w:right w:val="none" w:sz="0" w:space="0" w:color="auto"/>
          </w:divBdr>
          <w:divsChild>
            <w:div w:id="100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78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227">
          <w:marLeft w:val="0"/>
          <w:marRight w:val="0"/>
          <w:marTop w:val="0"/>
          <w:marBottom w:val="0"/>
          <w:divBdr>
            <w:top w:val="none" w:sz="0" w:space="0" w:color="auto"/>
            <w:left w:val="none" w:sz="0" w:space="0" w:color="auto"/>
            <w:bottom w:val="none" w:sz="0" w:space="0" w:color="auto"/>
            <w:right w:val="none" w:sz="0" w:space="0" w:color="auto"/>
          </w:divBdr>
          <w:divsChild>
            <w:div w:id="1015376591">
              <w:marLeft w:val="0"/>
              <w:marRight w:val="0"/>
              <w:marTop w:val="0"/>
              <w:marBottom w:val="0"/>
              <w:divBdr>
                <w:top w:val="none" w:sz="0" w:space="0" w:color="auto"/>
                <w:left w:val="none" w:sz="0" w:space="0" w:color="auto"/>
                <w:bottom w:val="none" w:sz="0" w:space="0" w:color="auto"/>
                <w:right w:val="none" w:sz="0" w:space="0" w:color="auto"/>
              </w:divBdr>
              <w:divsChild>
                <w:div w:id="603804182">
                  <w:marLeft w:val="0"/>
                  <w:marRight w:val="0"/>
                  <w:marTop w:val="0"/>
                  <w:marBottom w:val="0"/>
                  <w:divBdr>
                    <w:top w:val="none" w:sz="0" w:space="0" w:color="auto"/>
                    <w:left w:val="none" w:sz="0" w:space="0" w:color="auto"/>
                    <w:bottom w:val="none" w:sz="0" w:space="0" w:color="auto"/>
                    <w:right w:val="none" w:sz="0" w:space="0" w:color="auto"/>
                  </w:divBdr>
                  <w:divsChild>
                    <w:div w:id="1670475418">
                      <w:marLeft w:val="0"/>
                      <w:marRight w:val="0"/>
                      <w:marTop w:val="0"/>
                      <w:marBottom w:val="0"/>
                      <w:divBdr>
                        <w:top w:val="none" w:sz="0" w:space="0" w:color="auto"/>
                        <w:left w:val="none" w:sz="0" w:space="0" w:color="auto"/>
                        <w:bottom w:val="none" w:sz="0" w:space="0" w:color="auto"/>
                        <w:right w:val="none" w:sz="0" w:space="0" w:color="auto"/>
                      </w:divBdr>
                      <w:divsChild>
                        <w:div w:id="1075005614">
                          <w:marLeft w:val="0"/>
                          <w:marRight w:val="0"/>
                          <w:marTop w:val="0"/>
                          <w:marBottom w:val="0"/>
                          <w:divBdr>
                            <w:top w:val="none" w:sz="0" w:space="0" w:color="auto"/>
                            <w:left w:val="none" w:sz="0" w:space="0" w:color="auto"/>
                            <w:bottom w:val="none" w:sz="0" w:space="0" w:color="auto"/>
                            <w:right w:val="none" w:sz="0" w:space="0" w:color="auto"/>
                          </w:divBdr>
                          <w:divsChild>
                            <w:div w:id="1288852904">
                              <w:marLeft w:val="0"/>
                              <w:marRight w:val="0"/>
                              <w:marTop w:val="0"/>
                              <w:marBottom w:val="0"/>
                              <w:divBdr>
                                <w:top w:val="none" w:sz="0" w:space="0" w:color="auto"/>
                                <w:left w:val="none" w:sz="0" w:space="0" w:color="auto"/>
                                <w:bottom w:val="none" w:sz="0" w:space="0" w:color="auto"/>
                                <w:right w:val="none" w:sz="0" w:space="0" w:color="auto"/>
                              </w:divBdr>
                              <w:divsChild>
                                <w:div w:id="1353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789367">
      <w:bodyDiv w:val="1"/>
      <w:marLeft w:val="0"/>
      <w:marRight w:val="0"/>
      <w:marTop w:val="0"/>
      <w:marBottom w:val="0"/>
      <w:divBdr>
        <w:top w:val="none" w:sz="0" w:space="0" w:color="auto"/>
        <w:left w:val="none" w:sz="0" w:space="0" w:color="auto"/>
        <w:bottom w:val="none" w:sz="0" w:space="0" w:color="auto"/>
        <w:right w:val="none" w:sz="0" w:space="0" w:color="auto"/>
      </w:divBdr>
      <w:divsChild>
        <w:div w:id="159002668">
          <w:marLeft w:val="0"/>
          <w:marRight w:val="0"/>
          <w:marTop w:val="0"/>
          <w:marBottom w:val="0"/>
          <w:divBdr>
            <w:top w:val="none" w:sz="0" w:space="0" w:color="auto"/>
            <w:left w:val="none" w:sz="0" w:space="0" w:color="auto"/>
            <w:bottom w:val="none" w:sz="0" w:space="0" w:color="auto"/>
            <w:right w:val="none" w:sz="0" w:space="0" w:color="auto"/>
          </w:divBdr>
          <w:divsChild>
            <w:div w:id="290593220">
              <w:marLeft w:val="0"/>
              <w:marRight w:val="0"/>
              <w:marTop w:val="0"/>
              <w:marBottom w:val="0"/>
              <w:divBdr>
                <w:top w:val="none" w:sz="0" w:space="0" w:color="auto"/>
                <w:left w:val="none" w:sz="0" w:space="0" w:color="auto"/>
                <w:bottom w:val="none" w:sz="0" w:space="0" w:color="auto"/>
                <w:right w:val="none" w:sz="0" w:space="0" w:color="auto"/>
              </w:divBdr>
              <w:divsChild>
                <w:div w:id="1809474561">
                  <w:marLeft w:val="0"/>
                  <w:marRight w:val="0"/>
                  <w:marTop w:val="0"/>
                  <w:marBottom w:val="0"/>
                  <w:divBdr>
                    <w:top w:val="none" w:sz="0" w:space="0" w:color="auto"/>
                    <w:left w:val="none" w:sz="0" w:space="0" w:color="auto"/>
                    <w:bottom w:val="none" w:sz="0" w:space="0" w:color="auto"/>
                    <w:right w:val="none" w:sz="0" w:space="0" w:color="auto"/>
                  </w:divBdr>
                  <w:divsChild>
                    <w:div w:id="581333696">
                      <w:marLeft w:val="0"/>
                      <w:marRight w:val="0"/>
                      <w:marTop w:val="0"/>
                      <w:marBottom w:val="0"/>
                      <w:divBdr>
                        <w:top w:val="none" w:sz="0" w:space="0" w:color="auto"/>
                        <w:left w:val="none" w:sz="0" w:space="0" w:color="auto"/>
                        <w:bottom w:val="none" w:sz="0" w:space="0" w:color="auto"/>
                        <w:right w:val="none" w:sz="0" w:space="0" w:color="auto"/>
                      </w:divBdr>
                      <w:divsChild>
                        <w:div w:id="1850018541">
                          <w:marLeft w:val="0"/>
                          <w:marRight w:val="0"/>
                          <w:marTop w:val="0"/>
                          <w:marBottom w:val="0"/>
                          <w:divBdr>
                            <w:top w:val="none" w:sz="0" w:space="0" w:color="auto"/>
                            <w:left w:val="none" w:sz="0" w:space="0" w:color="auto"/>
                            <w:bottom w:val="none" w:sz="0" w:space="0" w:color="auto"/>
                            <w:right w:val="none" w:sz="0" w:space="0" w:color="auto"/>
                          </w:divBdr>
                          <w:divsChild>
                            <w:div w:id="2133282821">
                              <w:marLeft w:val="0"/>
                              <w:marRight w:val="0"/>
                              <w:marTop w:val="0"/>
                              <w:marBottom w:val="0"/>
                              <w:divBdr>
                                <w:top w:val="none" w:sz="0" w:space="0" w:color="auto"/>
                                <w:left w:val="none" w:sz="0" w:space="0" w:color="auto"/>
                                <w:bottom w:val="none" w:sz="0" w:space="0" w:color="auto"/>
                                <w:right w:val="none" w:sz="0" w:space="0" w:color="auto"/>
                              </w:divBdr>
                              <w:divsChild>
                                <w:div w:id="80820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2618247">
      <w:bodyDiv w:val="1"/>
      <w:marLeft w:val="0"/>
      <w:marRight w:val="0"/>
      <w:marTop w:val="0"/>
      <w:marBottom w:val="0"/>
      <w:divBdr>
        <w:top w:val="none" w:sz="0" w:space="0" w:color="auto"/>
        <w:left w:val="none" w:sz="0" w:space="0" w:color="auto"/>
        <w:bottom w:val="none" w:sz="0" w:space="0" w:color="auto"/>
        <w:right w:val="none" w:sz="0" w:space="0" w:color="auto"/>
      </w:divBdr>
      <w:divsChild>
        <w:div w:id="98333684">
          <w:marLeft w:val="0"/>
          <w:marRight w:val="0"/>
          <w:marTop w:val="0"/>
          <w:marBottom w:val="0"/>
          <w:divBdr>
            <w:top w:val="none" w:sz="0" w:space="0" w:color="auto"/>
            <w:left w:val="none" w:sz="0" w:space="0" w:color="auto"/>
            <w:bottom w:val="none" w:sz="0" w:space="0" w:color="auto"/>
            <w:right w:val="none" w:sz="0" w:space="0" w:color="auto"/>
          </w:divBdr>
          <w:divsChild>
            <w:div w:id="214854130">
              <w:marLeft w:val="0"/>
              <w:marRight w:val="0"/>
              <w:marTop w:val="0"/>
              <w:marBottom w:val="0"/>
              <w:divBdr>
                <w:top w:val="none" w:sz="0" w:space="0" w:color="auto"/>
                <w:left w:val="none" w:sz="0" w:space="0" w:color="auto"/>
                <w:bottom w:val="none" w:sz="0" w:space="0" w:color="auto"/>
                <w:right w:val="none" w:sz="0" w:space="0" w:color="auto"/>
              </w:divBdr>
              <w:divsChild>
                <w:div w:id="1154831046">
                  <w:marLeft w:val="0"/>
                  <w:marRight w:val="0"/>
                  <w:marTop w:val="0"/>
                  <w:marBottom w:val="0"/>
                  <w:divBdr>
                    <w:top w:val="none" w:sz="0" w:space="0" w:color="auto"/>
                    <w:left w:val="none" w:sz="0" w:space="0" w:color="auto"/>
                    <w:bottom w:val="none" w:sz="0" w:space="0" w:color="auto"/>
                    <w:right w:val="none" w:sz="0" w:space="0" w:color="auto"/>
                  </w:divBdr>
                  <w:divsChild>
                    <w:div w:id="505097277">
                      <w:marLeft w:val="0"/>
                      <w:marRight w:val="0"/>
                      <w:marTop w:val="0"/>
                      <w:marBottom w:val="0"/>
                      <w:divBdr>
                        <w:top w:val="none" w:sz="0" w:space="0" w:color="auto"/>
                        <w:left w:val="none" w:sz="0" w:space="0" w:color="auto"/>
                        <w:bottom w:val="none" w:sz="0" w:space="0" w:color="auto"/>
                        <w:right w:val="none" w:sz="0" w:space="0" w:color="auto"/>
                      </w:divBdr>
                      <w:divsChild>
                        <w:div w:id="865098816">
                          <w:marLeft w:val="0"/>
                          <w:marRight w:val="0"/>
                          <w:marTop w:val="0"/>
                          <w:marBottom w:val="0"/>
                          <w:divBdr>
                            <w:top w:val="none" w:sz="0" w:space="0" w:color="auto"/>
                            <w:left w:val="none" w:sz="0" w:space="0" w:color="auto"/>
                            <w:bottom w:val="none" w:sz="0" w:space="0" w:color="auto"/>
                            <w:right w:val="none" w:sz="0" w:space="0" w:color="auto"/>
                          </w:divBdr>
                          <w:divsChild>
                            <w:div w:id="927424867">
                              <w:marLeft w:val="0"/>
                              <w:marRight w:val="0"/>
                              <w:marTop w:val="0"/>
                              <w:marBottom w:val="0"/>
                              <w:divBdr>
                                <w:top w:val="none" w:sz="0" w:space="0" w:color="auto"/>
                                <w:left w:val="none" w:sz="0" w:space="0" w:color="auto"/>
                                <w:bottom w:val="none" w:sz="0" w:space="0" w:color="auto"/>
                                <w:right w:val="none" w:sz="0" w:space="0" w:color="auto"/>
                              </w:divBdr>
                              <w:divsChild>
                                <w:div w:id="13806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430432">
      <w:bodyDiv w:val="1"/>
      <w:marLeft w:val="0"/>
      <w:marRight w:val="0"/>
      <w:marTop w:val="0"/>
      <w:marBottom w:val="0"/>
      <w:divBdr>
        <w:top w:val="none" w:sz="0" w:space="0" w:color="auto"/>
        <w:left w:val="none" w:sz="0" w:space="0" w:color="auto"/>
        <w:bottom w:val="none" w:sz="0" w:space="0" w:color="auto"/>
        <w:right w:val="none" w:sz="0" w:space="0" w:color="auto"/>
      </w:divBdr>
      <w:divsChild>
        <w:div w:id="726757948">
          <w:marLeft w:val="0"/>
          <w:marRight w:val="0"/>
          <w:marTop w:val="0"/>
          <w:marBottom w:val="0"/>
          <w:divBdr>
            <w:top w:val="none" w:sz="0" w:space="0" w:color="auto"/>
            <w:left w:val="none" w:sz="0" w:space="0" w:color="auto"/>
            <w:bottom w:val="none" w:sz="0" w:space="0" w:color="auto"/>
            <w:right w:val="none" w:sz="0" w:space="0" w:color="auto"/>
          </w:divBdr>
          <w:divsChild>
            <w:div w:id="1709910954">
              <w:marLeft w:val="0"/>
              <w:marRight w:val="0"/>
              <w:marTop w:val="0"/>
              <w:marBottom w:val="0"/>
              <w:divBdr>
                <w:top w:val="none" w:sz="0" w:space="0" w:color="auto"/>
                <w:left w:val="none" w:sz="0" w:space="0" w:color="auto"/>
                <w:bottom w:val="none" w:sz="0" w:space="0" w:color="auto"/>
                <w:right w:val="none" w:sz="0" w:space="0" w:color="auto"/>
              </w:divBdr>
              <w:divsChild>
                <w:div w:id="40256429">
                  <w:marLeft w:val="0"/>
                  <w:marRight w:val="0"/>
                  <w:marTop w:val="0"/>
                  <w:marBottom w:val="0"/>
                  <w:divBdr>
                    <w:top w:val="none" w:sz="0" w:space="0" w:color="auto"/>
                    <w:left w:val="none" w:sz="0" w:space="0" w:color="auto"/>
                    <w:bottom w:val="none" w:sz="0" w:space="0" w:color="auto"/>
                    <w:right w:val="none" w:sz="0" w:space="0" w:color="auto"/>
                  </w:divBdr>
                  <w:divsChild>
                    <w:div w:id="1218514351">
                      <w:marLeft w:val="0"/>
                      <w:marRight w:val="0"/>
                      <w:marTop w:val="0"/>
                      <w:marBottom w:val="0"/>
                      <w:divBdr>
                        <w:top w:val="none" w:sz="0" w:space="0" w:color="auto"/>
                        <w:left w:val="none" w:sz="0" w:space="0" w:color="auto"/>
                        <w:bottom w:val="none" w:sz="0" w:space="0" w:color="auto"/>
                        <w:right w:val="none" w:sz="0" w:space="0" w:color="auto"/>
                      </w:divBdr>
                      <w:divsChild>
                        <w:div w:id="1806507722">
                          <w:marLeft w:val="0"/>
                          <w:marRight w:val="0"/>
                          <w:marTop w:val="0"/>
                          <w:marBottom w:val="0"/>
                          <w:divBdr>
                            <w:top w:val="none" w:sz="0" w:space="0" w:color="auto"/>
                            <w:left w:val="none" w:sz="0" w:space="0" w:color="auto"/>
                            <w:bottom w:val="none" w:sz="0" w:space="0" w:color="auto"/>
                            <w:right w:val="none" w:sz="0" w:space="0" w:color="auto"/>
                          </w:divBdr>
                          <w:divsChild>
                            <w:div w:id="1987274555">
                              <w:marLeft w:val="0"/>
                              <w:marRight w:val="0"/>
                              <w:marTop w:val="0"/>
                              <w:marBottom w:val="0"/>
                              <w:divBdr>
                                <w:top w:val="none" w:sz="0" w:space="0" w:color="auto"/>
                                <w:left w:val="none" w:sz="0" w:space="0" w:color="auto"/>
                                <w:bottom w:val="none" w:sz="0" w:space="0" w:color="auto"/>
                                <w:right w:val="none" w:sz="0" w:space="0" w:color="auto"/>
                              </w:divBdr>
                              <w:divsChild>
                                <w:div w:id="6635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2172521">
      <w:bodyDiv w:val="1"/>
      <w:marLeft w:val="0"/>
      <w:marRight w:val="0"/>
      <w:marTop w:val="0"/>
      <w:marBottom w:val="0"/>
      <w:divBdr>
        <w:top w:val="none" w:sz="0" w:space="0" w:color="auto"/>
        <w:left w:val="none" w:sz="0" w:space="0" w:color="auto"/>
        <w:bottom w:val="none" w:sz="0" w:space="0" w:color="auto"/>
        <w:right w:val="none" w:sz="0" w:space="0" w:color="auto"/>
      </w:divBdr>
      <w:divsChild>
        <w:div w:id="161239249">
          <w:marLeft w:val="0"/>
          <w:marRight w:val="0"/>
          <w:marTop w:val="0"/>
          <w:marBottom w:val="0"/>
          <w:divBdr>
            <w:top w:val="none" w:sz="0" w:space="0" w:color="auto"/>
            <w:left w:val="none" w:sz="0" w:space="0" w:color="auto"/>
            <w:bottom w:val="none" w:sz="0" w:space="0" w:color="auto"/>
            <w:right w:val="none" w:sz="0" w:space="0" w:color="auto"/>
          </w:divBdr>
          <w:divsChild>
            <w:div w:id="1149637550">
              <w:marLeft w:val="0"/>
              <w:marRight w:val="0"/>
              <w:marTop w:val="0"/>
              <w:marBottom w:val="0"/>
              <w:divBdr>
                <w:top w:val="none" w:sz="0" w:space="0" w:color="auto"/>
                <w:left w:val="none" w:sz="0" w:space="0" w:color="auto"/>
                <w:bottom w:val="none" w:sz="0" w:space="0" w:color="auto"/>
                <w:right w:val="none" w:sz="0" w:space="0" w:color="auto"/>
              </w:divBdr>
              <w:divsChild>
                <w:div w:id="853883646">
                  <w:marLeft w:val="0"/>
                  <w:marRight w:val="0"/>
                  <w:marTop w:val="0"/>
                  <w:marBottom w:val="0"/>
                  <w:divBdr>
                    <w:top w:val="none" w:sz="0" w:space="0" w:color="auto"/>
                    <w:left w:val="none" w:sz="0" w:space="0" w:color="auto"/>
                    <w:bottom w:val="none" w:sz="0" w:space="0" w:color="auto"/>
                    <w:right w:val="none" w:sz="0" w:space="0" w:color="auto"/>
                  </w:divBdr>
                  <w:divsChild>
                    <w:div w:id="1974753087">
                      <w:marLeft w:val="0"/>
                      <w:marRight w:val="0"/>
                      <w:marTop w:val="0"/>
                      <w:marBottom w:val="0"/>
                      <w:divBdr>
                        <w:top w:val="none" w:sz="0" w:space="0" w:color="auto"/>
                        <w:left w:val="none" w:sz="0" w:space="0" w:color="auto"/>
                        <w:bottom w:val="none" w:sz="0" w:space="0" w:color="auto"/>
                        <w:right w:val="none" w:sz="0" w:space="0" w:color="auto"/>
                      </w:divBdr>
                      <w:divsChild>
                        <w:div w:id="686521139">
                          <w:marLeft w:val="0"/>
                          <w:marRight w:val="0"/>
                          <w:marTop w:val="0"/>
                          <w:marBottom w:val="0"/>
                          <w:divBdr>
                            <w:top w:val="none" w:sz="0" w:space="0" w:color="auto"/>
                            <w:left w:val="none" w:sz="0" w:space="0" w:color="auto"/>
                            <w:bottom w:val="none" w:sz="0" w:space="0" w:color="auto"/>
                            <w:right w:val="none" w:sz="0" w:space="0" w:color="auto"/>
                          </w:divBdr>
                          <w:divsChild>
                            <w:div w:id="370418341">
                              <w:marLeft w:val="0"/>
                              <w:marRight w:val="0"/>
                              <w:marTop w:val="0"/>
                              <w:marBottom w:val="0"/>
                              <w:divBdr>
                                <w:top w:val="none" w:sz="0" w:space="0" w:color="auto"/>
                                <w:left w:val="none" w:sz="0" w:space="0" w:color="auto"/>
                                <w:bottom w:val="none" w:sz="0" w:space="0" w:color="auto"/>
                                <w:right w:val="none" w:sz="0" w:space="0" w:color="auto"/>
                              </w:divBdr>
                              <w:divsChild>
                                <w:div w:id="7429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581941">
      <w:bodyDiv w:val="1"/>
      <w:marLeft w:val="0"/>
      <w:marRight w:val="0"/>
      <w:marTop w:val="0"/>
      <w:marBottom w:val="0"/>
      <w:divBdr>
        <w:top w:val="none" w:sz="0" w:space="0" w:color="auto"/>
        <w:left w:val="none" w:sz="0" w:space="0" w:color="auto"/>
        <w:bottom w:val="none" w:sz="0" w:space="0" w:color="auto"/>
        <w:right w:val="none" w:sz="0" w:space="0" w:color="auto"/>
      </w:divBdr>
      <w:divsChild>
        <w:div w:id="1379622982">
          <w:marLeft w:val="0"/>
          <w:marRight w:val="0"/>
          <w:marTop w:val="0"/>
          <w:marBottom w:val="0"/>
          <w:divBdr>
            <w:top w:val="none" w:sz="0" w:space="0" w:color="auto"/>
            <w:left w:val="none" w:sz="0" w:space="0" w:color="auto"/>
            <w:bottom w:val="none" w:sz="0" w:space="0" w:color="auto"/>
            <w:right w:val="none" w:sz="0" w:space="0" w:color="auto"/>
          </w:divBdr>
          <w:divsChild>
            <w:div w:id="17816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89742">
      <w:bodyDiv w:val="1"/>
      <w:marLeft w:val="0"/>
      <w:marRight w:val="0"/>
      <w:marTop w:val="0"/>
      <w:marBottom w:val="0"/>
      <w:divBdr>
        <w:top w:val="none" w:sz="0" w:space="0" w:color="auto"/>
        <w:left w:val="none" w:sz="0" w:space="0" w:color="auto"/>
        <w:bottom w:val="none" w:sz="0" w:space="0" w:color="auto"/>
        <w:right w:val="none" w:sz="0" w:space="0" w:color="auto"/>
      </w:divBdr>
      <w:divsChild>
        <w:div w:id="1214272825">
          <w:marLeft w:val="0"/>
          <w:marRight w:val="0"/>
          <w:marTop w:val="0"/>
          <w:marBottom w:val="0"/>
          <w:divBdr>
            <w:top w:val="none" w:sz="0" w:space="0" w:color="auto"/>
            <w:left w:val="none" w:sz="0" w:space="0" w:color="auto"/>
            <w:bottom w:val="none" w:sz="0" w:space="0" w:color="auto"/>
            <w:right w:val="none" w:sz="0" w:space="0" w:color="auto"/>
          </w:divBdr>
          <w:divsChild>
            <w:div w:id="2129348331">
              <w:marLeft w:val="0"/>
              <w:marRight w:val="0"/>
              <w:marTop w:val="0"/>
              <w:marBottom w:val="0"/>
              <w:divBdr>
                <w:top w:val="none" w:sz="0" w:space="0" w:color="auto"/>
                <w:left w:val="none" w:sz="0" w:space="0" w:color="auto"/>
                <w:bottom w:val="none" w:sz="0" w:space="0" w:color="auto"/>
                <w:right w:val="none" w:sz="0" w:space="0" w:color="auto"/>
              </w:divBdr>
              <w:divsChild>
                <w:div w:id="300580709">
                  <w:marLeft w:val="0"/>
                  <w:marRight w:val="0"/>
                  <w:marTop w:val="0"/>
                  <w:marBottom w:val="0"/>
                  <w:divBdr>
                    <w:top w:val="none" w:sz="0" w:space="0" w:color="auto"/>
                    <w:left w:val="none" w:sz="0" w:space="0" w:color="auto"/>
                    <w:bottom w:val="none" w:sz="0" w:space="0" w:color="auto"/>
                    <w:right w:val="none" w:sz="0" w:space="0" w:color="auto"/>
                  </w:divBdr>
                  <w:divsChild>
                    <w:div w:id="220096510">
                      <w:marLeft w:val="0"/>
                      <w:marRight w:val="0"/>
                      <w:marTop w:val="0"/>
                      <w:marBottom w:val="0"/>
                      <w:divBdr>
                        <w:top w:val="none" w:sz="0" w:space="0" w:color="auto"/>
                        <w:left w:val="none" w:sz="0" w:space="0" w:color="auto"/>
                        <w:bottom w:val="none" w:sz="0" w:space="0" w:color="auto"/>
                        <w:right w:val="none" w:sz="0" w:space="0" w:color="auto"/>
                      </w:divBdr>
                      <w:divsChild>
                        <w:div w:id="2061706883">
                          <w:marLeft w:val="0"/>
                          <w:marRight w:val="0"/>
                          <w:marTop w:val="0"/>
                          <w:marBottom w:val="0"/>
                          <w:divBdr>
                            <w:top w:val="none" w:sz="0" w:space="0" w:color="auto"/>
                            <w:left w:val="none" w:sz="0" w:space="0" w:color="auto"/>
                            <w:bottom w:val="none" w:sz="0" w:space="0" w:color="auto"/>
                            <w:right w:val="none" w:sz="0" w:space="0" w:color="auto"/>
                          </w:divBdr>
                          <w:divsChild>
                            <w:div w:id="1820609751">
                              <w:marLeft w:val="0"/>
                              <w:marRight w:val="0"/>
                              <w:marTop w:val="0"/>
                              <w:marBottom w:val="0"/>
                              <w:divBdr>
                                <w:top w:val="none" w:sz="0" w:space="0" w:color="auto"/>
                                <w:left w:val="none" w:sz="0" w:space="0" w:color="auto"/>
                                <w:bottom w:val="none" w:sz="0" w:space="0" w:color="auto"/>
                                <w:right w:val="none" w:sz="0" w:space="0" w:color="auto"/>
                              </w:divBdr>
                              <w:divsChild>
                                <w:div w:id="18163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17452">
      <w:bodyDiv w:val="1"/>
      <w:marLeft w:val="0"/>
      <w:marRight w:val="0"/>
      <w:marTop w:val="0"/>
      <w:marBottom w:val="0"/>
      <w:divBdr>
        <w:top w:val="none" w:sz="0" w:space="0" w:color="auto"/>
        <w:left w:val="none" w:sz="0" w:space="0" w:color="auto"/>
        <w:bottom w:val="none" w:sz="0" w:space="0" w:color="auto"/>
        <w:right w:val="none" w:sz="0" w:space="0" w:color="auto"/>
      </w:divBdr>
      <w:divsChild>
        <w:div w:id="671644784">
          <w:marLeft w:val="0"/>
          <w:marRight w:val="0"/>
          <w:marTop w:val="0"/>
          <w:marBottom w:val="0"/>
          <w:divBdr>
            <w:top w:val="none" w:sz="0" w:space="0" w:color="auto"/>
            <w:left w:val="none" w:sz="0" w:space="0" w:color="auto"/>
            <w:bottom w:val="none" w:sz="0" w:space="0" w:color="auto"/>
            <w:right w:val="none" w:sz="0" w:space="0" w:color="auto"/>
          </w:divBdr>
          <w:divsChild>
            <w:div w:id="12208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5928">
      <w:bodyDiv w:val="1"/>
      <w:marLeft w:val="0"/>
      <w:marRight w:val="0"/>
      <w:marTop w:val="0"/>
      <w:marBottom w:val="0"/>
      <w:divBdr>
        <w:top w:val="none" w:sz="0" w:space="0" w:color="auto"/>
        <w:left w:val="none" w:sz="0" w:space="0" w:color="auto"/>
        <w:bottom w:val="none" w:sz="0" w:space="0" w:color="auto"/>
        <w:right w:val="none" w:sz="0" w:space="0" w:color="auto"/>
      </w:divBdr>
      <w:divsChild>
        <w:div w:id="75516720">
          <w:marLeft w:val="0"/>
          <w:marRight w:val="0"/>
          <w:marTop w:val="0"/>
          <w:marBottom w:val="0"/>
          <w:divBdr>
            <w:top w:val="none" w:sz="0" w:space="0" w:color="auto"/>
            <w:left w:val="none" w:sz="0" w:space="0" w:color="auto"/>
            <w:bottom w:val="none" w:sz="0" w:space="0" w:color="auto"/>
            <w:right w:val="none" w:sz="0" w:space="0" w:color="auto"/>
          </w:divBdr>
          <w:divsChild>
            <w:div w:id="845632688">
              <w:marLeft w:val="0"/>
              <w:marRight w:val="0"/>
              <w:marTop w:val="0"/>
              <w:marBottom w:val="0"/>
              <w:divBdr>
                <w:top w:val="none" w:sz="0" w:space="0" w:color="auto"/>
                <w:left w:val="none" w:sz="0" w:space="0" w:color="auto"/>
                <w:bottom w:val="none" w:sz="0" w:space="0" w:color="auto"/>
                <w:right w:val="none" w:sz="0" w:space="0" w:color="auto"/>
              </w:divBdr>
              <w:divsChild>
                <w:div w:id="777720928">
                  <w:marLeft w:val="0"/>
                  <w:marRight w:val="0"/>
                  <w:marTop w:val="0"/>
                  <w:marBottom w:val="0"/>
                  <w:divBdr>
                    <w:top w:val="none" w:sz="0" w:space="0" w:color="auto"/>
                    <w:left w:val="none" w:sz="0" w:space="0" w:color="auto"/>
                    <w:bottom w:val="none" w:sz="0" w:space="0" w:color="auto"/>
                    <w:right w:val="none" w:sz="0" w:space="0" w:color="auto"/>
                  </w:divBdr>
                  <w:divsChild>
                    <w:div w:id="870655233">
                      <w:marLeft w:val="0"/>
                      <w:marRight w:val="0"/>
                      <w:marTop w:val="0"/>
                      <w:marBottom w:val="0"/>
                      <w:divBdr>
                        <w:top w:val="none" w:sz="0" w:space="0" w:color="auto"/>
                        <w:left w:val="none" w:sz="0" w:space="0" w:color="auto"/>
                        <w:bottom w:val="none" w:sz="0" w:space="0" w:color="auto"/>
                        <w:right w:val="none" w:sz="0" w:space="0" w:color="auto"/>
                      </w:divBdr>
                      <w:divsChild>
                        <w:div w:id="570580987">
                          <w:marLeft w:val="0"/>
                          <w:marRight w:val="0"/>
                          <w:marTop w:val="0"/>
                          <w:marBottom w:val="0"/>
                          <w:divBdr>
                            <w:top w:val="none" w:sz="0" w:space="0" w:color="auto"/>
                            <w:left w:val="none" w:sz="0" w:space="0" w:color="auto"/>
                            <w:bottom w:val="none" w:sz="0" w:space="0" w:color="auto"/>
                            <w:right w:val="none" w:sz="0" w:space="0" w:color="auto"/>
                          </w:divBdr>
                          <w:divsChild>
                            <w:div w:id="1011764730">
                              <w:marLeft w:val="0"/>
                              <w:marRight w:val="0"/>
                              <w:marTop w:val="0"/>
                              <w:marBottom w:val="0"/>
                              <w:divBdr>
                                <w:top w:val="none" w:sz="0" w:space="0" w:color="auto"/>
                                <w:left w:val="none" w:sz="0" w:space="0" w:color="auto"/>
                                <w:bottom w:val="none" w:sz="0" w:space="0" w:color="auto"/>
                                <w:right w:val="none" w:sz="0" w:space="0" w:color="auto"/>
                              </w:divBdr>
                              <w:divsChild>
                                <w:div w:id="7520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107211">
      <w:bodyDiv w:val="1"/>
      <w:marLeft w:val="0"/>
      <w:marRight w:val="0"/>
      <w:marTop w:val="0"/>
      <w:marBottom w:val="0"/>
      <w:divBdr>
        <w:top w:val="none" w:sz="0" w:space="0" w:color="auto"/>
        <w:left w:val="none" w:sz="0" w:space="0" w:color="auto"/>
        <w:bottom w:val="none" w:sz="0" w:space="0" w:color="auto"/>
        <w:right w:val="none" w:sz="0" w:space="0" w:color="auto"/>
      </w:divBdr>
      <w:divsChild>
        <w:div w:id="182717568">
          <w:marLeft w:val="0"/>
          <w:marRight w:val="0"/>
          <w:marTop w:val="0"/>
          <w:marBottom w:val="0"/>
          <w:divBdr>
            <w:top w:val="none" w:sz="0" w:space="0" w:color="auto"/>
            <w:left w:val="none" w:sz="0" w:space="0" w:color="auto"/>
            <w:bottom w:val="none" w:sz="0" w:space="0" w:color="auto"/>
            <w:right w:val="none" w:sz="0" w:space="0" w:color="auto"/>
          </w:divBdr>
          <w:divsChild>
            <w:div w:id="1428965618">
              <w:marLeft w:val="0"/>
              <w:marRight w:val="0"/>
              <w:marTop w:val="0"/>
              <w:marBottom w:val="0"/>
              <w:divBdr>
                <w:top w:val="none" w:sz="0" w:space="0" w:color="auto"/>
                <w:left w:val="none" w:sz="0" w:space="0" w:color="auto"/>
                <w:bottom w:val="none" w:sz="0" w:space="0" w:color="auto"/>
                <w:right w:val="none" w:sz="0" w:space="0" w:color="auto"/>
              </w:divBdr>
              <w:divsChild>
                <w:div w:id="1818452060">
                  <w:marLeft w:val="0"/>
                  <w:marRight w:val="0"/>
                  <w:marTop w:val="0"/>
                  <w:marBottom w:val="0"/>
                  <w:divBdr>
                    <w:top w:val="none" w:sz="0" w:space="0" w:color="auto"/>
                    <w:left w:val="none" w:sz="0" w:space="0" w:color="auto"/>
                    <w:bottom w:val="none" w:sz="0" w:space="0" w:color="auto"/>
                    <w:right w:val="none" w:sz="0" w:space="0" w:color="auto"/>
                  </w:divBdr>
                  <w:divsChild>
                    <w:div w:id="111704389">
                      <w:marLeft w:val="0"/>
                      <w:marRight w:val="0"/>
                      <w:marTop w:val="0"/>
                      <w:marBottom w:val="0"/>
                      <w:divBdr>
                        <w:top w:val="none" w:sz="0" w:space="0" w:color="auto"/>
                        <w:left w:val="none" w:sz="0" w:space="0" w:color="auto"/>
                        <w:bottom w:val="none" w:sz="0" w:space="0" w:color="auto"/>
                        <w:right w:val="none" w:sz="0" w:space="0" w:color="auto"/>
                      </w:divBdr>
                      <w:divsChild>
                        <w:div w:id="1912890665">
                          <w:marLeft w:val="0"/>
                          <w:marRight w:val="0"/>
                          <w:marTop w:val="0"/>
                          <w:marBottom w:val="0"/>
                          <w:divBdr>
                            <w:top w:val="none" w:sz="0" w:space="0" w:color="auto"/>
                            <w:left w:val="none" w:sz="0" w:space="0" w:color="auto"/>
                            <w:bottom w:val="none" w:sz="0" w:space="0" w:color="auto"/>
                            <w:right w:val="none" w:sz="0" w:space="0" w:color="auto"/>
                          </w:divBdr>
                          <w:divsChild>
                            <w:div w:id="1160197680">
                              <w:marLeft w:val="0"/>
                              <w:marRight w:val="0"/>
                              <w:marTop w:val="0"/>
                              <w:marBottom w:val="0"/>
                              <w:divBdr>
                                <w:top w:val="none" w:sz="0" w:space="0" w:color="auto"/>
                                <w:left w:val="none" w:sz="0" w:space="0" w:color="auto"/>
                                <w:bottom w:val="none" w:sz="0" w:space="0" w:color="auto"/>
                                <w:right w:val="none" w:sz="0" w:space="0" w:color="auto"/>
                              </w:divBdr>
                              <w:divsChild>
                                <w:div w:id="11647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204965">
      <w:bodyDiv w:val="1"/>
      <w:marLeft w:val="0"/>
      <w:marRight w:val="0"/>
      <w:marTop w:val="0"/>
      <w:marBottom w:val="0"/>
      <w:divBdr>
        <w:top w:val="none" w:sz="0" w:space="0" w:color="auto"/>
        <w:left w:val="none" w:sz="0" w:space="0" w:color="auto"/>
        <w:bottom w:val="none" w:sz="0" w:space="0" w:color="auto"/>
        <w:right w:val="none" w:sz="0" w:space="0" w:color="auto"/>
      </w:divBdr>
      <w:divsChild>
        <w:div w:id="1997832048">
          <w:marLeft w:val="0"/>
          <w:marRight w:val="0"/>
          <w:marTop w:val="0"/>
          <w:marBottom w:val="0"/>
          <w:divBdr>
            <w:top w:val="none" w:sz="0" w:space="0" w:color="auto"/>
            <w:left w:val="none" w:sz="0" w:space="0" w:color="auto"/>
            <w:bottom w:val="none" w:sz="0" w:space="0" w:color="auto"/>
            <w:right w:val="none" w:sz="0" w:space="0" w:color="auto"/>
          </w:divBdr>
          <w:divsChild>
            <w:div w:id="1371371688">
              <w:marLeft w:val="0"/>
              <w:marRight w:val="0"/>
              <w:marTop w:val="0"/>
              <w:marBottom w:val="0"/>
              <w:divBdr>
                <w:top w:val="none" w:sz="0" w:space="0" w:color="auto"/>
                <w:left w:val="none" w:sz="0" w:space="0" w:color="auto"/>
                <w:bottom w:val="none" w:sz="0" w:space="0" w:color="auto"/>
                <w:right w:val="none" w:sz="0" w:space="0" w:color="auto"/>
              </w:divBdr>
              <w:divsChild>
                <w:div w:id="526676402">
                  <w:marLeft w:val="0"/>
                  <w:marRight w:val="0"/>
                  <w:marTop w:val="0"/>
                  <w:marBottom w:val="0"/>
                  <w:divBdr>
                    <w:top w:val="none" w:sz="0" w:space="0" w:color="auto"/>
                    <w:left w:val="none" w:sz="0" w:space="0" w:color="auto"/>
                    <w:bottom w:val="none" w:sz="0" w:space="0" w:color="auto"/>
                    <w:right w:val="none" w:sz="0" w:space="0" w:color="auto"/>
                  </w:divBdr>
                  <w:divsChild>
                    <w:div w:id="1700011064">
                      <w:marLeft w:val="0"/>
                      <w:marRight w:val="0"/>
                      <w:marTop w:val="0"/>
                      <w:marBottom w:val="0"/>
                      <w:divBdr>
                        <w:top w:val="none" w:sz="0" w:space="0" w:color="auto"/>
                        <w:left w:val="none" w:sz="0" w:space="0" w:color="auto"/>
                        <w:bottom w:val="none" w:sz="0" w:space="0" w:color="auto"/>
                        <w:right w:val="none" w:sz="0" w:space="0" w:color="auto"/>
                      </w:divBdr>
                      <w:divsChild>
                        <w:div w:id="1637024087">
                          <w:marLeft w:val="0"/>
                          <w:marRight w:val="0"/>
                          <w:marTop w:val="0"/>
                          <w:marBottom w:val="0"/>
                          <w:divBdr>
                            <w:top w:val="none" w:sz="0" w:space="0" w:color="auto"/>
                            <w:left w:val="none" w:sz="0" w:space="0" w:color="auto"/>
                            <w:bottom w:val="none" w:sz="0" w:space="0" w:color="auto"/>
                            <w:right w:val="none" w:sz="0" w:space="0" w:color="auto"/>
                          </w:divBdr>
                          <w:divsChild>
                            <w:div w:id="1591694918">
                              <w:marLeft w:val="0"/>
                              <w:marRight w:val="0"/>
                              <w:marTop w:val="0"/>
                              <w:marBottom w:val="0"/>
                              <w:divBdr>
                                <w:top w:val="none" w:sz="0" w:space="0" w:color="auto"/>
                                <w:left w:val="none" w:sz="0" w:space="0" w:color="auto"/>
                                <w:bottom w:val="none" w:sz="0" w:space="0" w:color="auto"/>
                                <w:right w:val="none" w:sz="0" w:space="0" w:color="auto"/>
                              </w:divBdr>
                              <w:divsChild>
                                <w:div w:id="7577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323176">
      <w:bodyDiv w:val="1"/>
      <w:marLeft w:val="0"/>
      <w:marRight w:val="0"/>
      <w:marTop w:val="0"/>
      <w:marBottom w:val="0"/>
      <w:divBdr>
        <w:top w:val="none" w:sz="0" w:space="0" w:color="auto"/>
        <w:left w:val="none" w:sz="0" w:space="0" w:color="auto"/>
        <w:bottom w:val="none" w:sz="0" w:space="0" w:color="auto"/>
        <w:right w:val="none" w:sz="0" w:space="0" w:color="auto"/>
      </w:divBdr>
      <w:divsChild>
        <w:div w:id="229923363">
          <w:marLeft w:val="0"/>
          <w:marRight w:val="0"/>
          <w:marTop w:val="0"/>
          <w:marBottom w:val="0"/>
          <w:divBdr>
            <w:top w:val="none" w:sz="0" w:space="0" w:color="auto"/>
            <w:left w:val="none" w:sz="0" w:space="0" w:color="auto"/>
            <w:bottom w:val="none" w:sz="0" w:space="0" w:color="auto"/>
            <w:right w:val="none" w:sz="0" w:space="0" w:color="auto"/>
          </w:divBdr>
          <w:divsChild>
            <w:div w:id="350030235">
              <w:marLeft w:val="0"/>
              <w:marRight w:val="0"/>
              <w:marTop w:val="0"/>
              <w:marBottom w:val="0"/>
              <w:divBdr>
                <w:top w:val="none" w:sz="0" w:space="0" w:color="auto"/>
                <w:left w:val="none" w:sz="0" w:space="0" w:color="auto"/>
                <w:bottom w:val="none" w:sz="0" w:space="0" w:color="auto"/>
                <w:right w:val="none" w:sz="0" w:space="0" w:color="auto"/>
              </w:divBdr>
              <w:divsChild>
                <w:div w:id="1598100035">
                  <w:marLeft w:val="0"/>
                  <w:marRight w:val="0"/>
                  <w:marTop w:val="0"/>
                  <w:marBottom w:val="0"/>
                  <w:divBdr>
                    <w:top w:val="none" w:sz="0" w:space="0" w:color="auto"/>
                    <w:left w:val="none" w:sz="0" w:space="0" w:color="auto"/>
                    <w:bottom w:val="none" w:sz="0" w:space="0" w:color="auto"/>
                    <w:right w:val="none" w:sz="0" w:space="0" w:color="auto"/>
                  </w:divBdr>
                  <w:divsChild>
                    <w:div w:id="336428327">
                      <w:marLeft w:val="0"/>
                      <w:marRight w:val="0"/>
                      <w:marTop w:val="0"/>
                      <w:marBottom w:val="0"/>
                      <w:divBdr>
                        <w:top w:val="none" w:sz="0" w:space="0" w:color="auto"/>
                        <w:left w:val="none" w:sz="0" w:space="0" w:color="auto"/>
                        <w:bottom w:val="none" w:sz="0" w:space="0" w:color="auto"/>
                        <w:right w:val="none" w:sz="0" w:space="0" w:color="auto"/>
                      </w:divBdr>
                      <w:divsChild>
                        <w:div w:id="1069303406">
                          <w:marLeft w:val="0"/>
                          <w:marRight w:val="0"/>
                          <w:marTop w:val="0"/>
                          <w:marBottom w:val="0"/>
                          <w:divBdr>
                            <w:top w:val="none" w:sz="0" w:space="0" w:color="auto"/>
                            <w:left w:val="none" w:sz="0" w:space="0" w:color="auto"/>
                            <w:bottom w:val="none" w:sz="0" w:space="0" w:color="auto"/>
                            <w:right w:val="none" w:sz="0" w:space="0" w:color="auto"/>
                          </w:divBdr>
                          <w:divsChild>
                            <w:div w:id="631980535">
                              <w:marLeft w:val="0"/>
                              <w:marRight w:val="0"/>
                              <w:marTop w:val="0"/>
                              <w:marBottom w:val="0"/>
                              <w:divBdr>
                                <w:top w:val="none" w:sz="0" w:space="0" w:color="auto"/>
                                <w:left w:val="none" w:sz="0" w:space="0" w:color="auto"/>
                                <w:bottom w:val="none" w:sz="0" w:space="0" w:color="auto"/>
                                <w:right w:val="none" w:sz="0" w:space="0" w:color="auto"/>
                              </w:divBdr>
                              <w:divsChild>
                                <w:div w:id="18933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168655">
      <w:bodyDiv w:val="1"/>
      <w:marLeft w:val="0"/>
      <w:marRight w:val="0"/>
      <w:marTop w:val="0"/>
      <w:marBottom w:val="0"/>
      <w:divBdr>
        <w:top w:val="none" w:sz="0" w:space="0" w:color="auto"/>
        <w:left w:val="none" w:sz="0" w:space="0" w:color="auto"/>
        <w:bottom w:val="none" w:sz="0" w:space="0" w:color="auto"/>
        <w:right w:val="none" w:sz="0" w:space="0" w:color="auto"/>
      </w:divBdr>
      <w:divsChild>
        <w:div w:id="1485512236">
          <w:marLeft w:val="0"/>
          <w:marRight w:val="0"/>
          <w:marTop w:val="0"/>
          <w:marBottom w:val="0"/>
          <w:divBdr>
            <w:top w:val="none" w:sz="0" w:space="0" w:color="auto"/>
            <w:left w:val="none" w:sz="0" w:space="0" w:color="auto"/>
            <w:bottom w:val="none" w:sz="0" w:space="0" w:color="auto"/>
            <w:right w:val="none" w:sz="0" w:space="0" w:color="auto"/>
          </w:divBdr>
          <w:divsChild>
            <w:div w:id="65300102">
              <w:marLeft w:val="0"/>
              <w:marRight w:val="0"/>
              <w:marTop w:val="0"/>
              <w:marBottom w:val="0"/>
              <w:divBdr>
                <w:top w:val="none" w:sz="0" w:space="0" w:color="auto"/>
                <w:left w:val="none" w:sz="0" w:space="0" w:color="auto"/>
                <w:bottom w:val="none" w:sz="0" w:space="0" w:color="auto"/>
                <w:right w:val="none" w:sz="0" w:space="0" w:color="auto"/>
              </w:divBdr>
              <w:divsChild>
                <w:div w:id="116488247">
                  <w:marLeft w:val="0"/>
                  <w:marRight w:val="0"/>
                  <w:marTop w:val="0"/>
                  <w:marBottom w:val="0"/>
                  <w:divBdr>
                    <w:top w:val="none" w:sz="0" w:space="0" w:color="auto"/>
                    <w:left w:val="none" w:sz="0" w:space="0" w:color="auto"/>
                    <w:bottom w:val="none" w:sz="0" w:space="0" w:color="auto"/>
                    <w:right w:val="none" w:sz="0" w:space="0" w:color="auto"/>
                  </w:divBdr>
                  <w:divsChild>
                    <w:div w:id="123158005">
                      <w:marLeft w:val="0"/>
                      <w:marRight w:val="0"/>
                      <w:marTop w:val="0"/>
                      <w:marBottom w:val="0"/>
                      <w:divBdr>
                        <w:top w:val="none" w:sz="0" w:space="0" w:color="auto"/>
                        <w:left w:val="none" w:sz="0" w:space="0" w:color="auto"/>
                        <w:bottom w:val="none" w:sz="0" w:space="0" w:color="auto"/>
                        <w:right w:val="none" w:sz="0" w:space="0" w:color="auto"/>
                      </w:divBdr>
                      <w:divsChild>
                        <w:div w:id="678656572">
                          <w:marLeft w:val="0"/>
                          <w:marRight w:val="0"/>
                          <w:marTop w:val="0"/>
                          <w:marBottom w:val="0"/>
                          <w:divBdr>
                            <w:top w:val="none" w:sz="0" w:space="0" w:color="auto"/>
                            <w:left w:val="none" w:sz="0" w:space="0" w:color="auto"/>
                            <w:bottom w:val="none" w:sz="0" w:space="0" w:color="auto"/>
                            <w:right w:val="none" w:sz="0" w:space="0" w:color="auto"/>
                          </w:divBdr>
                          <w:divsChild>
                            <w:div w:id="2019892611">
                              <w:marLeft w:val="0"/>
                              <w:marRight w:val="0"/>
                              <w:marTop w:val="0"/>
                              <w:marBottom w:val="0"/>
                              <w:divBdr>
                                <w:top w:val="none" w:sz="0" w:space="0" w:color="auto"/>
                                <w:left w:val="none" w:sz="0" w:space="0" w:color="auto"/>
                                <w:bottom w:val="none" w:sz="0" w:space="0" w:color="auto"/>
                                <w:right w:val="none" w:sz="0" w:space="0" w:color="auto"/>
                              </w:divBdr>
                              <w:divsChild>
                                <w:div w:id="12094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760876">
      <w:bodyDiv w:val="1"/>
      <w:marLeft w:val="0"/>
      <w:marRight w:val="0"/>
      <w:marTop w:val="0"/>
      <w:marBottom w:val="0"/>
      <w:divBdr>
        <w:top w:val="none" w:sz="0" w:space="0" w:color="auto"/>
        <w:left w:val="none" w:sz="0" w:space="0" w:color="auto"/>
        <w:bottom w:val="none" w:sz="0" w:space="0" w:color="auto"/>
        <w:right w:val="none" w:sz="0" w:space="0" w:color="auto"/>
      </w:divBdr>
      <w:divsChild>
        <w:div w:id="287200559">
          <w:marLeft w:val="0"/>
          <w:marRight w:val="0"/>
          <w:marTop w:val="0"/>
          <w:marBottom w:val="0"/>
          <w:divBdr>
            <w:top w:val="none" w:sz="0" w:space="0" w:color="auto"/>
            <w:left w:val="none" w:sz="0" w:space="0" w:color="auto"/>
            <w:bottom w:val="none" w:sz="0" w:space="0" w:color="auto"/>
            <w:right w:val="none" w:sz="0" w:space="0" w:color="auto"/>
          </w:divBdr>
          <w:divsChild>
            <w:div w:id="1886604674">
              <w:marLeft w:val="0"/>
              <w:marRight w:val="0"/>
              <w:marTop w:val="0"/>
              <w:marBottom w:val="0"/>
              <w:divBdr>
                <w:top w:val="none" w:sz="0" w:space="0" w:color="auto"/>
                <w:left w:val="none" w:sz="0" w:space="0" w:color="auto"/>
                <w:bottom w:val="none" w:sz="0" w:space="0" w:color="auto"/>
                <w:right w:val="none" w:sz="0" w:space="0" w:color="auto"/>
              </w:divBdr>
              <w:divsChild>
                <w:div w:id="243563949">
                  <w:marLeft w:val="0"/>
                  <w:marRight w:val="0"/>
                  <w:marTop w:val="0"/>
                  <w:marBottom w:val="0"/>
                  <w:divBdr>
                    <w:top w:val="none" w:sz="0" w:space="0" w:color="auto"/>
                    <w:left w:val="none" w:sz="0" w:space="0" w:color="auto"/>
                    <w:bottom w:val="none" w:sz="0" w:space="0" w:color="auto"/>
                    <w:right w:val="none" w:sz="0" w:space="0" w:color="auto"/>
                  </w:divBdr>
                  <w:divsChild>
                    <w:div w:id="817453439">
                      <w:marLeft w:val="0"/>
                      <w:marRight w:val="0"/>
                      <w:marTop w:val="0"/>
                      <w:marBottom w:val="0"/>
                      <w:divBdr>
                        <w:top w:val="none" w:sz="0" w:space="0" w:color="auto"/>
                        <w:left w:val="none" w:sz="0" w:space="0" w:color="auto"/>
                        <w:bottom w:val="none" w:sz="0" w:space="0" w:color="auto"/>
                        <w:right w:val="none" w:sz="0" w:space="0" w:color="auto"/>
                      </w:divBdr>
                      <w:divsChild>
                        <w:div w:id="116027468">
                          <w:marLeft w:val="0"/>
                          <w:marRight w:val="0"/>
                          <w:marTop w:val="0"/>
                          <w:marBottom w:val="0"/>
                          <w:divBdr>
                            <w:top w:val="none" w:sz="0" w:space="0" w:color="auto"/>
                            <w:left w:val="none" w:sz="0" w:space="0" w:color="auto"/>
                            <w:bottom w:val="none" w:sz="0" w:space="0" w:color="auto"/>
                            <w:right w:val="none" w:sz="0" w:space="0" w:color="auto"/>
                          </w:divBdr>
                          <w:divsChild>
                            <w:div w:id="638532819">
                              <w:marLeft w:val="0"/>
                              <w:marRight w:val="0"/>
                              <w:marTop w:val="0"/>
                              <w:marBottom w:val="0"/>
                              <w:divBdr>
                                <w:top w:val="none" w:sz="0" w:space="0" w:color="auto"/>
                                <w:left w:val="none" w:sz="0" w:space="0" w:color="auto"/>
                                <w:bottom w:val="none" w:sz="0" w:space="0" w:color="auto"/>
                                <w:right w:val="none" w:sz="0" w:space="0" w:color="auto"/>
                              </w:divBdr>
                              <w:divsChild>
                                <w:div w:id="18981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856951">
      <w:bodyDiv w:val="1"/>
      <w:marLeft w:val="0"/>
      <w:marRight w:val="0"/>
      <w:marTop w:val="0"/>
      <w:marBottom w:val="0"/>
      <w:divBdr>
        <w:top w:val="none" w:sz="0" w:space="0" w:color="auto"/>
        <w:left w:val="none" w:sz="0" w:space="0" w:color="auto"/>
        <w:bottom w:val="none" w:sz="0" w:space="0" w:color="auto"/>
        <w:right w:val="none" w:sz="0" w:space="0" w:color="auto"/>
      </w:divBdr>
      <w:divsChild>
        <w:div w:id="1657879624">
          <w:marLeft w:val="0"/>
          <w:marRight w:val="0"/>
          <w:marTop w:val="0"/>
          <w:marBottom w:val="0"/>
          <w:divBdr>
            <w:top w:val="none" w:sz="0" w:space="0" w:color="auto"/>
            <w:left w:val="none" w:sz="0" w:space="0" w:color="auto"/>
            <w:bottom w:val="none" w:sz="0" w:space="0" w:color="auto"/>
            <w:right w:val="none" w:sz="0" w:space="0" w:color="auto"/>
          </w:divBdr>
          <w:divsChild>
            <w:div w:id="920061688">
              <w:marLeft w:val="0"/>
              <w:marRight w:val="0"/>
              <w:marTop w:val="0"/>
              <w:marBottom w:val="0"/>
              <w:divBdr>
                <w:top w:val="none" w:sz="0" w:space="0" w:color="auto"/>
                <w:left w:val="none" w:sz="0" w:space="0" w:color="auto"/>
                <w:bottom w:val="none" w:sz="0" w:space="0" w:color="auto"/>
                <w:right w:val="none" w:sz="0" w:space="0" w:color="auto"/>
              </w:divBdr>
              <w:divsChild>
                <w:div w:id="1931768418">
                  <w:marLeft w:val="0"/>
                  <w:marRight w:val="0"/>
                  <w:marTop w:val="0"/>
                  <w:marBottom w:val="0"/>
                  <w:divBdr>
                    <w:top w:val="none" w:sz="0" w:space="0" w:color="auto"/>
                    <w:left w:val="none" w:sz="0" w:space="0" w:color="auto"/>
                    <w:bottom w:val="none" w:sz="0" w:space="0" w:color="auto"/>
                    <w:right w:val="none" w:sz="0" w:space="0" w:color="auto"/>
                  </w:divBdr>
                  <w:divsChild>
                    <w:div w:id="861044184">
                      <w:marLeft w:val="0"/>
                      <w:marRight w:val="0"/>
                      <w:marTop w:val="0"/>
                      <w:marBottom w:val="0"/>
                      <w:divBdr>
                        <w:top w:val="none" w:sz="0" w:space="0" w:color="auto"/>
                        <w:left w:val="none" w:sz="0" w:space="0" w:color="auto"/>
                        <w:bottom w:val="none" w:sz="0" w:space="0" w:color="auto"/>
                        <w:right w:val="none" w:sz="0" w:space="0" w:color="auto"/>
                      </w:divBdr>
                      <w:divsChild>
                        <w:div w:id="396171580">
                          <w:marLeft w:val="0"/>
                          <w:marRight w:val="0"/>
                          <w:marTop w:val="0"/>
                          <w:marBottom w:val="0"/>
                          <w:divBdr>
                            <w:top w:val="none" w:sz="0" w:space="0" w:color="auto"/>
                            <w:left w:val="none" w:sz="0" w:space="0" w:color="auto"/>
                            <w:bottom w:val="none" w:sz="0" w:space="0" w:color="auto"/>
                            <w:right w:val="none" w:sz="0" w:space="0" w:color="auto"/>
                          </w:divBdr>
                          <w:divsChild>
                            <w:div w:id="1517691760">
                              <w:marLeft w:val="0"/>
                              <w:marRight w:val="0"/>
                              <w:marTop w:val="0"/>
                              <w:marBottom w:val="0"/>
                              <w:divBdr>
                                <w:top w:val="none" w:sz="0" w:space="0" w:color="auto"/>
                                <w:left w:val="none" w:sz="0" w:space="0" w:color="auto"/>
                                <w:bottom w:val="none" w:sz="0" w:space="0" w:color="auto"/>
                                <w:right w:val="none" w:sz="0" w:space="0" w:color="auto"/>
                              </w:divBdr>
                              <w:divsChild>
                                <w:div w:id="9280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5383018">
      <w:bodyDiv w:val="1"/>
      <w:marLeft w:val="0"/>
      <w:marRight w:val="0"/>
      <w:marTop w:val="0"/>
      <w:marBottom w:val="0"/>
      <w:divBdr>
        <w:top w:val="none" w:sz="0" w:space="0" w:color="auto"/>
        <w:left w:val="none" w:sz="0" w:space="0" w:color="auto"/>
        <w:bottom w:val="none" w:sz="0" w:space="0" w:color="auto"/>
        <w:right w:val="none" w:sz="0" w:space="0" w:color="auto"/>
      </w:divBdr>
      <w:divsChild>
        <w:div w:id="493642886">
          <w:marLeft w:val="0"/>
          <w:marRight w:val="0"/>
          <w:marTop w:val="0"/>
          <w:marBottom w:val="0"/>
          <w:divBdr>
            <w:top w:val="none" w:sz="0" w:space="0" w:color="auto"/>
            <w:left w:val="none" w:sz="0" w:space="0" w:color="auto"/>
            <w:bottom w:val="none" w:sz="0" w:space="0" w:color="auto"/>
            <w:right w:val="none" w:sz="0" w:space="0" w:color="auto"/>
          </w:divBdr>
          <w:divsChild>
            <w:div w:id="1937666967">
              <w:marLeft w:val="0"/>
              <w:marRight w:val="0"/>
              <w:marTop w:val="0"/>
              <w:marBottom w:val="0"/>
              <w:divBdr>
                <w:top w:val="none" w:sz="0" w:space="0" w:color="auto"/>
                <w:left w:val="none" w:sz="0" w:space="0" w:color="auto"/>
                <w:bottom w:val="none" w:sz="0" w:space="0" w:color="auto"/>
                <w:right w:val="none" w:sz="0" w:space="0" w:color="auto"/>
              </w:divBdr>
              <w:divsChild>
                <w:div w:id="1905947852">
                  <w:marLeft w:val="0"/>
                  <w:marRight w:val="0"/>
                  <w:marTop w:val="0"/>
                  <w:marBottom w:val="0"/>
                  <w:divBdr>
                    <w:top w:val="none" w:sz="0" w:space="0" w:color="auto"/>
                    <w:left w:val="none" w:sz="0" w:space="0" w:color="auto"/>
                    <w:bottom w:val="none" w:sz="0" w:space="0" w:color="auto"/>
                    <w:right w:val="none" w:sz="0" w:space="0" w:color="auto"/>
                  </w:divBdr>
                  <w:divsChild>
                    <w:div w:id="811412693">
                      <w:marLeft w:val="0"/>
                      <w:marRight w:val="0"/>
                      <w:marTop w:val="0"/>
                      <w:marBottom w:val="0"/>
                      <w:divBdr>
                        <w:top w:val="none" w:sz="0" w:space="0" w:color="auto"/>
                        <w:left w:val="none" w:sz="0" w:space="0" w:color="auto"/>
                        <w:bottom w:val="none" w:sz="0" w:space="0" w:color="auto"/>
                        <w:right w:val="none" w:sz="0" w:space="0" w:color="auto"/>
                      </w:divBdr>
                      <w:divsChild>
                        <w:div w:id="182281875">
                          <w:marLeft w:val="0"/>
                          <w:marRight w:val="0"/>
                          <w:marTop w:val="0"/>
                          <w:marBottom w:val="0"/>
                          <w:divBdr>
                            <w:top w:val="none" w:sz="0" w:space="0" w:color="auto"/>
                            <w:left w:val="none" w:sz="0" w:space="0" w:color="auto"/>
                            <w:bottom w:val="none" w:sz="0" w:space="0" w:color="auto"/>
                            <w:right w:val="none" w:sz="0" w:space="0" w:color="auto"/>
                          </w:divBdr>
                          <w:divsChild>
                            <w:div w:id="1209605256">
                              <w:marLeft w:val="0"/>
                              <w:marRight w:val="0"/>
                              <w:marTop w:val="0"/>
                              <w:marBottom w:val="0"/>
                              <w:divBdr>
                                <w:top w:val="none" w:sz="0" w:space="0" w:color="auto"/>
                                <w:left w:val="none" w:sz="0" w:space="0" w:color="auto"/>
                                <w:bottom w:val="none" w:sz="0" w:space="0" w:color="auto"/>
                                <w:right w:val="none" w:sz="0" w:space="0" w:color="auto"/>
                              </w:divBdr>
                              <w:divsChild>
                                <w:div w:id="9503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112582">
      <w:bodyDiv w:val="1"/>
      <w:marLeft w:val="0"/>
      <w:marRight w:val="0"/>
      <w:marTop w:val="0"/>
      <w:marBottom w:val="0"/>
      <w:divBdr>
        <w:top w:val="none" w:sz="0" w:space="0" w:color="auto"/>
        <w:left w:val="none" w:sz="0" w:space="0" w:color="auto"/>
        <w:bottom w:val="none" w:sz="0" w:space="0" w:color="auto"/>
        <w:right w:val="none" w:sz="0" w:space="0" w:color="auto"/>
      </w:divBdr>
      <w:divsChild>
        <w:div w:id="1132600016">
          <w:marLeft w:val="0"/>
          <w:marRight w:val="0"/>
          <w:marTop w:val="0"/>
          <w:marBottom w:val="0"/>
          <w:divBdr>
            <w:top w:val="none" w:sz="0" w:space="0" w:color="auto"/>
            <w:left w:val="none" w:sz="0" w:space="0" w:color="auto"/>
            <w:bottom w:val="none" w:sz="0" w:space="0" w:color="auto"/>
            <w:right w:val="none" w:sz="0" w:space="0" w:color="auto"/>
          </w:divBdr>
          <w:divsChild>
            <w:div w:id="689063596">
              <w:marLeft w:val="0"/>
              <w:marRight w:val="0"/>
              <w:marTop w:val="0"/>
              <w:marBottom w:val="0"/>
              <w:divBdr>
                <w:top w:val="none" w:sz="0" w:space="0" w:color="auto"/>
                <w:left w:val="none" w:sz="0" w:space="0" w:color="auto"/>
                <w:bottom w:val="none" w:sz="0" w:space="0" w:color="auto"/>
                <w:right w:val="none" w:sz="0" w:space="0" w:color="auto"/>
              </w:divBdr>
              <w:divsChild>
                <w:div w:id="851450693">
                  <w:marLeft w:val="0"/>
                  <w:marRight w:val="0"/>
                  <w:marTop w:val="0"/>
                  <w:marBottom w:val="0"/>
                  <w:divBdr>
                    <w:top w:val="none" w:sz="0" w:space="0" w:color="auto"/>
                    <w:left w:val="none" w:sz="0" w:space="0" w:color="auto"/>
                    <w:bottom w:val="none" w:sz="0" w:space="0" w:color="auto"/>
                    <w:right w:val="none" w:sz="0" w:space="0" w:color="auto"/>
                  </w:divBdr>
                  <w:divsChild>
                    <w:div w:id="523904547">
                      <w:marLeft w:val="0"/>
                      <w:marRight w:val="0"/>
                      <w:marTop w:val="0"/>
                      <w:marBottom w:val="0"/>
                      <w:divBdr>
                        <w:top w:val="none" w:sz="0" w:space="0" w:color="auto"/>
                        <w:left w:val="none" w:sz="0" w:space="0" w:color="auto"/>
                        <w:bottom w:val="none" w:sz="0" w:space="0" w:color="auto"/>
                        <w:right w:val="none" w:sz="0" w:space="0" w:color="auto"/>
                      </w:divBdr>
                      <w:divsChild>
                        <w:div w:id="1474060265">
                          <w:marLeft w:val="0"/>
                          <w:marRight w:val="0"/>
                          <w:marTop w:val="0"/>
                          <w:marBottom w:val="0"/>
                          <w:divBdr>
                            <w:top w:val="none" w:sz="0" w:space="0" w:color="auto"/>
                            <w:left w:val="none" w:sz="0" w:space="0" w:color="auto"/>
                            <w:bottom w:val="none" w:sz="0" w:space="0" w:color="auto"/>
                            <w:right w:val="none" w:sz="0" w:space="0" w:color="auto"/>
                          </w:divBdr>
                          <w:divsChild>
                            <w:div w:id="2097170456">
                              <w:marLeft w:val="0"/>
                              <w:marRight w:val="0"/>
                              <w:marTop w:val="0"/>
                              <w:marBottom w:val="0"/>
                              <w:divBdr>
                                <w:top w:val="none" w:sz="0" w:space="0" w:color="auto"/>
                                <w:left w:val="none" w:sz="0" w:space="0" w:color="auto"/>
                                <w:bottom w:val="none" w:sz="0" w:space="0" w:color="auto"/>
                                <w:right w:val="none" w:sz="0" w:space="0" w:color="auto"/>
                              </w:divBdr>
                              <w:divsChild>
                                <w:div w:id="18134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496028">
      <w:bodyDiv w:val="1"/>
      <w:marLeft w:val="0"/>
      <w:marRight w:val="0"/>
      <w:marTop w:val="0"/>
      <w:marBottom w:val="0"/>
      <w:divBdr>
        <w:top w:val="none" w:sz="0" w:space="0" w:color="auto"/>
        <w:left w:val="none" w:sz="0" w:space="0" w:color="auto"/>
        <w:bottom w:val="none" w:sz="0" w:space="0" w:color="auto"/>
        <w:right w:val="none" w:sz="0" w:space="0" w:color="auto"/>
      </w:divBdr>
      <w:divsChild>
        <w:div w:id="1044989431">
          <w:marLeft w:val="0"/>
          <w:marRight w:val="0"/>
          <w:marTop w:val="0"/>
          <w:marBottom w:val="0"/>
          <w:divBdr>
            <w:top w:val="none" w:sz="0" w:space="0" w:color="auto"/>
            <w:left w:val="none" w:sz="0" w:space="0" w:color="auto"/>
            <w:bottom w:val="none" w:sz="0" w:space="0" w:color="auto"/>
            <w:right w:val="none" w:sz="0" w:space="0" w:color="auto"/>
          </w:divBdr>
          <w:divsChild>
            <w:div w:id="1951082010">
              <w:marLeft w:val="0"/>
              <w:marRight w:val="0"/>
              <w:marTop w:val="0"/>
              <w:marBottom w:val="0"/>
              <w:divBdr>
                <w:top w:val="none" w:sz="0" w:space="0" w:color="auto"/>
                <w:left w:val="none" w:sz="0" w:space="0" w:color="auto"/>
                <w:bottom w:val="none" w:sz="0" w:space="0" w:color="auto"/>
                <w:right w:val="none" w:sz="0" w:space="0" w:color="auto"/>
              </w:divBdr>
              <w:divsChild>
                <w:div w:id="423763836">
                  <w:marLeft w:val="0"/>
                  <w:marRight w:val="0"/>
                  <w:marTop w:val="0"/>
                  <w:marBottom w:val="0"/>
                  <w:divBdr>
                    <w:top w:val="none" w:sz="0" w:space="0" w:color="auto"/>
                    <w:left w:val="none" w:sz="0" w:space="0" w:color="auto"/>
                    <w:bottom w:val="none" w:sz="0" w:space="0" w:color="auto"/>
                    <w:right w:val="none" w:sz="0" w:space="0" w:color="auto"/>
                  </w:divBdr>
                  <w:divsChild>
                    <w:div w:id="1645155573">
                      <w:marLeft w:val="0"/>
                      <w:marRight w:val="0"/>
                      <w:marTop w:val="0"/>
                      <w:marBottom w:val="0"/>
                      <w:divBdr>
                        <w:top w:val="none" w:sz="0" w:space="0" w:color="auto"/>
                        <w:left w:val="none" w:sz="0" w:space="0" w:color="auto"/>
                        <w:bottom w:val="none" w:sz="0" w:space="0" w:color="auto"/>
                        <w:right w:val="none" w:sz="0" w:space="0" w:color="auto"/>
                      </w:divBdr>
                      <w:divsChild>
                        <w:div w:id="2103985216">
                          <w:marLeft w:val="0"/>
                          <w:marRight w:val="0"/>
                          <w:marTop w:val="0"/>
                          <w:marBottom w:val="0"/>
                          <w:divBdr>
                            <w:top w:val="none" w:sz="0" w:space="0" w:color="auto"/>
                            <w:left w:val="none" w:sz="0" w:space="0" w:color="auto"/>
                            <w:bottom w:val="none" w:sz="0" w:space="0" w:color="auto"/>
                            <w:right w:val="none" w:sz="0" w:space="0" w:color="auto"/>
                          </w:divBdr>
                          <w:divsChild>
                            <w:div w:id="1936939181">
                              <w:marLeft w:val="0"/>
                              <w:marRight w:val="0"/>
                              <w:marTop w:val="0"/>
                              <w:marBottom w:val="0"/>
                              <w:divBdr>
                                <w:top w:val="none" w:sz="0" w:space="0" w:color="auto"/>
                                <w:left w:val="none" w:sz="0" w:space="0" w:color="auto"/>
                                <w:bottom w:val="none" w:sz="0" w:space="0" w:color="auto"/>
                                <w:right w:val="none" w:sz="0" w:space="0" w:color="auto"/>
                              </w:divBdr>
                              <w:divsChild>
                                <w:div w:id="9232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255000">
      <w:bodyDiv w:val="1"/>
      <w:marLeft w:val="0"/>
      <w:marRight w:val="0"/>
      <w:marTop w:val="0"/>
      <w:marBottom w:val="0"/>
      <w:divBdr>
        <w:top w:val="none" w:sz="0" w:space="0" w:color="auto"/>
        <w:left w:val="none" w:sz="0" w:space="0" w:color="auto"/>
        <w:bottom w:val="none" w:sz="0" w:space="0" w:color="auto"/>
        <w:right w:val="none" w:sz="0" w:space="0" w:color="auto"/>
      </w:divBdr>
      <w:divsChild>
        <w:div w:id="1941181465">
          <w:marLeft w:val="0"/>
          <w:marRight w:val="0"/>
          <w:marTop w:val="0"/>
          <w:marBottom w:val="0"/>
          <w:divBdr>
            <w:top w:val="none" w:sz="0" w:space="0" w:color="auto"/>
            <w:left w:val="none" w:sz="0" w:space="0" w:color="auto"/>
            <w:bottom w:val="none" w:sz="0" w:space="0" w:color="auto"/>
            <w:right w:val="none" w:sz="0" w:space="0" w:color="auto"/>
          </w:divBdr>
          <w:divsChild>
            <w:div w:id="107440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0265">
      <w:bodyDiv w:val="1"/>
      <w:marLeft w:val="0"/>
      <w:marRight w:val="0"/>
      <w:marTop w:val="0"/>
      <w:marBottom w:val="0"/>
      <w:divBdr>
        <w:top w:val="none" w:sz="0" w:space="0" w:color="auto"/>
        <w:left w:val="none" w:sz="0" w:space="0" w:color="auto"/>
        <w:bottom w:val="none" w:sz="0" w:space="0" w:color="auto"/>
        <w:right w:val="none" w:sz="0" w:space="0" w:color="auto"/>
      </w:divBdr>
      <w:divsChild>
        <w:div w:id="186213851">
          <w:marLeft w:val="0"/>
          <w:marRight w:val="0"/>
          <w:marTop w:val="0"/>
          <w:marBottom w:val="0"/>
          <w:divBdr>
            <w:top w:val="none" w:sz="0" w:space="0" w:color="auto"/>
            <w:left w:val="none" w:sz="0" w:space="0" w:color="auto"/>
            <w:bottom w:val="none" w:sz="0" w:space="0" w:color="auto"/>
            <w:right w:val="none" w:sz="0" w:space="0" w:color="auto"/>
          </w:divBdr>
          <w:divsChild>
            <w:div w:id="348601589">
              <w:marLeft w:val="0"/>
              <w:marRight w:val="0"/>
              <w:marTop w:val="0"/>
              <w:marBottom w:val="0"/>
              <w:divBdr>
                <w:top w:val="none" w:sz="0" w:space="0" w:color="auto"/>
                <w:left w:val="none" w:sz="0" w:space="0" w:color="auto"/>
                <w:bottom w:val="none" w:sz="0" w:space="0" w:color="auto"/>
                <w:right w:val="none" w:sz="0" w:space="0" w:color="auto"/>
              </w:divBdr>
              <w:divsChild>
                <w:div w:id="929696559">
                  <w:marLeft w:val="0"/>
                  <w:marRight w:val="0"/>
                  <w:marTop w:val="0"/>
                  <w:marBottom w:val="0"/>
                  <w:divBdr>
                    <w:top w:val="none" w:sz="0" w:space="0" w:color="auto"/>
                    <w:left w:val="none" w:sz="0" w:space="0" w:color="auto"/>
                    <w:bottom w:val="none" w:sz="0" w:space="0" w:color="auto"/>
                    <w:right w:val="none" w:sz="0" w:space="0" w:color="auto"/>
                  </w:divBdr>
                  <w:divsChild>
                    <w:div w:id="908225865">
                      <w:marLeft w:val="0"/>
                      <w:marRight w:val="0"/>
                      <w:marTop w:val="0"/>
                      <w:marBottom w:val="0"/>
                      <w:divBdr>
                        <w:top w:val="none" w:sz="0" w:space="0" w:color="auto"/>
                        <w:left w:val="none" w:sz="0" w:space="0" w:color="auto"/>
                        <w:bottom w:val="none" w:sz="0" w:space="0" w:color="auto"/>
                        <w:right w:val="none" w:sz="0" w:space="0" w:color="auto"/>
                      </w:divBdr>
                      <w:divsChild>
                        <w:div w:id="386029512">
                          <w:marLeft w:val="0"/>
                          <w:marRight w:val="0"/>
                          <w:marTop w:val="0"/>
                          <w:marBottom w:val="0"/>
                          <w:divBdr>
                            <w:top w:val="none" w:sz="0" w:space="0" w:color="auto"/>
                            <w:left w:val="none" w:sz="0" w:space="0" w:color="auto"/>
                            <w:bottom w:val="none" w:sz="0" w:space="0" w:color="auto"/>
                            <w:right w:val="none" w:sz="0" w:space="0" w:color="auto"/>
                          </w:divBdr>
                          <w:divsChild>
                            <w:div w:id="1850751204">
                              <w:marLeft w:val="0"/>
                              <w:marRight w:val="0"/>
                              <w:marTop w:val="0"/>
                              <w:marBottom w:val="0"/>
                              <w:divBdr>
                                <w:top w:val="none" w:sz="0" w:space="0" w:color="auto"/>
                                <w:left w:val="none" w:sz="0" w:space="0" w:color="auto"/>
                                <w:bottom w:val="none" w:sz="0" w:space="0" w:color="auto"/>
                                <w:right w:val="none" w:sz="0" w:space="0" w:color="auto"/>
                              </w:divBdr>
                              <w:divsChild>
                                <w:div w:id="3274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248127">
      <w:bodyDiv w:val="1"/>
      <w:marLeft w:val="0"/>
      <w:marRight w:val="0"/>
      <w:marTop w:val="0"/>
      <w:marBottom w:val="0"/>
      <w:divBdr>
        <w:top w:val="none" w:sz="0" w:space="0" w:color="auto"/>
        <w:left w:val="none" w:sz="0" w:space="0" w:color="auto"/>
        <w:bottom w:val="none" w:sz="0" w:space="0" w:color="auto"/>
        <w:right w:val="none" w:sz="0" w:space="0" w:color="auto"/>
      </w:divBdr>
      <w:divsChild>
        <w:div w:id="2030984606">
          <w:marLeft w:val="0"/>
          <w:marRight w:val="0"/>
          <w:marTop w:val="0"/>
          <w:marBottom w:val="0"/>
          <w:divBdr>
            <w:top w:val="none" w:sz="0" w:space="0" w:color="auto"/>
            <w:left w:val="none" w:sz="0" w:space="0" w:color="auto"/>
            <w:bottom w:val="none" w:sz="0" w:space="0" w:color="auto"/>
            <w:right w:val="none" w:sz="0" w:space="0" w:color="auto"/>
          </w:divBdr>
          <w:divsChild>
            <w:div w:id="565720761">
              <w:marLeft w:val="0"/>
              <w:marRight w:val="0"/>
              <w:marTop w:val="0"/>
              <w:marBottom w:val="0"/>
              <w:divBdr>
                <w:top w:val="none" w:sz="0" w:space="0" w:color="auto"/>
                <w:left w:val="none" w:sz="0" w:space="0" w:color="auto"/>
                <w:bottom w:val="none" w:sz="0" w:space="0" w:color="auto"/>
                <w:right w:val="none" w:sz="0" w:space="0" w:color="auto"/>
              </w:divBdr>
              <w:divsChild>
                <w:div w:id="1416630768">
                  <w:marLeft w:val="0"/>
                  <w:marRight w:val="0"/>
                  <w:marTop w:val="0"/>
                  <w:marBottom w:val="0"/>
                  <w:divBdr>
                    <w:top w:val="none" w:sz="0" w:space="0" w:color="auto"/>
                    <w:left w:val="none" w:sz="0" w:space="0" w:color="auto"/>
                    <w:bottom w:val="none" w:sz="0" w:space="0" w:color="auto"/>
                    <w:right w:val="none" w:sz="0" w:space="0" w:color="auto"/>
                  </w:divBdr>
                  <w:divsChild>
                    <w:div w:id="1378091380">
                      <w:marLeft w:val="0"/>
                      <w:marRight w:val="0"/>
                      <w:marTop w:val="0"/>
                      <w:marBottom w:val="0"/>
                      <w:divBdr>
                        <w:top w:val="none" w:sz="0" w:space="0" w:color="auto"/>
                        <w:left w:val="none" w:sz="0" w:space="0" w:color="auto"/>
                        <w:bottom w:val="none" w:sz="0" w:space="0" w:color="auto"/>
                        <w:right w:val="none" w:sz="0" w:space="0" w:color="auto"/>
                      </w:divBdr>
                      <w:divsChild>
                        <w:div w:id="1409382734">
                          <w:marLeft w:val="0"/>
                          <w:marRight w:val="0"/>
                          <w:marTop w:val="0"/>
                          <w:marBottom w:val="0"/>
                          <w:divBdr>
                            <w:top w:val="none" w:sz="0" w:space="0" w:color="auto"/>
                            <w:left w:val="none" w:sz="0" w:space="0" w:color="auto"/>
                            <w:bottom w:val="none" w:sz="0" w:space="0" w:color="auto"/>
                            <w:right w:val="none" w:sz="0" w:space="0" w:color="auto"/>
                          </w:divBdr>
                          <w:divsChild>
                            <w:div w:id="372927474">
                              <w:marLeft w:val="0"/>
                              <w:marRight w:val="0"/>
                              <w:marTop w:val="0"/>
                              <w:marBottom w:val="0"/>
                              <w:divBdr>
                                <w:top w:val="none" w:sz="0" w:space="0" w:color="auto"/>
                                <w:left w:val="none" w:sz="0" w:space="0" w:color="auto"/>
                                <w:bottom w:val="none" w:sz="0" w:space="0" w:color="auto"/>
                                <w:right w:val="none" w:sz="0" w:space="0" w:color="auto"/>
                              </w:divBdr>
                              <w:divsChild>
                                <w:div w:id="202632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6636902">
      <w:bodyDiv w:val="1"/>
      <w:marLeft w:val="0"/>
      <w:marRight w:val="0"/>
      <w:marTop w:val="0"/>
      <w:marBottom w:val="0"/>
      <w:divBdr>
        <w:top w:val="none" w:sz="0" w:space="0" w:color="auto"/>
        <w:left w:val="none" w:sz="0" w:space="0" w:color="auto"/>
        <w:bottom w:val="none" w:sz="0" w:space="0" w:color="auto"/>
        <w:right w:val="none" w:sz="0" w:space="0" w:color="auto"/>
      </w:divBdr>
      <w:divsChild>
        <w:div w:id="517699246">
          <w:marLeft w:val="0"/>
          <w:marRight w:val="0"/>
          <w:marTop w:val="0"/>
          <w:marBottom w:val="0"/>
          <w:divBdr>
            <w:top w:val="none" w:sz="0" w:space="0" w:color="auto"/>
            <w:left w:val="none" w:sz="0" w:space="0" w:color="auto"/>
            <w:bottom w:val="none" w:sz="0" w:space="0" w:color="auto"/>
            <w:right w:val="none" w:sz="0" w:space="0" w:color="auto"/>
          </w:divBdr>
          <w:divsChild>
            <w:div w:id="1101101212">
              <w:marLeft w:val="0"/>
              <w:marRight w:val="0"/>
              <w:marTop w:val="0"/>
              <w:marBottom w:val="0"/>
              <w:divBdr>
                <w:top w:val="none" w:sz="0" w:space="0" w:color="auto"/>
                <w:left w:val="none" w:sz="0" w:space="0" w:color="auto"/>
                <w:bottom w:val="none" w:sz="0" w:space="0" w:color="auto"/>
                <w:right w:val="none" w:sz="0" w:space="0" w:color="auto"/>
              </w:divBdr>
              <w:divsChild>
                <w:div w:id="2008513343">
                  <w:marLeft w:val="0"/>
                  <w:marRight w:val="0"/>
                  <w:marTop w:val="0"/>
                  <w:marBottom w:val="0"/>
                  <w:divBdr>
                    <w:top w:val="none" w:sz="0" w:space="0" w:color="auto"/>
                    <w:left w:val="none" w:sz="0" w:space="0" w:color="auto"/>
                    <w:bottom w:val="none" w:sz="0" w:space="0" w:color="auto"/>
                    <w:right w:val="none" w:sz="0" w:space="0" w:color="auto"/>
                  </w:divBdr>
                  <w:divsChild>
                    <w:div w:id="1555189952">
                      <w:marLeft w:val="0"/>
                      <w:marRight w:val="0"/>
                      <w:marTop w:val="0"/>
                      <w:marBottom w:val="0"/>
                      <w:divBdr>
                        <w:top w:val="none" w:sz="0" w:space="0" w:color="auto"/>
                        <w:left w:val="none" w:sz="0" w:space="0" w:color="auto"/>
                        <w:bottom w:val="none" w:sz="0" w:space="0" w:color="auto"/>
                        <w:right w:val="none" w:sz="0" w:space="0" w:color="auto"/>
                      </w:divBdr>
                      <w:divsChild>
                        <w:div w:id="1213538559">
                          <w:marLeft w:val="0"/>
                          <w:marRight w:val="0"/>
                          <w:marTop w:val="0"/>
                          <w:marBottom w:val="0"/>
                          <w:divBdr>
                            <w:top w:val="none" w:sz="0" w:space="0" w:color="auto"/>
                            <w:left w:val="none" w:sz="0" w:space="0" w:color="auto"/>
                            <w:bottom w:val="none" w:sz="0" w:space="0" w:color="auto"/>
                            <w:right w:val="none" w:sz="0" w:space="0" w:color="auto"/>
                          </w:divBdr>
                          <w:divsChild>
                            <w:div w:id="1216308306">
                              <w:marLeft w:val="0"/>
                              <w:marRight w:val="0"/>
                              <w:marTop w:val="0"/>
                              <w:marBottom w:val="0"/>
                              <w:divBdr>
                                <w:top w:val="none" w:sz="0" w:space="0" w:color="auto"/>
                                <w:left w:val="none" w:sz="0" w:space="0" w:color="auto"/>
                                <w:bottom w:val="none" w:sz="0" w:space="0" w:color="auto"/>
                                <w:right w:val="none" w:sz="0" w:space="0" w:color="auto"/>
                              </w:divBdr>
                              <w:divsChild>
                                <w:div w:id="4564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184454">
      <w:bodyDiv w:val="1"/>
      <w:marLeft w:val="0"/>
      <w:marRight w:val="0"/>
      <w:marTop w:val="0"/>
      <w:marBottom w:val="0"/>
      <w:divBdr>
        <w:top w:val="none" w:sz="0" w:space="0" w:color="auto"/>
        <w:left w:val="none" w:sz="0" w:space="0" w:color="auto"/>
        <w:bottom w:val="none" w:sz="0" w:space="0" w:color="auto"/>
        <w:right w:val="none" w:sz="0" w:space="0" w:color="auto"/>
      </w:divBdr>
      <w:divsChild>
        <w:div w:id="1106122838">
          <w:marLeft w:val="0"/>
          <w:marRight w:val="0"/>
          <w:marTop w:val="0"/>
          <w:marBottom w:val="0"/>
          <w:divBdr>
            <w:top w:val="none" w:sz="0" w:space="0" w:color="auto"/>
            <w:left w:val="none" w:sz="0" w:space="0" w:color="auto"/>
            <w:bottom w:val="none" w:sz="0" w:space="0" w:color="auto"/>
            <w:right w:val="none" w:sz="0" w:space="0" w:color="auto"/>
          </w:divBdr>
          <w:divsChild>
            <w:div w:id="893659611">
              <w:marLeft w:val="0"/>
              <w:marRight w:val="0"/>
              <w:marTop w:val="0"/>
              <w:marBottom w:val="0"/>
              <w:divBdr>
                <w:top w:val="none" w:sz="0" w:space="0" w:color="auto"/>
                <w:left w:val="none" w:sz="0" w:space="0" w:color="auto"/>
                <w:bottom w:val="none" w:sz="0" w:space="0" w:color="auto"/>
                <w:right w:val="none" w:sz="0" w:space="0" w:color="auto"/>
              </w:divBdr>
              <w:divsChild>
                <w:div w:id="1632468902">
                  <w:marLeft w:val="0"/>
                  <w:marRight w:val="0"/>
                  <w:marTop w:val="0"/>
                  <w:marBottom w:val="0"/>
                  <w:divBdr>
                    <w:top w:val="none" w:sz="0" w:space="0" w:color="auto"/>
                    <w:left w:val="none" w:sz="0" w:space="0" w:color="auto"/>
                    <w:bottom w:val="none" w:sz="0" w:space="0" w:color="auto"/>
                    <w:right w:val="none" w:sz="0" w:space="0" w:color="auto"/>
                  </w:divBdr>
                  <w:divsChild>
                    <w:div w:id="2078164229">
                      <w:marLeft w:val="0"/>
                      <w:marRight w:val="0"/>
                      <w:marTop w:val="0"/>
                      <w:marBottom w:val="0"/>
                      <w:divBdr>
                        <w:top w:val="none" w:sz="0" w:space="0" w:color="auto"/>
                        <w:left w:val="none" w:sz="0" w:space="0" w:color="auto"/>
                        <w:bottom w:val="none" w:sz="0" w:space="0" w:color="auto"/>
                        <w:right w:val="none" w:sz="0" w:space="0" w:color="auto"/>
                      </w:divBdr>
                      <w:divsChild>
                        <w:div w:id="573245233">
                          <w:marLeft w:val="0"/>
                          <w:marRight w:val="0"/>
                          <w:marTop w:val="0"/>
                          <w:marBottom w:val="0"/>
                          <w:divBdr>
                            <w:top w:val="none" w:sz="0" w:space="0" w:color="auto"/>
                            <w:left w:val="none" w:sz="0" w:space="0" w:color="auto"/>
                            <w:bottom w:val="none" w:sz="0" w:space="0" w:color="auto"/>
                            <w:right w:val="none" w:sz="0" w:space="0" w:color="auto"/>
                          </w:divBdr>
                          <w:divsChild>
                            <w:div w:id="1470902126">
                              <w:marLeft w:val="0"/>
                              <w:marRight w:val="0"/>
                              <w:marTop w:val="0"/>
                              <w:marBottom w:val="0"/>
                              <w:divBdr>
                                <w:top w:val="none" w:sz="0" w:space="0" w:color="auto"/>
                                <w:left w:val="none" w:sz="0" w:space="0" w:color="auto"/>
                                <w:bottom w:val="none" w:sz="0" w:space="0" w:color="auto"/>
                                <w:right w:val="none" w:sz="0" w:space="0" w:color="auto"/>
                              </w:divBdr>
                              <w:divsChild>
                                <w:div w:id="12930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57887">
      <w:bodyDiv w:val="1"/>
      <w:marLeft w:val="0"/>
      <w:marRight w:val="0"/>
      <w:marTop w:val="0"/>
      <w:marBottom w:val="0"/>
      <w:divBdr>
        <w:top w:val="none" w:sz="0" w:space="0" w:color="auto"/>
        <w:left w:val="none" w:sz="0" w:space="0" w:color="auto"/>
        <w:bottom w:val="none" w:sz="0" w:space="0" w:color="auto"/>
        <w:right w:val="none" w:sz="0" w:space="0" w:color="auto"/>
      </w:divBdr>
      <w:divsChild>
        <w:div w:id="503979034">
          <w:marLeft w:val="0"/>
          <w:marRight w:val="0"/>
          <w:marTop w:val="0"/>
          <w:marBottom w:val="0"/>
          <w:divBdr>
            <w:top w:val="none" w:sz="0" w:space="0" w:color="auto"/>
            <w:left w:val="none" w:sz="0" w:space="0" w:color="auto"/>
            <w:bottom w:val="none" w:sz="0" w:space="0" w:color="auto"/>
            <w:right w:val="none" w:sz="0" w:space="0" w:color="auto"/>
          </w:divBdr>
          <w:divsChild>
            <w:div w:id="45228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3602">
      <w:bodyDiv w:val="1"/>
      <w:marLeft w:val="0"/>
      <w:marRight w:val="0"/>
      <w:marTop w:val="0"/>
      <w:marBottom w:val="0"/>
      <w:divBdr>
        <w:top w:val="none" w:sz="0" w:space="0" w:color="auto"/>
        <w:left w:val="none" w:sz="0" w:space="0" w:color="auto"/>
        <w:bottom w:val="none" w:sz="0" w:space="0" w:color="auto"/>
        <w:right w:val="none" w:sz="0" w:space="0" w:color="auto"/>
      </w:divBdr>
      <w:divsChild>
        <w:div w:id="557134606">
          <w:marLeft w:val="0"/>
          <w:marRight w:val="0"/>
          <w:marTop w:val="0"/>
          <w:marBottom w:val="0"/>
          <w:divBdr>
            <w:top w:val="none" w:sz="0" w:space="0" w:color="auto"/>
            <w:left w:val="none" w:sz="0" w:space="0" w:color="auto"/>
            <w:bottom w:val="none" w:sz="0" w:space="0" w:color="auto"/>
            <w:right w:val="none" w:sz="0" w:space="0" w:color="auto"/>
          </w:divBdr>
          <w:divsChild>
            <w:div w:id="10451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294">
      <w:bodyDiv w:val="1"/>
      <w:marLeft w:val="0"/>
      <w:marRight w:val="0"/>
      <w:marTop w:val="0"/>
      <w:marBottom w:val="0"/>
      <w:divBdr>
        <w:top w:val="none" w:sz="0" w:space="0" w:color="auto"/>
        <w:left w:val="none" w:sz="0" w:space="0" w:color="auto"/>
        <w:bottom w:val="none" w:sz="0" w:space="0" w:color="auto"/>
        <w:right w:val="none" w:sz="0" w:space="0" w:color="auto"/>
      </w:divBdr>
      <w:divsChild>
        <w:div w:id="2128624909">
          <w:marLeft w:val="0"/>
          <w:marRight w:val="0"/>
          <w:marTop w:val="0"/>
          <w:marBottom w:val="0"/>
          <w:divBdr>
            <w:top w:val="none" w:sz="0" w:space="0" w:color="auto"/>
            <w:left w:val="none" w:sz="0" w:space="0" w:color="auto"/>
            <w:bottom w:val="none" w:sz="0" w:space="0" w:color="auto"/>
            <w:right w:val="none" w:sz="0" w:space="0" w:color="auto"/>
          </w:divBdr>
          <w:divsChild>
            <w:div w:id="267592072">
              <w:marLeft w:val="0"/>
              <w:marRight w:val="0"/>
              <w:marTop w:val="0"/>
              <w:marBottom w:val="0"/>
              <w:divBdr>
                <w:top w:val="none" w:sz="0" w:space="0" w:color="auto"/>
                <w:left w:val="none" w:sz="0" w:space="0" w:color="auto"/>
                <w:bottom w:val="none" w:sz="0" w:space="0" w:color="auto"/>
                <w:right w:val="none" w:sz="0" w:space="0" w:color="auto"/>
              </w:divBdr>
              <w:divsChild>
                <w:div w:id="646319949">
                  <w:marLeft w:val="0"/>
                  <w:marRight w:val="0"/>
                  <w:marTop w:val="0"/>
                  <w:marBottom w:val="0"/>
                  <w:divBdr>
                    <w:top w:val="none" w:sz="0" w:space="0" w:color="auto"/>
                    <w:left w:val="none" w:sz="0" w:space="0" w:color="auto"/>
                    <w:bottom w:val="none" w:sz="0" w:space="0" w:color="auto"/>
                    <w:right w:val="none" w:sz="0" w:space="0" w:color="auto"/>
                  </w:divBdr>
                  <w:divsChild>
                    <w:div w:id="1561287517">
                      <w:marLeft w:val="0"/>
                      <w:marRight w:val="0"/>
                      <w:marTop w:val="0"/>
                      <w:marBottom w:val="0"/>
                      <w:divBdr>
                        <w:top w:val="none" w:sz="0" w:space="0" w:color="auto"/>
                        <w:left w:val="none" w:sz="0" w:space="0" w:color="auto"/>
                        <w:bottom w:val="none" w:sz="0" w:space="0" w:color="auto"/>
                        <w:right w:val="none" w:sz="0" w:space="0" w:color="auto"/>
                      </w:divBdr>
                      <w:divsChild>
                        <w:div w:id="264387794">
                          <w:marLeft w:val="0"/>
                          <w:marRight w:val="0"/>
                          <w:marTop w:val="0"/>
                          <w:marBottom w:val="0"/>
                          <w:divBdr>
                            <w:top w:val="none" w:sz="0" w:space="0" w:color="auto"/>
                            <w:left w:val="none" w:sz="0" w:space="0" w:color="auto"/>
                            <w:bottom w:val="none" w:sz="0" w:space="0" w:color="auto"/>
                            <w:right w:val="none" w:sz="0" w:space="0" w:color="auto"/>
                          </w:divBdr>
                          <w:divsChild>
                            <w:div w:id="1529371017">
                              <w:marLeft w:val="0"/>
                              <w:marRight w:val="0"/>
                              <w:marTop w:val="0"/>
                              <w:marBottom w:val="0"/>
                              <w:divBdr>
                                <w:top w:val="none" w:sz="0" w:space="0" w:color="auto"/>
                                <w:left w:val="none" w:sz="0" w:space="0" w:color="auto"/>
                                <w:bottom w:val="none" w:sz="0" w:space="0" w:color="auto"/>
                                <w:right w:val="none" w:sz="0" w:space="0" w:color="auto"/>
                              </w:divBdr>
                              <w:divsChild>
                                <w:div w:id="11094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976787">
      <w:bodyDiv w:val="1"/>
      <w:marLeft w:val="0"/>
      <w:marRight w:val="0"/>
      <w:marTop w:val="0"/>
      <w:marBottom w:val="0"/>
      <w:divBdr>
        <w:top w:val="none" w:sz="0" w:space="0" w:color="auto"/>
        <w:left w:val="none" w:sz="0" w:space="0" w:color="auto"/>
        <w:bottom w:val="none" w:sz="0" w:space="0" w:color="auto"/>
        <w:right w:val="none" w:sz="0" w:space="0" w:color="auto"/>
      </w:divBdr>
      <w:divsChild>
        <w:div w:id="1959412729">
          <w:marLeft w:val="0"/>
          <w:marRight w:val="0"/>
          <w:marTop w:val="0"/>
          <w:marBottom w:val="0"/>
          <w:divBdr>
            <w:top w:val="none" w:sz="0" w:space="0" w:color="auto"/>
            <w:left w:val="none" w:sz="0" w:space="0" w:color="auto"/>
            <w:bottom w:val="none" w:sz="0" w:space="0" w:color="auto"/>
            <w:right w:val="none" w:sz="0" w:space="0" w:color="auto"/>
          </w:divBdr>
          <w:divsChild>
            <w:div w:id="5640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604">
      <w:bodyDiv w:val="1"/>
      <w:marLeft w:val="0"/>
      <w:marRight w:val="0"/>
      <w:marTop w:val="0"/>
      <w:marBottom w:val="0"/>
      <w:divBdr>
        <w:top w:val="none" w:sz="0" w:space="0" w:color="auto"/>
        <w:left w:val="none" w:sz="0" w:space="0" w:color="auto"/>
        <w:bottom w:val="none" w:sz="0" w:space="0" w:color="auto"/>
        <w:right w:val="none" w:sz="0" w:space="0" w:color="auto"/>
      </w:divBdr>
      <w:divsChild>
        <w:div w:id="1532181860">
          <w:marLeft w:val="0"/>
          <w:marRight w:val="0"/>
          <w:marTop w:val="0"/>
          <w:marBottom w:val="0"/>
          <w:divBdr>
            <w:top w:val="none" w:sz="0" w:space="0" w:color="auto"/>
            <w:left w:val="none" w:sz="0" w:space="0" w:color="auto"/>
            <w:bottom w:val="none" w:sz="0" w:space="0" w:color="auto"/>
            <w:right w:val="none" w:sz="0" w:space="0" w:color="auto"/>
          </w:divBdr>
          <w:divsChild>
            <w:div w:id="1664972487">
              <w:marLeft w:val="0"/>
              <w:marRight w:val="0"/>
              <w:marTop w:val="0"/>
              <w:marBottom w:val="0"/>
              <w:divBdr>
                <w:top w:val="none" w:sz="0" w:space="0" w:color="auto"/>
                <w:left w:val="none" w:sz="0" w:space="0" w:color="auto"/>
                <w:bottom w:val="none" w:sz="0" w:space="0" w:color="auto"/>
                <w:right w:val="none" w:sz="0" w:space="0" w:color="auto"/>
              </w:divBdr>
              <w:divsChild>
                <w:div w:id="195968537">
                  <w:marLeft w:val="0"/>
                  <w:marRight w:val="0"/>
                  <w:marTop w:val="0"/>
                  <w:marBottom w:val="0"/>
                  <w:divBdr>
                    <w:top w:val="none" w:sz="0" w:space="0" w:color="auto"/>
                    <w:left w:val="none" w:sz="0" w:space="0" w:color="auto"/>
                    <w:bottom w:val="none" w:sz="0" w:space="0" w:color="auto"/>
                    <w:right w:val="none" w:sz="0" w:space="0" w:color="auto"/>
                  </w:divBdr>
                  <w:divsChild>
                    <w:div w:id="131824265">
                      <w:marLeft w:val="0"/>
                      <w:marRight w:val="0"/>
                      <w:marTop w:val="0"/>
                      <w:marBottom w:val="0"/>
                      <w:divBdr>
                        <w:top w:val="none" w:sz="0" w:space="0" w:color="auto"/>
                        <w:left w:val="none" w:sz="0" w:space="0" w:color="auto"/>
                        <w:bottom w:val="none" w:sz="0" w:space="0" w:color="auto"/>
                        <w:right w:val="none" w:sz="0" w:space="0" w:color="auto"/>
                      </w:divBdr>
                      <w:divsChild>
                        <w:div w:id="2104302921">
                          <w:marLeft w:val="0"/>
                          <w:marRight w:val="0"/>
                          <w:marTop w:val="0"/>
                          <w:marBottom w:val="0"/>
                          <w:divBdr>
                            <w:top w:val="none" w:sz="0" w:space="0" w:color="auto"/>
                            <w:left w:val="none" w:sz="0" w:space="0" w:color="auto"/>
                            <w:bottom w:val="none" w:sz="0" w:space="0" w:color="auto"/>
                            <w:right w:val="none" w:sz="0" w:space="0" w:color="auto"/>
                          </w:divBdr>
                          <w:divsChild>
                            <w:div w:id="1075862327">
                              <w:marLeft w:val="0"/>
                              <w:marRight w:val="0"/>
                              <w:marTop w:val="0"/>
                              <w:marBottom w:val="0"/>
                              <w:divBdr>
                                <w:top w:val="none" w:sz="0" w:space="0" w:color="auto"/>
                                <w:left w:val="none" w:sz="0" w:space="0" w:color="auto"/>
                                <w:bottom w:val="none" w:sz="0" w:space="0" w:color="auto"/>
                                <w:right w:val="none" w:sz="0" w:space="0" w:color="auto"/>
                              </w:divBdr>
                              <w:divsChild>
                                <w:div w:id="485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699024">
      <w:bodyDiv w:val="1"/>
      <w:marLeft w:val="0"/>
      <w:marRight w:val="0"/>
      <w:marTop w:val="0"/>
      <w:marBottom w:val="0"/>
      <w:divBdr>
        <w:top w:val="none" w:sz="0" w:space="0" w:color="auto"/>
        <w:left w:val="none" w:sz="0" w:space="0" w:color="auto"/>
        <w:bottom w:val="none" w:sz="0" w:space="0" w:color="auto"/>
        <w:right w:val="none" w:sz="0" w:space="0" w:color="auto"/>
      </w:divBdr>
      <w:divsChild>
        <w:div w:id="27217957">
          <w:marLeft w:val="0"/>
          <w:marRight w:val="0"/>
          <w:marTop w:val="0"/>
          <w:marBottom w:val="0"/>
          <w:divBdr>
            <w:top w:val="none" w:sz="0" w:space="0" w:color="auto"/>
            <w:left w:val="none" w:sz="0" w:space="0" w:color="auto"/>
            <w:bottom w:val="none" w:sz="0" w:space="0" w:color="auto"/>
            <w:right w:val="none" w:sz="0" w:space="0" w:color="auto"/>
          </w:divBdr>
          <w:divsChild>
            <w:div w:id="1686899859">
              <w:marLeft w:val="0"/>
              <w:marRight w:val="0"/>
              <w:marTop w:val="0"/>
              <w:marBottom w:val="0"/>
              <w:divBdr>
                <w:top w:val="none" w:sz="0" w:space="0" w:color="auto"/>
                <w:left w:val="none" w:sz="0" w:space="0" w:color="auto"/>
                <w:bottom w:val="none" w:sz="0" w:space="0" w:color="auto"/>
                <w:right w:val="none" w:sz="0" w:space="0" w:color="auto"/>
              </w:divBdr>
              <w:divsChild>
                <w:div w:id="417794408">
                  <w:marLeft w:val="0"/>
                  <w:marRight w:val="0"/>
                  <w:marTop w:val="0"/>
                  <w:marBottom w:val="0"/>
                  <w:divBdr>
                    <w:top w:val="none" w:sz="0" w:space="0" w:color="auto"/>
                    <w:left w:val="none" w:sz="0" w:space="0" w:color="auto"/>
                    <w:bottom w:val="none" w:sz="0" w:space="0" w:color="auto"/>
                    <w:right w:val="none" w:sz="0" w:space="0" w:color="auto"/>
                  </w:divBdr>
                  <w:divsChild>
                    <w:div w:id="603194169">
                      <w:marLeft w:val="0"/>
                      <w:marRight w:val="0"/>
                      <w:marTop w:val="0"/>
                      <w:marBottom w:val="0"/>
                      <w:divBdr>
                        <w:top w:val="none" w:sz="0" w:space="0" w:color="auto"/>
                        <w:left w:val="none" w:sz="0" w:space="0" w:color="auto"/>
                        <w:bottom w:val="none" w:sz="0" w:space="0" w:color="auto"/>
                        <w:right w:val="none" w:sz="0" w:space="0" w:color="auto"/>
                      </w:divBdr>
                      <w:divsChild>
                        <w:div w:id="275672523">
                          <w:marLeft w:val="0"/>
                          <w:marRight w:val="0"/>
                          <w:marTop w:val="0"/>
                          <w:marBottom w:val="0"/>
                          <w:divBdr>
                            <w:top w:val="none" w:sz="0" w:space="0" w:color="auto"/>
                            <w:left w:val="none" w:sz="0" w:space="0" w:color="auto"/>
                            <w:bottom w:val="none" w:sz="0" w:space="0" w:color="auto"/>
                            <w:right w:val="none" w:sz="0" w:space="0" w:color="auto"/>
                          </w:divBdr>
                          <w:divsChild>
                            <w:div w:id="1482385119">
                              <w:marLeft w:val="0"/>
                              <w:marRight w:val="0"/>
                              <w:marTop w:val="0"/>
                              <w:marBottom w:val="0"/>
                              <w:divBdr>
                                <w:top w:val="none" w:sz="0" w:space="0" w:color="auto"/>
                                <w:left w:val="none" w:sz="0" w:space="0" w:color="auto"/>
                                <w:bottom w:val="none" w:sz="0" w:space="0" w:color="auto"/>
                                <w:right w:val="none" w:sz="0" w:space="0" w:color="auto"/>
                              </w:divBdr>
                              <w:divsChild>
                                <w:div w:id="8227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864977">
      <w:bodyDiv w:val="1"/>
      <w:marLeft w:val="0"/>
      <w:marRight w:val="0"/>
      <w:marTop w:val="0"/>
      <w:marBottom w:val="0"/>
      <w:divBdr>
        <w:top w:val="none" w:sz="0" w:space="0" w:color="auto"/>
        <w:left w:val="none" w:sz="0" w:space="0" w:color="auto"/>
        <w:bottom w:val="none" w:sz="0" w:space="0" w:color="auto"/>
        <w:right w:val="none" w:sz="0" w:space="0" w:color="auto"/>
      </w:divBdr>
      <w:divsChild>
        <w:div w:id="1676808938">
          <w:marLeft w:val="0"/>
          <w:marRight w:val="0"/>
          <w:marTop w:val="0"/>
          <w:marBottom w:val="0"/>
          <w:divBdr>
            <w:top w:val="none" w:sz="0" w:space="0" w:color="auto"/>
            <w:left w:val="none" w:sz="0" w:space="0" w:color="auto"/>
            <w:bottom w:val="none" w:sz="0" w:space="0" w:color="auto"/>
            <w:right w:val="none" w:sz="0" w:space="0" w:color="auto"/>
          </w:divBdr>
          <w:divsChild>
            <w:div w:id="847447373">
              <w:marLeft w:val="0"/>
              <w:marRight w:val="0"/>
              <w:marTop w:val="0"/>
              <w:marBottom w:val="0"/>
              <w:divBdr>
                <w:top w:val="none" w:sz="0" w:space="0" w:color="auto"/>
                <w:left w:val="none" w:sz="0" w:space="0" w:color="auto"/>
                <w:bottom w:val="none" w:sz="0" w:space="0" w:color="auto"/>
                <w:right w:val="none" w:sz="0" w:space="0" w:color="auto"/>
              </w:divBdr>
              <w:divsChild>
                <w:div w:id="995257409">
                  <w:marLeft w:val="0"/>
                  <w:marRight w:val="0"/>
                  <w:marTop w:val="0"/>
                  <w:marBottom w:val="0"/>
                  <w:divBdr>
                    <w:top w:val="none" w:sz="0" w:space="0" w:color="auto"/>
                    <w:left w:val="none" w:sz="0" w:space="0" w:color="auto"/>
                    <w:bottom w:val="none" w:sz="0" w:space="0" w:color="auto"/>
                    <w:right w:val="none" w:sz="0" w:space="0" w:color="auto"/>
                  </w:divBdr>
                  <w:divsChild>
                    <w:div w:id="1621718696">
                      <w:marLeft w:val="0"/>
                      <w:marRight w:val="0"/>
                      <w:marTop w:val="0"/>
                      <w:marBottom w:val="0"/>
                      <w:divBdr>
                        <w:top w:val="none" w:sz="0" w:space="0" w:color="auto"/>
                        <w:left w:val="none" w:sz="0" w:space="0" w:color="auto"/>
                        <w:bottom w:val="none" w:sz="0" w:space="0" w:color="auto"/>
                        <w:right w:val="none" w:sz="0" w:space="0" w:color="auto"/>
                      </w:divBdr>
                      <w:divsChild>
                        <w:div w:id="908540314">
                          <w:marLeft w:val="0"/>
                          <w:marRight w:val="0"/>
                          <w:marTop w:val="0"/>
                          <w:marBottom w:val="0"/>
                          <w:divBdr>
                            <w:top w:val="none" w:sz="0" w:space="0" w:color="auto"/>
                            <w:left w:val="none" w:sz="0" w:space="0" w:color="auto"/>
                            <w:bottom w:val="none" w:sz="0" w:space="0" w:color="auto"/>
                            <w:right w:val="none" w:sz="0" w:space="0" w:color="auto"/>
                          </w:divBdr>
                          <w:divsChild>
                            <w:div w:id="532965805">
                              <w:marLeft w:val="0"/>
                              <w:marRight w:val="0"/>
                              <w:marTop w:val="0"/>
                              <w:marBottom w:val="0"/>
                              <w:divBdr>
                                <w:top w:val="none" w:sz="0" w:space="0" w:color="auto"/>
                                <w:left w:val="none" w:sz="0" w:space="0" w:color="auto"/>
                                <w:bottom w:val="none" w:sz="0" w:space="0" w:color="auto"/>
                                <w:right w:val="none" w:sz="0" w:space="0" w:color="auto"/>
                              </w:divBdr>
                              <w:divsChild>
                                <w:div w:id="10565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711359">
      <w:bodyDiv w:val="1"/>
      <w:marLeft w:val="0"/>
      <w:marRight w:val="0"/>
      <w:marTop w:val="0"/>
      <w:marBottom w:val="0"/>
      <w:divBdr>
        <w:top w:val="none" w:sz="0" w:space="0" w:color="auto"/>
        <w:left w:val="none" w:sz="0" w:space="0" w:color="auto"/>
        <w:bottom w:val="none" w:sz="0" w:space="0" w:color="auto"/>
        <w:right w:val="none" w:sz="0" w:space="0" w:color="auto"/>
      </w:divBdr>
      <w:divsChild>
        <w:div w:id="1670595587">
          <w:marLeft w:val="0"/>
          <w:marRight w:val="0"/>
          <w:marTop w:val="0"/>
          <w:marBottom w:val="0"/>
          <w:divBdr>
            <w:top w:val="none" w:sz="0" w:space="0" w:color="auto"/>
            <w:left w:val="none" w:sz="0" w:space="0" w:color="auto"/>
            <w:bottom w:val="none" w:sz="0" w:space="0" w:color="auto"/>
            <w:right w:val="none" w:sz="0" w:space="0" w:color="auto"/>
          </w:divBdr>
          <w:divsChild>
            <w:div w:id="1676230740">
              <w:marLeft w:val="0"/>
              <w:marRight w:val="0"/>
              <w:marTop w:val="0"/>
              <w:marBottom w:val="0"/>
              <w:divBdr>
                <w:top w:val="none" w:sz="0" w:space="0" w:color="auto"/>
                <w:left w:val="none" w:sz="0" w:space="0" w:color="auto"/>
                <w:bottom w:val="none" w:sz="0" w:space="0" w:color="auto"/>
                <w:right w:val="none" w:sz="0" w:space="0" w:color="auto"/>
              </w:divBdr>
              <w:divsChild>
                <w:div w:id="463239269">
                  <w:marLeft w:val="0"/>
                  <w:marRight w:val="0"/>
                  <w:marTop w:val="0"/>
                  <w:marBottom w:val="0"/>
                  <w:divBdr>
                    <w:top w:val="none" w:sz="0" w:space="0" w:color="auto"/>
                    <w:left w:val="none" w:sz="0" w:space="0" w:color="auto"/>
                    <w:bottom w:val="none" w:sz="0" w:space="0" w:color="auto"/>
                    <w:right w:val="none" w:sz="0" w:space="0" w:color="auto"/>
                  </w:divBdr>
                  <w:divsChild>
                    <w:div w:id="1855532366">
                      <w:marLeft w:val="0"/>
                      <w:marRight w:val="0"/>
                      <w:marTop w:val="0"/>
                      <w:marBottom w:val="0"/>
                      <w:divBdr>
                        <w:top w:val="none" w:sz="0" w:space="0" w:color="auto"/>
                        <w:left w:val="none" w:sz="0" w:space="0" w:color="auto"/>
                        <w:bottom w:val="none" w:sz="0" w:space="0" w:color="auto"/>
                        <w:right w:val="none" w:sz="0" w:space="0" w:color="auto"/>
                      </w:divBdr>
                      <w:divsChild>
                        <w:div w:id="1020661183">
                          <w:marLeft w:val="0"/>
                          <w:marRight w:val="0"/>
                          <w:marTop w:val="0"/>
                          <w:marBottom w:val="0"/>
                          <w:divBdr>
                            <w:top w:val="none" w:sz="0" w:space="0" w:color="auto"/>
                            <w:left w:val="none" w:sz="0" w:space="0" w:color="auto"/>
                            <w:bottom w:val="none" w:sz="0" w:space="0" w:color="auto"/>
                            <w:right w:val="none" w:sz="0" w:space="0" w:color="auto"/>
                          </w:divBdr>
                          <w:divsChild>
                            <w:div w:id="1638335767">
                              <w:marLeft w:val="0"/>
                              <w:marRight w:val="0"/>
                              <w:marTop w:val="0"/>
                              <w:marBottom w:val="0"/>
                              <w:divBdr>
                                <w:top w:val="none" w:sz="0" w:space="0" w:color="auto"/>
                                <w:left w:val="none" w:sz="0" w:space="0" w:color="auto"/>
                                <w:bottom w:val="none" w:sz="0" w:space="0" w:color="auto"/>
                                <w:right w:val="none" w:sz="0" w:space="0" w:color="auto"/>
                              </w:divBdr>
                              <w:divsChild>
                                <w:div w:id="18155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589681">
      <w:bodyDiv w:val="1"/>
      <w:marLeft w:val="0"/>
      <w:marRight w:val="0"/>
      <w:marTop w:val="0"/>
      <w:marBottom w:val="0"/>
      <w:divBdr>
        <w:top w:val="none" w:sz="0" w:space="0" w:color="auto"/>
        <w:left w:val="none" w:sz="0" w:space="0" w:color="auto"/>
        <w:bottom w:val="none" w:sz="0" w:space="0" w:color="auto"/>
        <w:right w:val="none" w:sz="0" w:space="0" w:color="auto"/>
      </w:divBdr>
      <w:divsChild>
        <w:div w:id="288584797">
          <w:marLeft w:val="0"/>
          <w:marRight w:val="0"/>
          <w:marTop w:val="0"/>
          <w:marBottom w:val="0"/>
          <w:divBdr>
            <w:top w:val="none" w:sz="0" w:space="0" w:color="auto"/>
            <w:left w:val="none" w:sz="0" w:space="0" w:color="auto"/>
            <w:bottom w:val="none" w:sz="0" w:space="0" w:color="auto"/>
            <w:right w:val="none" w:sz="0" w:space="0" w:color="auto"/>
          </w:divBdr>
          <w:divsChild>
            <w:div w:id="120344375">
              <w:marLeft w:val="0"/>
              <w:marRight w:val="0"/>
              <w:marTop w:val="0"/>
              <w:marBottom w:val="0"/>
              <w:divBdr>
                <w:top w:val="none" w:sz="0" w:space="0" w:color="auto"/>
                <w:left w:val="none" w:sz="0" w:space="0" w:color="auto"/>
                <w:bottom w:val="none" w:sz="0" w:space="0" w:color="auto"/>
                <w:right w:val="none" w:sz="0" w:space="0" w:color="auto"/>
              </w:divBdr>
              <w:divsChild>
                <w:div w:id="1109466968">
                  <w:marLeft w:val="0"/>
                  <w:marRight w:val="0"/>
                  <w:marTop w:val="0"/>
                  <w:marBottom w:val="0"/>
                  <w:divBdr>
                    <w:top w:val="none" w:sz="0" w:space="0" w:color="auto"/>
                    <w:left w:val="none" w:sz="0" w:space="0" w:color="auto"/>
                    <w:bottom w:val="none" w:sz="0" w:space="0" w:color="auto"/>
                    <w:right w:val="none" w:sz="0" w:space="0" w:color="auto"/>
                  </w:divBdr>
                  <w:divsChild>
                    <w:div w:id="2109931899">
                      <w:marLeft w:val="0"/>
                      <w:marRight w:val="0"/>
                      <w:marTop w:val="0"/>
                      <w:marBottom w:val="0"/>
                      <w:divBdr>
                        <w:top w:val="none" w:sz="0" w:space="0" w:color="auto"/>
                        <w:left w:val="none" w:sz="0" w:space="0" w:color="auto"/>
                        <w:bottom w:val="none" w:sz="0" w:space="0" w:color="auto"/>
                        <w:right w:val="none" w:sz="0" w:space="0" w:color="auto"/>
                      </w:divBdr>
                      <w:divsChild>
                        <w:div w:id="1979996953">
                          <w:marLeft w:val="0"/>
                          <w:marRight w:val="0"/>
                          <w:marTop w:val="0"/>
                          <w:marBottom w:val="0"/>
                          <w:divBdr>
                            <w:top w:val="none" w:sz="0" w:space="0" w:color="auto"/>
                            <w:left w:val="none" w:sz="0" w:space="0" w:color="auto"/>
                            <w:bottom w:val="none" w:sz="0" w:space="0" w:color="auto"/>
                            <w:right w:val="none" w:sz="0" w:space="0" w:color="auto"/>
                          </w:divBdr>
                          <w:divsChild>
                            <w:div w:id="813571267">
                              <w:marLeft w:val="0"/>
                              <w:marRight w:val="0"/>
                              <w:marTop w:val="0"/>
                              <w:marBottom w:val="0"/>
                              <w:divBdr>
                                <w:top w:val="none" w:sz="0" w:space="0" w:color="auto"/>
                                <w:left w:val="none" w:sz="0" w:space="0" w:color="auto"/>
                                <w:bottom w:val="none" w:sz="0" w:space="0" w:color="auto"/>
                                <w:right w:val="none" w:sz="0" w:space="0" w:color="auto"/>
                              </w:divBdr>
                              <w:divsChild>
                                <w:div w:id="17207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349049">
      <w:bodyDiv w:val="1"/>
      <w:marLeft w:val="0"/>
      <w:marRight w:val="0"/>
      <w:marTop w:val="0"/>
      <w:marBottom w:val="0"/>
      <w:divBdr>
        <w:top w:val="none" w:sz="0" w:space="0" w:color="auto"/>
        <w:left w:val="none" w:sz="0" w:space="0" w:color="auto"/>
        <w:bottom w:val="none" w:sz="0" w:space="0" w:color="auto"/>
        <w:right w:val="none" w:sz="0" w:space="0" w:color="auto"/>
      </w:divBdr>
      <w:divsChild>
        <w:div w:id="854809024">
          <w:marLeft w:val="0"/>
          <w:marRight w:val="0"/>
          <w:marTop w:val="0"/>
          <w:marBottom w:val="0"/>
          <w:divBdr>
            <w:top w:val="none" w:sz="0" w:space="0" w:color="auto"/>
            <w:left w:val="none" w:sz="0" w:space="0" w:color="auto"/>
            <w:bottom w:val="none" w:sz="0" w:space="0" w:color="auto"/>
            <w:right w:val="none" w:sz="0" w:space="0" w:color="auto"/>
          </w:divBdr>
          <w:divsChild>
            <w:div w:id="1370062401">
              <w:marLeft w:val="0"/>
              <w:marRight w:val="0"/>
              <w:marTop w:val="0"/>
              <w:marBottom w:val="0"/>
              <w:divBdr>
                <w:top w:val="none" w:sz="0" w:space="0" w:color="auto"/>
                <w:left w:val="none" w:sz="0" w:space="0" w:color="auto"/>
                <w:bottom w:val="none" w:sz="0" w:space="0" w:color="auto"/>
                <w:right w:val="none" w:sz="0" w:space="0" w:color="auto"/>
              </w:divBdr>
              <w:divsChild>
                <w:div w:id="863635645">
                  <w:marLeft w:val="0"/>
                  <w:marRight w:val="0"/>
                  <w:marTop w:val="0"/>
                  <w:marBottom w:val="0"/>
                  <w:divBdr>
                    <w:top w:val="none" w:sz="0" w:space="0" w:color="auto"/>
                    <w:left w:val="none" w:sz="0" w:space="0" w:color="auto"/>
                    <w:bottom w:val="none" w:sz="0" w:space="0" w:color="auto"/>
                    <w:right w:val="none" w:sz="0" w:space="0" w:color="auto"/>
                  </w:divBdr>
                  <w:divsChild>
                    <w:div w:id="1521511760">
                      <w:marLeft w:val="0"/>
                      <w:marRight w:val="0"/>
                      <w:marTop w:val="0"/>
                      <w:marBottom w:val="0"/>
                      <w:divBdr>
                        <w:top w:val="none" w:sz="0" w:space="0" w:color="auto"/>
                        <w:left w:val="none" w:sz="0" w:space="0" w:color="auto"/>
                        <w:bottom w:val="none" w:sz="0" w:space="0" w:color="auto"/>
                        <w:right w:val="none" w:sz="0" w:space="0" w:color="auto"/>
                      </w:divBdr>
                      <w:divsChild>
                        <w:div w:id="903293167">
                          <w:marLeft w:val="0"/>
                          <w:marRight w:val="0"/>
                          <w:marTop w:val="0"/>
                          <w:marBottom w:val="0"/>
                          <w:divBdr>
                            <w:top w:val="none" w:sz="0" w:space="0" w:color="auto"/>
                            <w:left w:val="none" w:sz="0" w:space="0" w:color="auto"/>
                            <w:bottom w:val="none" w:sz="0" w:space="0" w:color="auto"/>
                            <w:right w:val="none" w:sz="0" w:space="0" w:color="auto"/>
                          </w:divBdr>
                          <w:divsChild>
                            <w:div w:id="163859816">
                              <w:marLeft w:val="0"/>
                              <w:marRight w:val="0"/>
                              <w:marTop w:val="0"/>
                              <w:marBottom w:val="0"/>
                              <w:divBdr>
                                <w:top w:val="none" w:sz="0" w:space="0" w:color="auto"/>
                                <w:left w:val="none" w:sz="0" w:space="0" w:color="auto"/>
                                <w:bottom w:val="none" w:sz="0" w:space="0" w:color="auto"/>
                                <w:right w:val="none" w:sz="0" w:space="0" w:color="auto"/>
                              </w:divBdr>
                              <w:divsChild>
                                <w:div w:id="2400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2759582">
      <w:bodyDiv w:val="1"/>
      <w:marLeft w:val="0"/>
      <w:marRight w:val="0"/>
      <w:marTop w:val="0"/>
      <w:marBottom w:val="0"/>
      <w:divBdr>
        <w:top w:val="none" w:sz="0" w:space="0" w:color="auto"/>
        <w:left w:val="none" w:sz="0" w:space="0" w:color="auto"/>
        <w:bottom w:val="none" w:sz="0" w:space="0" w:color="auto"/>
        <w:right w:val="none" w:sz="0" w:space="0" w:color="auto"/>
      </w:divBdr>
      <w:divsChild>
        <w:div w:id="1536456700">
          <w:marLeft w:val="0"/>
          <w:marRight w:val="0"/>
          <w:marTop w:val="0"/>
          <w:marBottom w:val="0"/>
          <w:divBdr>
            <w:top w:val="none" w:sz="0" w:space="0" w:color="auto"/>
            <w:left w:val="none" w:sz="0" w:space="0" w:color="auto"/>
            <w:bottom w:val="none" w:sz="0" w:space="0" w:color="auto"/>
            <w:right w:val="none" w:sz="0" w:space="0" w:color="auto"/>
          </w:divBdr>
          <w:divsChild>
            <w:div w:id="855731957">
              <w:marLeft w:val="0"/>
              <w:marRight w:val="0"/>
              <w:marTop w:val="0"/>
              <w:marBottom w:val="0"/>
              <w:divBdr>
                <w:top w:val="none" w:sz="0" w:space="0" w:color="auto"/>
                <w:left w:val="none" w:sz="0" w:space="0" w:color="auto"/>
                <w:bottom w:val="none" w:sz="0" w:space="0" w:color="auto"/>
                <w:right w:val="none" w:sz="0" w:space="0" w:color="auto"/>
              </w:divBdr>
              <w:divsChild>
                <w:div w:id="1305968213">
                  <w:marLeft w:val="0"/>
                  <w:marRight w:val="0"/>
                  <w:marTop w:val="0"/>
                  <w:marBottom w:val="0"/>
                  <w:divBdr>
                    <w:top w:val="none" w:sz="0" w:space="0" w:color="auto"/>
                    <w:left w:val="none" w:sz="0" w:space="0" w:color="auto"/>
                    <w:bottom w:val="none" w:sz="0" w:space="0" w:color="auto"/>
                    <w:right w:val="none" w:sz="0" w:space="0" w:color="auto"/>
                  </w:divBdr>
                  <w:divsChild>
                    <w:div w:id="1467964634">
                      <w:marLeft w:val="0"/>
                      <w:marRight w:val="0"/>
                      <w:marTop w:val="0"/>
                      <w:marBottom w:val="0"/>
                      <w:divBdr>
                        <w:top w:val="none" w:sz="0" w:space="0" w:color="auto"/>
                        <w:left w:val="none" w:sz="0" w:space="0" w:color="auto"/>
                        <w:bottom w:val="none" w:sz="0" w:space="0" w:color="auto"/>
                        <w:right w:val="none" w:sz="0" w:space="0" w:color="auto"/>
                      </w:divBdr>
                      <w:divsChild>
                        <w:div w:id="898638305">
                          <w:marLeft w:val="0"/>
                          <w:marRight w:val="0"/>
                          <w:marTop w:val="0"/>
                          <w:marBottom w:val="0"/>
                          <w:divBdr>
                            <w:top w:val="none" w:sz="0" w:space="0" w:color="auto"/>
                            <w:left w:val="none" w:sz="0" w:space="0" w:color="auto"/>
                            <w:bottom w:val="none" w:sz="0" w:space="0" w:color="auto"/>
                            <w:right w:val="none" w:sz="0" w:space="0" w:color="auto"/>
                          </w:divBdr>
                          <w:divsChild>
                            <w:div w:id="521675012">
                              <w:marLeft w:val="0"/>
                              <w:marRight w:val="0"/>
                              <w:marTop w:val="0"/>
                              <w:marBottom w:val="0"/>
                              <w:divBdr>
                                <w:top w:val="none" w:sz="0" w:space="0" w:color="auto"/>
                                <w:left w:val="none" w:sz="0" w:space="0" w:color="auto"/>
                                <w:bottom w:val="none" w:sz="0" w:space="0" w:color="auto"/>
                                <w:right w:val="none" w:sz="0" w:space="0" w:color="auto"/>
                              </w:divBdr>
                              <w:divsChild>
                                <w:div w:id="15814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114158">
      <w:bodyDiv w:val="1"/>
      <w:marLeft w:val="0"/>
      <w:marRight w:val="0"/>
      <w:marTop w:val="0"/>
      <w:marBottom w:val="0"/>
      <w:divBdr>
        <w:top w:val="none" w:sz="0" w:space="0" w:color="auto"/>
        <w:left w:val="none" w:sz="0" w:space="0" w:color="auto"/>
        <w:bottom w:val="none" w:sz="0" w:space="0" w:color="auto"/>
        <w:right w:val="none" w:sz="0" w:space="0" w:color="auto"/>
      </w:divBdr>
      <w:divsChild>
        <w:div w:id="324016661">
          <w:marLeft w:val="0"/>
          <w:marRight w:val="0"/>
          <w:marTop w:val="0"/>
          <w:marBottom w:val="0"/>
          <w:divBdr>
            <w:top w:val="none" w:sz="0" w:space="0" w:color="auto"/>
            <w:left w:val="none" w:sz="0" w:space="0" w:color="auto"/>
            <w:bottom w:val="none" w:sz="0" w:space="0" w:color="auto"/>
            <w:right w:val="none" w:sz="0" w:space="0" w:color="auto"/>
          </w:divBdr>
          <w:divsChild>
            <w:div w:id="1683971125">
              <w:marLeft w:val="0"/>
              <w:marRight w:val="0"/>
              <w:marTop w:val="0"/>
              <w:marBottom w:val="0"/>
              <w:divBdr>
                <w:top w:val="none" w:sz="0" w:space="0" w:color="auto"/>
                <w:left w:val="none" w:sz="0" w:space="0" w:color="auto"/>
                <w:bottom w:val="none" w:sz="0" w:space="0" w:color="auto"/>
                <w:right w:val="none" w:sz="0" w:space="0" w:color="auto"/>
              </w:divBdr>
              <w:divsChild>
                <w:div w:id="688413788">
                  <w:marLeft w:val="0"/>
                  <w:marRight w:val="0"/>
                  <w:marTop w:val="0"/>
                  <w:marBottom w:val="0"/>
                  <w:divBdr>
                    <w:top w:val="none" w:sz="0" w:space="0" w:color="auto"/>
                    <w:left w:val="none" w:sz="0" w:space="0" w:color="auto"/>
                    <w:bottom w:val="none" w:sz="0" w:space="0" w:color="auto"/>
                    <w:right w:val="none" w:sz="0" w:space="0" w:color="auto"/>
                  </w:divBdr>
                  <w:divsChild>
                    <w:div w:id="57284587">
                      <w:marLeft w:val="0"/>
                      <w:marRight w:val="0"/>
                      <w:marTop w:val="0"/>
                      <w:marBottom w:val="0"/>
                      <w:divBdr>
                        <w:top w:val="none" w:sz="0" w:space="0" w:color="auto"/>
                        <w:left w:val="none" w:sz="0" w:space="0" w:color="auto"/>
                        <w:bottom w:val="none" w:sz="0" w:space="0" w:color="auto"/>
                        <w:right w:val="none" w:sz="0" w:space="0" w:color="auto"/>
                      </w:divBdr>
                      <w:divsChild>
                        <w:div w:id="50076567">
                          <w:marLeft w:val="0"/>
                          <w:marRight w:val="0"/>
                          <w:marTop w:val="0"/>
                          <w:marBottom w:val="0"/>
                          <w:divBdr>
                            <w:top w:val="none" w:sz="0" w:space="0" w:color="auto"/>
                            <w:left w:val="none" w:sz="0" w:space="0" w:color="auto"/>
                            <w:bottom w:val="none" w:sz="0" w:space="0" w:color="auto"/>
                            <w:right w:val="none" w:sz="0" w:space="0" w:color="auto"/>
                          </w:divBdr>
                          <w:divsChild>
                            <w:div w:id="651442880">
                              <w:marLeft w:val="0"/>
                              <w:marRight w:val="0"/>
                              <w:marTop w:val="0"/>
                              <w:marBottom w:val="0"/>
                              <w:divBdr>
                                <w:top w:val="none" w:sz="0" w:space="0" w:color="auto"/>
                                <w:left w:val="none" w:sz="0" w:space="0" w:color="auto"/>
                                <w:bottom w:val="none" w:sz="0" w:space="0" w:color="auto"/>
                                <w:right w:val="none" w:sz="0" w:space="0" w:color="auto"/>
                              </w:divBdr>
                              <w:divsChild>
                                <w:div w:id="20924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391270">
      <w:bodyDiv w:val="1"/>
      <w:marLeft w:val="0"/>
      <w:marRight w:val="0"/>
      <w:marTop w:val="0"/>
      <w:marBottom w:val="0"/>
      <w:divBdr>
        <w:top w:val="none" w:sz="0" w:space="0" w:color="auto"/>
        <w:left w:val="none" w:sz="0" w:space="0" w:color="auto"/>
        <w:bottom w:val="none" w:sz="0" w:space="0" w:color="auto"/>
        <w:right w:val="none" w:sz="0" w:space="0" w:color="auto"/>
      </w:divBdr>
      <w:divsChild>
        <w:div w:id="1602764602">
          <w:marLeft w:val="0"/>
          <w:marRight w:val="0"/>
          <w:marTop w:val="0"/>
          <w:marBottom w:val="0"/>
          <w:divBdr>
            <w:top w:val="none" w:sz="0" w:space="0" w:color="auto"/>
            <w:left w:val="none" w:sz="0" w:space="0" w:color="auto"/>
            <w:bottom w:val="none" w:sz="0" w:space="0" w:color="auto"/>
            <w:right w:val="none" w:sz="0" w:space="0" w:color="auto"/>
          </w:divBdr>
          <w:divsChild>
            <w:div w:id="1765300182">
              <w:marLeft w:val="0"/>
              <w:marRight w:val="0"/>
              <w:marTop w:val="0"/>
              <w:marBottom w:val="0"/>
              <w:divBdr>
                <w:top w:val="none" w:sz="0" w:space="0" w:color="auto"/>
                <w:left w:val="none" w:sz="0" w:space="0" w:color="auto"/>
                <w:bottom w:val="none" w:sz="0" w:space="0" w:color="auto"/>
                <w:right w:val="none" w:sz="0" w:space="0" w:color="auto"/>
              </w:divBdr>
              <w:divsChild>
                <w:div w:id="119304346">
                  <w:marLeft w:val="0"/>
                  <w:marRight w:val="0"/>
                  <w:marTop w:val="0"/>
                  <w:marBottom w:val="0"/>
                  <w:divBdr>
                    <w:top w:val="none" w:sz="0" w:space="0" w:color="auto"/>
                    <w:left w:val="none" w:sz="0" w:space="0" w:color="auto"/>
                    <w:bottom w:val="none" w:sz="0" w:space="0" w:color="auto"/>
                    <w:right w:val="none" w:sz="0" w:space="0" w:color="auto"/>
                  </w:divBdr>
                  <w:divsChild>
                    <w:div w:id="1795441939">
                      <w:marLeft w:val="0"/>
                      <w:marRight w:val="0"/>
                      <w:marTop w:val="0"/>
                      <w:marBottom w:val="0"/>
                      <w:divBdr>
                        <w:top w:val="none" w:sz="0" w:space="0" w:color="auto"/>
                        <w:left w:val="none" w:sz="0" w:space="0" w:color="auto"/>
                        <w:bottom w:val="none" w:sz="0" w:space="0" w:color="auto"/>
                        <w:right w:val="none" w:sz="0" w:space="0" w:color="auto"/>
                      </w:divBdr>
                      <w:divsChild>
                        <w:div w:id="731461258">
                          <w:marLeft w:val="0"/>
                          <w:marRight w:val="0"/>
                          <w:marTop w:val="0"/>
                          <w:marBottom w:val="0"/>
                          <w:divBdr>
                            <w:top w:val="none" w:sz="0" w:space="0" w:color="auto"/>
                            <w:left w:val="none" w:sz="0" w:space="0" w:color="auto"/>
                            <w:bottom w:val="none" w:sz="0" w:space="0" w:color="auto"/>
                            <w:right w:val="none" w:sz="0" w:space="0" w:color="auto"/>
                          </w:divBdr>
                          <w:divsChild>
                            <w:div w:id="1478379116">
                              <w:marLeft w:val="0"/>
                              <w:marRight w:val="0"/>
                              <w:marTop w:val="0"/>
                              <w:marBottom w:val="0"/>
                              <w:divBdr>
                                <w:top w:val="none" w:sz="0" w:space="0" w:color="auto"/>
                                <w:left w:val="none" w:sz="0" w:space="0" w:color="auto"/>
                                <w:bottom w:val="none" w:sz="0" w:space="0" w:color="auto"/>
                                <w:right w:val="none" w:sz="0" w:space="0" w:color="auto"/>
                              </w:divBdr>
                              <w:divsChild>
                                <w:div w:id="12788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093807">
      <w:bodyDiv w:val="1"/>
      <w:marLeft w:val="0"/>
      <w:marRight w:val="0"/>
      <w:marTop w:val="0"/>
      <w:marBottom w:val="0"/>
      <w:divBdr>
        <w:top w:val="none" w:sz="0" w:space="0" w:color="auto"/>
        <w:left w:val="none" w:sz="0" w:space="0" w:color="auto"/>
        <w:bottom w:val="none" w:sz="0" w:space="0" w:color="auto"/>
        <w:right w:val="none" w:sz="0" w:space="0" w:color="auto"/>
      </w:divBdr>
      <w:divsChild>
        <w:div w:id="1814367091">
          <w:marLeft w:val="0"/>
          <w:marRight w:val="0"/>
          <w:marTop w:val="0"/>
          <w:marBottom w:val="0"/>
          <w:divBdr>
            <w:top w:val="none" w:sz="0" w:space="0" w:color="auto"/>
            <w:left w:val="none" w:sz="0" w:space="0" w:color="auto"/>
            <w:bottom w:val="none" w:sz="0" w:space="0" w:color="auto"/>
            <w:right w:val="none" w:sz="0" w:space="0" w:color="auto"/>
          </w:divBdr>
          <w:divsChild>
            <w:div w:id="1391923391">
              <w:marLeft w:val="0"/>
              <w:marRight w:val="0"/>
              <w:marTop w:val="0"/>
              <w:marBottom w:val="0"/>
              <w:divBdr>
                <w:top w:val="none" w:sz="0" w:space="0" w:color="auto"/>
                <w:left w:val="none" w:sz="0" w:space="0" w:color="auto"/>
                <w:bottom w:val="none" w:sz="0" w:space="0" w:color="auto"/>
                <w:right w:val="none" w:sz="0" w:space="0" w:color="auto"/>
              </w:divBdr>
              <w:divsChild>
                <w:div w:id="741290780">
                  <w:marLeft w:val="0"/>
                  <w:marRight w:val="0"/>
                  <w:marTop w:val="0"/>
                  <w:marBottom w:val="0"/>
                  <w:divBdr>
                    <w:top w:val="none" w:sz="0" w:space="0" w:color="auto"/>
                    <w:left w:val="none" w:sz="0" w:space="0" w:color="auto"/>
                    <w:bottom w:val="none" w:sz="0" w:space="0" w:color="auto"/>
                    <w:right w:val="none" w:sz="0" w:space="0" w:color="auto"/>
                  </w:divBdr>
                  <w:divsChild>
                    <w:div w:id="568422352">
                      <w:marLeft w:val="0"/>
                      <w:marRight w:val="0"/>
                      <w:marTop w:val="0"/>
                      <w:marBottom w:val="0"/>
                      <w:divBdr>
                        <w:top w:val="none" w:sz="0" w:space="0" w:color="auto"/>
                        <w:left w:val="none" w:sz="0" w:space="0" w:color="auto"/>
                        <w:bottom w:val="none" w:sz="0" w:space="0" w:color="auto"/>
                        <w:right w:val="none" w:sz="0" w:space="0" w:color="auto"/>
                      </w:divBdr>
                      <w:divsChild>
                        <w:div w:id="1398822949">
                          <w:marLeft w:val="0"/>
                          <w:marRight w:val="0"/>
                          <w:marTop w:val="0"/>
                          <w:marBottom w:val="0"/>
                          <w:divBdr>
                            <w:top w:val="none" w:sz="0" w:space="0" w:color="auto"/>
                            <w:left w:val="none" w:sz="0" w:space="0" w:color="auto"/>
                            <w:bottom w:val="none" w:sz="0" w:space="0" w:color="auto"/>
                            <w:right w:val="none" w:sz="0" w:space="0" w:color="auto"/>
                          </w:divBdr>
                          <w:divsChild>
                            <w:div w:id="789781575">
                              <w:marLeft w:val="0"/>
                              <w:marRight w:val="0"/>
                              <w:marTop w:val="0"/>
                              <w:marBottom w:val="0"/>
                              <w:divBdr>
                                <w:top w:val="none" w:sz="0" w:space="0" w:color="auto"/>
                                <w:left w:val="none" w:sz="0" w:space="0" w:color="auto"/>
                                <w:bottom w:val="none" w:sz="0" w:space="0" w:color="auto"/>
                                <w:right w:val="none" w:sz="0" w:space="0" w:color="auto"/>
                              </w:divBdr>
                              <w:divsChild>
                                <w:div w:id="8717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747041">
      <w:bodyDiv w:val="1"/>
      <w:marLeft w:val="0"/>
      <w:marRight w:val="0"/>
      <w:marTop w:val="0"/>
      <w:marBottom w:val="0"/>
      <w:divBdr>
        <w:top w:val="none" w:sz="0" w:space="0" w:color="auto"/>
        <w:left w:val="none" w:sz="0" w:space="0" w:color="auto"/>
        <w:bottom w:val="none" w:sz="0" w:space="0" w:color="auto"/>
        <w:right w:val="none" w:sz="0" w:space="0" w:color="auto"/>
      </w:divBdr>
      <w:divsChild>
        <w:div w:id="1811242909">
          <w:marLeft w:val="0"/>
          <w:marRight w:val="0"/>
          <w:marTop w:val="0"/>
          <w:marBottom w:val="0"/>
          <w:divBdr>
            <w:top w:val="none" w:sz="0" w:space="0" w:color="auto"/>
            <w:left w:val="none" w:sz="0" w:space="0" w:color="auto"/>
            <w:bottom w:val="none" w:sz="0" w:space="0" w:color="auto"/>
            <w:right w:val="none" w:sz="0" w:space="0" w:color="auto"/>
          </w:divBdr>
          <w:divsChild>
            <w:div w:id="539558738">
              <w:marLeft w:val="0"/>
              <w:marRight w:val="0"/>
              <w:marTop w:val="0"/>
              <w:marBottom w:val="0"/>
              <w:divBdr>
                <w:top w:val="none" w:sz="0" w:space="0" w:color="auto"/>
                <w:left w:val="none" w:sz="0" w:space="0" w:color="auto"/>
                <w:bottom w:val="none" w:sz="0" w:space="0" w:color="auto"/>
                <w:right w:val="none" w:sz="0" w:space="0" w:color="auto"/>
              </w:divBdr>
              <w:divsChild>
                <w:div w:id="891841798">
                  <w:marLeft w:val="0"/>
                  <w:marRight w:val="0"/>
                  <w:marTop w:val="0"/>
                  <w:marBottom w:val="0"/>
                  <w:divBdr>
                    <w:top w:val="none" w:sz="0" w:space="0" w:color="auto"/>
                    <w:left w:val="none" w:sz="0" w:space="0" w:color="auto"/>
                    <w:bottom w:val="none" w:sz="0" w:space="0" w:color="auto"/>
                    <w:right w:val="none" w:sz="0" w:space="0" w:color="auto"/>
                  </w:divBdr>
                  <w:divsChild>
                    <w:div w:id="452092439">
                      <w:marLeft w:val="0"/>
                      <w:marRight w:val="0"/>
                      <w:marTop w:val="0"/>
                      <w:marBottom w:val="0"/>
                      <w:divBdr>
                        <w:top w:val="none" w:sz="0" w:space="0" w:color="auto"/>
                        <w:left w:val="none" w:sz="0" w:space="0" w:color="auto"/>
                        <w:bottom w:val="none" w:sz="0" w:space="0" w:color="auto"/>
                        <w:right w:val="none" w:sz="0" w:space="0" w:color="auto"/>
                      </w:divBdr>
                      <w:divsChild>
                        <w:div w:id="119228048">
                          <w:marLeft w:val="0"/>
                          <w:marRight w:val="0"/>
                          <w:marTop w:val="0"/>
                          <w:marBottom w:val="0"/>
                          <w:divBdr>
                            <w:top w:val="none" w:sz="0" w:space="0" w:color="auto"/>
                            <w:left w:val="none" w:sz="0" w:space="0" w:color="auto"/>
                            <w:bottom w:val="none" w:sz="0" w:space="0" w:color="auto"/>
                            <w:right w:val="none" w:sz="0" w:space="0" w:color="auto"/>
                          </w:divBdr>
                          <w:divsChild>
                            <w:div w:id="1120759095">
                              <w:marLeft w:val="0"/>
                              <w:marRight w:val="0"/>
                              <w:marTop w:val="0"/>
                              <w:marBottom w:val="0"/>
                              <w:divBdr>
                                <w:top w:val="none" w:sz="0" w:space="0" w:color="auto"/>
                                <w:left w:val="none" w:sz="0" w:space="0" w:color="auto"/>
                                <w:bottom w:val="none" w:sz="0" w:space="0" w:color="auto"/>
                                <w:right w:val="none" w:sz="0" w:space="0" w:color="auto"/>
                              </w:divBdr>
                              <w:divsChild>
                                <w:div w:id="570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979188">
      <w:bodyDiv w:val="1"/>
      <w:marLeft w:val="0"/>
      <w:marRight w:val="0"/>
      <w:marTop w:val="0"/>
      <w:marBottom w:val="0"/>
      <w:divBdr>
        <w:top w:val="none" w:sz="0" w:space="0" w:color="auto"/>
        <w:left w:val="none" w:sz="0" w:space="0" w:color="auto"/>
        <w:bottom w:val="none" w:sz="0" w:space="0" w:color="auto"/>
        <w:right w:val="none" w:sz="0" w:space="0" w:color="auto"/>
      </w:divBdr>
      <w:divsChild>
        <w:div w:id="1125002071">
          <w:marLeft w:val="0"/>
          <w:marRight w:val="0"/>
          <w:marTop w:val="0"/>
          <w:marBottom w:val="0"/>
          <w:divBdr>
            <w:top w:val="none" w:sz="0" w:space="0" w:color="auto"/>
            <w:left w:val="none" w:sz="0" w:space="0" w:color="auto"/>
            <w:bottom w:val="none" w:sz="0" w:space="0" w:color="auto"/>
            <w:right w:val="none" w:sz="0" w:space="0" w:color="auto"/>
          </w:divBdr>
          <w:divsChild>
            <w:div w:id="1614631390">
              <w:marLeft w:val="0"/>
              <w:marRight w:val="0"/>
              <w:marTop w:val="0"/>
              <w:marBottom w:val="0"/>
              <w:divBdr>
                <w:top w:val="none" w:sz="0" w:space="0" w:color="auto"/>
                <w:left w:val="none" w:sz="0" w:space="0" w:color="auto"/>
                <w:bottom w:val="none" w:sz="0" w:space="0" w:color="auto"/>
                <w:right w:val="none" w:sz="0" w:space="0" w:color="auto"/>
              </w:divBdr>
              <w:divsChild>
                <w:div w:id="1609267815">
                  <w:marLeft w:val="0"/>
                  <w:marRight w:val="0"/>
                  <w:marTop w:val="0"/>
                  <w:marBottom w:val="0"/>
                  <w:divBdr>
                    <w:top w:val="none" w:sz="0" w:space="0" w:color="auto"/>
                    <w:left w:val="none" w:sz="0" w:space="0" w:color="auto"/>
                    <w:bottom w:val="none" w:sz="0" w:space="0" w:color="auto"/>
                    <w:right w:val="none" w:sz="0" w:space="0" w:color="auto"/>
                  </w:divBdr>
                  <w:divsChild>
                    <w:div w:id="1953323323">
                      <w:marLeft w:val="0"/>
                      <w:marRight w:val="0"/>
                      <w:marTop w:val="0"/>
                      <w:marBottom w:val="0"/>
                      <w:divBdr>
                        <w:top w:val="none" w:sz="0" w:space="0" w:color="auto"/>
                        <w:left w:val="none" w:sz="0" w:space="0" w:color="auto"/>
                        <w:bottom w:val="none" w:sz="0" w:space="0" w:color="auto"/>
                        <w:right w:val="none" w:sz="0" w:space="0" w:color="auto"/>
                      </w:divBdr>
                      <w:divsChild>
                        <w:div w:id="1346783724">
                          <w:marLeft w:val="0"/>
                          <w:marRight w:val="0"/>
                          <w:marTop w:val="0"/>
                          <w:marBottom w:val="0"/>
                          <w:divBdr>
                            <w:top w:val="none" w:sz="0" w:space="0" w:color="auto"/>
                            <w:left w:val="none" w:sz="0" w:space="0" w:color="auto"/>
                            <w:bottom w:val="none" w:sz="0" w:space="0" w:color="auto"/>
                            <w:right w:val="none" w:sz="0" w:space="0" w:color="auto"/>
                          </w:divBdr>
                          <w:divsChild>
                            <w:div w:id="1122184911">
                              <w:marLeft w:val="0"/>
                              <w:marRight w:val="0"/>
                              <w:marTop w:val="0"/>
                              <w:marBottom w:val="0"/>
                              <w:divBdr>
                                <w:top w:val="none" w:sz="0" w:space="0" w:color="auto"/>
                                <w:left w:val="none" w:sz="0" w:space="0" w:color="auto"/>
                                <w:bottom w:val="none" w:sz="0" w:space="0" w:color="auto"/>
                                <w:right w:val="none" w:sz="0" w:space="0" w:color="auto"/>
                              </w:divBdr>
                              <w:divsChild>
                                <w:div w:id="432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776265">
      <w:bodyDiv w:val="1"/>
      <w:marLeft w:val="0"/>
      <w:marRight w:val="0"/>
      <w:marTop w:val="0"/>
      <w:marBottom w:val="0"/>
      <w:divBdr>
        <w:top w:val="none" w:sz="0" w:space="0" w:color="auto"/>
        <w:left w:val="none" w:sz="0" w:space="0" w:color="auto"/>
        <w:bottom w:val="none" w:sz="0" w:space="0" w:color="auto"/>
        <w:right w:val="none" w:sz="0" w:space="0" w:color="auto"/>
      </w:divBdr>
      <w:divsChild>
        <w:div w:id="1598949445">
          <w:marLeft w:val="0"/>
          <w:marRight w:val="0"/>
          <w:marTop w:val="0"/>
          <w:marBottom w:val="0"/>
          <w:divBdr>
            <w:top w:val="none" w:sz="0" w:space="0" w:color="auto"/>
            <w:left w:val="none" w:sz="0" w:space="0" w:color="auto"/>
            <w:bottom w:val="none" w:sz="0" w:space="0" w:color="auto"/>
            <w:right w:val="none" w:sz="0" w:space="0" w:color="auto"/>
          </w:divBdr>
          <w:divsChild>
            <w:div w:id="6231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15748">
      <w:bodyDiv w:val="1"/>
      <w:marLeft w:val="0"/>
      <w:marRight w:val="0"/>
      <w:marTop w:val="0"/>
      <w:marBottom w:val="0"/>
      <w:divBdr>
        <w:top w:val="none" w:sz="0" w:space="0" w:color="auto"/>
        <w:left w:val="none" w:sz="0" w:space="0" w:color="auto"/>
        <w:bottom w:val="none" w:sz="0" w:space="0" w:color="auto"/>
        <w:right w:val="none" w:sz="0" w:space="0" w:color="auto"/>
      </w:divBdr>
      <w:divsChild>
        <w:div w:id="720834089">
          <w:marLeft w:val="0"/>
          <w:marRight w:val="0"/>
          <w:marTop w:val="0"/>
          <w:marBottom w:val="0"/>
          <w:divBdr>
            <w:top w:val="none" w:sz="0" w:space="0" w:color="auto"/>
            <w:left w:val="none" w:sz="0" w:space="0" w:color="auto"/>
            <w:bottom w:val="none" w:sz="0" w:space="0" w:color="auto"/>
            <w:right w:val="none" w:sz="0" w:space="0" w:color="auto"/>
          </w:divBdr>
          <w:divsChild>
            <w:div w:id="675041920">
              <w:marLeft w:val="0"/>
              <w:marRight w:val="0"/>
              <w:marTop w:val="0"/>
              <w:marBottom w:val="0"/>
              <w:divBdr>
                <w:top w:val="none" w:sz="0" w:space="0" w:color="auto"/>
                <w:left w:val="none" w:sz="0" w:space="0" w:color="auto"/>
                <w:bottom w:val="none" w:sz="0" w:space="0" w:color="auto"/>
                <w:right w:val="none" w:sz="0" w:space="0" w:color="auto"/>
              </w:divBdr>
              <w:divsChild>
                <w:div w:id="147063832">
                  <w:marLeft w:val="0"/>
                  <w:marRight w:val="0"/>
                  <w:marTop w:val="0"/>
                  <w:marBottom w:val="0"/>
                  <w:divBdr>
                    <w:top w:val="none" w:sz="0" w:space="0" w:color="auto"/>
                    <w:left w:val="none" w:sz="0" w:space="0" w:color="auto"/>
                    <w:bottom w:val="none" w:sz="0" w:space="0" w:color="auto"/>
                    <w:right w:val="none" w:sz="0" w:space="0" w:color="auto"/>
                  </w:divBdr>
                  <w:divsChild>
                    <w:div w:id="901872879">
                      <w:marLeft w:val="0"/>
                      <w:marRight w:val="0"/>
                      <w:marTop w:val="0"/>
                      <w:marBottom w:val="0"/>
                      <w:divBdr>
                        <w:top w:val="none" w:sz="0" w:space="0" w:color="auto"/>
                        <w:left w:val="none" w:sz="0" w:space="0" w:color="auto"/>
                        <w:bottom w:val="none" w:sz="0" w:space="0" w:color="auto"/>
                        <w:right w:val="none" w:sz="0" w:space="0" w:color="auto"/>
                      </w:divBdr>
                      <w:divsChild>
                        <w:div w:id="872496410">
                          <w:marLeft w:val="0"/>
                          <w:marRight w:val="0"/>
                          <w:marTop w:val="0"/>
                          <w:marBottom w:val="0"/>
                          <w:divBdr>
                            <w:top w:val="none" w:sz="0" w:space="0" w:color="auto"/>
                            <w:left w:val="none" w:sz="0" w:space="0" w:color="auto"/>
                            <w:bottom w:val="none" w:sz="0" w:space="0" w:color="auto"/>
                            <w:right w:val="none" w:sz="0" w:space="0" w:color="auto"/>
                          </w:divBdr>
                          <w:divsChild>
                            <w:div w:id="1341079574">
                              <w:marLeft w:val="0"/>
                              <w:marRight w:val="0"/>
                              <w:marTop w:val="0"/>
                              <w:marBottom w:val="0"/>
                              <w:divBdr>
                                <w:top w:val="none" w:sz="0" w:space="0" w:color="auto"/>
                                <w:left w:val="none" w:sz="0" w:space="0" w:color="auto"/>
                                <w:bottom w:val="none" w:sz="0" w:space="0" w:color="auto"/>
                                <w:right w:val="none" w:sz="0" w:space="0" w:color="auto"/>
                              </w:divBdr>
                              <w:divsChild>
                                <w:div w:id="12042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533251">
      <w:bodyDiv w:val="1"/>
      <w:marLeft w:val="0"/>
      <w:marRight w:val="0"/>
      <w:marTop w:val="0"/>
      <w:marBottom w:val="0"/>
      <w:divBdr>
        <w:top w:val="none" w:sz="0" w:space="0" w:color="auto"/>
        <w:left w:val="none" w:sz="0" w:space="0" w:color="auto"/>
        <w:bottom w:val="none" w:sz="0" w:space="0" w:color="auto"/>
        <w:right w:val="none" w:sz="0" w:space="0" w:color="auto"/>
      </w:divBdr>
      <w:divsChild>
        <w:div w:id="1554464507">
          <w:marLeft w:val="0"/>
          <w:marRight w:val="0"/>
          <w:marTop w:val="0"/>
          <w:marBottom w:val="0"/>
          <w:divBdr>
            <w:top w:val="none" w:sz="0" w:space="0" w:color="auto"/>
            <w:left w:val="none" w:sz="0" w:space="0" w:color="auto"/>
            <w:bottom w:val="none" w:sz="0" w:space="0" w:color="auto"/>
            <w:right w:val="none" w:sz="0" w:space="0" w:color="auto"/>
          </w:divBdr>
          <w:divsChild>
            <w:div w:id="1218128307">
              <w:marLeft w:val="0"/>
              <w:marRight w:val="0"/>
              <w:marTop w:val="0"/>
              <w:marBottom w:val="0"/>
              <w:divBdr>
                <w:top w:val="none" w:sz="0" w:space="0" w:color="auto"/>
                <w:left w:val="none" w:sz="0" w:space="0" w:color="auto"/>
                <w:bottom w:val="none" w:sz="0" w:space="0" w:color="auto"/>
                <w:right w:val="none" w:sz="0" w:space="0" w:color="auto"/>
              </w:divBdr>
              <w:divsChild>
                <w:div w:id="746149576">
                  <w:marLeft w:val="0"/>
                  <w:marRight w:val="0"/>
                  <w:marTop w:val="0"/>
                  <w:marBottom w:val="0"/>
                  <w:divBdr>
                    <w:top w:val="none" w:sz="0" w:space="0" w:color="auto"/>
                    <w:left w:val="none" w:sz="0" w:space="0" w:color="auto"/>
                    <w:bottom w:val="none" w:sz="0" w:space="0" w:color="auto"/>
                    <w:right w:val="none" w:sz="0" w:space="0" w:color="auto"/>
                  </w:divBdr>
                  <w:divsChild>
                    <w:div w:id="1464730008">
                      <w:marLeft w:val="0"/>
                      <w:marRight w:val="0"/>
                      <w:marTop w:val="0"/>
                      <w:marBottom w:val="0"/>
                      <w:divBdr>
                        <w:top w:val="none" w:sz="0" w:space="0" w:color="auto"/>
                        <w:left w:val="none" w:sz="0" w:space="0" w:color="auto"/>
                        <w:bottom w:val="none" w:sz="0" w:space="0" w:color="auto"/>
                        <w:right w:val="none" w:sz="0" w:space="0" w:color="auto"/>
                      </w:divBdr>
                      <w:divsChild>
                        <w:div w:id="2074427612">
                          <w:marLeft w:val="0"/>
                          <w:marRight w:val="0"/>
                          <w:marTop w:val="0"/>
                          <w:marBottom w:val="0"/>
                          <w:divBdr>
                            <w:top w:val="none" w:sz="0" w:space="0" w:color="auto"/>
                            <w:left w:val="none" w:sz="0" w:space="0" w:color="auto"/>
                            <w:bottom w:val="none" w:sz="0" w:space="0" w:color="auto"/>
                            <w:right w:val="none" w:sz="0" w:space="0" w:color="auto"/>
                          </w:divBdr>
                          <w:divsChild>
                            <w:div w:id="619801063">
                              <w:marLeft w:val="0"/>
                              <w:marRight w:val="0"/>
                              <w:marTop w:val="0"/>
                              <w:marBottom w:val="0"/>
                              <w:divBdr>
                                <w:top w:val="none" w:sz="0" w:space="0" w:color="auto"/>
                                <w:left w:val="none" w:sz="0" w:space="0" w:color="auto"/>
                                <w:bottom w:val="none" w:sz="0" w:space="0" w:color="auto"/>
                                <w:right w:val="none" w:sz="0" w:space="0" w:color="auto"/>
                              </w:divBdr>
                              <w:divsChild>
                                <w:div w:id="16413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856147">
      <w:bodyDiv w:val="1"/>
      <w:marLeft w:val="0"/>
      <w:marRight w:val="0"/>
      <w:marTop w:val="0"/>
      <w:marBottom w:val="0"/>
      <w:divBdr>
        <w:top w:val="none" w:sz="0" w:space="0" w:color="auto"/>
        <w:left w:val="none" w:sz="0" w:space="0" w:color="auto"/>
        <w:bottom w:val="none" w:sz="0" w:space="0" w:color="auto"/>
        <w:right w:val="none" w:sz="0" w:space="0" w:color="auto"/>
      </w:divBdr>
      <w:divsChild>
        <w:div w:id="727533895">
          <w:marLeft w:val="0"/>
          <w:marRight w:val="0"/>
          <w:marTop w:val="0"/>
          <w:marBottom w:val="0"/>
          <w:divBdr>
            <w:top w:val="none" w:sz="0" w:space="0" w:color="auto"/>
            <w:left w:val="none" w:sz="0" w:space="0" w:color="auto"/>
            <w:bottom w:val="none" w:sz="0" w:space="0" w:color="auto"/>
            <w:right w:val="none" w:sz="0" w:space="0" w:color="auto"/>
          </w:divBdr>
          <w:divsChild>
            <w:div w:id="1572885811">
              <w:marLeft w:val="0"/>
              <w:marRight w:val="0"/>
              <w:marTop w:val="0"/>
              <w:marBottom w:val="0"/>
              <w:divBdr>
                <w:top w:val="none" w:sz="0" w:space="0" w:color="auto"/>
                <w:left w:val="none" w:sz="0" w:space="0" w:color="auto"/>
                <w:bottom w:val="none" w:sz="0" w:space="0" w:color="auto"/>
                <w:right w:val="none" w:sz="0" w:space="0" w:color="auto"/>
              </w:divBdr>
              <w:divsChild>
                <w:div w:id="947353951">
                  <w:marLeft w:val="0"/>
                  <w:marRight w:val="0"/>
                  <w:marTop w:val="0"/>
                  <w:marBottom w:val="0"/>
                  <w:divBdr>
                    <w:top w:val="none" w:sz="0" w:space="0" w:color="auto"/>
                    <w:left w:val="none" w:sz="0" w:space="0" w:color="auto"/>
                    <w:bottom w:val="none" w:sz="0" w:space="0" w:color="auto"/>
                    <w:right w:val="none" w:sz="0" w:space="0" w:color="auto"/>
                  </w:divBdr>
                  <w:divsChild>
                    <w:div w:id="1293361569">
                      <w:marLeft w:val="0"/>
                      <w:marRight w:val="0"/>
                      <w:marTop w:val="0"/>
                      <w:marBottom w:val="0"/>
                      <w:divBdr>
                        <w:top w:val="none" w:sz="0" w:space="0" w:color="auto"/>
                        <w:left w:val="none" w:sz="0" w:space="0" w:color="auto"/>
                        <w:bottom w:val="none" w:sz="0" w:space="0" w:color="auto"/>
                        <w:right w:val="none" w:sz="0" w:space="0" w:color="auto"/>
                      </w:divBdr>
                      <w:divsChild>
                        <w:div w:id="1910194543">
                          <w:marLeft w:val="0"/>
                          <w:marRight w:val="0"/>
                          <w:marTop w:val="0"/>
                          <w:marBottom w:val="0"/>
                          <w:divBdr>
                            <w:top w:val="none" w:sz="0" w:space="0" w:color="auto"/>
                            <w:left w:val="none" w:sz="0" w:space="0" w:color="auto"/>
                            <w:bottom w:val="none" w:sz="0" w:space="0" w:color="auto"/>
                            <w:right w:val="none" w:sz="0" w:space="0" w:color="auto"/>
                          </w:divBdr>
                          <w:divsChild>
                            <w:div w:id="1622031814">
                              <w:marLeft w:val="0"/>
                              <w:marRight w:val="0"/>
                              <w:marTop w:val="0"/>
                              <w:marBottom w:val="0"/>
                              <w:divBdr>
                                <w:top w:val="none" w:sz="0" w:space="0" w:color="auto"/>
                                <w:left w:val="none" w:sz="0" w:space="0" w:color="auto"/>
                                <w:bottom w:val="none" w:sz="0" w:space="0" w:color="auto"/>
                                <w:right w:val="none" w:sz="0" w:space="0" w:color="auto"/>
                              </w:divBdr>
                              <w:divsChild>
                                <w:div w:id="5201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600875">
      <w:bodyDiv w:val="1"/>
      <w:marLeft w:val="0"/>
      <w:marRight w:val="0"/>
      <w:marTop w:val="0"/>
      <w:marBottom w:val="0"/>
      <w:divBdr>
        <w:top w:val="none" w:sz="0" w:space="0" w:color="auto"/>
        <w:left w:val="none" w:sz="0" w:space="0" w:color="auto"/>
        <w:bottom w:val="none" w:sz="0" w:space="0" w:color="auto"/>
        <w:right w:val="none" w:sz="0" w:space="0" w:color="auto"/>
      </w:divBdr>
      <w:divsChild>
        <w:div w:id="112135020">
          <w:marLeft w:val="0"/>
          <w:marRight w:val="0"/>
          <w:marTop w:val="0"/>
          <w:marBottom w:val="0"/>
          <w:divBdr>
            <w:top w:val="none" w:sz="0" w:space="0" w:color="auto"/>
            <w:left w:val="none" w:sz="0" w:space="0" w:color="auto"/>
            <w:bottom w:val="none" w:sz="0" w:space="0" w:color="auto"/>
            <w:right w:val="none" w:sz="0" w:space="0" w:color="auto"/>
          </w:divBdr>
          <w:divsChild>
            <w:div w:id="1140422030">
              <w:marLeft w:val="0"/>
              <w:marRight w:val="0"/>
              <w:marTop w:val="0"/>
              <w:marBottom w:val="0"/>
              <w:divBdr>
                <w:top w:val="none" w:sz="0" w:space="0" w:color="auto"/>
                <w:left w:val="none" w:sz="0" w:space="0" w:color="auto"/>
                <w:bottom w:val="none" w:sz="0" w:space="0" w:color="auto"/>
                <w:right w:val="none" w:sz="0" w:space="0" w:color="auto"/>
              </w:divBdr>
              <w:divsChild>
                <w:div w:id="934676375">
                  <w:marLeft w:val="0"/>
                  <w:marRight w:val="0"/>
                  <w:marTop w:val="0"/>
                  <w:marBottom w:val="0"/>
                  <w:divBdr>
                    <w:top w:val="none" w:sz="0" w:space="0" w:color="auto"/>
                    <w:left w:val="none" w:sz="0" w:space="0" w:color="auto"/>
                    <w:bottom w:val="none" w:sz="0" w:space="0" w:color="auto"/>
                    <w:right w:val="none" w:sz="0" w:space="0" w:color="auto"/>
                  </w:divBdr>
                  <w:divsChild>
                    <w:div w:id="2069524522">
                      <w:marLeft w:val="0"/>
                      <w:marRight w:val="0"/>
                      <w:marTop w:val="0"/>
                      <w:marBottom w:val="0"/>
                      <w:divBdr>
                        <w:top w:val="none" w:sz="0" w:space="0" w:color="auto"/>
                        <w:left w:val="none" w:sz="0" w:space="0" w:color="auto"/>
                        <w:bottom w:val="none" w:sz="0" w:space="0" w:color="auto"/>
                        <w:right w:val="none" w:sz="0" w:space="0" w:color="auto"/>
                      </w:divBdr>
                      <w:divsChild>
                        <w:div w:id="308481388">
                          <w:marLeft w:val="0"/>
                          <w:marRight w:val="0"/>
                          <w:marTop w:val="0"/>
                          <w:marBottom w:val="0"/>
                          <w:divBdr>
                            <w:top w:val="none" w:sz="0" w:space="0" w:color="auto"/>
                            <w:left w:val="none" w:sz="0" w:space="0" w:color="auto"/>
                            <w:bottom w:val="none" w:sz="0" w:space="0" w:color="auto"/>
                            <w:right w:val="none" w:sz="0" w:space="0" w:color="auto"/>
                          </w:divBdr>
                          <w:divsChild>
                            <w:div w:id="1228110900">
                              <w:marLeft w:val="0"/>
                              <w:marRight w:val="0"/>
                              <w:marTop w:val="0"/>
                              <w:marBottom w:val="0"/>
                              <w:divBdr>
                                <w:top w:val="none" w:sz="0" w:space="0" w:color="auto"/>
                                <w:left w:val="none" w:sz="0" w:space="0" w:color="auto"/>
                                <w:bottom w:val="none" w:sz="0" w:space="0" w:color="auto"/>
                                <w:right w:val="none" w:sz="0" w:space="0" w:color="auto"/>
                              </w:divBdr>
                              <w:divsChild>
                                <w:div w:id="1567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714007">
      <w:bodyDiv w:val="1"/>
      <w:marLeft w:val="0"/>
      <w:marRight w:val="0"/>
      <w:marTop w:val="0"/>
      <w:marBottom w:val="0"/>
      <w:divBdr>
        <w:top w:val="none" w:sz="0" w:space="0" w:color="auto"/>
        <w:left w:val="none" w:sz="0" w:space="0" w:color="auto"/>
        <w:bottom w:val="none" w:sz="0" w:space="0" w:color="auto"/>
        <w:right w:val="none" w:sz="0" w:space="0" w:color="auto"/>
      </w:divBdr>
      <w:divsChild>
        <w:div w:id="488983495">
          <w:marLeft w:val="0"/>
          <w:marRight w:val="0"/>
          <w:marTop w:val="0"/>
          <w:marBottom w:val="0"/>
          <w:divBdr>
            <w:top w:val="none" w:sz="0" w:space="0" w:color="auto"/>
            <w:left w:val="none" w:sz="0" w:space="0" w:color="auto"/>
            <w:bottom w:val="none" w:sz="0" w:space="0" w:color="auto"/>
            <w:right w:val="none" w:sz="0" w:space="0" w:color="auto"/>
          </w:divBdr>
          <w:divsChild>
            <w:div w:id="1921136134">
              <w:marLeft w:val="0"/>
              <w:marRight w:val="0"/>
              <w:marTop w:val="0"/>
              <w:marBottom w:val="0"/>
              <w:divBdr>
                <w:top w:val="none" w:sz="0" w:space="0" w:color="auto"/>
                <w:left w:val="none" w:sz="0" w:space="0" w:color="auto"/>
                <w:bottom w:val="none" w:sz="0" w:space="0" w:color="auto"/>
                <w:right w:val="none" w:sz="0" w:space="0" w:color="auto"/>
              </w:divBdr>
              <w:divsChild>
                <w:div w:id="1703825293">
                  <w:marLeft w:val="0"/>
                  <w:marRight w:val="0"/>
                  <w:marTop w:val="0"/>
                  <w:marBottom w:val="0"/>
                  <w:divBdr>
                    <w:top w:val="none" w:sz="0" w:space="0" w:color="auto"/>
                    <w:left w:val="none" w:sz="0" w:space="0" w:color="auto"/>
                    <w:bottom w:val="none" w:sz="0" w:space="0" w:color="auto"/>
                    <w:right w:val="none" w:sz="0" w:space="0" w:color="auto"/>
                  </w:divBdr>
                  <w:divsChild>
                    <w:div w:id="510221258">
                      <w:marLeft w:val="0"/>
                      <w:marRight w:val="0"/>
                      <w:marTop w:val="0"/>
                      <w:marBottom w:val="0"/>
                      <w:divBdr>
                        <w:top w:val="none" w:sz="0" w:space="0" w:color="auto"/>
                        <w:left w:val="none" w:sz="0" w:space="0" w:color="auto"/>
                        <w:bottom w:val="none" w:sz="0" w:space="0" w:color="auto"/>
                        <w:right w:val="none" w:sz="0" w:space="0" w:color="auto"/>
                      </w:divBdr>
                      <w:divsChild>
                        <w:div w:id="350959507">
                          <w:marLeft w:val="0"/>
                          <w:marRight w:val="0"/>
                          <w:marTop w:val="0"/>
                          <w:marBottom w:val="0"/>
                          <w:divBdr>
                            <w:top w:val="none" w:sz="0" w:space="0" w:color="auto"/>
                            <w:left w:val="none" w:sz="0" w:space="0" w:color="auto"/>
                            <w:bottom w:val="none" w:sz="0" w:space="0" w:color="auto"/>
                            <w:right w:val="none" w:sz="0" w:space="0" w:color="auto"/>
                          </w:divBdr>
                          <w:divsChild>
                            <w:div w:id="1771849894">
                              <w:marLeft w:val="0"/>
                              <w:marRight w:val="0"/>
                              <w:marTop w:val="0"/>
                              <w:marBottom w:val="0"/>
                              <w:divBdr>
                                <w:top w:val="none" w:sz="0" w:space="0" w:color="auto"/>
                                <w:left w:val="none" w:sz="0" w:space="0" w:color="auto"/>
                                <w:bottom w:val="none" w:sz="0" w:space="0" w:color="auto"/>
                                <w:right w:val="none" w:sz="0" w:space="0" w:color="auto"/>
                              </w:divBdr>
                              <w:divsChild>
                                <w:div w:id="15117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731788">
      <w:bodyDiv w:val="1"/>
      <w:marLeft w:val="0"/>
      <w:marRight w:val="0"/>
      <w:marTop w:val="0"/>
      <w:marBottom w:val="0"/>
      <w:divBdr>
        <w:top w:val="none" w:sz="0" w:space="0" w:color="auto"/>
        <w:left w:val="none" w:sz="0" w:space="0" w:color="auto"/>
        <w:bottom w:val="none" w:sz="0" w:space="0" w:color="auto"/>
        <w:right w:val="none" w:sz="0" w:space="0" w:color="auto"/>
      </w:divBdr>
      <w:divsChild>
        <w:div w:id="723067938">
          <w:marLeft w:val="0"/>
          <w:marRight w:val="0"/>
          <w:marTop w:val="0"/>
          <w:marBottom w:val="0"/>
          <w:divBdr>
            <w:top w:val="none" w:sz="0" w:space="0" w:color="auto"/>
            <w:left w:val="none" w:sz="0" w:space="0" w:color="auto"/>
            <w:bottom w:val="none" w:sz="0" w:space="0" w:color="auto"/>
            <w:right w:val="none" w:sz="0" w:space="0" w:color="auto"/>
          </w:divBdr>
          <w:divsChild>
            <w:div w:id="1824735624">
              <w:marLeft w:val="0"/>
              <w:marRight w:val="0"/>
              <w:marTop w:val="0"/>
              <w:marBottom w:val="0"/>
              <w:divBdr>
                <w:top w:val="none" w:sz="0" w:space="0" w:color="auto"/>
                <w:left w:val="none" w:sz="0" w:space="0" w:color="auto"/>
                <w:bottom w:val="none" w:sz="0" w:space="0" w:color="auto"/>
                <w:right w:val="none" w:sz="0" w:space="0" w:color="auto"/>
              </w:divBdr>
              <w:divsChild>
                <w:div w:id="1313831330">
                  <w:marLeft w:val="0"/>
                  <w:marRight w:val="0"/>
                  <w:marTop w:val="0"/>
                  <w:marBottom w:val="0"/>
                  <w:divBdr>
                    <w:top w:val="none" w:sz="0" w:space="0" w:color="auto"/>
                    <w:left w:val="none" w:sz="0" w:space="0" w:color="auto"/>
                    <w:bottom w:val="none" w:sz="0" w:space="0" w:color="auto"/>
                    <w:right w:val="none" w:sz="0" w:space="0" w:color="auto"/>
                  </w:divBdr>
                  <w:divsChild>
                    <w:div w:id="596838626">
                      <w:marLeft w:val="0"/>
                      <w:marRight w:val="0"/>
                      <w:marTop w:val="0"/>
                      <w:marBottom w:val="0"/>
                      <w:divBdr>
                        <w:top w:val="none" w:sz="0" w:space="0" w:color="auto"/>
                        <w:left w:val="none" w:sz="0" w:space="0" w:color="auto"/>
                        <w:bottom w:val="none" w:sz="0" w:space="0" w:color="auto"/>
                        <w:right w:val="none" w:sz="0" w:space="0" w:color="auto"/>
                      </w:divBdr>
                      <w:divsChild>
                        <w:div w:id="2064325565">
                          <w:marLeft w:val="0"/>
                          <w:marRight w:val="0"/>
                          <w:marTop w:val="0"/>
                          <w:marBottom w:val="0"/>
                          <w:divBdr>
                            <w:top w:val="none" w:sz="0" w:space="0" w:color="auto"/>
                            <w:left w:val="none" w:sz="0" w:space="0" w:color="auto"/>
                            <w:bottom w:val="none" w:sz="0" w:space="0" w:color="auto"/>
                            <w:right w:val="none" w:sz="0" w:space="0" w:color="auto"/>
                          </w:divBdr>
                          <w:divsChild>
                            <w:div w:id="29576244">
                              <w:marLeft w:val="0"/>
                              <w:marRight w:val="0"/>
                              <w:marTop w:val="0"/>
                              <w:marBottom w:val="0"/>
                              <w:divBdr>
                                <w:top w:val="none" w:sz="0" w:space="0" w:color="auto"/>
                                <w:left w:val="none" w:sz="0" w:space="0" w:color="auto"/>
                                <w:bottom w:val="none" w:sz="0" w:space="0" w:color="auto"/>
                                <w:right w:val="none" w:sz="0" w:space="0" w:color="auto"/>
                              </w:divBdr>
                              <w:divsChild>
                                <w:div w:id="17695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709423">
      <w:bodyDiv w:val="1"/>
      <w:marLeft w:val="0"/>
      <w:marRight w:val="0"/>
      <w:marTop w:val="0"/>
      <w:marBottom w:val="0"/>
      <w:divBdr>
        <w:top w:val="none" w:sz="0" w:space="0" w:color="auto"/>
        <w:left w:val="none" w:sz="0" w:space="0" w:color="auto"/>
        <w:bottom w:val="none" w:sz="0" w:space="0" w:color="auto"/>
        <w:right w:val="none" w:sz="0" w:space="0" w:color="auto"/>
      </w:divBdr>
      <w:divsChild>
        <w:div w:id="214239147">
          <w:marLeft w:val="0"/>
          <w:marRight w:val="0"/>
          <w:marTop w:val="0"/>
          <w:marBottom w:val="0"/>
          <w:divBdr>
            <w:top w:val="none" w:sz="0" w:space="0" w:color="auto"/>
            <w:left w:val="none" w:sz="0" w:space="0" w:color="auto"/>
            <w:bottom w:val="none" w:sz="0" w:space="0" w:color="auto"/>
            <w:right w:val="none" w:sz="0" w:space="0" w:color="auto"/>
          </w:divBdr>
          <w:divsChild>
            <w:div w:id="14063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2929">
      <w:bodyDiv w:val="1"/>
      <w:marLeft w:val="0"/>
      <w:marRight w:val="0"/>
      <w:marTop w:val="0"/>
      <w:marBottom w:val="0"/>
      <w:divBdr>
        <w:top w:val="none" w:sz="0" w:space="0" w:color="auto"/>
        <w:left w:val="none" w:sz="0" w:space="0" w:color="auto"/>
        <w:bottom w:val="none" w:sz="0" w:space="0" w:color="auto"/>
        <w:right w:val="none" w:sz="0" w:space="0" w:color="auto"/>
      </w:divBdr>
      <w:divsChild>
        <w:div w:id="353845224">
          <w:marLeft w:val="0"/>
          <w:marRight w:val="0"/>
          <w:marTop w:val="0"/>
          <w:marBottom w:val="0"/>
          <w:divBdr>
            <w:top w:val="none" w:sz="0" w:space="0" w:color="auto"/>
            <w:left w:val="none" w:sz="0" w:space="0" w:color="auto"/>
            <w:bottom w:val="none" w:sz="0" w:space="0" w:color="auto"/>
            <w:right w:val="none" w:sz="0" w:space="0" w:color="auto"/>
          </w:divBdr>
          <w:divsChild>
            <w:div w:id="1267076871">
              <w:marLeft w:val="0"/>
              <w:marRight w:val="0"/>
              <w:marTop w:val="0"/>
              <w:marBottom w:val="0"/>
              <w:divBdr>
                <w:top w:val="none" w:sz="0" w:space="0" w:color="auto"/>
                <w:left w:val="none" w:sz="0" w:space="0" w:color="auto"/>
                <w:bottom w:val="none" w:sz="0" w:space="0" w:color="auto"/>
                <w:right w:val="none" w:sz="0" w:space="0" w:color="auto"/>
              </w:divBdr>
              <w:divsChild>
                <w:div w:id="1981686101">
                  <w:marLeft w:val="0"/>
                  <w:marRight w:val="0"/>
                  <w:marTop w:val="0"/>
                  <w:marBottom w:val="0"/>
                  <w:divBdr>
                    <w:top w:val="none" w:sz="0" w:space="0" w:color="auto"/>
                    <w:left w:val="none" w:sz="0" w:space="0" w:color="auto"/>
                    <w:bottom w:val="none" w:sz="0" w:space="0" w:color="auto"/>
                    <w:right w:val="none" w:sz="0" w:space="0" w:color="auto"/>
                  </w:divBdr>
                  <w:divsChild>
                    <w:div w:id="413555358">
                      <w:marLeft w:val="0"/>
                      <w:marRight w:val="0"/>
                      <w:marTop w:val="0"/>
                      <w:marBottom w:val="0"/>
                      <w:divBdr>
                        <w:top w:val="none" w:sz="0" w:space="0" w:color="auto"/>
                        <w:left w:val="none" w:sz="0" w:space="0" w:color="auto"/>
                        <w:bottom w:val="none" w:sz="0" w:space="0" w:color="auto"/>
                        <w:right w:val="none" w:sz="0" w:space="0" w:color="auto"/>
                      </w:divBdr>
                      <w:divsChild>
                        <w:div w:id="1612517961">
                          <w:marLeft w:val="0"/>
                          <w:marRight w:val="0"/>
                          <w:marTop w:val="0"/>
                          <w:marBottom w:val="0"/>
                          <w:divBdr>
                            <w:top w:val="none" w:sz="0" w:space="0" w:color="auto"/>
                            <w:left w:val="none" w:sz="0" w:space="0" w:color="auto"/>
                            <w:bottom w:val="none" w:sz="0" w:space="0" w:color="auto"/>
                            <w:right w:val="none" w:sz="0" w:space="0" w:color="auto"/>
                          </w:divBdr>
                          <w:divsChild>
                            <w:div w:id="1637906296">
                              <w:marLeft w:val="0"/>
                              <w:marRight w:val="0"/>
                              <w:marTop w:val="0"/>
                              <w:marBottom w:val="0"/>
                              <w:divBdr>
                                <w:top w:val="none" w:sz="0" w:space="0" w:color="auto"/>
                                <w:left w:val="none" w:sz="0" w:space="0" w:color="auto"/>
                                <w:bottom w:val="none" w:sz="0" w:space="0" w:color="auto"/>
                                <w:right w:val="none" w:sz="0" w:space="0" w:color="auto"/>
                              </w:divBdr>
                              <w:divsChild>
                                <w:div w:id="10702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8569711">
      <w:bodyDiv w:val="1"/>
      <w:marLeft w:val="0"/>
      <w:marRight w:val="0"/>
      <w:marTop w:val="0"/>
      <w:marBottom w:val="0"/>
      <w:divBdr>
        <w:top w:val="none" w:sz="0" w:space="0" w:color="auto"/>
        <w:left w:val="none" w:sz="0" w:space="0" w:color="auto"/>
        <w:bottom w:val="none" w:sz="0" w:space="0" w:color="auto"/>
        <w:right w:val="none" w:sz="0" w:space="0" w:color="auto"/>
      </w:divBdr>
      <w:divsChild>
        <w:div w:id="1390882300">
          <w:marLeft w:val="0"/>
          <w:marRight w:val="0"/>
          <w:marTop w:val="0"/>
          <w:marBottom w:val="0"/>
          <w:divBdr>
            <w:top w:val="none" w:sz="0" w:space="0" w:color="auto"/>
            <w:left w:val="none" w:sz="0" w:space="0" w:color="auto"/>
            <w:bottom w:val="none" w:sz="0" w:space="0" w:color="auto"/>
            <w:right w:val="none" w:sz="0" w:space="0" w:color="auto"/>
          </w:divBdr>
          <w:divsChild>
            <w:div w:id="2009599883">
              <w:marLeft w:val="0"/>
              <w:marRight w:val="0"/>
              <w:marTop w:val="0"/>
              <w:marBottom w:val="0"/>
              <w:divBdr>
                <w:top w:val="none" w:sz="0" w:space="0" w:color="auto"/>
                <w:left w:val="none" w:sz="0" w:space="0" w:color="auto"/>
                <w:bottom w:val="none" w:sz="0" w:space="0" w:color="auto"/>
                <w:right w:val="none" w:sz="0" w:space="0" w:color="auto"/>
              </w:divBdr>
              <w:divsChild>
                <w:div w:id="1378630269">
                  <w:marLeft w:val="0"/>
                  <w:marRight w:val="0"/>
                  <w:marTop w:val="0"/>
                  <w:marBottom w:val="0"/>
                  <w:divBdr>
                    <w:top w:val="none" w:sz="0" w:space="0" w:color="auto"/>
                    <w:left w:val="none" w:sz="0" w:space="0" w:color="auto"/>
                    <w:bottom w:val="none" w:sz="0" w:space="0" w:color="auto"/>
                    <w:right w:val="none" w:sz="0" w:space="0" w:color="auto"/>
                  </w:divBdr>
                  <w:divsChild>
                    <w:div w:id="858666513">
                      <w:marLeft w:val="0"/>
                      <w:marRight w:val="0"/>
                      <w:marTop w:val="0"/>
                      <w:marBottom w:val="0"/>
                      <w:divBdr>
                        <w:top w:val="none" w:sz="0" w:space="0" w:color="auto"/>
                        <w:left w:val="none" w:sz="0" w:space="0" w:color="auto"/>
                        <w:bottom w:val="none" w:sz="0" w:space="0" w:color="auto"/>
                        <w:right w:val="none" w:sz="0" w:space="0" w:color="auto"/>
                      </w:divBdr>
                      <w:divsChild>
                        <w:div w:id="990520807">
                          <w:marLeft w:val="0"/>
                          <w:marRight w:val="0"/>
                          <w:marTop w:val="0"/>
                          <w:marBottom w:val="0"/>
                          <w:divBdr>
                            <w:top w:val="none" w:sz="0" w:space="0" w:color="auto"/>
                            <w:left w:val="none" w:sz="0" w:space="0" w:color="auto"/>
                            <w:bottom w:val="none" w:sz="0" w:space="0" w:color="auto"/>
                            <w:right w:val="none" w:sz="0" w:space="0" w:color="auto"/>
                          </w:divBdr>
                          <w:divsChild>
                            <w:div w:id="2075545050">
                              <w:marLeft w:val="0"/>
                              <w:marRight w:val="0"/>
                              <w:marTop w:val="0"/>
                              <w:marBottom w:val="0"/>
                              <w:divBdr>
                                <w:top w:val="none" w:sz="0" w:space="0" w:color="auto"/>
                                <w:left w:val="none" w:sz="0" w:space="0" w:color="auto"/>
                                <w:bottom w:val="none" w:sz="0" w:space="0" w:color="auto"/>
                                <w:right w:val="none" w:sz="0" w:space="0" w:color="auto"/>
                              </w:divBdr>
                              <w:divsChild>
                                <w:div w:id="5141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1967568">
      <w:bodyDiv w:val="1"/>
      <w:marLeft w:val="0"/>
      <w:marRight w:val="0"/>
      <w:marTop w:val="0"/>
      <w:marBottom w:val="0"/>
      <w:divBdr>
        <w:top w:val="none" w:sz="0" w:space="0" w:color="auto"/>
        <w:left w:val="none" w:sz="0" w:space="0" w:color="auto"/>
        <w:bottom w:val="none" w:sz="0" w:space="0" w:color="auto"/>
        <w:right w:val="none" w:sz="0" w:space="0" w:color="auto"/>
      </w:divBdr>
      <w:divsChild>
        <w:div w:id="68966831">
          <w:marLeft w:val="0"/>
          <w:marRight w:val="0"/>
          <w:marTop w:val="0"/>
          <w:marBottom w:val="0"/>
          <w:divBdr>
            <w:top w:val="none" w:sz="0" w:space="0" w:color="auto"/>
            <w:left w:val="none" w:sz="0" w:space="0" w:color="auto"/>
            <w:bottom w:val="none" w:sz="0" w:space="0" w:color="auto"/>
            <w:right w:val="none" w:sz="0" w:space="0" w:color="auto"/>
          </w:divBdr>
          <w:divsChild>
            <w:div w:id="709302394">
              <w:marLeft w:val="0"/>
              <w:marRight w:val="0"/>
              <w:marTop w:val="0"/>
              <w:marBottom w:val="0"/>
              <w:divBdr>
                <w:top w:val="none" w:sz="0" w:space="0" w:color="auto"/>
                <w:left w:val="none" w:sz="0" w:space="0" w:color="auto"/>
                <w:bottom w:val="none" w:sz="0" w:space="0" w:color="auto"/>
                <w:right w:val="none" w:sz="0" w:space="0" w:color="auto"/>
              </w:divBdr>
              <w:divsChild>
                <w:div w:id="1332903195">
                  <w:marLeft w:val="0"/>
                  <w:marRight w:val="0"/>
                  <w:marTop w:val="0"/>
                  <w:marBottom w:val="0"/>
                  <w:divBdr>
                    <w:top w:val="none" w:sz="0" w:space="0" w:color="auto"/>
                    <w:left w:val="none" w:sz="0" w:space="0" w:color="auto"/>
                    <w:bottom w:val="none" w:sz="0" w:space="0" w:color="auto"/>
                    <w:right w:val="none" w:sz="0" w:space="0" w:color="auto"/>
                  </w:divBdr>
                  <w:divsChild>
                    <w:div w:id="1869950224">
                      <w:marLeft w:val="0"/>
                      <w:marRight w:val="0"/>
                      <w:marTop w:val="0"/>
                      <w:marBottom w:val="0"/>
                      <w:divBdr>
                        <w:top w:val="none" w:sz="0" w:space="0" w:color="auto"/>
                        <w:left w:val="none" w:sz="0" w:space="0" w:color="auto"/>
                        <w:bottom w:val="none" w:sz="0" w:space="0" w:color="auto"/>
                        <w:right w:val="none" w:sz="0" w:space="0" w:color="auto"/>
                      </w:divBdr>
                      <w:divsChild>
                        <w:div w:id="206452195">
                          <w:marLeft w:val="0"/>
                          <w:marRight w:val="0"/>
                          <w:marTop w:val="0"/>
                          <w:marBottom w:val="0"/>
                          <w:divBdr>
                            <w:top w:val="none" w:sz="0" w:space="0" w:color="auto"/>
                            <w:left w:val="none" w:sz="0" w:space="0" w:color="auto"/>
                            <w:bottom w:val="none" w:sz="0" w:space="0" w:color="auto"/>
                            <w:right w:val="none" w:sz="0" w:space="0" w:color="auto"/>
                          </w:divBdr>
                          <w:divsChild>
                            <w:div w:id="269438385">
                              <w:marLeft w:val="0"/>
                              <w:marRight w:val="0"/>
                              <w:marTop w:val="0"/>
                              <w:marBottom w:val="0"/>
                              <w:divBdr>
                                <w:top w:val="none" w:sz="0" w:space="0" w:color="auto"/>
                                <w:left w:val="none" w:sz="0" w:space="0" w:color="auto"/>
                                <w:bottom w:val="none" w:sz="0" w:space="0" w:color="auto"/>
                                <w:right w:val="none" w:sz="0" w:space="0" w:color="auto"/>
                              </w:divBdr>
                              <w:divsChild>
                                <w:div w:id="1865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0460343">
      <w:bodyDiv w:val="1"/>
      <w:marLeft w:val="0"/>
      <w:marRight w:val="0"/>
      <w:marTop w:val="0"/>
      <w:marBottom w:val="0"/>
      <w:divBdr>
        <w:top w:val="none" w:sz="0" w:space="0" w:color="auto"/>
        <w:left w:val="none" w:sz="0" w:space="0" w:color="auto"/>
        <w:bottom w:val="none" w:sz="0" w:space="0" w:color="auto"/>
        <w:right w:val="none" w:sz="0" w:space="0" w:color="auto"/>
      </w:divBdr>
      <w:divsChild>
        <w:div w:id="1915123025">
          <w:marLeft w:val="0"/>
          <w:marRight w:val="0"/>
          <w:marTop w:val="0"/>
          <w:marBottom w:val="0"/>
          <w:divBdr>
            <w:top w:val="none" w:sz="0" w:space="0" w:color="auto"/>
            <w:left w:val="none" w:sz="0" w:space="0" w:color="auto"/>
            <w:bottom w:val="none" w:sz="0" w:space="0" w:color="auto"/>
            <w:right w:val="none" w:sz="0" w:space="0" w:color="auto"/>
          </w:divBdr>
          <w:divsChild>
            <w:div w:id="392702058">
              <w:marLeft w:val="0"/>
              <w:marRight w:val="0"/>
              <w:marTop w:val="0"/>
              <w:marBottom w:val="0"/>
              <w:divBdr>
                <w:top w:val="none" w:sz="0" w:space="0" w:color="auto"/>
                <w:left w:val="none" w:sz="0" w:space="0" w:color="auto"/>
                <w:bottom w:val="none" w:sz="0" w:space="0" w:color="auto"/>
                <w:right w:val="none" w:sz="0" w:space="0" w:color="auto"/>
              </w:divBdr>
              <w:divsChild>
                <w:div w:id="1312980701">
                  <w:marLeft w:val="0"/>
                  <w:marRight w:val="0"/>
                  <w:marTop w:val="0"/>
                  <w:marBottom w:val="0"/>
                  <w:divBdr>
                    <w:top w:val="none" w:sz="0" w:space="0" w:color="auto"/>
                    <w:left w:val="none" w:sz="0" w:space="0" w:color="auto"/>
                    <w:bottom w:val="none" w:sz="0" w:space="0" w:color="auto"/>
                    <w:right w:val="none" w:sz="0" w:space="0" w:color="auto"/>
                  </w:divBdr>
                  <w:divsChild>
                    <w:div w:id="186062228">
                      <w:marLeft w:val="0"/>
                      <w:marRight w:val="0"/>
                      <w:marTop w:val="0"/>
                      <w:marBottom w:val="0"/>
                      <w:divBdr>
                        <w:top w:val="none" w:sz="0" w:space="0" w:color="auto"/>
                        <w:left w:val="none" w:sz="0" w:space="0" w:color="auto"/>
                        <w:bottom w:val="none" w:sz="0" w:space="0" w:color="auto"/>
                        <w:right w:val="none" w:sz="0" w:space="0" w:color="auto"/>
                      </w:divBdr>
                      <w:divsChild>
                        <w:div w:id="1115831604">
                          <w:marLeft w:val="0"/>
                          <w:marRight w:val="0"/>
                          <w:marTop w:val="0"/>
                          <w:marBottom w:val="0"/>
                          <w:divBdr>
                            <w:top w:val="none" w:sz="0" w:space="0" w:color="auto"/>
                            <w:left w:val="none" w:sz="0" w:space="0" w:color="auto"/>
                            <w:bottom w:val="none" w:sz="0" w:space="0" w:color="auto"/>
                            <w:right w:val="none" w:sz="0" w:space="0" w:color="auto"/>
                          </w:divBdr>
                          <w:divsChild>
                            <w:div w:id="2079665680">
                              <w:marLeft w:val="0"/>
                              <w:marRight w:val="0"/>
                              <w:marTop w:val="0"/>
                              <w:marBottom w:val="0"/>
                              <w:divBdr>
                                <w:top w:val="none" w:sz="0" w:space="0" w:color="auto"/>
                                <w:left w:val="none" w:sz="0" w:space="0" w:color="auto"/>
                                <w:bottom w:val="none" w:sz="0" w:space="0" w:color="auto"/>
                                <w:right w:val="none" w:sz="0" w:space="0" w:color="auto"/>
                              </w:divBdr>
                              <w:divsChild>
                                <w:div w:id="9510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791944">
      <w:bodyDiv w:val="1"/>
      <w:marLeft w:val="0"/>
      <w:marRight w:val="0"/>
      <w:marTop w:val="0"/>
      <w:marBottom w:val="0"/>
      <w:divBdr>
        <w:top w:val="none" w:sz="0" w:space="0" w:color="auto"/>
        <w:left w:val="none" w:sz="0" w:space="0" w:color="auto"/>
        <w:bottom w:val="none" w:sz="0" w:space="0" w:color="auto"/>
        <w:right w:val="none" w:sz="0" w:space="0" w:color="auto"/>
      </w:divBdr>
      <w:divsChild>
        <w:div w:id="920917112">
          <w:marLeft w:val="0"/>
          <w:marRight w:val="0"/>
          <w:marTop w:val="0"/>
          <w:marBottom w:val="0"/>
          <w:divBdr>
            <w:top w:val="none" w:sz="0" w:space="0" w:color="auto"/>
            <w:left w:val="none" w:sz="0" w:space="0" w:color="auto"/>
            <w:bottom w:val="none" w:sz="0" w:space="0" w:color="auto"/>
            <w:right w:val="none" w:sz="0" w:space="0" w:color="auto"/>
          </w:divBdr>
          <w:divsChild>
            <w:div w:id="792285805">
              <w:marLeft w:val="0"/>
              <w:marRight w:val="0"/>
              <w:marTop w:val="0"/>
              <w:marBottom w:val="0"/>
              <w:divBdr>
                <w:top w:val="none" w:sz="0" w:space="0" w:color="auto"/>
                <w:left w:val="none" w:sz="0" w:space="0" w:color="auto"/>
                <w:bottom w:val="none" w:sz="0" w:space="0" w:color="auto"/>
                <w:right w:val="none" w:sz="0" w:space="0" w:color="auto"/>
              </w:divBdr>
              <w:divsChild>
                <w:div w:id="1307474777">
                  <w:marLeft w:val="0"/>
                  <w:marRight w:val="0"/>
                  <w:marTop w:val="0"/>
                  <w:marBottom w:val="0"/>
                  <w:divBdr>
                    <w:top w:val="none" w:sz="0" w:space="0" w:color="auto"/>
                    <w:left w:val="none" w:sz="0" w:space="0" w:color="auto"/>
                    <w:bottom w:val="none" w:sz="0" w:space="0" w:color="auto"/>
                    <w:right w:val="none" w:sz="0" w:space="0" w:color="auto"/>
                  </w:divBdr>
                  <w:divsChild>
                    <w:div w:id="71389972">
                      <w:marLeft w:val="0"/>
                      <w:marRight w:val="0"/>
                      <w:marTop w:val="0"/>
                      <w:marBottom w:val="0"/>
                      <w:divBdr>
                        <w:top w:val="none" w:sz="0" w:space="0" w:color="auto"/>
                        <w:left w:val="none" w:sz="0" w:space="0" w:color="auto"/>
                        <w:bottom w:val="none" w:sz="0" w:space="0" w:color="auto"/>
                        <w:right w:val="none" w:sz="0" w:space="0" w:color="auto"/>
                      </w:divBdr>
                      <w:divsChild>
                        <w:div w:id="1008022705">
                          <w:marLeft w:val="0"/>
                          <w:marRight w:val="0"/>
                          <w:marTop w:val="0"/>
                          <w:marBottom w:val="0"/>
                          <w:divBdr>
                            <w:top w:val="none" w:sz="0" w:space="0" w:color="auto"/>
                            <w:left w:val="none" w:sz="0" w:space="0" w:color="auto"/>
                            <w:bottom w:val="none" w:sz="0" w:space="0" w:color="auto"/>
                            <w:right w:val="none" w:sz="0" w:space="0" w:color="auto"/>
                          </w:divBdr>
                          <w:divsChild>
                            <w:div w:id="637953730">
                              <w:marLeft w:val="0"/>
                              <w:marRight w:val="0"/>
                              <w:marTop w:val="0"/>
                              <w:marBottom w:val="0"/>
                              <w:divBdr>
                                <w:top w:val="none" w:sz="0" w:space="0" w:color="auto"/>
                                <w:left w:val="none" w:sz="0" w:space="0" w:color="auto"/>
                                <w:bottom w:val="none" w:sz="0" w:space="0" w:color="auto"/>
                                <w:right w:val="none" w:sz="0" w:space="0" w:color="auto"/>
                              </w:divBdr>
                              <w:divsChild>
                                <w:div w:id="68401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347335">
      <w:bodyDiv w:val="1"/>
      <w:marLeft w:val="0"/>
      <w:marRight w:val="0"/>
      <w:marTop w:val="0"/>
      <w:marBottom w:val="0"/>
      <w:divBdr>
        <w:top w:val="none" w:sz="0" w:space="0" w:color="auto"/>
        <w:left w:val="none" w:sz="0" w:space="0" w:color="auto"/>
        <w:bottom w:val="none" w:sz="0" w:space="0" w:color="auto"/>
        <w:right w:val="none" w:sz="0" w:space="0" w:color="auto"/>
      </w:divBdr>
      <w:divsChild>
        <w:div w:id="2004700677">
          <w:marLeft w:val="0"/>
          <w:marRight w:val="0"/>
          <w:marTop w:val="0"/>
          <w:marBottom w:val="0"/>
          <w:divBdr>
            <w:top w:val="none" w:sz="0" w:space="0" w:color="auto"/>
            <w:left w:val="none" w:sz="0" w:space="0" w:color="auto"/>
            <w:bottom w:val="none" w:sz="0" w:space="0" w:color="auto"/>
            <w:right w:val="none" w:sz="0" w:space="0" w:color="auto"/>
          </w:divBdr>
          <w:divsChild>
            <w:div w:id="598103489">
              <w:marLeft w:val="0"/>
              <w:marRight w:val="0"/>
              <w:marTop w:val="0"/>
              <w:marBottom w:val="0"/>
              <w:divBdr>
                <w:top w:val="none" w:sz="0" w:space="0" w:color="auto"/>
                <w:left w:val="none" w:sz="0" w:space="0" w:color="auto"/>
                <w:bottom w:val="none" w:sz="0" w:space="0" w:color="auto"/>
                <w:right w:val="none" w:sz="0" w:space="0" w:color="auto"/>
              </w:divBdr>
              <w:divsChild>
                <w:div w:id="212927959">
                  <w:marLeft w:val="0"/>
                  <w:marRight w:val="0"/>
                  <w:marTop w:val="0"/>
                  <w:marBottom w:val="0"/>
                  <w:divBdr>
                    <w:top w:val="none" w:sz="0" w:space="0" w:color="auto"/>
                    <w:left w:val="none" w:sz="0" w:space="0" w:color="auto"/>
                    <w:bottom w:val="none" w:sz="0" w:space="0" w:color="auto"/>
                    <w:right w:val="none" w:sz="0" w:space="0" w:color="auto"/>
                  </w:divBdr>
                  <w:divsChild>
                    <w:div w:id="627975661">
                      <w:marLeft w:val="0"/>
                      <w:marRight w:val="0"/>
                      <w:marTop w:val="0"/>
                      <w:marBottom w:val="0"/>
                      <w:divBdr>
                        <w:top w:val="none" w:sz="0" w:space="0" w:color="auto"/>
                        <w:left w:val="none" w:sz="0" w:space="0" w:color="auto"/>
                        <w:bottom w:val="none" w:sz="0" w:space="0" w:color="auto"/>
                        <w:right w:val="none" w:sz="0" w:space="0" w:color="auto"/>
                      </w:divBdr>
                      <w:divsChild>
                        <w:div w:id="1984500324">
                          <w:marLeft w:val="0"/>
                          <w:marRight w:val="0"/>
                          <w:marTop w:val="0"/>
                          <w:marBottom w:val="0"/>
                          <w:divBdr>
                            <w:top w:val="none" w:sz="0" w:space="0" w:color="auto"/>
                            <w:left w:val="none" w:sz="0" w:space="0" w:color="auto"/>
                            <w:bottom w:val="none" w:sz="0" w:space="0" w:color="auto"/>
                            <w:right w:val="none" w:sz="0" w:space="0" w:color="auto"/>
                          </w:divBdr>
                          <w:divsChild>
                            <w:div w:id="1857646559">
                              <w:marLeft w:val="0"/>
                              <w:marRight w:val="0"/>
                              <w:marTop w:val="0"/>
                              <w:marBottom w:val="0"/>
                              <w:divBdr>
                                <w:top w:val="none" w:sz="0" w:space="0" w:color="auto"/>
                                <w:left w:val="none" w:sz="0" w:space="0" w:color="auto"/>
                                <w:bottom w:val="none" w:sz="0" w:space="0" w:color="auto"/>
                                <w:right w:val="none" w:sz="0" w:space="0" w:color="auto"/>
                              </w:divBdr>
                              <w:divsChild>
                                <w:div w:id="14737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5845895">
      <w:bodyDiv w:val="1"/>
      <w:marLeft w:val="0"/>
      <w:marRight w:val="0"/>
      <w:marTop w:val="0"/>
      <w:marBottom w:val="0"/>
      <w:divBdr>
        <w:top w:val="none" w:sz="0" w:space="0" w:color="auto"/>
        <w:left w:val="none" w:sz="0" w:space="0" w:color="auto"/>
        <w:bottom w:val="none" w:sz="0" w:space="0" w:color="auto"/>
        <w:right w:val="none" w:sz="0" w:space="0" w:color="auto"/>
      </w:divBdr>
      <w:divsChild>
        <w:div w:id="1515730316">
          <w:marLeft w:val="0"/>
          <w:marRight w:val="0"/>
          <w:marTop w:val="0"/>
          <w:marBottom w:val="0"/>
          <w:divBdr>
            <w:top w:val="none" w:sz="0" w:space="0" w:color="auto"/>
            <w:left w:val="none" w:sz="0" w:space="0" w:color="auto"/>
            <w:bottom w:val="none" w:sz="0" w:space="0" w:color="auto"/>
            <w:right w:val="none" w:sz="0" w:space="0" w:color="auto"/>
          </w:divBdr>
          <w:divsChild>
            <w:div w:id="721368340">
              <w:marLeft w:val="0"/>
              <w:marRight w:val="0"/>
              <w:marTop w:val="0"/>
              <w:marBottom w:val="0"/>
              <w:divBdr>
                <w:top w:val="none" w:sz="0" w:space="0" w:color="auto"/>
                <w:left w:val="none" w:sz="0" w:space="0" w:color="auto"/>
                <w:bottom w:val="none" w:sz="0" w:space="0" w:color="auto"/>
                <w:right w:val="none" w:sz="0" w:space="0" w:color="auto"/>
              </w:divBdr>
              <w:divsChild>
                <w:div w:id="893543796">
                  <w:marLeft w:val="0"/>
                  <w:marRight w:val="0"/>
                  <w:marTop w:val="0"/>
                  <w:marBottom w:val="0"/>
                  <w:divBdr>
                    <w:top w:val="none" w:sz="0" w:space="0" w:color="auto"/>
                    <w:left w:val="none" w:sz="0" w:space="0" w:color="auto"/>
                    <w:bottom w:val="none" w:sz="0" w:space="0" w:color="auto"/>
                    <w:right w:val="none" w:sz="0" w:space="0" w:color="auto"/>
                  </w:divBdr>
                  <w:divsChild>
                    <w:div w:id="422844008">
                      <w:marLeft w:val="0"/>
                      <w:marRight w:val="0"/>
                      <w:marTop w:val="0"/>
                      <w:marBottom w:val="0"/>
                      <w:divBdr>
                        <w:top w:val="none" w:sz="0" w:space="0" w:color="auto"/>
                        <w:left w:val="none" w:sz="0" w:space="0" w:color="auto"/>
                        <w:bottom w:val="none" w:sz="0" w:space="0" w:color="auto"/>
                        <w:right w:val="none" w:sz="0" w:space="0" w:color="auto"/>
                      </w:divBdr>
                      <w:divsChild>
                        <w:div w:id="272054667">
                          <w:marLeft w:val="0"/>
                          <w:marRight w:val="0"/>
                          <w:marTop w:val="0"/>
                          <w:marBottom w:val="0"/>
                          <w:divBdr>
                            <w:top w:val="none" w:sz="0" w:space="0" w:color="auto"/>
                            <w:left w:val="none" w:sz="0" w:space="0" w:color="auto"/>
                            <w:bottom w:val="none" w:sz="0" w:space="0" w:color="auto"/>
                            <w:right w:val="none" w:sz="0" w:space="0" w:color="auto"/>
                          </w:divBdr>
                          <w:divsChild>
                            <w:div w:id="1064765604">
                              <w:marLeft w:val="0"/>
                              <w:marRight w:val="0"/>
                              <w:marTop w:val="0"/>
                              <w:marBottom w:val="0"/>
                              <w:divBdr>
                                <w:top w:val="none" w:sz="0" w:space="0" w:color="auto"/>
                                <w:left w:val="none" w:sz="0" w:space="0" w:color="auto"/>
                                <w:bottom w:val="none" w:sz="0" w:space="0" w:color="auto"/>
                                <w:right w:val="none" w:sz="0" w:space="0" w:color="auto"/>
                              </w:divBdr>
                              <w:divsChild>
                                <w:div w:id="21123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7696307">
      <w:bodyDiv w:val="1"/>
      <w:marLeft w:val="0"/>
      <w:marRight w:val="0"/>
      <w:marTop w:val="0"/>
      <w:marBottom w:val="0"/>
      <w:divBdr>
        <w:top w:val="none" w:sz="0" w:space="0" w:color="auto"/>
        <w:left w:val="none" w:sz="0" w:space="0" w:color="auto"/>
        <w:bottom w:val="none" w:sz="0" w:space="0" w:color="auto"/>
        <w:right w:val="none" w:sz="0" w:space="0" w:color="auto"/>
      </w:divBdr>
      <w:divsChild>
        <w:div w:id="606694613">
          <w:marLeft w:val="0"/>
          <w:marRight w:val="0"/>
          <w:marTop w:val="0"/>
          <w:marBottom w:val="0"/>
          <w:divBdr>
            <w:top w:val="none" w:sz="0" w:space="0" w:color="auto"/>
            <w:left w:val="none" w:sz="0" w:space="0" w:color="auto"/>
            <w:bottom w:val="none" w:sz="0" w:space="0" w:color="auto"/>
            <w:right w:val="none" w:sz="0" w:space="0" w:color="auto"/>
          </w:divBdr>
          <w:divsChild>
            <w:div w:id="4345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02">
      <w:bodyDiv w:val="1"/>
      <w:marLeft w:val="0"/>
      <w:marRight w:val="0"/>
      <w:marTop w:val="0"/>
      <w:marBottom w:val="0"/>
      <w:divBdr>
        <w:top w:val="none" w:sz="0" w:space="0" w:color="auto"/>
        <w:left w:val="none" w:sz="0" w:space="0" w:color="auto"/>
        <w:bottom w:val="none" w:sz="0" w:space="0" w:color="auto"/>
        <w:right w:val="none" w:sz="0" w:space="0" w:color="auto"/>
      </w:divBdr>
      <w:divsChild>
        <w:div w:id="1882862904">
          <w:marLeft w:val="0"/>
          <w:marRight w:val="0"/>
          <w:marTop w:val="0"/>
          <w:marBottom w:val="0"/>
          <w:divBdr>
            <w:top w:val="none" w:sz="0" w:space="0" w:color="auto"/>
            <w:left w:val="none" w:sz="0" w:space="0" w:color="auto"/>
            <w:bottom w:val="none" w:sz="0" w:space="0" w:color="auto"/>
            <w:right w:val="none" w:sz="0" w:space="0" w:color="auto"/>
          </w:divBdr>
          <w:divsChild>
            <w:div w:id="18763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3865">
      <w:bodyDiv w:val="1"/>
      <w:marLeft w:val="0"/>
      <w:marRight w:val="0"/>
      <w:marTop w:val="0"/>
      <w:marBottom w:val="0"/>
      <w:divBdr>
        <w:top w:val="none" w:sz="0" w:space="0" w:color="auto"/>
        <w:left w:val="none" w:sz="0" w:space="0" w:color="auto"/>
        <w:bottom w:val="none" w:sz="0" w:space="0" w:color="auto"/>
        <w:right w:val="none" w:sz="0" w:space="0" w:color="auto"/>
      </w:divBdr>
      <w:divsChild>
        <w:div w:id="776608475">
          <w:marLeft w:val="0"/>
          <w:marRight w:val="0"/>
          <w:marTop w:val="0"/>
          <w:marBottom w:val="0"/>
          <w:divBdr>
            <w:top w:val="none" w:sz="0" w:space="0" w:color="auto"/>
            <w:left w:val="none" w:sz="0" w:space="0" w:color="auto"/>
            <w:bottom w:val="none" w:sz="0" w:space="0" w:color="auto"/>
            <w:right w:val="none" w:sz="0" w:space="0" w:color="auto"/>
          </w:divBdr>
          <w:divsChild>
            <w:div w:id="1652370903">
              <w:marLeft w:val="0"/>
              <w:marRight w:val="0"/>
              <w:marTop w:val="0"/>
              <w:marBottom w:val="0"/>
              <w:divBdr>
                <w:top w:val="none" w:sz="0" w:space="0" w:color="auto"/>
                <w:left w:val="none" w:sz="0" w:space="0" w:color="auto"/>
                <w:bottom w:val="none" w:sz="0" w:space="0" w:color="auto"/>
                <w:right w:val="none" w:sz="0" w:space="0" w:color="auto"/>
              </w:divBdr>
              <w:divsChild>
                <w:div w:id="1083258596">
                  <w:marLeft w:val="0"/>
                  <w:marRight w:val="0"/>
                  <w:marTop w:val="0"/>
                  <w:marBottom w:val="0"/>
                  <w:divBdr>
                    <w:top w:val="none" w:sz="0" w:space="0" w:color="auto"/>
                    <w:left w:val="none" w:sz="0" w:space="0" w:color="auto"/>
                    <w:bottom w:val="none" w:sz="0" w:space="0" w:color="auto"/>
                    <w:right w:val="none" w:sz="0" w:space="0" w:color="auto"/>
                  </w:divBdr>
                  <w:divsChild>
                    <w:div w:id="734663823">
                      <w:marLeft w:val="0"/>
                      <w:marRight w:val="0"/>
                      <w:marTop w:val="0"/>
                      <w:marBottom w:val="0"/>
                      <w:divBdr>
                        <w:top w:val="none" w:sz="0" w:space="0" w:color="auto"/>
                        <w:left w:val="none" w:sz="0" w:space="0" w:color="auto"/>
                        <w:bottom w:val="none" w:sz="0" w:space="0" w:color="auto"/>
                        <w:right w:val="none" w:sz="0" w:space="0" w:color="auto"/>
                      </w:divBdr>
                      <w:divsChild>
                        <w:div w:id="671490255">
                          <w:marLeft w:val="0"/>
                          <w:marRight w:val="0"/>
                          <w:marTop w:val="0"/>
                          <w:marBottom w:val="0"/>
                          <w:divBdr>
                            <w:top w:val="none" w:sz="0" w:space="0" w:color="auto"/>
                            <w:left w:val="none" w:sz="0" w:space="0" w:color="auto"/>
                            <w:bottom w:val="none" w:sz="0" w:space="0" w:color="auto"/>
                            <w:right w:val="none" w:sz="0" w:space="0" w:color="auto"/>
                          </w:divBdr>
                          <w:divsChild>
                            <w:div w:id="992635499">
                              <w:marLeft w:val="0"/>
                              <w:marRight w:val="0"/>
                              <w:marTop w:val="0"/>
                              <w:marBottom w:val="0"/>
                              <w:divBdr>
                                <w:top w:val="none" w:sz="0" w:space="0" w:color="auto"/>
                                <w:left w:val="none" w:sz="0" w:space="0" w:color="auto"/>
                                <w:bottom w:val="none" w:sz="0" w:space="0" w:color="auto"/>
                                <w:right w:val="none" w:sz="0" w:space="0" w:color="auto"/>
                              </w:divBdr>
                              <w:divsChild>
                                <w:div w:id="306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774347">
      <w:bodyDiv w:val="1"/>
      <w:marLeft w:val="0"/>
      <w:marRight w:val="0"/>
      <w:marTop w:val="0"/>
      <w:marBottom w:val="0"/>
      <w:divBdr>
        <w:top w:val="none" w:sz="0" w:space="0" w:color="auto"/>
        <w:left w:val="none" w:sz="0" w:space="0" w:color="auto"/>
        <w:bottom w:val="none" w:sz="0" w:space="0" w:color="auto"/>
        <w:right w:val="none" w:sz="0" w:space="0" w:color="auto"/>
      </w:divBdr>
      <w:divsChild>
        <w:div w:id="1134719116">
          <w:marLeft w:val="0"/>
          <w:marRight w:val="0"/>
          <w:marTop w:val="0"/>
          <w:marBottom w:val="0"/>
          <w:divBdr>
            <w:top w:val="none" w:sz="0" w:space="0" w:color="auto"/>
            <w:left w:val="none" w:sz="0" w:space="0" w:color="auto"/>
            <w:bottom w:val="none" w:sz="0" w:space="0" w:color="auto"/>
            <w:right w:val="none" w:sz="0" w:space="0" w:color="auto"/>
          </w:divBdr>
          <w:divsChild>
            <w:div w:id="8238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2655">
      <w:bodyDiv w:val="1"/>
      <w:marLeft w:val="0"/>
      <w:marRight w:val="0"/>
      <w:marTop w:val="0"/>
      <w:marBottom w:val="0"/>
      <w:divBdr>
        <w:top w:val="none" w:sz="0" w:space="0" w:color="auto"/>
        <w:left w:val="none" w:sz="0" w:space="0" w:color="auto"/>
        <w:bottom w:val="none" w:sz="0" w:space="0" w:color="auto"/>
        <w:right w:val="none" w:sz="0" w:space="0" w:color="auto"/>
      </w:divBdr>
      <w:divsChild>
        <w:div w:id="72972849">
          <w:marLeft w:val="0"/>
          <w:marRight w:val="0"/>
          <w:marTop w:val="0"/>
          <w:marBottom w:val="0"/>
          <w:divBdr>
            <w:top w:val="none" w:sz="0" w:space="0" w:color="auto"/>
            <w:left w:val="none" w:sz="0" w:space="0" w:color="auto"/>
            <w:bottom w:val="none" w:sz="0" w:space="0" w:color="auto"/>
            <w:right w:val="none" w:sz="0" w:space="0" w:color="auto"/>
          </w:divBdr>
          <w:divsChild>
            <w:div w:id="587690205">
              <w:marLeft w:val="0"/>
              <w:marRight w:val="0"/>
              <w:marTop w:val="0"/>
              <w:marBottom w:val="0"/>
              <w:divBdr>
                <w:top w:val="none" w:sz="0" w:space="0" w:color="auto"/>
                <w:left w:val="none" w:sz="0" w:space="0" w:color="auto"/>
                <w:bottom w:val="none" w:sz="0" w:space="0" w:color="auto"/>
                <w:right w:val="none" w:sz="0" w:space="0" w:color="auto"/>
              </w:divBdr>
              <w:divsChild>
                <w:div w:id="593050385">
                  <w:marLeft w:val="0"/>
                  <w:marRight w:val="0"/>
                  <w:marTop w:val="0"/>
                  <w:marBottom w:val="0"/>
                  <w:divBdr>
                    <w:top w:val="none" w:sz="0" w:space="0" w:color="auto"/>
                    <w:left w:val="none" w:sz="0" w:space="0" w:color="auto"/>
                    <w:bottom w:val="none" w:sz="0" w:space="0" w:color="auto"/>
                    <w:right w:val="none" w:sz="0" w:space="0" w:color="auto"/>
                  </w:divBdr>
                  <w:divsChild>
                    <w:div w:id="1771389887">
                      <w:marLeft w:val="0"/>
                      <w:marRight w:val="0"/>
                      <w:marTop w:val="0"/>
                      <w:marBottom w:val="0"/>
                      <w:divBdr>
                        <w:top w:val="none" w:sz="0" w:space="0" w:color="auto"/>
                        <w:left w:val="none" w:sz="0" w:space="0" w:color="auto"/>
                        <w:bottom w:val="none" w:sz="0" w:space="0" w:color="auto"/>
                        <w:right w:val="none" w:sz="0" w:space="0" w:color="auto"/>
                      </w:divBdr>
                      <w:divsChild>
                        <w:div w:id="1011377956">
                          <w:marLeft w:val="0"/>
                          <w:marRight w:val="0"/>
                          <w:marTop w:val="0"/>
                          <w:marBottom w:val="0"/>
                          <w:divBdr>
                            <w:top w:val="none" w:sz="0" w:space="0" w:color="auto"/>
                            <w:left w:val="none" w:sz="0" w:space="0" w:color="auto"/>
                            <w:bottom w:val="none" w:sz="0" w:space="0" w:color="auto"/>
                            <w:right w:val="none" w:sz="0" w:space="0" w:color="auto"/>
                          </w:divBdr>
                          <w:divsChild>
                            <w:div w:id="897932022">
                              <w:marLeft w:val="0"/>
                              <w:marRight w:val="0"/>
                              <w:marTop w:val="0"/>
                              <w:marBottom w:val="0"/>
                              <w:divBdr>
                                <w:top w:val="none" w:sz="0" w:space="0" w:color="auto"/>
                                <w:left w:val="none" w:sz="0" w:space="0" w:color="auto"/>
                                <w:bottom w:val="none" w:sz="0" w:space="0" w:color="auto"/>
                                <w:right w:val="none" w:sz="0" w:space="0" w:color="auto"/>
                              </w:divBdr>
                              <w:divsChild>
                                <w:div w:id="1738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7467142">
      <w:bodyDiv w:val="1"/>
      <w:marLeft w:val="0"/>
      <w:marRight w:val="0"/>
      <w:marTop w:val="0"/>
      <w:marBottom w:val="0"/>
      <w:divBdr>
        <w:top w:val="none" w:sz="0" w:space="0" w:color="auto"/>
        <w:left w:val="none" w:sz="0" w:space="0" w:color="auto"/>
        <w:bottom w:val="none" w:sz="0" w:space="0" w:color="auto"/>
        <w:right w:val="none" w:sz="0" w:space="0" w:color="auto"/>
      </w:divBdr>
      <w:divsChild>
        <w:div w:id="1609266363">
          <w:marLeft w:val="0"/>
          <w:marRight w:val="0"/>
          <w:marTop w:val="0"/>
          <w:marBottom w:val="0"/>
          <w:divBdr>
            <w:top w:val="none" w:sz="0" w:space="0" w:color="auto"/>
            <w:left w:val="none" w:sz="0" w:space="0" w:color="auto"/>
            <w:bottom w:val="none" w:sz="0" w:space="0" w:color="auto"/>
            <w:right w:val="none" w:sz="0" w:space="0" w:color="auto"/>
          </w:divBdr>
          <w:divsChild>
            <w:div w:id="421952523">
              <w:marLeft w:val="0"/>
              <w:marRight w:val="0"/>
              <w:marTop w:val="0"/>
              <w:marBottom w:val="0"/>
              <w:divBdr>
                <w:top w:val="none" w:sz="0" w:space="0" w:color="auto"/>
                <w:left w:val="none" w:sz="0" w:space="0" w:color="auto"/>
                <w:bottom w:val="none" w:sz="0" w:space="0" w:color="auto"/>
                <w:right w:val="none" w:sz="0" w:space="0" w:color="auto"/>
              </w:divBdr>
              <w:divsChild>
                <w:div w:id="1876968780">
                  <w:marLeft w:val="0"/>
                  <w:marRight w:val="0"/>
                  <w:marTop w:val="0"/>
                  <w:marBottom w:val="0"/>
                  <w:divBdr>
                    <w:top w:val="none" w:sz="0" w:space="0" w:color="auto"/>
                    <w:left w:val="none" w:sz="0" w:space="0" w:color="auto"/>
                    <w:bottom w:val="none" w:sz="0" w:space="0" w:color="auto"/>
                    <w:right w:val="none" w:sz="0" w:space="0" w:color="auto"/>
                  </w:divBdr>
                  <w:divsChild>
                    <w:div w:id="2138329747">
                      <w:marLeft w:val="0"/>
                      <w:marRight w:val="0"/>
                      <w:marTop w:val="0"/>
                      <w:marBottom w:val="0"/>
                      <w:divBdr>
                        <w:top w:val="none" w:sz="0" w:space="0" w:color="auto"/>
                        <w:left w:val="none" w:sz="0" w:space="0" w:color="auto"/>
                        <w:bottom w:val="none" w:sz="0" w:space="0" w:color="auto"/>
                        <w:right w:val="none" w:sz="0" w:space="0" w:color="auto"/>
                      </w:divBdr>
                      <w:divsChild>
                        <w:div w:id="357195359">
                          <w:marLeft w:val="0"/>
                          <w:marRight w:val="0"/>
                          <w:marTop w:val="0"/>
                          <w:marBottom w:val="0"/>
                          <w:divBdr>
                            <w:top w:val="none" w:sz="0" w:space="0" w:color="auto"/>
                            <w:left w:val="none" w:sz="0" w:space="0" w:color="auto"/>
                            <w:bottom w:val="none" w:sz="0" w:space="0" w:color="auto"/>
                            <w:right w:val="none" w:sz="0" w:space="0" w:color="auto"/>
                          </w:divBdr>
                          <w:divsChild>
                            <w:div w:id="503017137">
                              <w:marLeft w:val="0"/>
                              <w:marRight w:val="0"/>
                              <w:marTop w:val="0"/>
                              <w:marBottom w:val="0"/>
                              <w:divBdr>
                                <w:top w:val="none" w:sz="0" w:space="0" w:color="auto"/>
                                <w:left w:val="none" w:sz="0" w:space="0" w:color="auto"/>
                                <w:bottom w:val="none" w:sz="0" w:space="0" w:color="auto"/>
                                <w:right w:val="none" w:sz="0" w:space="0" w:color="auto"/>
                              </w:divBdr>
                              <w:divsChild>
                                <w:div w:id="3370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986599">
      <w:bodyDiv w:val="1"/>
      <w:marLeft w:val="0"/>
      <w:marRight w:val="0"/>
      <w:marTop w:val="0"/>
      <w:marBottom w:val="0"/>
      <w:divBdr>
        <w:top w:val="none" w:sz="0" w:space="0" w:color="auto"/>
        <w:left w:val="none" w:sz="0" w:space="0" w:color="auto"/>
        <w:bottom w:val="none" w:sz="0" w:space="0" w:color="auto"/>
        <w:right w:val="none" w:sz="0" w:space="0" w:color="auto"/>
      </w:divBdr>
      <w:divsChild>
        <w:div w:id="1285235907">
          <w:marLeft w:val="0"/>
          <w:marRight w:val="0"/>
          <w:marTop w:val="0"/>
          <w:marBottom w:val="0"/>
          <w:divBdr>
            <w:top w:val="none" w:sz="0" w:space="0" w:color="auto"/>
            <w:left w:val="none" w:sz="0" w:space="0" w:color="auto"/>
            <w:bottom w:val="none" w:sz="0" w:space="0" w:color="auto"/>
            <w:right w:val="none" w:sz="0" w:space="0" w:color="auto"/>
          </w:divBdr>
          <w:divsChild>
            <w:div w:id="1744176310">
              <w:marLeft w:val="0"/>
              <w:marRight w:val="0"/>
              <w:marTop w:val="0"/>
              <w:marBottom w:val="0"/>
              <w:divBdr>
                <w:top w:val="none" w:sz="0" w:space="0" w:color="auto"/>
                <w:left w:val="none" w:sz="0" w:space="0" w:color="auto"/>
                <w:bottom w:val="none" w:sz="0" w:space="0" w:color="auto"/>
                <w:right w:val="none" w:sz="0" w:space="0" w:color="auto"/>
              </w:divBdr>
              <w:divsChild>
                <w:div w:id="1729765204">
                  <w:marLeft w:val="0"/>
                  <w:marRight w:val="0"/>
                  <w:marTop w:val="0"/>
                  <w:marBottom w:val="0"/>
                  <w:divBdr>
                    <w:top w:val="none" w:sz="0" w:space="0" w:color="auto"/>
                    <w:left w:val="none" w:sz="0" w:space="0" w:color="auto"/>
                    <w:bottom w:val="none" w:sz="0" w:space="0" w:color="auto"/>
                    <w:right w:val="none" w:sz="0" w:space="0" w:color="auto"/>
                  </w:divBdr>
                  <w:divsChild>
                    <w:div w:id="878051527">
                      <w:marLeft w:val="0"/>
                      <w:marRight w:val="0"/>
                      <w:marTop w:val="0"/>
                      <w:marBottom w:val="0"/>
                      <w:divBdr>
                        <w:top w:val="none" w:sz="0" w:space="0" w:color="auto"/>
                        <w:left w:val="none" w:sz="0" w:space="0" w:color="auto"/>
                        <w:bottom w:val="none" w:sz="0" w:space="0" w:color="auto"/>
                        <w:right w:val="none" w:sz="0" w:space="0" w:color="auto"/>
                      </w:divBdr>
                      <w:divsChild>
                        <w:div w:id="1643995501">
                          <w:marLeft w:val="0"/>
                          <w:marRight w:val="0"/>
                          <w:marTop w:val="0"/>
                          <w:marBottom w:val="0"/>
                          <w:divBdr>
                            <w:top w:val="none" w:sz="0" w:space="0" w:color="auto"/>
                            <w:left w:val="none" w:sz="0" w:space="0" w:color="auto"/>
                            <w:bottom w:val="none" w:sz="0" w:space="0" w:color="auto"/>
                            <w:right w:val="none" w:sz="0" w:space="0" w:color="auto"/>
                          </w:divBdr>
                          <w:divsChild>
                            <w:div w:id="702096706">
                              <w:marLeft w:val="0"/>
                              <w:marRight w:val="0"/>
                              <w:marTop w:val="0"/>
                              <w:marBottom w:val="0"/>
                              <w:divBdr>
                                <w:top w:val="none" w:sz="0" w:space="0" w:color="auto"/>
                                <w:left w:val="none" w:sz="0" w:space="0" w:color="auto"/>
                                <w:bottom w:val="none" w:sz="0" w:space="0" w:color="auto"/>
                                <w:right w:val="none" w:sz="0" w:space="0" w:color="auto"/>
                              </w:divBdr>
                              <w:divsChild>
                                <w:div w:id="93494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996615">
      <w:bodyDiv w:val="1"/>
      <w:marLeft w:val="0"/>
      <w:marRight w:val="0"/>
      <w:marTop w:val="0"/>
      <w:marBottom w:val="0"/>
      <w:divBdr>
        <w:top w:val="none" w:sz="0" w:space="0" w:color="auto"/>
        <w:left w:val="none" w:sz="0" w:space="0" w:color="auto"/>
        <w:bottom w:val="none" w:sz="0" w:space="0" w:color="auto"/>
        <w:right w:val="none" w:sz="0" w:space="0" w:color="auto"/>
      </w:divBdr>
      <w:divsChild>
        <w:div w:id="1057241134">
          <w:marLeft w:val="0"/>
          <w:marRight w:val="0"/>
          <w:marTop w:val="0"/>
          <w:marBottom w:val="0"/>
          <w:divBdr>
            <w:top w:val="none" w:sz="0" w:space="0" w:color="auto"/>
            <w:left w:val="none" w:sz="0" w:space="0" w:color="auto"/>
            <w:bottom w:val="none" w:sz="0" w:space="0" w:color="auto"/>
            <w:right w:val="none" w:sz="0" w:space="0" w:color="auto"/>
          </w:divBdr>
          <w:divsChild>
            <w:div w:id="498617287">
              <w:marLeft w:val="0"/>
              <w:marRight w:val="0"/>
              <w:marTop w:val="0"/>
              <w:marBottom w:val="0"/>
              <w:divBdr>
                <w:top w:val="none" w:sz="0" w:space="0" w:color="auto"/>
                <w:left w:val="none" w:sz="0" w:space="0" w:color="auto"/>
                <w:bottom w:val="none" w:sz="0" w:space="0" w:color="auto"/>
                <w:right w:val="none" w:sz="0" w:space="0" w:color="auto"/>
              </w:divBdr>
              <w:divsChild>
                <w:div w:id="255331303">
                  <w:marLeft w:val="0"/>
                  <w:marRight w:val="0"/>
                  <w:marTop w:val="0"/>
                  <w:marBottom w:val="0"/>
                  <w:divBdr>
                    <w:top w:val="none" w:sz="0" w:space="0" w:color="auto"/>
                    <w:left w:val="none" w:sz="0" w:space="0" w:color="auto"/>
                    <w:bottom w:val="none" w:sz="0" w:space="0" w:color="auto"/>
                    <w:right w:val="none" w:sz="0" w:space="0" w:color="auto"/>
                  </w:divBdr>
                  <w:divsChild>
                    <w:div w:id="614213265">
                      <w:marLeft w:val="0"/>
                      <w:marRight w:val="0"/>
                      <w:marTop w:val="0"/>
                      <w:marBottom w:val="0"/>
                      <w:divBdr>
                        <w:top w:val="none" w:sz="0" w:space="0" w:color="auto"/>
                        <w:left w:val="none" w:sz="0" w:space="0" w:color="auto"/>
                        <w:bottom w:val="none" w:sz="0" w:space="0" w:color="auto"/>
                        <w:right w:val="none" w:sz="0" w:space="0" w:color="auto"/>
                      </w:divBdr>
                      <w:divsChild>
                        <w:div w:id="880096050">
                          <w:marLeft w:val="0"/>
                          <w:marRight w:val="0"/>
                          <w:marTop w:val="0"/>
                          <w:marBottom w:val="0"/>
                          <w:divBdr>
                            <w:top w:val="none" w:sz="0" w:space="0" w:color="auto"/>
                            <w:left w:val="none" w:sz="0" w:space="0" w:color="auto"/>
                            <w:bottom w:val="none" w:sz="0" w:space="0" w:color="auto"/>
                            <w:right w:val="none" w:sz="0" w:space="0" w:color="auto"/>
                          </w:divBdr>
                          <w:divsChild>
                            <w:div w:id="1786003535">
                              <w:marLeft w:val="0"/>
                              <w:marRight w:val="0"/>
                              <w:marTop w:val="0"/>
                              <w:marBottom w:val="0"/>
                              <w:divBdr>
                                <w:top w:val="none" w:sz="0" w:space="0" w:color="auto"/>
                                <w:left w:val="none" w:sz="0" w:space="0" w:color="auto"/>
                                <w:bottom w:val="none" w:sz="0" w:space="0" w:color="auto"/>
                                <w:right w:val="none" w:sz="0" w:space="0" w:color="auto"/>
                              </w:divBdr>
                              <w:divsChild>
                                <w:div w:id="932980037">
                                  <w:marLeft w:val="0"/>
                                  <w:marRight w:val="0"/>
                                  <w:marTop w:val="0"/>
                                  <w:marBottom w:val="0"/>
                                  <w:divBdr>
                                    <w:top w:val="none" w:sz="0" w:space="0" w:color="auto"/>
                                    <w:left w:val="none" w:sz="0" w:space="0" w:color="auto"/>
                                    <w:bottom w:val="none" w:sz="0" w:space="0" w:color="auto"/>
                                    <w:right w:val="none" w:sz="0" w:space="0" w:color="auto"/>
                                  </w:divBdr>
                                </w:div>
                              </w:divsChild>
                            </w:div>
                            <w:div w:id="725183079">
                              <w:marLeft w:val="0"/>
                              <w:marRight w:val="0"/>
                              <w:marTop w:val="240"/>
                              <w:marBottom w:val="0"/>
                              <w:divBdr>
                                <w:top w:val="none" w:sz="0" w:space="0" w:color="auto"/>
                                <w:left w:val="none" w:sz="0" w:space="0" w:color="auto"/>
                                <w:bottom w:val="none" w:sz="0" w:space="0" w:color="auto"/>
                                <w:right w:val="none" w:sz="0" w:space="0" w:color="auto"/>
                              </w:divBdr>
                              <w:divsChild>
                                <w:div w:id="682782343">
                                  <w:marLeft w:val="0"/>
                                  <w:marRight w:val="0"/>
                                  <w:marTop w:val="0"/>
                                  <w:marBottom w:val="0"/>
                                  <w:divBdr>
                                    <w:top w:val="none" w:sz="0" w:space="0" w:color="auto"/>
                                    <w:left w:val="none" w:sz="0" w:space="0" w:color="auto"/>
                                    <w:bottom w:val="none" w:sz="0" w:space="0" w:color="auto"/>
                                    <w:right w:val="none" w:sz="0" w:space="0" w:color="auto"/>
                                  </w:divBdr>
                                </w:div>
                                <w:div w:id="1491365440">
                                  <w:marLeft w:val="0"/>
                                  <w:marRight w:val="0"/>
                                  <w:marTop w:val="0"/>
                                  <w:marBottom w:val="0"/>
                                  <w:divBdr>
                                    <w:top w:val="none" w:sz="0" w:space="0" w:color="auto"/>
                                    <w:left w:val="none" w:sz="0" w:space="0" w:color="auto"/>
                                    <w:bottom w:val="none" w:sz="0" w:space="0" w:color="auto"/>
                                    <w:right w:val="none" w:sz="0" w:space="0" w:color="auto"/>
                                  </w:divBdr>
                                </w:div>
                              </w:divsChild>
                            </w:div>
                            <w:div w:id="209415483">
                              <w:marLeft w:val="0"/>
                              <w:marRight w:val="0"/>
                              <w:marTop w:val="0"/>
                              <w:marBottom w:val="0"/>
                              <w:divBdr>
                                <w:top w:val="none" w:sz="0" w:space="0" w:color="auto"/>
                                <w:left w:val="none" w:sz="0" w:space="0" w:color="auto"/>
                                <w:bottom w:val="none" w:sz="0" w:space="0" w:color="auto"/>
                                <w:right w:val="none" w:sz="0" w:space="0" w:color="auto"/>
                              </w:divBdr>
                            </w:div>
                            <w:div w:id="657657418">
                              <w:marLeft w:val="0"/>
                              <w:marRight w:val="0"/>
                              <w:marTop w:val="240"/>
                              <w:marBottom w:val="0"/>
                              <w:divBdr>
                                <w:top w:val="none" w:sz="0" w:space="0" w:color="auto"/>
                                <w:left w:val="none" w:sz="0" w:space="0" w:color="auto"/>
                                <w:bottom w:val="none" w:sz="0" w:space="0" w:color="auto"/>
                                <w:right w:val="none" w:sz="0" w:space="0" w:color="auto"/>
                              </w:divBdr>
                            </w:div>
                            <w:div w:id="84929741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801460">
      <w:bodyDiv w:val="1"/>
      <w:marLeft w:val="0"/>
      <w:marRight w:val="0"/>
      <w:marTop w:val="0"/>
      <w:marBottom w:val="0"/>
      <w:divBdr>
        <w:top w:val="none" w:sz="0" w:space="0" w:color="auto"/>
        <w:left w:val="none" w:sz="0" w:space="0" w:color="auto"/>
        <w:bottom w:val="none" w:sz="0" w:space="0" w:color="auto"/>
        <w:right w:val="none" w:sz="0" w:space="0" w:color="auto"/>
      </w:divBdr>
      <w:divsChild>
        <w:div w:id="1074355145">
          <w:marLeft w:val="0"/>
          <w:marRight w:val="0"/>
          <w:marTop w:val="0"/>
          <w:marBottom w:val="0"/>
          <w:divBdr>
            <w:top w:val="none" w:sz="0" w:space="0" w:color="auto"/>
            <w:left w:val="none" w:sz="0" w:space="0" w:color="auto"/>
            <w:bottom w:val="none" w:sz="0" w:space="0" w:color="auto"/>
            <w:right w:val="none" w:sz="0" w:space="0" w:color="auto"/>
          </w:divBdr>
          <w:divsChild>
            <w:div w:id="1642345717">
              <w:marLeft w:val="0"/>
              <w:marRight w:val="0"/>
              <w:marTop w:val="0"/>
              <w:marBottom w:val="0"/>
              <w:divBdr>
                <w:top w:val="none" w:sz="0" w:space="0" w:color="auto"/>
                <w:left w:val="none" w:sz="0" w:space="0" w:color="auto"/>
                <w:bottom w:val="none" w:sz="0" w:space="0" w:color="auto"/>
                <w:right w:val="none" w:sz="0" w:space="0" w:color="auto"/>
              </w:divBdr>
              <w:divsChild>
                <w:div w:id="2133135787">
                  <w:marLeft w:val="0"/>
                  <w:marRight w:val="0"/>
                  <w:marTop w:val="0"/>
                  <w:marBottom w:val="0"/>
                  <w:divBdr>
                    <w:top w:val="none" w:sz="0" w:space="0" w:color="auto"/>
                    <w:left w:val="none" w:sz="0" w:space="0" w:color="auto"/>
                    <w:bottom w:val="none" w:sz="0" w:space="0" w:color="auto"/>
                    <w:right w:val="none" w:sz="0" w:space="0" w:color="auto"/>
                  </w:divBdr>
                  <w:divsChild>
                    <w:div w:id="2092894559">
                      <w:marLeft w:val="0"/>
                      <w:marRight w:val="0"/>
                      <w:marTop w:val="0"/>
                      <w:marBottom w:val="0"/>
                      <w:divBdr>
                        <w:top w:val="none" w:sz="0" w:space="0" w:color="auto"/>
                        <w:left w:val="none" w:sz="0" w:space="0" w:color="auto"/>
                        <w:bottom w:val="none" w:sz="0" w:space="0" w:color="auto"/>
                        <w:right w:val="none" w:sz="0" w:space="0" w:color="auto"/>
                      </w:divBdr>
                      <w:divsChild>
                        <w:div w:id="147015421">
                          <w:marLeft w:val="0"/>
                          <w:marRight w:val="0"/>
                          <w:marTop w:val="0"/>
                          <w:marBottom w:val="0"/>
                          <w:divBdr>
                            <w:top w:val="none" w:sz="0" w:space="0" w:color="auto"/>
                            <w:left w:val="none" w:sz="0" w:space="0" w:color="auto"/>
                            <w:bottom w:val="none" w:sz="0" w:space="0" w:color="auto"/>
                            <w:right w:val="none" w:sz="0" w:space="0" w:color="auto"/>
                          </w:divBdr>
                          <w:divsChild>
                            <w:div w:id="1088695996">
                              <w:marLeft w:val="0"/>
                              <w:marRight w:val="0"/>
                              <w:marTop w:val="0"/>
                              <w:marBottom w:val="0"/>
                              <w:divBdr>
                                <w:top w:val="none" w:sz="0" w:space="0" w:color="auto"/>
                                <w:left w:val="none" w:sz="0" w:space="0" w:color="auto"/>
                                <w:bottom w:val="none" w:sz="0" w:space="0" w:color="auto"/>
                                <w:right w:val="none" w:sz="0" w:space="0" w:color="auto"/>
                              </w:divBdr>
                              <w:divsChild>
                                <w:div w:id="4541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267756">
      <w:bodyDiv w:val="1"/>
      <w:marLeft w:val="0"/>
      <w:marRight w:val="0"/>
      <w:marTop w:val="0"/>
      <w:marBottom w:val="0"/>
      <w:divBdr>
        <w:top w:val="none" w:sz="0" w:space="0" w:color="auto"/>
        <w:left w:val="none" w:sz="0" w:space="0" w:color="auto"/>
        <w:bottom w:val="none" w:sz="0" w:space="0" w:color="auto"/>
        <w:right w:val="none" w:sz="0" w:space="0" w:color="auto"/>
      </w:divBdr>
      <w:divsChild>
        <w:div w:id="1473719678">
          <w:marLeft w:val="0"/>
          <w:marRight w:val="0"/>
          <w:marTop w:val="0"/>
          <w:marBottom w:val="0"/>
          <w:divBdr>
            <w:top w:val="none" w:sz="0" w:space="0" w:color="auto"/>
            <w:left w:val="none" w:sz="0" w:space="0" w:color="auto"/>
            <w:bottom w:val="none" w:sz="0" w:space="0" w:color="auto"/>
            <w:right w:val="none" w:sz="0" w:space="0" w:color="auto"/>
          </w:divBdr>
          <w:divsChild>
            <w:div w:id="9801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9766">
      <w:bodyDiv w:val="1"/>
      <w:marLeft w:val="0"/>
      <w:marRight w:val="0"/>
      <w:marTop w:val="0"/>
      <w:marBottom w:val="0"/>
      <w:divBdr>
        <w:top w:val="none" w:sz="0" w:space="0" w:color="auto"/>
        <w:left w:val="none" w:sz="0" w:space="0" w:color="auto"/>
        <w:bottom w:val="none" w:sz="0" w:space="0" w:color="auto"/>
        <w:right w:val="none" w:sz="0" w:space="0" w:color="auto"/>
      </w:divBdr>
      <w:divsChild>
        <w:div w:id="1377588602">
          <w:marLeft w:val="0"/>
          <w:marRight w:val="0"/>
          <w:marTop w:val="0"/>
          <w:marBottom w:val="0"/>
          <w:divBdr>
            <w:top w:val="none" w:sz="0" w:space="0" w:color="auto"/>
            <w:left w:val="none" w:sz="0" w:space="0" w:color="auto"/>
            <w:bottom w:val="none" w:sz="0" w:space="0" w:color="auto"/>
            <w:right w:val="none" w:sz="0" w:space="0" w:color="auto"/>
          </w:divBdr>
          <w:divsChild>
            <w:div w:id="1638488803">
              <w:marLeft w:val="0"/>
              <w:marRight w:val="0"/>
              <w:marTop w:val="0"/>
              <w:marBottom w:val="0"/>
              <w:divBdr>
                <w:top w:val="none" w:sz="0" w:space="0" w:color="auto"/>
                <w:left w:val="none" w:sz="0" w:space="0" w:color="auto"/>
                <w:bottom w:val="none" w:sz="0" w:space="0" w:color="auto"/>
                <w:right w:val="none" w:sz="0" w:space="0" w:color="auto"/>
              </w:divBdr>
              <w:divsChild>
                <w:div w:id="700397227">
                  <w:marLeft w:val="0"/>
                  <w:marRight w:val="0"/>
                  <w:marTop w:val="0"/>
                  <w:marBottom w:val="0"/>
                  <w:divBdr>
                    <w:top w:val="none" w:sz="0" w:space="0" w:color="auto"/>
                    <w:left w:val="none" w:sz="0" w:space="0" w:color="auto"/>
                    <w:bottom w:val="none" w:sz="0" w:space="0" w:color="auto"/>
                    <w:right w:val="none" w:sz="0" w:space="0" w:color="auto"/>
                  </w:divBdr>
                  <w:divsChild>
                    <w:div w:id="293486874">
                      <w:marLeft w:val="0"/>
                      <w:marRight w:val="0"/>
                      <w:marTop w:val="0"/>
                      <w:marBottom w:val="0"/>
                      <w:divBdr>
                        <w:top w:val="none" w:sz="0" w:space="0" w:color="auto"/>
                        <w:left w:val="none" w:sz="0" w:space="0" w:color="auto"/>
                        <w:bottom w:val="none" w:sz="0" w:space="0" w:color="auto"/>
                        <w:right w:val="none" w:sz="0" w:space="0" w:color="auto"/>
                      </w:divBdr>
                      <w:divsChild>
                        <w:div w:id="144704449">
                          <w:marLeft w:val="0"/>
                          <w:marRight w:val="0"/>
                          <w:marTop w:val="0"/>
                          <w:marBottom w:val="0"/>
                          <w:divBdr>
                            <w:top w:val="none" w:sz="0" w:space="0" w:color="auto"/>
                            <w:left w:val="none" w:sz="0" w:space="0" w:color="auto"/>
                            <w:bottom w:val="none" w:sz="0" w:space="0" w:color="auto"/>
                            <w:right w:val="none" w:sz="0" w:space="0" w:color="auto"/>
                          </w:divBdr>
                          <w:divsChild>
                            <w:div w:id="261259003">
                              <w:marLeft w:val="0"/>
                              <w:marRight w:val="0"/>
                              <w:marTop w:val="0"/>
                              <w:marBottom w:val="0"/>
                              <w:divBdr>
                                <w:top w:val="none" w:sz="0" w:space="0" w:color="auto"/>
                                <w:left w:val="none" w:sz="0" w:space="0" w:color="auto"/>
                                <w:bottom w:val="none" w:sz="0" w:space="0" w:color="auto"/>
                                <w:right w:val="none" w:sz="0" w:space="0" w:color="auto"/>
                              </w:divBdr>
                              <w:divsChild>
                                <w:div w:id="13530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361933">
      <w:bodyDiv w:val="1"/>
      <w:marLeft w:val="0"/>
      <w:marRight w:val="0"/>
      <w:marTop w:val="0"/>
      <w:marBottom w:val="0"/>
      <w:divBdr>
        <w:top w:val="none" w:sz="0" w:space="0" w:color="auto"/>
        <w:left w:val="none" w:sz="0" w:space="0" w:color="auto"/>
        <w:bottom w:val="none" w:sz="0" w:space="0" w:color="auto"/>
        <w:right w:val="none" w:sz="0" w:space="0" w:color="auto"/>
      </w:divBdr>
      <w:divsChild>
        <w:div w:id="1863349995">
          <w:marLeft w:val="0"/>
          <w:marRight w:val="0"/>
          <w:marTop w:val="0"/>
          <w:marBottom w:val="0"/>
          <w:divBdr>
            <w:top w:val="none" w:sz="0" w:space="0" w:color="auto"/>
            <w:left w:val="none" w:sz="0" w:space="0" w:color="auto"/>
            <w:bottom w:val="none" w:sz="0" w:space="0" w:color="auto"/>
            <w:right w:val="none" w:sz="0" w:space="0" w:color="auto"/>
          </w:divBdr>
          <w:divsChild>
            <w:div w:id="1493794557">
              <w:marLeft w:val="0"/>
              <w:marRight w:val="0"/>
              <w:marTop w:val="0"/>
              <w:marBottom w:val="0"/>
              <w:divBdr>
                <w:top w:val="none" w:sz="0" w:space="0" w:color="auto"/>
                <w:left w:val="none" w:sz="0" w:space="0" w:color="auto"/>
                <w:bottom w:val="none" w:sz="0" w:space="0" w:color="auto"/>
                <w:right w:val="none" w:sz="0" w:space="0" w:color="auto"/>
              </w:divBdr>
              <w:divsChild>
                <w:div w:id="1697391344">
                  <w:marLeft w:val="0"/>
                  <w:marRight w:val="0"/>
                  <w:marTop w:val="0"/>
                  <w:marBottom w:val="0"/>
                  <w:divBdr>
                    <w:top w:val="none" w:sz="0" w:space="0" w:color="auto"/>
                    <w:left w:val="none" w:sz="0" w:space="0" w:color="auto"/>
                    <w:bottom w:val="none" w:sz="0" w:space="0" w:color="auto"/>
                    <w:right w:val="none" w:sz="0" w:space="0" w:color="auto"/>
                  </w:divBdr>
                  <w:divsChild>
                    <w:div w:id="1598639302">
                      <w:marLeft w:val="0"/>
                      <w:marRight w:val="0"/>
                      <w:marTop w:val="0"/>
                      <w:marBottom w:val="0"/>
                      <w:divBdr>
                        <w:top w:val="none" w:sz="0" w:space="0" w:color="auto"/>
                        <w:left w:val="none" w:sz="0" w:space="0" w:color="auto"/>
                        <w:bottom w:val="none" w:sz="0" w:space="0" w:color="auto"/>
                        <w:right w:val="none" w:sz="0" w:space="0" w:color="auto"/>
                      </w:divBdr>
                      <w:divsChild>
                        <w:div w:id="96289372">
                          <w:marLeft w:val="0"/>
                          <w:marRight w:val="0"/>
                          <w:marTop w:val="0"/>
                          <w:marBottom w:val="0"/>
                          <w:divBdr>
                            <w:top w:val="none" w:sz="0" w:space="0" w:color="auto"/>
                            <w:left w:val="none" w:sz="0" w:space="0" w:color="auto"/>
                            <w:bottom w:val="none" w:sz="0" w:space="0" w:color="auto"/>
                            <w:right w:val="none" w:sz="0" w:space="0" w:color="auto"/>
                          </w:divBdr>
                          <w:divsChild>
                            <w:div w:id="1125778639">
                              <w:marLeft w:val="0"/>
                              <w:marRight w:val="0"/>
                              <w:marTop w:val="0"/>
                              <w:marBottom w:val="0"/>
                              <w:divBdr>
                                <w:top w:val="none" w:sz="0" w:space="0" w:color="auto"/>
                                <w:left w:val="none" w:sz="0" w:space="0" w:color="auto"/>
                                <w:bottom w:val="none" w:sz="0" w:space="0" w:color="auto"/>
                                <w:right w:val="none" w:sz="0" w:space="0" w:color="auto"/>
                              </w:divBdr>
                              <w:divsChild>
                                <w:div w:id="8882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313375">
      <w:bodyDiv w:val="1"/>
      <w:marLeft w:val="0"/>
      <w:marRight w:val="0"/>
      <w:marTop w:val="0"/>
      <w:marBottom w:val="0"/>
      <w:divBdr>
        <w:top w:val="none" w:sz="0" w:space="0" w:color="auto"/>
        <w:left w:val="none" w:sz="0" w:space="0" w:color="auto"/>
        <w:bottom w:val="none" w:sz="0" w:space="0" w:color="auto"/>
        <w:right w:val="none" w:sz="0" w:space="0" w:color="auto"/>
      </w:divBdr>
      <w:divsChild>
        <w:div w:id="1422019905">
          <w:marLeft w:val="0"/>
          <w:marRight w:val="0"/>
          <w:marTop w:val="0"/>
          <w:marBottom w:val="0"/>
          <w:divBdr>
            <w:top w:val="none" w:sz="0" w:space="0" w:color="auto"/>
            <w:left w:val="none" w:sz="0" w:space="0" w:color="auto"/>
            <w:bottom w:val="none" w:sz="0" w:space="0" w:color="auto"/>
            <w:right w:val="none" w:sz="0" w:space="0" w:color="auto"/>
          </w:divBdr>
          <w:divsChild>
            <w:div w:id="413164480">
              <w:marLeft w:val="0"/>
              <w:marRight w:val="0"/>
              <w:marTop w:val="0"/>
              <w:marBottom w:val="0"/>
              <w:divBdr>
                <w:top w:val="none" w:sz="0" w:space="0" w:color="auto"/>
                <w:left w:val="none" w:sz="0" w:space="0" w:color="auto"/>
                <w:bottom w:val="none" w:sz="0" w:space="0" w:color="auto"/>
                <w:right w:val="none" w:sz="0" w:space="0" w:color="auto"/>
              </w:divBdr>
              <w:divsChild>
                <w:div w:id="724378897">
                  <w:marLeft w:val="0"/>
                  <w:marRight w:val="0"/>
                  <w:marTop w:val="0"/>
                  <w:marBottom w:val="0"/>
                  <w:divBdr>
                    <w:top w:val="none" w:sz="0" w:space="0" w:color="auto"/>
                    <w:left w:val="none" w:sz="0" w:space="0" w:color="auto"/>
                    <w:bottom w:val="none" w:sz="0" w:space="0" w:color="auto"/>
                    <w:right w:val="none" w:sz="0" w:space="0" w:color="auto"/>
                  </w:divBdr>
                  <w:divsChild>
                    <w:div w:id="765079606">
                      <w:marLeft w:val="0"/>
                      <w:marRight w:val="0"/>
                      <w:marTop w:val="0"/>
                      <w:marBottom w:val="0"/>
                      <w:divBdr>
                        <w:top w:val="none" w:sz="0" w:space="0" w:color="auto"/>
                        <w:left w:val="none" w:sz="0" w:space="0" w:color="auto"/>
                        <w:bottom w:val="none" w:sz="0" w:space="0" w:color="auto"/>
                        <w:right w:val="none" w:sz="0" w:space="0" w:color="auto"/>
                      </w:divBdr>
                      <w:divsChild>
                        <w:div w:id="1071579207">
                          <w:marLeft w:val="0"/>
                          <w:marRight w:val="0"/>
                          <w:marTop w:val="0"/>
                          <w:marBottom w:val="0"/>
                          <w:divBdr>
                            <w:top w:val="none" w:sz="0" w:space="0" w:color="auto"/>
                            <w:left w:val="none" w:sz="0" w:space="0" w:color="auto"/>
                            <w:bottom w:val="none" w:sz="0" w:space="0" w:color="auto"/>
                            <w:right w:val="none" w:sz="0" w:space="0" w:color="auto"/>
                          </w:divBdr>
                          <w:divsChild>
                            <w:div w:id="228463946">
                              <w:marLeft w:val="0"/>
                              <w:marRight w:val="0"/>
                              <w:marTop w:val="0"/>
                              <w:marBottom w:val="0"/>
                              <w:divBdr>
                                <w:top w:val="none" w:sz="0" w:space="0" w:color="auto"/>
                                <w:left w:val="none" w:sz="0" w:space="0" w:color="auto"/>
                                <w:bottom w:val="none" w:sz="0" w:space="0" w:color="auto"/>
                                <w:right w:val="none" w:sz="0" w:space="0" w:color="auto"/>
                              </w:divBdr>
                              <w:divsChild>
                                <w:div w:id="13020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479375">
      <w:bodyDiv w:val="1"/>
      <w:marLeft w:val="0"/>
      <w:marRight w:val="0"/>
      <w:marTop w:val="0"/>
      <w:marBottom w:val="0"/>
      <w:divBdr>
        <w:top w:val="none" w:sz="0" w:space="0" w:color="auto"/>
        <w:left w:val="none" w:sz="0" w:space="0" w:color="auto"/>
        <w:bottom w:val="none" w:sz="0" w:space="0" w:color="auto"/>
        <w:right w:val="none" w:sz="0" w:space="0" w:color="auto"/>
      </w:divBdr>
      <w:divsChild>
        <w:div w:id="540552471">
          <w:marLeft w:val="0"/>
          <w:marRight w:val="0"/>
          <w:marTop w:val="0"/>
          <w:marBottom w:val="0"/>
          <w:divBdr>
            <w:top w:val="none" w:sz="0" w:space="0" w:color="auto"/>
            <w:left w:val="none" w:sz="0" w:space="0" w:color="auto"/>
            <w:bottom w:val="none" w:sz="0" w:space="0" w:color="auto"/>
            <w:right w:val="none" w:sz="0" w:space="0" w:color="auto"/>
          </w:divBdr>
          <w:divsChild>
            <w:div w:id="216745229">
              <w:marLeft w:val="0"/>
              <w:marRight w:val="0"/>
              <w:marTop w:val="0"/>
              <w:marBottom w:val="0"/>
              <w:divBdr>
                <w:top w:val="none" w:sz="0" w:space="0" w:color="auto"/>
                <w:left w:val="none" w:sz="0" w:space="0" w:color="auto"/>
                <w:bottom w:val="none" w:sz="0" w:space="0" w:color="auto"/>
                <w:right w:val="none" w:sz="0" w:space="0" w:color="auto"/>
              </w:divBdr>
              <w:divsChild>
                <w:div w:id="439254909">
                  <w:marLeft w:val="0"/>
                  <w:marRight w:val="0"/>
                  <w:marTop w:val="0"/>
                  <w:marBottom w:val="0"/>
                  <w:divBdr>
                    <w:top w:val="none" w:sz="0" w:space="0" w:color="auto"/>
                    <w:left w:val="none" w:sz="0" w:space="0" w:color="auto"/>
                    <w:bottom w:val="none" w:sz="0" w:space="0" w:color="auto"/>
                    <w:right w:val="none" w:sz="0" w:space="0" w:color="auto"/>
                  </w:divBdr>
                  <w:divsChild>
                    <w:div w:id="617957709">
                      <w:marLeft w:val="0"/>
                      <w:marRight w:val="0"/>
                      <w:marTop w:val="0"/>
                      <w:marBottom w:val="0"/>
                      <w:divBdr>
                        <w:top w:val="none" w:sz="0" w:space="0" w:color="auto"/>
                        <w:left w:val="none" w:sz="0" w:space="0" w:color="auto"/>
                        <w:bottom w:val="none" w:sz="0" w:space="0" w:color="auto"/>
                        <w:right w:val="none" w:sz="0" w:space="0" w:color="auto"/>
                      </w:divBdr>
                      <w:divsChild>
                        <w:div w:id="1786998049">
                          <w:marLeft w:val="0"/>
                          <w:marRight w:val="0"/>
                          <w:marTop w:val="0"/>
                          <w:marBottom w:val="0"/>
                          <w:divBdr>
                            <w:top w:val="none" w:sz="0" w:space="0" w:color="auto"/>
                            <w:left w:val="none" w:sz="0" w:space="0" w:color="auto"/>
                            <w:bottom w:val="none" w:sz="0" w:space="0" w:color="auto"/>
                            <w:right w:val="none" w:sz="0" w:space="0" w:color="auto"/>
                          </w:divBdr>
                          <w:divsChild>
                            <w:div w:id="1855924960">
                              <w:marLeft w:val="0"/>
                              <w:marRight w:val="0"/>
                              <w:marTop w:val="0"/>
                              <w:marBottom w:val="0"/>
                              <w:divBdr>
                                <w:top w:val="none" w:sz="0" w:space="0" w:color="auto"/>
                                <w:left w:val="none" w:sz="0" w:space="0" w:color="auto"/>
                                <w:bottom w:val="none" w:sz="0" w:space="0" w:color="auto"/>
                                <w:right w:val="none" w:sz="0" w:space="0" w:color="auto"/>
                              </w:divBdr>
                              <w:divsChild>
                                <w:div w:id="10415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5298999">
      <w:bodyDiv w:val="1"/>
      <w:marLeft w:val="0"/>
      <w:marRight w:val="0"/>
      <w:marTop w:val="0"/>
      <w:marBottom w:val="0"/>
      <w:divBdr>
        <w:top w:val="none" w:sz="0" w:space="0" w:color="auto"/>
        <w:left w:val="none" w:sz="0" w:space="0" w:color="auto"/>
        <w:bottom w:val="none" w:sz="0" w:space="0" w:color="auto"/>
        <w:right w:val="none" w:sz="0" w:space="0" w:color="auto"/>
      </w:divBdr>
      <w:divsChild>
        <w:div w:id="1694961223">
          <w:marLeft w:val="0"/>
          <w:marRight w:val="0"/>
          <w:marTop w:val="0"/>
          <w:marBottom w:val="0"/>
          <w:divBdr>
            <w:top w:val="none" w:sz="0" w:space="0" w:color="auto"/>
            <w:left w:val="none" w:sz="0" w:space="0" w:color="auto"/>
            <w:bottom w:val="none" w:sz="0" w:space="0" w:color="auto"/>
            <w:right w:val="none" w:sz="0" w:space="0" w:color="auto"/>
          </w:divBdr>
          <w:divsChild>
            <w:div w:id="1413893088">
              <w:marLeft w:val="0"/>
              <w:marRight w:val="0"/>
              <w:marTop w:val="0"/>
              <w:marBottom w:val="0"/>
              <w:divBdr>
                <w:top w:val="none" w:sz="0" w:space="0" w:color="auto"/>
                <w:left w:val="none" w:sz="0" w:space="0" w:color="auto"/>
                <w:bottom w:val="none" w:sz="0" w:space="0" w:color="auto"/>
                <w:right w:val="none" w:sz="0" w:space="0" w:color="auto"/>
              </w:divBdr>
              <w:divsChild>
                <w:div w:id="483281634">
                  <w:marLeft w:val="0"/>
                  <w:marRight w:val="0"/>
                  <w:marTop w:val="0"/>
                  <w:marBottom w:val="0"/>
                  <w:divBdr>
                    <w:top w:val="none" w:sz="0" w:space="0" w:color="auto"/>
                    <w:left w:val="none" w:sz="0" w:space="0" w:color="auto"/>
                    <w:bottom w:val="none" w:sz="0" w:space="0" w:color="auto"/>
                    <w:right w:val="none" w:sz="0" w:space="0" w:color="auto"/>
                  </w:divBdr>
                  <w:divsChild>
                    <w:div w:id="1151337243">
                      <w:marLeft w:val="0"/>
                      <w:marRight w:val="0"/>
                      <w:marTop w:val="0"/>
                      <w:marBottom w:val="0"/>
                      <w:divBdr>
                        <w:top w:val="none" w:sz="0" w:space="0" w:color="auto"/>
                        <w:left w:val="none" w:sz="0" w:space="0" w:color="auto"/>
                        <w:bottom w:val="none" w:sz="0" w:space="0" w:color="auto"/>
                        <w:right w:val="none" w:sz="0" w:space="0" w:color="auto"/>
                      </w:divBdr>
                      <w:divsChild>
                        <w:div w:id="2108038204">
                          <w:marLeft w:val="0"/>
                          <w:marRight w:val="0"/>
                          <w:marTop w:val="0"/>
                          <w:marBottom w:val="0"/>
                          <w:divBdr>
                            <w:top w:val="none" w:sz="0" w:space="0" w:color="auto"/>
                            <w:left w:val="none" w:sz="0" w:space="0" w:color="auto"/>
                            <w:bottom w:val="none" w:sz="0" w:space="0" w:color="auto"/>
                            <w:right w:val="none" w:sz="0" w:space="0" w:color="auto"/>
                          </w:divBdr>
                          <w:divsChild>
                            <w:div w:id="649402887">
                              <w:marLeft w:val="0"/>
                              <w:marRight w:val="0"/>
                              <w:marTop w:val="0"/>
                              <w:marBottom w:val="0"/>
                              <w:divBdr>
                                <w:top w:val="none" w:sz="0" w:space="0" w:color="auto"/>
                                <w:left w:val="none" w:sz="0" w:space="0" w:color="auto"/>
                                <w:bottom w:val="none" w:sz="0" w:space="0" w:color="auto"/>
                                <w:right w:val="none" w:sz="0" w:space="0" w:color="auto"/>
                              </w:divBdr>
                              <w:divsChild>
                                <w:div w:id="1061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774870">
      <w:bodyDiv w:val="1"/>
      <w:marLeft w:val="0"/>
      <w:marRight w:val="0"/>
      <w:marTop w:val="0"/>
      <w:marBottom w:val="0"/>
      <w:divBdr>
        <w:top w:val="none" w:sz="0" w:space="0" w:color="auto"/>
        <w:left w:val="none" w:sz="0" w:space="0" w:color="auto"/>
        <w:bottom w:val="none" w:sz="0" w:space="0" w:color="auto"/>
        <w:right w:val="none" w:sz="0" w:space="0" w:color="auto"/>
      </w:divBdr>
      <w:divsChild>
        <w:div w:id="1505513423">
          <w:marLeft w:val="0"/>
          <w:marRight w:val="0"/>
          <w:marTop w:val="0"/>
          <w:marBottom w:val="0"/>
          <w:divBdr>
            <w:top w:val="none" w:sz="0" w:space="0" w:color="auto"/>
            <w:left w:val="none" w:sz="0" w:space="0" w:color="auto"/>
            <w:bottom w:val="none" w:sz="0" w:space="0" w:color="auto"/>
            <w:right w:val="none" w:sz="0" w:space="0" w:color="auto"/>
          </w:divBdr>
          <w:divsChild>
            <w:div w:id="11593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89593">
      <w:bodyDiv w:val="1"/>
      <w:marLeft w:val="0"/>
      <w:marRight w:val="0"/>
      <w:marTop w:val="0"/>
      <w:marBottom w:val="0"/>
      <w:divBdr>
        <w:top w:val="none" w:sz="0" w:space="0" w:color="auto"/>
        <w:left w:val="none" w:sz="0" w:space="0" w:color="auto"/>
        <w:bottom w:val="none" w:sz="0" w:space="0" w:color="auto"/>
        <w:right w:val="none" w:sz="0" w:space="0" w:color="auto"/>
      </w:divBdr>
      <w:divsChild>
        <w:div w:id="580334955">
          <w:marLeft w:val="0"/>
          <w:marRight w:val="0"/>
          <w:marTop w:val="0"/>
          <w:marBottom w:val="0"/>
          <w:divBdr>
            <w:top w:val="none" w:sz="0" w:space="0" w:color="auto"/>
            <w:left w:val="none" w:sz="0" w:space="0" w:color="auto"/>
            <w:bottom w:val="none" w:sz="0" w:space="0" w:color="auto"/>
            <w:right w:val="none" w:sz="0" w:space="0" w:color="auto"/>
          </w:divBdr>
          <w:divsChild>
            <w:div w:id="1023702512">
              <w:marLeft w:val="0"/>
              <w:marRight w:val="0"/>
              <w:marTop w:val="0"/>
              <w:marBottom w:val="0"/>
              <w:divBdr>
                <w:top w:val="none" w:sz="0" w:space="0" w:color="auto"/>
                <w:left w:val="none" w:sz="0" w:space="0" w:color="auto"/>
                <w:bottom w:val="none" w:sz="0" w:space="0" w:color="auto"/>
                <w:right w:val="none" w:sz="0" w:space="0" w:color="auto"/>
              </w:divBdr>
              <w:divsChild>
                <w:div w:id="1123117889">
                  <w:marLeft w:val="0"/>
                  <w:marRight w:val="0"/>
                  <w:marTop w:val="0"/>
                  <w:marBottom w:val="0"/>
                  <w:divBdr>
                    <w:top w:val="none" w:sz="0" w:space="0" w:color="auto"/>
                    <w:left w:val="none" w:sz="0" w:space="0" w:color="auto"/>
                    <w:bottom w:val="none" w:sz="0" w:space="0" w:color="auto"/>
                    <w:right w:val="none" w:sz="0" w:space="0" w:color="auto"/>
                  </w:divBdr>
                  <w:divsChild>
                    <w:div w:id="309866161">
                      <w:marLeft w:val="0"/>
                      <w:marRight w:val="0"/>
                      <w:marTop w:val="0"/>
                      <w:marBottom w:val="0"/>
                      <w:divBdr>
                        <w:top w:val="none" w:sz="0" w:space="0" w:color="auto"/>
                        <w:left w:val="none" w:sz="0" w:space="0" w:color="auto"/>
                        <w:bottom w:val="none" w:sz="0" w:space="0" w:color="auto"/>
                        <w:right w:val="none" w:sz="0" w:space="0" w:color="auto"/>
                      </w:divBdr>
                      <w:divsChild>
                        <w:div w:id="797718789">
                          <w:marLeft w:val="0"/>
                          <w:marRight w:val="0"/>
                          <w:marTop w:val="0"/>
                          <w:marBottom w:val="0"/>
                          <w:divBdr>
                            <w:top w:val="none" w:sz="0" w:space="0" w:color="auto"/>
                            <w:left w:val="none" w:sz="0" w:space="0" w:color="auto"/>
                            <w:bottom w:val="none" w:sz="0" w:space="0" w:color="auto"/>
                            <w:right w:val="none" w:sz="0" w:space="0" w:color="auto"/>
                          </w:divBdr>
                          <w:divsChild>
                            <w:div w:id="466818851">
                              <w:marLeft w:val="0"/>
                              <w:marRight w:val="0"/>
                              <w:marTop w:val="0"/>
                              <w:marBottom w:val="0"/>
                              <w:divBdr>
                                <w:top w:val="none" w:sz="0" w:space="0" w:color="auto"/>
                                <w:left w:val="none" w:sz="0" w:space="0" w:color="auto"/>
                                <w:bottom w:val="none" w:sz="0" w:space="0" w:color="auto"/>
                                <w:right w:val="none" w:sz="0" w:space="0" w:color="auto"/>
                              </w:divBdr>
                              <w:divsChild>
                                <w:div w:id="20925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3278006">
      <w:bodyDiv w:val="1"/>
      <w:marLeft w:val="0"/>
      <w:marRight w:val="0"/>
      <w:marTop w:val="0"/>
      <w:marBottom w:val="0"/>
      <w:divBdr>
        <w:top w:val="none" w:sz="0" w:space="0" w:color="auto"/>
        <w:left w:val="none" w:sz="0" w:space="0" w:color="auto"/>
        <w:bottom w:val="none" w:sz="0" w:space="0" w:color="auto"/>
        <w:right w:val="none" w:sz="0" w:space="0" w:color="auto"/>
      </w:divBdr>
      <w:divsChild>
        <w:div w:id="325674220">
          <w:marLeft w:val="0"/>
          <w:marRight w:val="0"/>
          <w:marTop w:val="0"/>
          <w:marBottom w:val="0"/>
          <w:divBdr>
            <w:top w:val="none" w:sz="0" w:space="0" w:color="auto"/>
            <w:left w:val="none" w:sz="0" w:space="0" w:color="auto"/>
            <w:bottom w:val="none" w:sz="0" w:space="0" w:color="auto"/>
            <w:right w:val="none" w:sz="0" w:space="0" w:color="auto"/>
          </w:divBdr>
          <w:divsChild>
            <w:div w:id="327682543">
              <w:marLeft w:val="0"/>
              <w:marRight w:val="0"/>
              <w:marTop w:val="0"/>
              <w:marBottom w:val="0"/>
              <w:divBdr>
                <w:top w:val="none" w:sz="0" w:space="0" w:color="auto"/>
                <w:left w:val="none" w:sz="0" w:space="0" w:color="auto"/>
                <w:bottom w:val="none" w:sz="0" w:space="0" w:color="auto"/>
                <w:right w:val="none" w:sz="0" w:space="0" w:color="auto"/>
              </w:divBdr>
              <w:divsChild>
                <w:div w:id="1312099586">
                  <w:marLeft w:val="0"/>
                  <w:marRight w:val="0"/>
                  <w:marTop w:val="0"/>
                  <w:marBottom w:val="0"/>
                  <w:divBdr>
                    <w:top w:val="none" w:sz="0" w:space="0" w:color="auto"/>
                    <w:left w:val="none" w:sz="0" w:space="0" w:color="auto"/>
                    <w:bottom w:val="none" w:sz="0" w:space="0" w:color="auto"/>
                    <w:right w:val="none" w:sz="0" w:space="0" w:color="auto"/>
                  </w:divBdr>
                  <w:divsChild>
                    <w:div w:id="1998612042">
                      <w:marLeft w:val="0"/>
                      <w:marRight w:val="0"/>
                      <w:marTop w:val="0"/>
                      <w:marBottom w:val="0"/>
                      <w:divBdr>
                        <w:top w:val="none" w:sz="0" w:space="0" w:color="auto"/>
                        <w:left w:val="none" w:sz="0" w:space="0" w:color="auto"/>
                        <w:bottom w:val="none" w:sz="0" w:space="0" w:color="auto"/>
                        <w:right w:val="none" w:sz="0" w:space="0" w:color="auto"/>
                      </w:divBdr>
                      <w:divsChild>
                        <w:div w:id="1612710912">
                          <w:marLeft w:val="0"/>
                          <w:marRight w:val="0"/>
                          <w:marTop w:val="0"/>
                          <w:marBottom w:val="0"/>
                          <w:divBdr>
                            <w:top w:val="none" w:sz="0" w:space="0" w:color="auto"/>
                            <w:left w:val="none" w:sz="0" w:space="0" w:color="auto"/>
                            <w:bottom w:val="none" w:sz="0" w:space="0" w:color="auto"/>
                            <w:right w:val="none" w:sz="0" w:space="0" w:color="auto"/>
                          </w:divBdr>
                          <w:divsChild>
                            <w:div w:id="779645148">
                              <w:marLeft w:val="0"/>
                              <w:marRight w:val="0"/>
                              <w:marTop w:val="0"/>
                              <w:marBottom w:val="0"/>
                              <w:divBdr>
                                <w:top w:val="none" w:sz="0" w:space="0" w:color="auto"/>
                                <w:left w:val="none" w:sz="0" w:space="0" w:color="auto"/>
                                <w:bottom w:val="none" w:sz="0" w:space="0" w:color="auto"/>
                                <w:right w:val="none" w:sz="0" w:space="0" w:color="auto"/>
                              </w:divBdr>
                              <w:divsChild>
                                <w:div w:id="13129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901008">
      <w:bodyDiv w:val="1"/>
      <w:marLeft w:val="0"/>
      <w:marRight w:val="0"/>
      <w:marTop w:val="0"/>
      <w:marBottom w:val="0"/>
      <w:divBdr>
        <w:top w:val="none" w:sz="0" w:space="0" w:color="auto"/>
        <w:left w:val="none" w:sz="0" w:space="0" w:color="auto"/>
        <w:bottom w:val="none" w:sz="0" w:space="0" w:color="auto"/>
        <w:right w:val="none" w:sz="0" w:space="0" w:color="auto"/>
      </w:divBdr>
      <w:divsChild>
        <w:div w:id="186528363">
          <w:marLeft w:val="0"/>
          <w:marRight w:val="0"/>
          <w:marTop w:val="0"/>
          <w:marBottom w:val="0"/>
          <w:divBdr>
            <w:top w:val="none" w:sz="0" w:space="0" w:color="auto"/>
            <w:left w:val="none" w:sz="0" w:space="0" w:color="auto"/>
            <w:bottom w:val="none" w:sz="0" w:space="0" w:color="auto"/>
            <w:right w:val="none" w:sz="0" w:space="0" w:color="auto"/>
          </w:divBdr>
          <w:divsChild>
            <w:div w:id="20586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6763">
      <w:bodyDiv w:val="1"/>
      <w:marLeft w:val="0"/>
      <w:marRight w:val="0"/>
      <w:marTop w:val="0"/>
      <w:marBottom w:val="0"/>
      <w:divBdr>
        <w:top w:val="none" w:sz="0" w:space="0" w:color="auto"/>
        <w:left w:val="none" w:sz="0" w:space="0" w:color="auto"/>
        <w:bottom w:val="none" w:sz="0" w:space="0" w:color="auto"/>
        <w:right w:val="none" w:sz="0" w:space="0" w:color="auto"/>
      </w:divBdr>
      <w:divsChild>
        <w:div w:id="1819305443">
          <w:marLeft w:val="0"/>
          <w:marRight w:val="0"/>
          <w:marTop w:val="0"/>
          <w:marBottom w:val="0"/>
          <w:divBdr>
            <w:top w:val="none" w:sz="0" w:space="0" w:color="auto"/>
            <w:left w:val="none" w:sz="0" w:space="0" w:color="auto"/>
            <w:bottom w:val="none" w:sz="0" w:space="0" w:color="auto"/>
            <w:right w:val="none" w:sz="0" w:space="0" w:color="auto"/>
          </w:divBdr>
          <w:divsChild>
            <w:div w:id="1197308055">
              <w:marLeft w:val="0"/>
              <w:marRight w:val="0"/>
              <w:marTop w:val="0"/>
              <w:marBottom w:val="0"/>
              <w:divBdr>
                <w:top w:val="none" w:sz="0" w:space="0" w:color="auto"/>
                <w:left w:val="none" w:sz="0" w:space="0" w:color="auto"/>
                <w:bottom w:val="none" w:sz="0" w:space="0" w:color="auto"/>
                <w:right w:val="none" w:sz="0" w:space="0" w:color="auto"/>
              </w:divBdr>
              <w:divsChild>
                <w:div w:id="1606769022">
                  <w:marLeft w:val="0"/>
                  <w:marRight w:val="0"/>
                  <w:marTop w:val="0"/>
                  <w:marBottom w:val="0"/>
                  <w:divBdr>
                    <w:top w:val="none" w:sz="0" w:space="0" w:color="auto"/>
                    <w:left w:val="none" w:sz="0" w:space="0" w:color="auto"/>
                    <w:bottom w:val="none" w:sz="0" w:space="0" w:color="auto"/>
                    <w:right w:val="none" w:sz="0" w:space="0" w:color="auto"/>
                  </w:divBdr>
                  <w:divsChild>
                    <w:div w:id="557984577">
                      <w:marLeft w:val="0"/>
                      <w:marRight w:val="0"/>
                      <w:marTop w:val="0"/>
                      <w:marBottom w:val="0"/>
                      <w:divBdr>
                        <w:top w:val="none" w:sz="0" w:space="0" w:color="auto"/>
                        <w:left w:val="none" w:sz="0" w:space="0" w:color="auto"/>
                        <w:bottom w:val="none" w:sz="0" w:space="0" w:color="auto"/>
                        <w:right w:val="none" w:sz="0" w:space="0" w:color="auto"/>
                      </w:divBdr>
                      <w:divsChild>
                        <w:div w:id="426734678">
                          <w:marLeft w:val="0"/>
                          <w:marRight w:val="0"/>
                          <w:marTop w:val="0"/>
                          <w:marBottom w:val="0"/>
                          <w:divBdr>
                            <w:top w:val="none" w:sz="0" w:space="0" w:color="auto"/>
                            <w:left w:val="none" w:sz="0" w:space="0" w:color="auto"/>
                            <w:bottom w:val="none" w:sz="0" w:space="0" w:color="auto"/>
                            <w:right w:val="none" w:sz="0" w:space="0" w:color="auto"/>
                          </w:divBdr>
                          <w:divsChild>
                            <w:div w:id="321931083">
                              <w:marLeft w:val="0"/>
                              <w:marRight w:val="0"/>
                              <w:marTop w:val="0"/>
                              <w:marBottom w:val="0"/>
                              <w:divBdr>
                                <w:top w:val="none" w:sz="0" w:space="0" w:color="auto"/>
                                <w:left w:val="none" w:sz="0" w:space="0" w:color="auto"/>
                                <w:bottom w:val="none" w:sz="0" w:space="0" w:color="auto"/>
                                <w:right w:val="none" w:sz="0" w:space="0" w:color="auto"/>
                              </w:divBdr>
                              <w:divsChild>
                                <w:div w:id="545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4368434">
      <w:bodyDiv w:val="1"/>
      <w:marLeft w:val="0"/>
      <w:marRight w:val="0"/>
      <w:marTop w:val="0"/>
      <w:marBottom w:val="0"/>
      <w:divBdr>
        <w:top w:val="none" w:sz="0" w:space="0" w:color="auto"/>
        <w:left w:val="none" w:sz="0" w:space="0" w:color="auto"/>
        <w:bottom w:val="none" w:sz="0" w:space="0" w:color="auto"/>
        <w:right w:val="none" w:sz="0" w:space="0" w:color="auto"/>
      </w:divBdr>
      <w:divsChild>
        <w:div w:id="1372417975">
          <w:marLeft w:val="0"/>
          <w:marRight w:val="0"/>
          <w:marTop w:val="0"/>
          <w:marBottom w:val="0"/>
          <w:divBdr>
            <w:top w:val="none" w:sz="0" w:space="0" w:color="auto"/>
            <w:left w:val="none" w:sz="0" w:space="0" w:color="auto"/>
            <w:bottom w:val="none" w:sz="0" w:space="0" w:color="auto"/>
            <w:right w:val="none" w:sz="0" w:space="0" w:color="auto"/>
          </w:divBdr>
          <w:divsChild>
            <w:div w:id="187649525">
              <w:marLeft w:val="0"/>
              <w:marRight w:val="0"/>
              <w:marTop w:val="0"/>
              <w:marBottom w:val="0"/>
              <w:divBdr>
                <w:top w:val="none" w:sz="0" w:space="0" w:color="auto"/>
                <w:left w:val="none" w:sz="0" w:space="0" w:color="auto"/>
                <w:bottom w:val="none" w:sz="0" w:space="0" w:color="auto"/>
                <w:right w:val="none" w:sz="0" w:space="0" w:color="auto"/>
              </w:divBdr>
              <w:divsChild>
                <w:div w:id="1327826371">
                  <w:marLeft w:val="0"/>
                  <w:marRight w:val="0"/>
                  <w:marTop w:val="0"/>
                  <w:marBottom w:val="0"/>
                  <w:divBdr>
                    <w:top w:val="none" w:sz="0" w:space="0" w:color="auto"/>
                    <w:left w:val="none" w:sz="0" w:space="0" w:color="auto"/>
                    <w:bottom w:val="none" w:sz="0" w:space="0" w:color="auto"/>
                    <w:right w:val="none" w:sz="0" w:space="0" w:color="auto"/>
                  </w:divBdr>
                  <w:divsChild>
                    <w:div w:id="337660705">
                      <w:marLeft w:val="0"/>
                      <w:marRight w:val="0"/>
                      <w:marTop w:val="0"/>
                      <w:marBottom w:val="0"/>
                      <w:divBdr>
                        <w:top w:val="none" w:sz="0" w:space="0" w:color="auto"/>
                        <w:left w:val="none" w:sz="0" w:space="0" w:color="auto"/>
                        <w:bottom w:val="none" w:sz="0" w:space="0" w:color="auto"/>
                        <w:right w:val="none" w:sz="0" w:space="0" w:color="auto"/>
                      </w:divBdr>
                      <w:divsChild>
                        <w:div w:id="1306355556">
                          <w:marLeft w:val="0"/>
                          <w:marRight w:val="0"/>
                          <w:marTop w:val="0"/>
                          <w:marBottom w:val="0"/>
                          <w:divBdr>
                            <w:top w:val="none" w:sz="0" w:space="0" w:color="auto"/>
                            <w:left w:val="none" w:sz="0" w:space="0" w:color="auto"/>
                            <w:bottom w:val="none" w:sz="0" w:space="0" w:color="auto"/>
                            <w:right w:val="none" w:sz="0" w:space="0" w:color="auto"/>
                          </w:divBdr>
                          <w:divsChild>
                            <w:div w:id="1702123051">
                              <w:marLeft w:val="0"/>
                              <w:marRight w:val="0"/>
                              <w:marTop w:val="0"/>
                              <w:marBottom w:val="0"/>
                              <w:divBdr>
                                <w:top w:val="none" w:sz="0" w:space="0" w:color="auto"/>
                                <w:left w:val="none" w:sz="0" w:space="0" w:color="auto"/>
                                <w:bottom w:val="none" w:sz="0" w:space="0" w:color="auto"/>
                                <w:right w:val="none" w:sz="0" w:space="0" w:color="auto"/>
                              </w:divBdr>
                              <w:divsChild>
                                <w:div w:id="10550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656175">
      <w:bodyDiv w:val="1"/>
      <w:marLeft w:val="0"/>
      <w:marRight w:val="0"/>
      <w:marTop w:val="0"/>
      <w:marBottom w:val="0"/>
      <w:divBdr>
        <w:top w:val="none" w:sz="0" w:space="0" w:color="auto"/>
        <w:left w:val="none" w:sz="0" w:space="0" w:color="auto"/>
        <w:bottom w:val="none" w:sz="0" w:space="0" w:color="auto"/>
        <w:right w:val="none" w:sz="0" w:space="0" w:color="auto"/>
      </w:divBdr>
      <w:divsChild>
        <w:div w:id="1053115459">
          <w:marLeft w:val="0"/>
          <w:marRight w:val="0"/>
          <w:marTop w:val="0"/>
          <w:marBottom w:val="0"/>
          <w:divBdr>
            <w:top w:val="none" w:sz="0" w:space="0" w:color="auto"/>
            <w:left w:val="none" w:sz="0" w:space="0" w:color="auto"/>
            <w:bottom w:val="none" w:sz="0" w:space="0" w:color="auto"/>
            <w:right w:val="none" w:sz="0" w:space="0" w:color="auto"/>
          </w:divBdr>
          <w:divsChild>
            <w:div w:id="357313541">
              <w:marLeft w:val="0"/>
              <w:marRight w:val="0"/>
              <w:marTop w:val="0"/>
              <w:marBottom w:val="0"/>
              <w:divBdr>
                <w:top w:val="none" w:sz="0" w:space="0" w:color="auto"/>
                <w:left w:val="none" w:sz="0" w:space="0" w:color="auto"/>
                <w:bottom w:val="none" w:sz="0" w:space="0" w:color="auto"/>
                <w:right w:val="none" w:sz="0" w:space="0" w:color="auto"/>
              </w:divBdr>
              <w:divsChild>
                <w:div w:id="1110852566">
                  <w:marLeft w:val="0"/>
                  <w:marRight w:val="0"/>
                  <w:marTop w:val="0"/>
                  <w:marBottom w:val="0"/>
                  <w:divBdr>
                    <w:top w:val="none" w:sz="0" w:space="0" w:color="auto"/>
                    <w:left w:val="none" w:sz="0" w:space="0" w:color="auto"/>
                    <w:bottom w:val="none" w:sz="0" w:space="0" w:color="auto"/>
                    <w:right w:val="none" w:sz="0" w:space="0" w:color="auto"/>
                  </w:divBdr>
                  <w:divsChild>
                    <w:div w:id="1537431673">
                      <w:marLeft w:val="0"/>
                      <w:marRight w:val="0"/>
                      <w:marTop w:val="0"/>
                      <w:marBottom w:val="0"/>
                      <w:divBdr>
                        <w:top w:val="none" w:sz="0" w:space="0" w:color="auto"/>
                        <w:left w:val="none" w:sz="0" w:space="0" w:color="auto"/>
                        <w:bottom w:val="none" w:sz="0" w:space="0" w:color="auto"/>
                        <w:right w:val="none" w:sz="0" w:space="0" w:color="auto"/>
                      </w:divBdr>
                      <w:divsChild>
                        <w:div w:id="1280718147">
                          <w:marLeft w:val="0"/>
                          <w:marRight w:val="0"/>
                          <w:marTop w:val="0"/>
                          <w:marBottom w:val="0"/>
                          <w:divBdr>
                            <w:top w:val="none" w:sz="0" w:space="0" w:color="auto"/>
                            <w:left w:val="none" w:sz="0" w:space="0" w:color="auto"/>
                            <w:bottom w:val="none" w:sz="0" w:space="0" w:color="auto"/>
                            <w:right w:val="none" w:sz="0" w:space="0" w:color="auto"/>
                          </w:divBdr>
                          <w:divsChild>
                            <w:div w:id="1331056164">
                              <w:marLeft w:val="0"/>
                              <w:marRight w:val="0"/>
                              <w:marTop w:val="0"/>
                              <w:marBottom w:val="0"/>
                              <w:divBdr>
                                <w:top w:val="none" w:sz="0" w:space="0" w:color="auto"/>
                                <w:left w:val="none" w:sz="0" w:space="0" w:color="auto"/>
                                <w:bottom w:val="none" w:sz="0" w:space="0" w:color="auto"/>
                                <w:right w:val="none" w:sz="0" w:space="0" w:color="auto"/>
                              </w:divBdr>
                              <w:divsChild>
                                <w:div w:id="24314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646863">
      <w:bodyDiv w:val="1"/>
      <w:marLeft w:val="0"/>
      <w:marRight w:val="0"/>
      <w:marTop w:val="0"/>
      <w:marBottom w:val="0"/>
      <w:divBdr>
        <w:top w:val="none" w:sz="0" w:space="0" w:color="auto"/>
        <w:left w:val="none" w:sz="0" w:space="0" w:color="auto"/>
        <w:bottom w:val="none" w:sz="0" w:space="0" w:color="auto"/>
        <w:right w:val="none" w:sz="0" w:space="0" w:color="auto"/>
      </w:divBdr>
      <w:divsChild>
        <w:div w:id="1693650450">
          <w:marLeft w:val="0"/>
          <w:marRight w:val="0"/>
          <w:marTop w:val="0"/>
          <w:marBottom w:val="0"/>
          <w:divBdr>
            <w:top w:val="none" w:sz="0" w:space="0" w:color="auto"/>
            <w:left w:val="none" w:sz="0" w:space="0" w:color="auto"/>
            <w:bottom w:val="none" w:sz="0" w:space="0" w:color="auto"/>
            <w:right w:val="none" w:sz="0" w:space="0" w:color="auto"/>
          </w:divBdr>
          <w:divsChild>
            <w:div w:id="215161890">
              <w:marLeft w:val="0"/>
              <w:marRight w:val="0"/>
              <w:marTop w:val="0"/>
              <w:marBottom w:val="0"/>
              <w:divBdr>
                <w:top w:val="none" w:sz="0" w:space="0" w:color="auto"/>
                <w:left w:val="none" w:sz="0" w:space="0" w:color="auto"/>
                <w:bottom w:val="none" w:sz="0" w:space="0" w:color="auto"/>
                <w:right w:val="none" w:sz="0" w:space="0" w:color="auto"/>
              </w:divBdr>
              <w:divsChild>
                <w:div w:id="1726099790">
                  <w:marLeft w:val="0"/>
                  <w:marRight w:val="0"/>
                  <w:marTop w:val="0"/>
                  <w:marBottom w:val="0"/>
                  <w:divBdr>
                    <w:top w:val="none" w:sz="0" w:space="0" w:color="auto"/>
                    <w:left w:val="none" w:sz="0" w:space="0" w:color="auto"/>
                    <w:bottom w:val="none" w:sz="0" w:space="0" w:color="auto"/>
                    <w:right w:val="none" w:sz="0" w:space="0" w:color="auto"/>
                  </w:divBdr>
                  <w:divsChild>
                    <w:div w:id="138617741">
                      <w:marLeft w:val="0"/>
                      <w:marRight w:val="0"/>
                      <w:marTop w:val="0"/>
                      <w:marBottom w:val="0"/>
                      <w:divBdr>
                        <w:top w:val="none" w:sz="0" w:space="0" w:color="auto"/>
                        <w:left w:val="none" w:sz="0" w:space="0" w:color="auto"/>
                        <w:bottom w:val="none" w:sz="0" w:space="0" w:color="auto"/>
                        <w:right w:val="none" w:sz="0" w:space="0" w:color="auto"/>
                      </w:divBdr>
                      <w:divsChild>
                        <w:div w:id="863859193">
                          <w:marLeft w:val="0"/>
                          <w:marRight w:val="0"/>
                          <w:marTop w:val="0"/>
                          <w:marBottom w:val="0"/>
                          <w:divBdr>
                            <w:top w:val="none" w:sz="0" w:space="0" w:color="auto"/>
                            <w:left w:val="none" w:sz="0" w:space="0" w:color="auto"/>
                            <w:bottom w:val="none" w:sz="0" w:space="0" w:color="auto"/>
                            <w:right w:val="none" w:sz="0" w:space="0" w:color="auto"/>
                          </w:divBdr>
                          <w:divsChild>
                            <w:div w:id="194658443">
                              <w:marLeft w:val="0"/>
                              <w:marRight w:val="0"/>
                              <w:marTop w:val="0"/>
                              <w:marBottom w:val="0"/>
                              <w:divBdr>
                                <w:top w:val="none" w:sz="0" w:space="0" w:color="auto"/>
                                <w:left w:val="none" w:sz="0" w:space="0" w:color="auto"/>
                                <w:bottom w:val="none" w:sz="0" w:space="0" w:color="auto"/>
                                <w:right w:val="none" w:sz="0" w:space="0" w:color="auto"/>
                              </w:divBdr>
                              <w:divsChild>
                                <w:div w:id="32127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907076">
      <w:bodyDiv w:val="1"/>
      <w:marLeft w:val="0"/>
      <w:marRight w:val="0"/>
      <w:marTop w:val="0"/>
      <w:marBottom w:val="0"/>
      <w:divBdr>
        <w:top w:val="none" w:sz="0" w:space="0" w:color="auto"/>
        <w:left w:val="none" w:sz="0" w:space="0" w:color="auto"/>
        <w:bottom w:val="none" w:sz="0" w:space="0" w:color="auto"/>
        <w:right w:val="none" w:sz="0" w:space="0" w:color="auto"/>
      </w:divBdr>
      <w:divsChild>
        <w:div w:id="1393894588">
          <w:marLeft w:val="0"/>
          <w:marRight w:val="0"/>
          <w:marTop w:val="0"/>
          <w:marBottom w:val="0"/>
          <w:divBdr>
            <w:top w:val="none" w:sz="0" w:space="0" w:color="auto"/>
            <w:left w:val="none" w:sz="0" w:space="0" w:color="auto"/>
            <w:bottom w:val="none" w:sz="0" w:space="0" w:color="auto"/>
            <w:right w:val="none" w:sz="0" w:space="0" w:color="auto"/>
          </w:divBdr>
          <w:divsChild>
            <w:div w:id="704213913">
              <w:marLeft w:val="0"/>
              <w:marRight w:val="0"/>
              <w:marTop w:val="0"/>
              <w:marBottom w:val="0"/>
              <w:divBdr>
                <w:top w:val="none" w:sz="0" w:space="0" w:color="auto"/>
                <w:left w:val="none" w:sz="0" w:space="0" w:color="auto"/>
                <w:bottom w:val="none" w:sz="0" w:space="0" w:color="auto"/>
                <w:right w:val="none" w:sz="0" w:space="0" w:color="auto"/>
              </w:divBdr>
              <w:divsChild>
                <w:div w:id="406537655">
                  <w:marLeft w:val="0"/>
                  <w:marRight w:val="0"/>
                  <w:marTop w:val="0"/>
                  <w:marBottom w:val="0"/>
                  <w:divBdr>
                    <w:top w:val="none" w:sz="0" w:space="0" w:color="auto"/>
                    <w:left w:val="none" w:sz="0" w:space="0" w:color="auto"/>
                    <w:bottom w:val="none" w:sz="0" w:space="0" w:color="auto"/>
                    <w:right w:val="none" w:sz="0" w:space="0" w:color="auto"/>
                  </w:divBdr>
                  <w:divsChild>
                    <w:div w:id="1035540719">
                      <w:marLeft w:val="0"/>
                      <w:marRight w:val="0"/>
                      <w:marTop w:val="0"/>
                      <w:marBottom w:val="0"/>
                      <w:divBdr>
                        <w:top w:val="none" w:sz="0" w:space="0" w:color="auto"/>
                        <w:left w:val="none" w:sz="0" w:space="0" w:color="auto"/>
                        <w:bottom w:val="none" w:sz="0" w:space="0" w:color="auto"/>
                        <w:right w:val="none" w:sz="0" w:space="0" w:color="auto"/>
                      </w:divBdr>
                      <w:divsChild>
                        <w:div w:id="1739398574">
                          <w:marLeft w:val="0"/>
                          <w:marRight w:val="0"/>
                          <w:marTop w:val="0"/>
                          <w:marBottom w:val="0"/>
                          <w:divBdr>
                            <w:top w:val="none" w:sz="0" w:space="0" w:color="auto"/>
                            <w:left w:val="none" w:sz="0" w:space="0" w:color="auto"/>
                            <w:bottom w:val="none" w:sz="0" w:space="0" w:color="auto"/>
                            <w:right w:val="none" w:sz="0" w:space="0" w:color="auto"/>
                          </w:divBdr>
                          <w:divsChild>
                            <w:div w:id="3435277">
                              <w:marLeft w:val="0"/>
                              <w:marRight w:val="0"/>
                              <w:marTop w:val="0"/>
                              <w:marBottom w:val="0"/>
                              <w:divBdr>
                                <w:top w:val="none" w:sz="0" w:space="0" w:color="auto"/>
                                <w:left w:val="none" w:sz="0" w:space="0" w:color="auto"/>
                                <w:bottom w:val="none" w:sz="0" w:space="0" w:color="auto"/>
                                <w:right w:val="none" w:sz="0" w:space="0" w:color="auto"/>
                              </w:divBdr>
                              <w:divsChild>
                                <w:div w:id="126342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029664">
      <w:bodyDiv w:val="1"/>
      <w:marLeft w:val="0"/>
      <w:marRight w:val="0"/>
      <w:marTop w:val="0"/>
      <w:marBottom w:val="0"/>
      <w:divBdr>
        <w:top w:val="none" w:sz="0" w:space="0" w:color="auto"/>
        <w:left w:val="none" w:sz="0" w:space="0" w:color="auto"/>
        <w:bottom w:val="none" w:sz="0" w:space="0" w:color="auto"/>
        <w:right w:val="none" w:sz="0" w:space="0" w:color="auto"/>
      </w:divBdr>
      <w:divsChild>
        <w:div w:id="984432777">
          <w:marLeft w:val="0"/>
          <w:marRight w:val="0"/>
          <w:marTop w:val="0"/>
          <w:marBottom w:val="0"/>
          <w:divBdr>
            <w:top w:val="none" w:sz="0" w:space="0" w:color="auto"/>
            <w:left w:val="none" w:sz="0" w:space="0" w:color="auto"/>
            <w:bottom w:val="none" w:sz="0" w:space="0" w:color="auto"/>
            <w:right w:val="none" w:sz="0" w:space="0" w:color="auto"/>
          </w:divBdr>
          <w:divsChild>
            <w:div w:id="935555565">
              <w:marLeft w:val="0"/>
              <w:marRight w:val="0"/>
              <w:marTop w:val="0"/>
              <w:marBottom w:val="0"/>
              <w:divBdr>
                <w:top w:val="none" w:sz="0" w:space="0" w:color="auto"/>
                <w:left w:val="none" w:sz="0" w:space="0" w:color="auto"/>
                <w:bottom w:val="none" w:sz="0" w:space="0" w:color="auto"/>
                <w:right w:val="none" w:sz="0" w:space="0" w:color="auto"/>
              </w:divBdr>
              <w:divsChild>
                <w:div w:id="1532765475">
                  <w:marLeft w:val="0"/>
                  <w:marRight w:val="0"/>
                  <w:marTop w:val="0"/>
                  <w:marBottom w:val="0"/>
                  <w:divBdr>
                    <w:top w:val="none" w:sz="0" w:space="0" w:color="auto"/>
                    <w:left w:val="none" w:sz="0" w:space="0" w:color="auto"/>
                    <w:bottom w:val="none" w:sz="0" w:space="0" w:color="auto"/>
                    <w:right w:val="none" w:sz="0" w:space="0" w:color="auto"/>
                  </w:divBdr>
                  <w:divsChild>
                    <w:div w:id="793864929">
                      <w:marLeft w:val="0"/>
                      <w:marRight w:val="0"/>
                      <w:marTop w:val="0"/>
                      <w:marBottom w:val="0"/>
                      <w:divBdr>
                        <w:top w:val="none" w:sz="0" w:space="0" w:color="auto"/>
                        <w:left w:val="none" w:sz="0" w:space="0" w:color="auto"/>
                        <w:bottom w:val="none" w:sz="0" w:space="0" w:color="auto"/>
                        <w:right w:val="none" w:sz="0" w:space="0" w:color="auto"/>
                      </w:divBdr>
                      <w:divsChild>
                        <w:div w:id="1219125796">
                          <w:marLeft w:val="0"/>
                          <w:marRight w:val="0"/>
                          <w:marTop w:val="0"/>
                          <w:marBottom w:val="0"/>
                          <w:divBdr>
                            <w:top w:val="none" w:sz="0" w:space="0" w:color="auto"/>
                            <w:left w:val="none" w:sz="0" w:space="0" w:color="auto"/>
                            <w:bottom w:val="none" w:sz="0" w:space="0" w:color="auto"/>
                            <w:right w:val="none" w:sz="0" w:space="0" w:color="auto"/>
                          </w:divBdr>
                          <w:divsChild>
                            <w:div w:id="443810221">
                              <w:marLeft w:val="0"/>
                              <w:marRight w:val="0"/>
                              <w:marTop w:val="0"/>
                              <w:marBottom w:val="0"/>
                              <w:divBdr>
                                <w:top w:val="none" w:sz="0" w:space="0" w:color="auto"/>
                                <w:left w:val="none" w:sz="0" w:space="0" w:color="auto"/>
                                <w:bottom w:val="none" w:sz="0" w:space="0" w:color="auto"/>
                                <w:right w:val="none" w:sz="0" w:space="0" w:color="auto"/>
                              </w:divBdr>
                              <w:divsChild>
                                <w:div w:id="5987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942409">
      <w:bodyDiv w:val="1"/>
      <w:marLeft w:val="0"/>
      <w:marRight w:val="0"/>
      <w:marTop w:val="0"/>
      <w:marBottom w:val="0"/>
      <w:divBdr>
        <w:top w:val="none" w:sz="0" w:space="0" w:color="auto"/>
        <w:left w:val="none" w:sz="0" w:space="0" w:color="auto"/>
        <w:bottom w:val="none" w:sz="0" w:space="0" w:color="auto"/>
        <w:right w:val="none" w:sz="0" w:space="0" w:color="auto"/>
      </w:divBdr>
      <w:divsChild>
        <w:div w:id="113793410">
          <w:marLeft w:val="0"/>
          <w:marRight w:val="0"/>
          <w:marTop w:val="0"/>
          <w:marBottom w:val="0"/>
          <w:divBdr>
            <w:top w:val="none" w:sz="0" w:space="0" w:color="auto"/>
            <w:left w:val="none" w:sz="0" w:space="0" w:color="auto"/>
            <w:bottom w:val="none" w:sz="0" w:space="0" w:color="auto"/>
            <w:right w:val="none" w:sz="0" w:space="0" w:color="auto"/>
          </w:divBdr>
          <w:divsChild>
            <w:div w:id="822551551">
              <w:marLeft w:val="0"/>
              <w:marRight w:val="0"/>
              <w:marTop w:val="0"/>
              <w:marBottom w:val="0"/>
              <w:divBdr>
                <w:top w:val="none" w:sz="0" w:space="0" w:color="auto"/>
                <w:left w:val="none" w:sz="0" w:space="0" w:color="auto"/>
                <w:bottom w:val="none" w:sz="0" w:space="0" w:color="auto"/>
                <w:right w:val="none" w:sz="0" w:space="0" w:color="auto"/>
              </w:divBdr>
              <w:divsChild>
                <w:div w:id="538128535">
                  <w:marLeft w:val="0"/>
                  <w:marRight w:val="0"/>
                  <w:marTop w:val="0"/>
                  <w:marBottom w:val="0"/>
                  <w:divBdr>
                    <w:top w:val="none" w:sz="0" w:space="0" w:color="auto"/>
                    <w:left w:val="none" w:sz="0" w:space="0" w:color="auto"/>
                    <w:bottom w:val="none" w:sz="0" w:space="0" w:color="auto"/>
                    <w:right w:val="none" w:sz="0" w:space="0" w:color="auto"/>
                  </w:divBdr>
                  <w:divsChild>
                    <w:div w:id="905073177">
                      <w:marLeft w:val="0"/>
                      <w:marRight w:val="0"/>
                      <w:marTop w:val="0"/>
                      <w:marBottom w:val="0"/>
                      <w:divBdr>
                        <w:top w:val="none" w:sz="0" w:space="0" w:color="auto"/>
                        <w:left w:val="none" w:sz="0" w:space="0" w:color="auto"/>
                        <w:bottom w:val="none" w:sz="0" w:space="0" w:color="auto"/>
                        <w:right w:val="none" w:sz="0" w:space="0" w:color="auto"/>
                      </w:divBdr>
                      <w:divsChild>
                        <w:div w:id="986057400">
                          <w:marLeft w:val="0"/>
                          <w:marRight w:val="0"/>
                          <w:marTop w:val="0"/>
                          <w:marBottom w:val="0"/>
                          <w:divBdr>
                            <w:top w:val="none" w:sz="0" w:space="0" w:color="auto"/>
                            <w:left w:val="none" w:sz="0" w:space="0" w:color="auto"/>
                            <w:bottom w:val="none" w:sz="0" w:space="0" w:color="auto"/>
                            <w:right w:val="none" w:sz="0" w:space="0" w:color="auto"/>
                          </w:divBdr>
                          <w:divsChild>
                            <w:div w:id="2034770287">
                              <w:marLeft w:val="0"/>
                              <w:marRight w:val="0"/>
                              <w:marTop w:val="0"/>
                              <w:marBottom w:val="0"/>
                              <w:divBdr>
                                <w:top w:val="none" w:sz="0" w:space="0" w:color="auto"/>
                                <w:left w:val="none" w:sz="0" w:space="0" w:color="auto"/>
                                <w:bottom w:val="none" w:sz="0" w:space="0" w:color="auto"/>
                                <w:right w:val="none" w:sz="0" w:space="0" w:color="auto"/>
                              </w:divBdr>
                              <w:divsChild>
                                <w:div w:id="2606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270514">
      <w:bodyDiv w:val="1"/>
      <w:marLeft w:val="0"/>
      <w:marRight w:val="0"/>
      <w:marTop w:val="0"/>
      <w:marBottom w:val="0"/>
      <w:divBdr>
        <w:top w:val="none" w:sz="0" w:space="0" w:color="auto"/>
        <w:left w:val="none" w:sz="0" w:space="0" w:color="auto"/>
        <w:bottom w:val="none" w:sz="0" w:space="0" w:color="auto"/>
        <w:right w:val="none" w:sz="0" w:space="0" w:color="auto"/>
      </w:divBdr>
      <w:divsChild>
        <w:div w:id="215704929">
          <w:marLeft w:val="0"/>
          <w:marRight w:val="0"/>
          <w:marTop w:val="0"/>
          <w:marBottom w:val="0"/>
          <w:divBdr>
            <w:top w:val="none" w:sz="0" w:space="0" w:color="auto"/>
            <w:left w:val="none" w:sz="0" w:space="0" w:color="auto"/>
            <w:bottom w:val="none" w:sz="0" w:space="0" w:color="auto"/>
            <w:right w:val="none" w:sz="0" w:space="0" w:color="auto"/>
          </w:divBdr>
          <w:divsChild>
            <w:div w:id="967593219">
              <w:marLeft w:val="0"/>
              <w:marRight w:val="0"/>
              <w:marTop w:val="0"/>
              <w:marBottom w:val="0"/>
              <w:divBdr>
                <w:top w:val="none" w:sz="0" w:space="0" w:color="auto"/>
                <w:left w:val="none" w:sz="0" w:space="0" w:color="auto"/>
                <w:bottom w:val="none" w:sz="0" w:space="0" w:color="auto"/>
                <w:right w:val="none" w:sz="0" w:space="0" w:color="auto"/>
              </w:divBdr>
              <w:divsChild>
                <w:div w:id="1039084779">
                  <w:marLeft w:val="0"/>
                  <w:marRight w:val="0"/>
                  <w:marTop w:val="0"/>
                  <w:marBottom w:val="0"/>
                  <w:divBdr>
                    <w:top w:val="none" w:sz="0" w:space="0" w:color="auto"/>
                    <w:left w:val="none" w:sz="0" w:space="0" w:color="auto"/>
                    <w:bottom w:val="none" w:sz="0" w:space="0" w:color="auto"/>
                    <w:right w:val="none" w:sz="0" w:space="0" w:color="auto"/>
                  </w:divBdr>
                  <w:divsChild>
                    <w:div w:id="73086861">
                      <w:marLeft w:val="0"/>
                      <w:marRight w:val="0"/>
                      <w:marTop w:val="0"/>
                      <w:marBottom w:val="0"/>
                      <w:divBdr>
                        <w:top w:val="none" w:sz="0" w:space="0" w:color="auto"/>
                        <w:left w:val="none" w:sz="0" w:space="0" w:color="auto"/>
                        <w:bottom w:val="none" w:sz="0" w:space="0" w:color="auto"/>
                        <w:right w:val="none" w:sz="0" w:space="0" w:color="auto"/>
                      </w:divBdr>
                      <w:divsChild>
                        <w:div w:id="2147038919">
                          <w:marLeft w:val="0"/>
                          <w:marRight w:val="0"/>
                          <w:marTop w:val="0"/>
                          <w:marBottom w:val="0"/>
                          <w:divBdr>
                            <w:top w:val="none" w:sz="0" w:space="0" w:color="auto"/>
                            <w:left w:val="none" w:sz="0" w:space="0" w:color="auto"/>
                            <w:bottom w:val="none" w:sz="0" w:space="0" w:color="auto"/>
                            <w:right w:val="none" w:sz="0" w:space="0" w:color="auto"/>
                          </w:divBdr>
                          <w:divsChild>
                            <w:div w:id="853962379">
                              <w:marLeft w:val="0"/>
                              <w:marRight w:val="0"/>
                              <w:marTop w:val="0"/>
                              <w:marBottom w:val="0"/>
                              <w:divBdr>
                                <w:top w:val="none" w:sz="0" w:space="0" w:color="auto"/>
                                <w:left w:val="none" w:sz="0" w:space="0" w:color="auto"/>
                                <w:bottom w:val="none" w:sz="0" w:space="0" w:color="auto"/>
                                <w:right w:val="none" w:sz="0" w:space="0" w:color="auto"/>
                              </w:divBdr>
                              <w:divsChild>
                                <w:div w:id="30200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557256">
      <w:bodyDiv w:val="1"/>
      <w:marLeft w:val="0"/>
      <w:marRight w:val="0"/>
      <w:marTop w:val="0"/>
      <w:marBottom w:val="0"/>
      <w:divBdr>
        <w:top w:val="none" w:sz="0" w:space="0" w:color="auto"/>
        <w:left w:val="none" w:sz="0" w:space="0" w:color="auto"/>
        <w:bottom w:val="none" w:sz="0" w:space="0" w:color="auto"/>
        <w:right w:val="none" w:sz="0" w:space="0" w:color="auto"/>
      </w:divBdr>
      <w:divsChild>
        <w:div w:id="1931038424">
          <w:marLeft w:val="0"/>
          <w:marRight w:val="0"/>
          <w:marTop w:val="0"/>
          <w:marBottom w:val="0"/>
          <w:divBdr>
            <w:top w:val="none" w:sz="0" w:space="0" w:color="auto"/>
            <w:left w:val="none" w:sz="0" w:space="0" w:color="auto"/>
            <w:bottom w:val="none" w:sz="0" w:space="0" w:color="auto"/>
            <w:right w:val="none" w:sz="0" w:space="0" w:color="auto"/>
          </w:divBdr>
          <w:divsChild>
            <w:div w:id="841626497">
              <w:marLeft w:val="0"/>
              <w:marRight w:val="0"/>
              <w:marTop w:val="0"/>
              <w:marBottom w:val="0"/>
              <w:divBdr>
                <w:top w:val="none" w:sz="0" w:space="0" w:color="auto"/>
                <w:left w:val="none" w:sz="0" w:space="0" w:color="auto"/>
                <w:bottom w:val="none" w:sz="0" w:space="0" w:color="auto"/>
                <w:right w:val="none" w:sz="0" w:space="0" w:color="auto"/>
              </w:divBdr>
              <w:divsChild>
                <w:div w:id="1626348504">
                  <w:marLeft w:val="0"/>
                  <w:marRight w:val="0"/>
                  <w:marTop w:val="0"/>
                  <w:marBottom w:val="0"/>
                  <w:divBdr>
                    <w:top w:val="none" w:sz="0" w:space="0" w:color="auto"/>
                    <w:left w:val="none" w:sz="0" w:space="0" w:color="auto"/>
                    <w:bottom w:val="none" w:sz="0" w:space="0" w:color="auto"/>
                    <w:right w:val="none" w:sz="0" w:space="0" w:color="auto"/>
                  </w:divBdr>
                  <w:divsChild>
                    <w:div w:id="1990791025">
                      <w:marLeft w:val="0"/>
                      <w:marRight w:val="0"/>
                      <w:marTop w:val="0"/>
                      <w:marBottom w:val="0"/>
                      <w:divBdr>
                        <w:top w:val="none" w:sz="0" w:space="0" w:color="auto"/>
                        <w:left w:val="none" w:sz="0" w:space="0" w:color="auto"/>
                        <w:bottom w:val="none" w:sz="0" w:space="0" w:color="auto"/>
                        <w:right w:val="none" w:sz="0" w:space="0" w:color="auto"/>
                      </w:divBdr>
                      <w:divsChild>
                        <w:div w:id="1434545159">
                          <w:marLeft w:val="0"/>
                          <w:marRight w:val="0"/>
                          <w:marTop w:val="0"/>
                          <w:marBottom w:val="0"/>
                          <w:divBdr>
                            <w:top w:val="none" w:sz="0" w:space="0" w:color="auto"/>
                            <w:left w:val="none" w:sz="0" w:space="0" w:color="auto"/>
                            <w:bottom w:val="none" w:sz="0" w:space="0" w:color="auto"/>
                            <w:right w:val="none" w:sz="0" w:space="0" w:color="auto"/>
                          </w:divBdr>
                          <w:divsChild>
                            <w:div w:id="688723755">
                              <w:marLeft w:val="0"/>
                              <w:marRight w:val="0"/>
                              <w:marTop w:val="0"/>
                              <w:marBottom w:val="0"/>
                              <w:divBdr>
                                <w:top w:val="none" w:sz="0" w:space="0" w:color="auto"/>
                                <w:left w:val="none" w:sz="0" w:space="0" w:color="auto"/>
                                <w:bottom w:val="none" w:sz="0" w:space="0" w:color="auto"/>
                                <w:right w:val="none" w:sz="0" w:space="0" w:color="auto"/>
                              </w:divBdr>
                              <w:divsChild>
                                <w:div w:id="17628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670318">
      <w:bodyDiv w:val="1"/>
      <w:marLeft w:val="0"/>
      <w:marRight w:val="0"/>
      <w:marTop w:val="0"/>
      <w:marBottom w:val="0"/>
      <w:divBdr>
        <w:top w:val="none" w:sz="0" w:space="0" w:color="auto"/>
        <w:left w:val="none" w:sz="0" w:space="0" w:color="auto"/>
        <w:bottom w:val="none" w:sz="0" w:space="0" w:color="auto"/>
        <w:right w:val="none" w:sz="0" w:space="0" w:color="auto"/>
      </w:divBdr>
      <w:divsChild>
        <w:div w:id="892278681">
          <w:marLeft w:val="0"/>
          <w:marRight w:val="0"/>
          <w:marTop w:val="0"/>
          <w:marBottom w:val="0"/>
          <w:divBdr>
            <w:top w:val="none" w:sz="0" w:space="0" w:color="auto"/>
            <w:left w:val="none" w:sz="0" w:space="0" w:color="auto"/>
            <w:bottom w:val="none" w:sz="0" w:space="0" w:color="auto"/>
            <w:right w:val="none" w:sz="0" w:space="0" w:color="auto"/>
          </w:divBdr>
          <w:divsChild>
            <w:div w:id="344939928">
              <w:marLeft w:val="0"/>
              <w:marRight w:val="0"/>
              <w:marTop w:val="0"/>
              <w:marBottom w:val="0"/>
              <w:divBdr>
                <w:top w:val="none" w:sz="0" w:space="0" w:color="auto"/>
                <w:left w:val="none" w:sz="0" w:space="0" w:color="auto"/>
                <w:bottom w:val="none" w:sz="0" w:space="0" w:color="auto"/>
                <w:right w:val="none" w:sz="0" w:space="0" w:color="auto"/>
              </w:divBdr>
              <w:divsChild>
                <w:div w:id="985860050">
                  <w:marLeft w:val="0"/>
                  <w:marRight w:val="0"/>
                  <w:marTop w:val="0"/>
                  <w:marBottom w:val="0"/>
                  <w:divBdr>
                    <w:top w:val="none" w:sz="0" w:space="0" w:color="auto"/>
                    <w:left w:val="none" w:sz="0" w:space="0" w:color="auto"/>
                    <w:bottom w:val="none" w:sz="0" w:space="0" w:color="auto"/>
                    <w:right w:val="none" w:sz="0" w:space="0" w:color="auto"/>
                  </w:divBdr>
                  <w:divsChild>
                    <w:div w:id="264651525">
                      <w:marLeft w:val="0"/>
                      <w:marRight w:val="0"/>
                      <w:marTop w:val="0"/>
                      <w:marBottom w:val="0"/>
                      <w:divBdr>
                        <w:top w:val="none" w:sz="0" w:space="0" w:color="auto"/>
                        <w:left w:val="none" w:sz="0" w:space="0" w:color="auto"/>
                        <w:bottom w:val="none" w:sz="0" w:space="0" w:color="auto"/>
                        <w:right w:val="none" w:sz="0" w:space="0" w:color="auto"/>
                      </w:divBdr>
                      <w:divsChild>
                        <w:div w:id="1873151497">
                          <w:marLeft w:val="0"/>
                          <w:marRight w:val="0"/>
                          <w:marTop w:val="0"/>
                          <w:marBottom w:val="0"/>
                          <w:divBdr>
                            <w:top w:val="none" w:sz="0" w:space="0" w:color="auto"/>
                            <w:left w:val="none" w:sz="0" w:space="0" w:color="auto"/>
                            <w:bottom w:val="none" w:sz="0" w:space="0" w:color="auto"/>
                            <w:right w:val="none" w:sz="0" w:space="0" w:color="auto"/>
                          </w:divBdr>
                          <w:divsChild>
                            <w:div w:id="895168591">
                              <w:marLeft w:val="0"/>
                              <w:marRight w:val="0"/>
                              <w:marTop w:val="0"/>
                              <w:marBottom w:val="0"/>
                              <w:divBdr>
                                <w:top w:val="none" w:sz="0" w:space="0" w:color="auto"/>
                                <w:left w:val="none" w:sz="0" w:space="0" w:color="auto"/>
                                <w:bottom w:val="none" w:sz="0" w:space="0" w:color="auto"/>
                                <w:right w:val="none" w:sz="0" w:space="0" w:color="auto"/>
                              </w:divBdr>
                              <w:divsChild>
                                <w:div w:id="8153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863179">
      <w:bodyDiv w:val="1"/>
      <w:marLeft w:val="0"/>
      <w:marRight w:val="0"/>
      <w:marTop w:val="0"/>
      <w:marBottom w:val="0"/>
      <w:divBdr>
        <w:top w:val="none" w:sz="0" w:space="0" w:color="auto"/>
        <w:left w:val="none" w:sz="0" w:space="0" w:color="auto"/>
        <w:bottom w:val="none" w:sz="0" w:space="0" w:color="auto"/>
        <w:right w:val="none" w:sz="0" w:space="0" w:color="auto"/>
      </w:divBdr>
      <w:divsChild>
        <w:div w:id="1325278453">
          <w:marLeft w:val="0"/>
          <w:marRight w:val="0"/>
          <w:marTop w:val="0"/>
          <w:marBottom w:val="0"/>
          <w:divBdr>
            <w:top w:val="none" w:sz="0" w:space="0" w:color="auto"/>
            <w:left w:val="none" w:sz="0" w:space="0" w:color="auto"/>
            <w:bottom w:val="none" w:sz="0" w:space="0" w:color="auto"/>
            <w:right w:val="none" w:sz="0" w:space="0" w:color="auto"/>
          </w:divBdr>
          <w:divsChild>
            <w:div w:id="1709910154">
              <w:marLeft w:val="0"/>
              <w:marRight w:val="0"/>
              <w:marTop w:val="0"/>
              <w:marBottom w:val="0"/>
              <w:divBdr>
                <w:top w:val="none" w:sz="0" w:space="0" w:color="auto"/>
                <w:left w:val="none" w:sz="0" w:space="0" w:color="auto"/>
                <w:bottom w:val="none" w:sz="0" w:space="0" w:color="auto"/>
                <w:right w:val="none" w:sz="0" w:space="0" w:color="auto"/>
              </w:divBdr>
              <w:divsChild>
                <w:div w:id="896476545">
                  <w:marLeft w:val="0"/>
                  <w:marRight w:val="0"/>
                  <w:marTop w:val="0"/>
                  <w:marBottom w:val="0"/>
                  <w:divBdr>
                    <w:top w:val="none" w:sz="0" w:space="0" w:color="auto"/>
                    <w:left w:val="none" w:sz="0" w:space="0" w:color="auto"/>
                    <w:bottom w:val="none" w:sz="0" w:space="0" w:color="auto"/>
                    <w:right w:val="none" w:sz="0" w:space="0" w:color="auto"/>
                  </w:divBdr>
                  <w:divsChild>
                    <w:div w:id="482157912">
                      <w:marLeft w:val="0"/>
                      <w:marRight w:val="0"/>
                      <w:marTop w:val="0"/>
                      <w:marBottom w:val="0"/>
                      <w:divBdr>
                        <w:top w:val="none" w:sz="0" w:space="0" w:color="auto"/>
                        <w:left w:val="none" w:sz="0" w:space="0" w:color="auto"/>
                        <w:bottom w:val="none" w:sz="0" w:space="0" w:color="auto"/>
                        <w:right w:val="none" w:sz="0" w:space="0" w:color="auto"/>
                      </w:divBdr>
                      <w:divsChild>
                        <w:div w:id="1947690472">
                          <w:marLeft w:val="0"/>
                          <w:marRight w:val="0"/>
                          <w:marTop w:val="0"/>
                          <w:marBottom w:val="0"/>
                          <w:divBdr>
                            <w:top w:val="none" w:sz="0" w:space="0" w:color="auto"/>
                            <w:left w:val="none" w:sz="0" w:space="0" w:color="auto"/>
                            <w:bottom w:val="none" w:sz="0" w:space="0" w:color="auto"/>
                            <w:right w:val="none" w:sz="0" w:space="0" w:color="auto"/>
                          </w:divBdr>
                          <w:divsChild>
                            <w:div w:id="591007785">
                              <w:marLeft w:val="0"/>
                              <w:marRight w:val="0"/>
                              <w:marTop w:val="0"/>
                              <w:marBottom w:val="0"/>
                              <w:divBdr>
                                <w:top w:val="none" w:sz="0" w:space="0" w:color="auto"/>
                                <w:left w:val="none" w:sz="0" w:space="0" w:color="auto"/>
                                <w:bottom w:val="none" w:sz="0" w:space="0" w:color="auto"/>
                                <w:right w:val="none" w:sz="0" w:space="0" w:color="auto"/>
                              </w:divBdr>
                              <w:divsChild>
                                <w:div w:id="10183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7343210">
      <w:bodyDiv w:val="1"/>
      <w:marLeft w:val="0"/>
      <w:marRight w:val="0"/>
      <w:marTop w:val="0"/>
      <w:marBottom w:val="0"/>
      <w:divBdr>
        <w:top w:val="none" w:sz="0" w:space="0" w:color="auto"/>
        <w:left w:val="none" w:sz="0" w:space="0" w:color="auto"/>
        <w:bottom w:val="none" w:sz="0" w:space="0" w:color="auto"/>
        <w:right w:val="none" w:sz="0" w:space="0" w:color="auto"/>
      </w:divBdr>
      <w:divsChild>
        <w:div w:id="1682007980">
          <w:marLeft w:val="0"/>
          <w:marRight w:val="0"/>
          <w:marTop w:val="0"/>
          <w:marBottom w:val="0"/>
          <w:divBdr>
            <w:top w:val="none" w:sz="0" w:space="0" w:color="auto"/>
            <w:left w:val="none" w:sz="0" w:space="0" w:color="auto"/>
            <w:bottom w:val="none" w:sz="0" w:space="0" w:color="auto"/>
            <w:right w:val="none" w:sz="0" w:space="0" w:color="auto"/>
          </w:divBdr>
          <w:divsChild>
            <w:div w:id="1028411827">
              <w:marLeft w:val="0"/>
              <w:marRight w:val="0"/>
              <w:marTop w:val="0"/>
              <w:marBottom w:val="0"/>
              <w:divBdr>
                <w:top w:val="none" w:sz="0" w:space="0" w:color="auto"/>
                <w:left w:val="none" w:sz="0" w:space="0" w:color="auto"/>
                <w:bottom w:val="none" w:sz="0" w:space="0" w:color="auto"/>
                <w:right w:val="none" w:sz="0" w:space="0" w:color="auto"/>
              </w:divBdr>
              <w:divsChild>
                <w:div w:id="876964069">
                  <w:marLeft w:val="0"/>
                  <w:marRight w:val="0"/>
                  <w:marTop w:val="0"/>
                  <w:marBottom w:val="0"/>
                  <w:divBdr>
                    <w:top w:val="none" w:sz="0" w:space="0" w:color="auto"/>
                    <w:left w:val="none" w:sz="0" w:space="0" w:color="auto"/>
                    <w:bottom w:val="none" w:sz="0" w:space="0" w:color="auto"/>
                    <w:right w:val="none" w:sz="0" w:space="0" w:color="auto"/>
                  </w:divBdr>
                  <w:divsChild>
                    <w:div w:id="516626432">
                      <w:marLeft w:val="0"/>
                      <w:marRight w:val="0"/>
                      <w:marTop w:val="0"/>
                      <w:marBottom w:val="0"/>
                      <w:divBdr>
                        <w:top w:val="none" w:sz="0" w:space="0" w:color="auto"/>
                        <w:left w:val="none" w:sz="0" w:space="0" w:color="auto"/>
                        <w:bottom w:val="none" w:sz="0" w:space="0" w:color="auto"/>
                        <w:right w:val="none" w:sz="0" w:space="0" w:color="auto"/>
                      </w:divBdr>
                      <w:divsChild>
                        <w:div w:id="864443656">
                          <w:marLeft w:val="0"/>
                          <w:marRight w:val="0"/>
                          <w:marTop w:val="0"/>
                          <w:marBottom w:val="0"/>
                          <w:divBdr>
                            <w:top w:val="none" w:sz="0" w:space="0" w:color="auto"/>
                            <w:left w:val="none" w:sz="0" w:space="0" w:color="auto"/>
                            <w:bottom w:val="none" w:sz="0" w:space="0" w:color="auto"/>
                            <w:right w:val="none" w:sz="0" w:space="0" w:color="auto"/>
                          </w:divBdr>
                          <w:divsChild>
                            <w:div w:id="1013268883">
                              <w:marLeft w:val="0"/>
                              <w:marRight w:val="0"/>
                              <w:marTop w:val="0"/>
                              <w:marBottom w:val="0"/>
                              <w:divBdr>
                                <w:top w:val="none" w:sz="0" w:space="0" w:color="auto"/>
                                <w:left w:val="none" w:sz="0" w:space="0" w:color="auto"/>
                                <w:bottom w:val="none" w:sz="0" w:space="0" w:color="auto"/>
                                <w:right w:val="none" w:sz="0" w:space="0" w:color="auto"/>
                              </w:divBdr>
                              <w:divsChild>
                                <w:div w:id="16949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2190971">
      <w:bodyDiv w:val="1"/>
      <w:marLeft w:val="0"/>
      <w:marRight w:val="0"/>
      <w:marTop w:val="0"/>
      <w:marBottom w:val="0"/>
      <w:divBdr>
        <w:top w:val="none" w:sz="0" w:space="0" w:color="auto"/>
        <w:left w:val="none" w:sz="0" w:space="0" w:color="auto"/>
        <w:bottom w:val="none" w:sz="0" w:space="0" w:color="auto"/>
        <w:right w:val="none" w:sz="0" w:space="0" w:color="auto"/>
      </w:divBdr>
      <w:divsChild>
        <w:div w:id="406803675">
          <w:marLeft w:val="0"/>
          <w:marRight w:val="0"/>
          <w:marTop w:val="0"/>
          <w:marBottom w:val="0"/>
          <w:divBdr>
            <w:top w:val="none" w:sz="0" w:space="0" w:color="auto"/>
            <w:left w:val="none" w:sz="0" w:space="0" w:color="auto"/>
            <w:bottom w:val="none" w:sz="0" w:space="0" w:color="auto"/>
            <w:right w:val="none" w:sz="0" w:space="0" w:color="auto"/>
          </w:divBdr>
          <w:divsChild>
            <w:div w:id="1528790139">
              <w:marLeft w:val="0"/>
              <w:marRight w:val="0"/>
              <w:marTop w:val="0"/>
              <w:marBottom w:val="0"/>
              <w:divBdr>
                <w:top w:val="none" w:sz="0" w:space="0" w:color="auto"/>
                <w:left w:val="none" w:sz="0" w:space="0" w:color="auto"/>
                <w:bottom w:val="none" w:sz="0" w:space="0" w:color="auto"/>
                <w:right w:val="none" w:sz="0" w:space="0" w:color="auto"/>
              </w:divBdr>
              <w:divsChild>
                <w:div w:id="2063283893">
                  <w:marLeft w:val="0"/>
                  <w:marRight w:val="0"/>
                  <w:marTop w:val="0"/>
                  <w:marBottom w:val="0"/>
                  <w:divBdr>
                    <w:top w:val="none" w:sz="0" w:space="0" w:color="auto"/>
                    <w:left w:val="none" w:sz="0" w:space="0" w:color="auto"/>
                    <w:bottom w:val="none" w:sz="0" w:space="0" w:color="auto"/>
                    <w:right w:val="none" w:sz="0" w:space="0" w:color="auto"/>
                  </w:divBdr>
                  <w:divsChild>
                    <w:div w:id="671376858">
                      <w:marLeft w:val="0"/>
                      <w:marRight w:val="0"/>
                      <w:marTop w:val="0"/>
                      <w:marBottom w:val="0"/>
                      <w:divBdr>
                        <w:top w:val="none" w:sz="0" w:space="0" w:color="auto"/>
                        <w:left w:val="none" w:sz="0" w:space="0" w:color="auto"/>
                        <w:bottom w:val="none" w:sz="0" w:space="0" w:color="auto"/>
                        <w:right w:val="none" w:sz="0" w:space="0" w:color="auto"/>
                      </w:divBdr>
                      <w:divsChild>
                        <w:div w:id="1069693627">
                          <w:marLeft w:val="0"/>
                          <w:marRight w:val="0"/>
                          <w:marTop w:val="0"/>
                          <w:marBottom w:val="0"/>
                          <w:divBdr>
                            <w:top w:val="none" w:sz="0" w:space="0" w:color="auto"/>
                            <w:left w:val="none" w:sz="0" w:space="0" w:color="auto"/>
                            <w:bottom w:val="none" w:sz="0" w:space="0" w:color="auto"/>
                            <w:right w:val="none" w:sz="0" w:space="0" w:color="auto"/>
                          </w:divBdr>
                          <w:divsChild>
                            <w:div w:id="1811170917">
                              <w:marLeft w:val="0"/>
                              <w:marRight w:val="0"/>
                              <w:marTop w:val="0"/>
                              <w:marBottom w:val="0"/>
                              <w:divBdr>
                                <w:top w:val="none" w:sz="0" w:space="0" w:color="auto"/>
                                <w:left w:val="none" w:sz="0" w:space="0" w:color="auto"/>
                                <w:bottom w:val="none" w:sz="0" w:space="0" w:color="auto"/>
                                <w:right w:val="none" w:sz="0" w:space="0" w:color="auto"/>
                              </w:divBdr>
                              <w:divsChild>
                                <w:div w:id="65283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519726">
      <w:bodyDiv w:val="1"/>
      <w:marLeft w:val="0"/>
      <w:marRight w:val="0"/>
      <w:marTop w:val="0"/>
      <w:marBottom w:val="0"/>
      <w:divBdr>
        <w:top w:val="none" w:sz="0" w:space="0" w:color="auto"/>
        <w:left w:val="none" w:sz="0" w:space="0" w:color="auto"/>
        <w:bottom w:val="none" w:sz="0" w:space="0" w:color="auto"/>
        <w:right w:val="none" w:sz="0" w:space="0" w:color="auto"/>
      </w:divBdr>
      <w:divsChild>
        <w:div w:id="624390535">
          <w:marLeft w:val="0"/>
          <w:marRight w:val="0"/>
          <w:marTop w:val="0"/>
          <w:marBottom w:val="0"/>
          <w:divBdr>
            <w:top w:val="none" w:sz="0" w:space="0" w:color="auto"/>
            <w:left w:val="none" w:sz="0" w:space="0" w:color="auto"/>
            <w:bottom w:val="none" w:sz="0" w:space="0" w:color="auto"/>
            <w:right w:val="none" w:sz="0" w:space="0" w:color="auto"/>
          </w:divBdr>
          <w:divsChild>
            <w:div w:id="323171716">
              <w:marLeft w:val="0"/>
              <w:marRight w:val="0"/>
              <w:marTop w:val="0"/>
              <w:marBottom w:val="0"/>
              <w:divBdr>
                <w:top w:val="none" w:sz="0" w:space="0" w:color="auto"/>
                <w:left w:val="none" w:sz="0" w:space="0" w:color="auto"/>
                <w:bottom w:val="none" w:sz="0" w:space="0" w:color="auto"/>
                <w:right w:val="none" w:sz="0" w:space="0" w:color="auto"/>
              </w:divBdr>
              <w:divsChild>
                <w:div w:id="1354647914">
                  <w:marLeft w:val="0"/>
                  <w:marRight w:val="0"/>
                  <w:marTop w:val="0"/>
                  <w:marBottom w:val="0"/>
                  <w:divBdr>
                    <w:top w:val="none" w:sz="0" w:space="0" w:color="auto"/>
                    <w:left w:val="none" w:sz="0" w:space="0" w:color="auto"/>
                    <w:bottom w:val="none" w:sz="0" w:space="0" w:color="auto"/>
                    <w:right w:val="none" w:sz="0" w:space="0" w:color="auto"/>
                  </w:divBdr>
                  <w:divsChild>
                    <w:div w:id="556433045">
                      <w:marLeft w:val="0"/>
                      <w:marRight w:val="0"/>
                      <w:marTop w:val="0"/>
                      <w:marBottom w:val="0"/>
                      <w:divBdr>
                        <w:top w:val="none" w:sz="0" w:space="0" w:color="auto"/>
                        <w:left w:val="none" w:sz="0" w:space="0" w:color="auto"/>
                        <w:bottom w:val="none" w:sz="0" w:space="0" w:color="auto"/>
                        <w:right w:val="none" w:sz="0" w:space="0" w:color="auto"/>
                      </w:divBdr>
                      <w:divsChild>
                        <w:div w:id="131756654">
                          <w:marLeft w:val="0"/>
                          <w:marRight w:val="0"/>
                          <w:marTop w:val="0"/>
                          <w:marBottom w:val="0"/>
                          <w:divBdr>
                            <w:top w:val="none" w:sz="0" w:space="0" w:color="auto"/>
                            <w:left w:val="none" w:sz="0" w:space="0" w:color="auto"/>
                            <w:bottom w:val="none" w:sz="0" w:space="0" w:color="auto"/>
                            <w:right w:val="none" w:sz="0" w:space="0" w:color="auto"/>
                          </w:divBdr>
                          <w:divsChild>
                            <w:div w:id="906960011">
                              <w:marLeft w:val="0"/>
                              <w:marRight w:val="0"/>
                              <w:marTop w:val="0"/>
                              <w:marBottom w:val="0"/>
                              <w:divBdr>
                                <w:top w:val="none" w:sz="0" w:space="0" w:color="auto"/>
                                <w:left w:val="none" w:sz="0" w:space="0" w:color="auto"/>
                                <w:bottom w:val="none" w:sz="0" w:space="0" w:color="auto"/>
                                <w:right w:val="none" w:sz="0" w:space="0" w:color="auto"/>
                              </w:divBdr>
                              <w:divsChild>
                                <w:div w:id="12197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387764">
      <w:bodyDiv w:val="1"/>
      <w:marLeft w:val="0"/>
      <w:marRight w:val="0"/>
      <w:marTop w:val="0"/>
      <w:marBottom w:val="0"/>
      <w:divBdr>
        <w:top w:val="none" w:sz="0" w:space="0" w:color="auto"/>
        <w:left w:val="none" w:sz="0" w:space="0" w:color="auto"/>
        <w:bottom w:val="none" w:sz="0" w:space="0" w:color="auto"/>
        <w:right w:val="none" w:sz="0" w:space="0" w:color="auto"/>
      </w:divBdr>
      <w:divsChild>
        <w:div w:id="721054260">
          <w:marLeft w:val="0"/>
          <w:marRight w:val="0"/>
          <w:marTop w:val="0"/>
          <w:marBottom w:val="0"/>
          <w:divBdr>
            <w:top w:val="none" w:sz="0" w:space="0" w:color="auto"/>
            <w:left w:val="none" w:sz="0" w:space="0" w:color="auto"/>
            <w:bottom w:val="none" w:sz="0" w:space="0" w:color="auto"/>
            <w:right w:val="none" w:sz="0" w:space="0" w:color="auto"/>
          </w:divBdr>
          <w:divsChild>
            <w:div w:id="12480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5362">
      <w:bodyDiv w:val="1"/>
      <w:marLeft w:val="0"/>
      <w:marRight w:val="0"/>
      <w:marTop w:val="0"/>
      <w:marBottom w:val="0"/>
      <w:divBdr>
        <w:top w:val="none" w:sz="0" w:space="0" w:color="auto"/>
        <w:left w:val="none" w:sz="0" w:space="0" w:color="auto"/>
        <w:bottom w:val="none" w:sz="0" w:space="0" w:color="auto"/>
        <w:right w:val="none" w:sz="0" w:space="0" w:color="auto"/>
      </w:divBdr>
      <w:divsChild>
        <w:div w:id="1398825353">
          <w:marLeft w:val="0"/>
          <w:marRight w:val="0"/>
          <w:marTop w:val="0"/>
          <w:marBottom w:val="0"/>
          <w:divBdr>
            <w:top w:val="none" w:sz="0" w:space="0" w:color="auto"/>
            <w:left w:val="none" w:sz="0" w:space="0" w:color="auto"/>
            <w:bottom w:val="none" w:sz="0" w:space="0" w:color="auto"/>
            <w:right w:val="none" w:sz="0" w:space="0" w:color="auto"/>
          </w:divBdr>
          <w:divsChild>
            <w:div w:id="1704596530">
              <w:marLeft w:val="0"/>
              <w:marRight w:val="0"/>
              <w:marTop w:val="0"/>
              <w:marBottom w:val="0"/>
              <w:divBdr>
                <w:top w:val="none" w:sz="0" w:space="0" w:color="auto"/>
                <w:left w:val="none" w:sz="0" w:space="0" w:color="auto"/>
                <w:bottom w:val="none" w:sz="0" w:space="0" w:color="auto"/>
                <w:right w:val="none" w:sz="0" w:space="0" w:color="auto"/>
              </w:divBdr>
              <w:divsChild>
                <w:div w:id="582491961">
                  <w:marLeft w:val="0"/>
                  <w:marRight w:val="0"/>
                  <w:marTop w:val="0"/>
                  <w:marBottom w:val="0"/>
                  <w:divBdr>
                    <w:top w:val="none" w:sz="0" w:space="0" w:color="auto"/>
                    <w:left w:val="none" w:sz="0" w:space="0" w:color="auto"/>
                    <w:bottom w:val="none" w:sz="0" w:space="0" w:color="auto"/>
                    <w:right w:val="none" w:sz="0" w:space="0" w:color="auto"/>
                  </w:divBdr>
                  <w:divsChild>
                    <w:div w:id="1742604870">
                      <w:marLeft w:val="0"/>
                      <w:marRight w:val="0"/>
                      <w:marTop w:val="0"/>
                      <w:marBottom w:val="0"/>
                      <w:divBdr>
                        <w:top w:val="none" w:sz="0" w:space="0" w:color="auto"/>
                        <w:left w:val="none" w:sz="0" w:space="0" w:color="auto"/>
                        <w:bottom w:val="none" w:sz="0" w:space="0" w:color="auto"/>
                        <w:right w:val="none" w:sz="0" w:space="0" w:color="auto"/>
                      </w:divBdr>
                      <w:divsChild>
                        <w:div w:id="1698189480">
                          <w:marLeft w:val="0"/>
                          <w:marRight w:val="0"/>
                          <w:marTop w:val="0"/>
                          <w:marBottom w:val="0"/>
                          <w:divBdr>
                            <w:top w:val="none" w:sz="0" w:space="0" w:color="auto"/>
                            <w:left w:val="none" w:sz="0" w:space="0" w:color="auto"/>
                            <w:bottom w:val="none" w:sz="0" w:space="0" w:color="auto"/>
                            <w:right w:val="none" w:sz="0" w:space="0" w:color="auto"/>
                          </w:divBdr>
                          <w:divsChild>
                            <w:div w:id="170142879">
                              <w:marLeft w:val="0"/>
                              <w:marRight w:val="0"/>
                              <w:marTop w:val="0"/>
                              <w:marBottom w:val="0"/>
                              <w:divBdr>
                                <w:top w:val="none" w:sz="0" w:space="0" w:color="auto"/>
                                <w:left w:val="none" w:sz="0" w:space="0" w:color="auto"/>
                                <w:bottom w:val="none" w:sz="0" w:space="0" w:color="auto"/>
                                <w:right w:val="none" w:sz="0" w:space="0" w:color="auto"/>
                              </w:divBdr>
                              <w:divsChild>
                                <w:div w:id="16787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793309">
      <w:bodyDiv w:val="1"/>
      <w:marLeft w:val="0"/>
      <w:marRight w:val="0"/>
      <w:marTop w:val="0"/>
      <w:marBottom w:val="0"/>
      <w:divBdr>
        <w:top w:val="none" w:sz="0" w:space="0" w:color="auto"/>
        <w:left w:val="none" w:sz="0" w:space="0" w:color="auto"/>
        <w:bottom w:val="none" w:sz="0" w:space="0" w:color="auto"/>
        <w:right w:val="none" w:sz="0" w:space="0" w:color="auto"/>
      </w:divBdr>
      <w:divsChild>
        <w:div w:id="893540431">
          <w:marLeft w:val="0"/>
          <w:marRight w:val="0"/>
          <w:marTop w:val="0"/>
          <w:marBottom w:val="0"/>
          <w:divBdr>
            <w:top w:val="none" w:sz="0" w:space="0" w:color="auto"/>
            <w:left w:val="none" w:sz="0" w:space="0" w:color="auto"/>
            <w:bottom w:val="none" w:sz="0" w:space="0" w:color="auto"/>
            <w:right w:val="none" w:sz="0" w:space="0" w:color="auto"/>
          </w:divBdr>
          <w:divsChild>
            <w:div w:id="377124794">
              <w:marLeft w:val="0"/>
              <w:marRight w:val="0"/>
              <w:marTop w:val="0"/>
              <w:marBottom w:val="0"/>
              <w:divBdr>
                <w:top w:val="none" w:sz="0" w:space="0" w:color="auto"/>
                <w:left w:val="none" w:sz="0" w:space="0" w:color="auto"/>
                <w:bottom w:val="none" w:sz="0" w:space="0" w:color="auto"/>
                <w:right w:val="none" w:sz="0" w:space="0" w:color="auto"/>
              </w:divBdr>
              <w:divsChild>
                <w:div w:id="272909507">
                  <w:marLeft w:val="0"/>
                  <w:marRight w:val="0"/>
                  <w:marTop w:val="0"/>
                  <w:marBottom w:val="0"/>
                  <w:divBdr>
                    <w:top w:val="none" w:sz="0" w:space="0" w:color="auto"/>
                    <w:left w:val="none" w:sz="0" w:space="0" w:color="auto"/>
                    <w:bottom w:val="none" w:sz="0" w:space="0" w:color="auto"/>
                    <w:right w:val="none" w:sz="0" w:space="0" w:color="auto"/>
                  </w:divBdr>
                  <w:divsChild>
                    <w:div w:id="1715036667">
                      <w:marLeft w:val="0"/>
                      <w:marRight w:val="0"/>
                      <w:marTop w:val="0"/>
                      <w:marBottom w:val="0"/>
                      <w:divBdr>
                        <w:top w:val="none" w:sz="0" w:space="0" w:color="auto"/>
                        <w:left w:val="none" w:sz="0" w:space="0" w:color="auto"/>
                        <w:bottom w:val="none" w:sz="0" w:space="0" w:color="auto"/>
                        <w:right w:val="none" w:sz="0" w:space="0" w:color="auto"/>
                      </w:divBdr>
                      <w:divsChild>
                        <w:div w:id="104085767">
                          <w:marLeft w:val="0"/>
                          <w:marRight w:val="0"/>
                          <w:marTop w:val="0"/>
                          <w:marBottom w:val="0"/>
                          <w:divBdr>
                            <w:top w:val="none" w:sz="0" w:space="0" w:color="auto"/>
                            <w:left w:val="none" w:sz="0" w:space="0" w:color="auto"/>
                            <w:bottom w:val="none" w:sz="0" w:space="0" w:color="auto"/>
                            <w:right w:val="none" w:sz="0" w:space="0" w:color="auto"/>
                          </w:divBdr>
                          <w:divsChild>
                            <w:div w:id="1964263129">
                              <w:marLeft w:val="0"/>
                              <w:marRight w:val="0"/>
                              <w:marTop w:val="0"/>
                              <w:marBottom w:val="0"/>
                              <w:divBdr>
                                <w:top w:val="none" w:sz="0" w:space="0" w:color="auto"/>
                                <w:left w:val="none" w:sz="0" w:space="0" w:color="auto"/>
                                <w:bottom w:val="none" w:sz="0" w:space="0" w:color="auto"/>
                                <w:right w:val="none" w:sz="0" w:space="0" w:color="auto"/>
                              </w:divBdr>
                              <w:divsChild>
                                <w:div w:id="12920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339969">
      <w:bodyDiv w:val="1"/>
      <w:marLeft w:val="0"/>
      <w:marRight w:val="0"/>
      <w:marTop w:val="0"/>
      <w:marBottom w:val="0"/>
      <w:divBdr>
        <w:top w:val="none" w:sz="0" w:space="0" w:color="auto"/>
        <w:left w:val="none" w:sz="0" w:space="0" w:color="auto"/>
        <w:bottom w:val="none" w:sz="0" w:space="0" w:color="auto"/>
        <w:right w:val="none" w:sz="0" w:space="0" w:color="auto"/>
      </w:divBdr>
      <w:divsChild>
        <w:div w:id="490560231">
          <w:marLeft w:val="0"/>
          <w:marRight w:val="0"/>
          <w:marTop w:val="0"/>
          <w:marBottom w:val="0"/>
          <w:divBdr>
            <w:top w:val="none" w:sz="0" w:space="0" w:color="auto"/>
            <w:left w:val="none" w:sz="0" w:space="0" w:color="auto"/>
            <w:bottom w:val="none" w:sz="0" w:space="0" w:color="auto"/>
            <w:right w:val="none" w:sz="0" w:space="0" w:color="auto"/>
          </w:divBdr>
          <w:divsChild>
            <w:div w:id="460536810">
              <w:marLeft w:val="0"/>
              <w:marRight w:val="0"/>
              <w:marTop w:val="0"/>
              <w:marBottom w:val="0"/>
              <w:divBdr>
                <w:top w:val="none" w:sz="0" w:space="0" w:color="auto"/>
                <w:left w:val="none" w:sz="0" w:space="0" w:color="auto"/>
                <w:bottom w:val="none" w:sz="0" w:space="0" w:color="auto"/>
                <w:right w:val="none" w:sz="0" w:space="0" w:color="auto"/>
              </w:divBdr>
              <w:divsChild>
                <w:div w:id="1241015647">
                  <w:marLeft w:val="0"/>
                  <w:marRight w:val="0"/>
                  <w:marTop w:val="0"/>
                  <w:marBottom w:val="0"/>
                  <w:divBdr>
                    <w:top w:val="none" w:sz="0" w:space="0" w:color="auto"/>
                    <w:left w:val="none" w:sz="0" w:space="0" w:color="auto"/>
                    <w:bottom w:val="none" w:sz="0" w:space="0" w:color="auto"/>
                    <w:right w:val="none" w:sz="0" w:space="0" w:color="auto"/>
                  </w:divBdr>
                  <w:divsChild>
                    <w:div w:id="212234957">
                      <w:marLeft w:val="0"/>
                      <w:marRight w:val="0"/>
                      <w:marTop w:val="0"/>
                      <w:marBottom w:val="0"/>
                      <w:divBdr>
                        <w:top w:val="none" w:sz="0" w:space="0" w:color="auto"/>
                        <w:left w:val="none" w:sz="0" w:space="0" w:color="auto"/>
                        <w:bottom w:val="none" w:sz="0" w:space="0" w:color="auto"/>
                        <w:right w:val="none" w:sz="0" w:space="0" w:color="auto"/>
                      </w:divBdr>
                      <w:divsChild>
                        <w:div w:id="496073056">
                          <w:marLeft w:val="0"/>
                          <w:marRight w:val="0"/>
                          <w:marTop w:val="0"/>
                          <w:marBottom w:val="0"/>
                          <w:divBdr>
                            <w:top w:val="none" w:sz="0" w:space="0" w:color="auto"/>
                            <w:left w:val="none" w:sz="0" w:space="0" w:color="auto"/>
                            <w:bottom w:val="none" w:sz="0" w:space="0" w:color="auto"/>
                            <w:right w:val="none" w:sz="0" w:space="0" w:color="auto"/>
                          </w:divBdr>
                          <w:divsChild>
                            <w:div w:id="2085907728">
                              <w:marLeft w:val="0"/>
                              <w:marRight w:val="0"/>
                              <w:marTop w:val="0"/>
                              <w:marBottom w:val="0"/>
                              <w:divBdr>
                                <w:top w:val="none" w:sz="0" w:space="0" w:color="auto"/>
                                <w:left w:val="none" w:sz="0" w:space="0" w:color="auto"/>
                                <w:bottom w:val="none" w:sz="0" w:space="0" w:color="auto"/>
                                <w:right w:val="none" w:sz="0" w:space="0" w:color="auto"/>
                              </w:divBdr>
                              <w:divsChild>
                                <w:div w:id="18578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259120">
      <w:bodyDiv w:val="1"/>
      <w:marLeft w:val="0"/>
      <w:marRight w:val="0"/>
      <w:marTop w:val="0"/>
      <w:marBottom w:val="0"/>
      <w:divBdr>
        <w:top w:val="none" w:sz="0" w:space="0" w:color="auto"/>
        <w:left w:val="none" w:sz="0" w:space="0" w:color="auto"/>
        <w:bottom w:val="none" w:sz="0" w:space="0" w:color="auto"/>
        <w:right w:val="none" w:sz="0" w:space="0" w:color="auto"/>
      </w:divBdr>
      <w:divsChild>
        <w:div w:id="1046101566">
          <w:marLeft w:val="0"/>
          <w:marRight w:val="0"/>
          <w:marTop w:val="0"/>
          <w:marBottom w:val="0"/>
          <w:divBdr>
            <w:top w:val="none" w:sz="0" w:space="0" w:color="auto"/>
            <w:left w:val="none" w:sz="0" w:space="0" w:color="auto"/>
            <w:bottom w:val="none" w:sz="0" w:space="0" w:color="auto"/>
            <w:right w:val="none" w:sz="0" w:space="0" w:color="auto"/>
          </w:divBdr>
          <w:divsChild>
            <w:div w:id="1065565890">
              <w:marLeft w:val="0"/>
              <w:marRight w:val="0"/>
              <w:marTop w:val="0"/>
              <w:marBottom w:val="0"/>
              <w:divBdr>
                <w:top w:val="none" w:sz="0" w:space="0" w:color="auto"/>
                <w:left w:val="none" w:sz="0" w:space="0" w:color="auto"/>
                <w:bottom w:val="none" w:sz="0" w:space="0" w:color="auto"/>
                <w:right w:val="none" w:sz="0" w:space="0" w:color="auto"/>
              </w:divBdr>
              <w:divsChild>
                <w:div w:id="601913788">
                  <w:marLeft w:val="0"/>
                  <w:marRight w:val="0"/>
                  <w:marTop w:val="0"/>
                  <w:marBottom w:val="0"/>
                  <w:divBdr>
                    <w:top w:val="none" w:sz="0" w:space="0" w:color="auto"/>
                    <w:left w:val="none" w:sz="0" w:space="0" w:color="auto"/>
                    <w:bottom w:val="none" w:sz="0" w:space="0" w:color="auto"/>
                    <w:right w:val="none" w:sz="0" w:space="0" w:color="auto"/>
                  </w:divBdr>
                  <w:divsChild>
                    <w:div w:id="926576262">
                      <w:marLeft w:val="0"/>
                      <w:marRight w:val="0"/>
                      <w:marTop w:val="0"/>
                      <w:marBottom w:val="0"/>
                      <w:divBdr>
                        <w:top w:val="none" w:sz="0" w:space="0" w:color="auto"/>
                        <w:left w:val="none" w:sz="0" w:space="0" w:color="auto"/>
                        <w:bottom w:val="none" w:sz="0" w:space="0" w:color="auto"/>
                        <w:right w:val="none" w:sz="0" w:space="0" w:color="auto"/>
                      </w:divBdr>
                      <w:divsChild>
                        <w:div w:id="549464845">
                          <w:marLeft w:val="0"/>
                          <w:marRight w:val="0"/>
                          <w:marTop w:val="0"/>
                          <w:marBottom w:val="0"/>
                          <w:divBdr>
                            <w:top w:val="none" w:sz="0" w:space="0" w:color="auto"/>
                            <w:left w:val="none" w:sz="0" w:space="0" w:color="auto"/>
                            <w:bottom w:val="none" w:sz="0" w:space="0" w:color="auto"/>
                            <w:right w:val="none" w:sz="0" w:space="0" w:color="auto"/>
                          </w:divBdr>
                          <w:divsChild>
                            <w:div w:id="1153107469">
                              <w:marLeft w:val="0"/>
                              <w:marRight w:val="0"/>
                              <w:marTop w:val="0"/>
                              <w:marBottom w:val="0"/>
                              <w:divBdr>
                                <w:top w:val="none" w:sz="0" w:space="0" w:color="auto"/>
                                <w:left w:val="none" w:sz="0" w:space="0" w:color="auto"/>
                                <w:bottom w:val="none" w:sz="0" w:space="0" w:color="auto"/>
                                <w:right w:val="none" w:sz="0" w:space="0" w:color="auto"/>
                              </w:divBdr>
                              <w:divsChild>
                                <w:div w:id="8428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791388">
      <w:bodyDiv w:val="1"/>
      <w:marLeft w:val="0"/>
      <w:marRight w:val="0"/>
      <w:marTop w:val="0"/>
      <w:marBottom w:val="0"/>
      <w:divBdr>
        <w:top w:val="none" w:sz="0" w:space="0" w:color="auto"/>
        <w:left w:val="none" w:sz="0" w:space="0" w:color="auto"/>
        <w:bottom w:val="none" w:sz="0" w:space="0" w:color="auto"/>
        <w:right w:val="none" w:sz="0" w:space="0" w:color="auto"/>
      </w:divBdr>
      <w:divsChild>
        <w:div w:id="386883937">
          <w:marLeft w:val="0"/>
          <w:marRight w:val="0"/>
          <w:marTop w:val="0"/>
          <w:marBottom w:val="0"/>
          <w:divBdr>
            <w:top w:val="none" w:sz="0" w:space="0" w:color="auto"/>
            <w:left w:val="none" w:sz="0" w:space="0" w:color="auto"/>
            <w:bottom w:val="none" w:sz="0" w:space="0" w:color="auto"/>
            <w:right w:val="none" w:sz="0" w:space="0" w:color="auto"/>
          </w:divBdr>
          <w:divsChild>
            <w:div w:id="842356869">
              <w:marLeft w:val="0"/>
              <w:marRight w:val="0"/>
              <w:marTop w:val="0"/>
              <w:marBottom w:val="0"/>
              <w:divBdr>
                <w:top w:val="none" w:sz="0" w:space="0" w:color="auto"/>
                <w:left w:val="none" w:sz="0" w:space="0" w:color="auto"/>
                <w:bottom w:val="none" w:sz="0" w:space="0" w:color="auto"/>
                <w:right w:val="none" w:sz="0" w:space="0" w:color="auto"/>
              </w:divBdr>
              <w:divsChild>
                <w:div w:id="1700162345">
                  <w:marLeft w:val="0"/>
                  <w:marRight w:val="0"/>
                  <w:marTop w:val="0"/>
                  <w:marBottom w:val="0"/>
                  <w:divBdr>
                    <w:top w:val="none" w:sz="0" w:space="0" w:color="auto"/>
                    <w:left w:val="none" w:sz="0" w:space="0" w:color="auto"/>
                    <w:bottom w:val="none" w:sz="0" w:space="0" w:color="auto"/>
                    <w:right w:val="none" w:sz="0" w:space="0" w:color="auto"/>
                  </w:divBdr>
                  <w:divsChild>
                    <w:div w:id="1732919043">
                      <w:marLeft w:val="0"/>
                      <w:marRight w:val="0"/>
                      <w:marTop w:val="0"/>
                      <w:marBottom w:val="0"/>
                      <w:divBdr>
                        <w:top w:val="none" w:sz="0" w:space="0" w:color="auto"/>
                        <w:left w:val="none" w:sz="0" w:space="0" w:color="auto"/>
                        <w:bottom w:val="none" w:sz="0" w:space="0" w:color="auto"/>
                        <w:right w:val="none" w:sz="0" w:space="0" w:color="auto"/>
                      </w:divBdr>
                      <w:divsChild>
                        <w:div w:id="1798404637">
                          <w:marLeft w:val="0"/>
                          <w:marRight w:val="0"/>
                          <w:marTop w:val="0"/>
                          <w:marBottom w:val="0"/>
                          <w:divBdr>
                            <w:top w:val="none" w:sz="0" w:space="0" w:color="auto"/>
                            <w:left w:val="none" w:sz="0" w:space="0" w:color="auto"/>
                            <w:bottom w:val="none" w:sz="0" w:space="0" w:color="auto"/>
                            <w:right w:val="none" w:sz="0" w:space="0" w:color="auto"/>
                          </w:divBdr>
                          <w:divsChild>
                            <w:div w:id="1215699559">
                              <w:marLeft w:val="0"/>
                              <w:marRight w:val="0"/>
                              <w:marTop w:val="0"/>
                              <w:marBottom w:val="0"/>
                              <w:divBdr>
                                <w:top w:val="none" w:sz="0" w:space="0" w:color="auto"/>
                                <w:left w:val="none" w:sz="0" w:space="0" w:color="auto"/>
                                <w:bottom w:val="none" w:sz="0" w:space="0" w:color="auto"/>
                                <w:right w:val="none" w:sz="0" w:space="0" w:color="auto"/>
                              </w:divBdr>
                              <w:divsChild>
                                <w:div w:id="95409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608510">
      <w:bodyDiv w:val="1"/>
      <w:marLeft w:val="0"/>
      <w:marRight w:val="0"/>
      <w:marTop w:val="0"/>
      <w:marBottom w:val="0"/>
      <w:divBdr>
        <w:top w:val="none" w:sz="0" w:space="0" w:color="auto"/>
        <w:left w:val="none" w:sz="0" w:space="0" w:color="auto"/>
        <w:bottom w:val="none" w:sz="0" w:space="0" w:color="auto"/>
        <w:right w:val="none" w:sz="0" w:space="0" w:color="auto"/>
      </w:divBdr>
      <w:divsChild>
        <w:div w:id="1742219143">
          <w:marLeft w:val="0"/>
          <w:marRight w:val="0"/>
          <w:marTop w:val="0"/>
          <w:marBottom w:val="0"/>
          <w:divBdr>
            <w:top w:val="none" w:sz="0" w:space="0" w:color="auto"/>
            <w:left w:val="none" w:sz="0" w:space="0" w:color="auto"/>
            <w:bottom w:val="none" w:sz="0" w:space="0" w:color="auto"/>
            <w:right w:val="none" w:sz="0" w:space="0" w:color="auto"/>
          </w:divBdr>
          <w:divsChild>
            <w:div w:id="1341814194">
              <w:marLeft w:val="0"/>
              <w:marRight w:val="0"/>
              <w:marTop w:val="0"/>
              <w:marBottom w:val="0"/>
              <w:divBdr>
                <w:top w:val="none" w:sz="0" w:space="0" w:color="auto"/>
                <w:left w:val="none" w:sz="0" w:space="0" w:color="auto"/>
                <w:bottom w:val="none" w:sz="0" w:space="0" w:color="auto"/>
                <w:right w:val="none" w:sz="0" w:space="0" w:color="auto"/>
              </w:divBdr>
              <w:divsChild>
                <w:div w:id="1032153194">
                  <w:marLeft w:val="0"/>
                  <w:marRight w:val="0"/>
                  <w:marTop w:val="0"/>
                  <w:marBottom w:val="0"/>
                  <w:divBdr>
                    <w:top w:val="none" w:sz="0" w:space="0" w:color="auto"/>
                    <w:left w:val="none" w:sz="0" w:space="0" w:color="auto"/>
                    <w:bottom w:val="none" w:sz="0" w:space="0" w:color="auto"/>
                    <w:right w:val="none" w:sz="0" w:space="0" w:color="auto"/>
                  </w:divBdr>
                  <w:divsChild>
                    <w:div w:id="1064795483">
                      <w:marLeft w:val="0"/>
                      <w:marRight w:val="0"/>
                      <w:marTop w:val="0"/>
                      <w:marBottom w:val="0"/>
                      <w:divBdr>
                        <w:top w:val="none" w:sz="0" w:space="0" w:color="auto"/>
                        <w:left w:val="none" w:sz="0" w:space="0" w:color="auto"/>
                        <w:bottom w:val="none" w:sz="0" w:space="0" w:color="auto"/>
                        <w:right w:val="none" w:sz="0" w:space="0" w:color="auto"/>
                      </w:divBdr>
                      <w:divsChild>
                        <w:div w:id="514535909">
                          <w:marLeft w:val="0"/>
                          <w:marRight w:val="0"/>
                          <w:marTop w:val="0"/>
                          <w:marBottom w:val="0"/>
                          <w:divBdr>
                            <w:top w:val="none" w:sz="0" w:space="0" w:color="auto"/>
                            <w:left w:val="none" w:sz="0" w:space="0" w:color="auto"/>
                            <w:bottom w:val="none" w:sz="0" w:space="0" w:color="auto"/>
                            <w:right w:val="none" w:sz="0" w:space="0" w:color="auto"/>
                          </w:divBdr>
                          <w:divsChild>
                            <w:div w:id="1187870809">
                              <w:marLeft w:val="0"/>
                              <w:marRight w:val="0"/>
                              <w:marTop w:val="0"/>
                              <w:marBottom w:val="0"/>
                              <w:divBdr>
                                <w:top w:val="none" w:sz="0" w:space="0" w:color="auto"/>
                                <w:left w:val="none" w:sz="0" w:space="0" w:color="auto"/>
                                <w:bottom w:val="none" w:sz="0" w:space="0" w:color="auto"/>
                                <w:right w:val="none" w:sz="0" w:space="0" w:color="auto"/>
                              </w:divBdr>
                              <w:divsChild>
                                <w:div w:id="21370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702184">
      <w:bodyDiv w:val="1"/>
      <w:marLeft w:val="0"/>
      <w:marRight w:val="0"/>
      <w:marTop w:val="0"/>
      <w:marBottom w:val="0"/>
      <w:divBdr>
        <w:top w:val="none" w:sz="0" w:space="0" w:color="auto"/>
        <w:left w:val="none" w:sz="0" w:space="0" w:color="auto"/>
        <w:bottom w:val="none" w:sz="0" w:space="0" w:color="auto"/>
        <w:right w:val="none" w:sz="0" w:space="0" w:color="auto"/>
      </w:divBdr>
      <w:divsChild>
        <w:div w:id="1398940998">
          <w:marLeft w:val="0"/>
          <w:marRight w:val="0"/>
          <w:marTop w:val="0"/>
          <w:marBottom w:val="0"/>
          <w:divBdr>
            <w:top w:val="none" w:sz="0" w:space="0" w:color="auto"/>
            <w:left w:val="none" w:sz="0" w:space="0" w:color="auto"/>
            <w:bottom w:val="none" w:sz="0" w:space="0" w:color="auto"/>
            <w:right w:val="none" w:sz="0" w:space="0" w:color="auto"/>
          </w:divBdr>
          <w:divsChild>
            <w:div w:id="1986615725">
              <w:marLeft w:val="0"/>
              <w:marRight w:val="0"/>
              <w:marTop w:val="0"/>
              <w:marBottom w:val="0"/>
              <w:divBdr>
                <w:top w:val="none" w:sz="0" w:space="0" w:color="auto"/>
                <w:left w:val="none" w:sz="0" w:space="0" w:color="auto"/>
                <w:bottom w:val="none" w:sz="0" w:space="0" w:color="auto"/>
                <w:right w:val="none" w:sz="0" w:space="0" w:color="auto"/>
              </w:divBdr>
              <w:divsChild>
                <w:div w:id="593051625">
                  <w:marLeft w:val="0"/>
                  <w:marRight w:val="0"/>
                  <w:marTop w:val="0"/>
                  <w:marBottom w:val="0"/>
                  <w:divBdr>
                    <w:top w:val="none" w:sz="0" w:space="0" w:color="auto"/>
                    <w:left w:val="none" w:sz="0" w:space="0" w:color="auto"/>
                    <w:bottom w:val="none" w:sz="0" w:space="0" w:color="auto"/>
                    <w:right w:val="none" w:sz="0" w:space="0" w:color="auto"/>
                  </w:divBdr>
                  <w:divsChild>
                    <w:div w:id="1838762437">
                      <w:marLeft w:val="0"/>
                      <w:marRight w:val="0"/>
                      <w:marTop w:val="0"/>
                      <w:marBottom w:val="0"/>
                      <w:divBdr>
                        <w:top w:val="none" w:sz="0" w:space="0" w:color="auto"/>
                        <w:left w:val="none" w:sz="0" w:space="0" w:color="auto"/>
                        <w:bottom w:val="none" w:sz="0" w:space="0" w:color="auto"/>
                        <w:right w:val="none" w:sz="0" w:space="0" w:color="auto"/>
                      </w:divBdr>
                      <w:divsChild>
                        <w:div w:id="827328008">
                          <w:marLeft w:val="0"/>
                          <w:marRight w:val="0"/>
                          <w:marTop w:val="0"/>
                          <w:marBottom w:val="0"/>
                          <w:divBdr>
                            <w:top w:val="none" w:sz="0" w:space="0" w:color="auto"/>
                            <w:left w:val="none" w:sz="0" w:space="0" w:color="auto"/>
                            <w:bottom w:val="none" w:sz="0" w:space="0" w:color="auto"/>
                            <w:right w:val="none" w:sz="0" w:space="0" w:color="auto"/>
                          </w:divBdr>
                          <w:divsChild>
                            <w:div w:id="950160848">
                              <w:marLeft w:val="0"/>
                              <w:marRight w:val="0"/>
                              <w:marTop w:val="0"/>
                              <w:marBottom w:val="0"/>
                              <w:divBdr>
                                <w:top w:val="none" w:sz="0" w:space="0" w:color="auto"/>
                                <w:left w:val="none" w:sz="0" w:space="0" w:color="auto"/>
                                <w:bottom w:val="none" w:sz="0" w:space="0" w:color="auto"/>
                                <w:right w:val="none" w:sz="0" w:space="0" w:color="auto"/>
                              </w:divBdr>
                              <w:divsChild>
                                <w:div w:id="101549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9759852">
      <w:bodyDiv w:val="1"/>
      <w:marLeft w:val="0"/>
      <w:marRight w:val="0"/>
      <w:marTop w:val="0"/>
      <w:marBottom w:val="0"/>
      <w:divBdr>
        <w:top w:val="none" w:sz="0" w:space="0" w:color="auto"/>
        <w:left w:val="none" w:sz="0" w:space="0" w:color="auto"/>
        <w:bottom w:val="none" w:sz="0" w:space="0" w:color="auto"/>
        <w:right w:val="none" w:sz="0" w:space="0" w:color="auto"/>
      </w:divBdr>
      <w:divsChild>
        <w:div w:id="1150516696">
          <w:marLeft w:val="0"/>
          <w:marRight w:val="0"/>
          <w:marTop w:val="0"/>
          <w:marBottom w:val="0"/>
          <w:divBdr>
            <w:top w:val="none" w:sz="0" w:space="0" w:color="auto"/>
            <w:left w:val="none" w:sz="0" w:space="0" w:color="auto"/>
            <w:bottom w:val="none" w:sz="0" w:space="0" w:color="auto"/>
            <w:right w:val="none" w:sz="0" w:space="0" w:color="auto"/>
          </w:divBdr>
          <w:divsChild>
            <w:div w:id="1912160182">
              <w:marLeft w:val="0"/>
              <w:marRight w:val="0"/>
              <w:marTop w:val="0"/>
              <w:marBottom w:val="0"/>
              <w:divBdr>
                <w:top w:val="none" w:sz="0" w:space="0" w:color="auto"/>
                <w:left w:val="none" w:sz="0" w:space="0" w:color="auto"/>
                <w:bottom w:val="none" w:sz="0" w:space="0" w:color="auto"/>
                <w:right w:val="none" w:sz="0" w:space="0" w:color="auto"/>
              </w:divBdr>
              <w:divsChild>
                <w:div w:id="1536693232">
                  <w:marLeft w:val="0"/>
                  <w:marRight w:val="0"/>
                  <w:marTop w:val="0"/>
                  <w:marBottom w:val="0"/>
                  <w:divBdr>
                    <w:top w:val="none" w:sz="0" w:space="0" w:color="auto"/>
                    <w:left w:val="none" w:sz="0" w:space="0" w:color="auto"/>
                    <w:bottom w:val="none" w:sz="0" w:space="0" w:color="auto"/>
                    <w:right w:val="none" w:sz="0" w:space="0" w:color="auto"/>
                  </w:divBdr>
                  <w:divsChild>
                    <w:div w:id="2101023617">
                      <w:marLeft w:val="0"/>
                      <w:marRight w:val="0"/>
                      <w:marTop w:val="0"/>
                      <w:marBottom w:val="0"/>
                      <w:divBdr>
                        <w:top w:val="none" w:sz="0" w:space="0" w:color="auto"/>
                        <w:left w:val="none" w:sz="0" w:space="0" w:color="auto"/>
                        <w:bottom w:val="none" w:sz="0" w:space="0" w:color="auto"/>
                        <w:right w:val="none" w:sz="0" w:space="0" w:color="auto"/>
                      </w:divBdr>
                      <w:divsChild>
                        <w:div w:id="1087312163">
                          <w:marLeft w:val="0"/>
                          <w:marRight w:val="0"/>
                          <w:marTop w:val="0"/>
                          <w:marBottom w:val="0"/>
                          <w:divBdr>
                            <w:top w:val="none" w:sz="0" w:space="0" w:color="auto"/>
                            <w:left w:val="none" w:sz="0" w:space="0" w:color="auto"/>
                            <w:bottom w:val="none" w:sz="0" w:space="0" w:color="auto"/>
                            <w:right w:val="none" w:sz="0" w:space="0" w:color="auto"/>
                          </w:divBdr>
                          <w:divsChild>
                            <w:div w:id="1477188591">
                              <w:marLeft w:val="0"/>
                              <w:marRight w:val="0"/>
                              <w:marTop w:val="0"/>
                              <w:marBottom w:val="0"/>
                              <w:divBdr>
                                <w:top w:val="none" w:sz="0" w:space="0" w:color="auto"/>
                                <w:left w:val="none" w:sz="0" w:space="0" w:color="auto"/>
                                <w:bottom w:val="none" w:sz="0" w:space="0" w:color="auto"/>
                                <w:right w:val="none" w:sz="0" w:space="0" w:color="auto"/>
                              </w:divBdr>
                              <w:divsChild>
                                <w:div w:id="8892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3227738">
      <w:bodyDiv w:val="1"/>
      <w:marLeft w:val="0"/>
      <w:marRight w:val="0"/>
      <w:marTop w:val="0"/>
      <w:marBottom w:val="0"/>
      <w:divBdr>
        <w:top w:val="none" w:sz="0" w:space="0" w:color="auto"/>
        <w:left w:val="none" w:sz="0" w:space="0" w:color="auto"/>
        <w:bottom w:val="none" w:sz="0" w:space="0" w:color="auto"/>
        <w:right w:val="none" w:sz="0" w:space="0" w:color="auto"/>
      </w:divBdr>
      <w:divsChild>
        <w:div w:id="46684269">
          <w:marLeft w:val="0"/>
          <w:marRight w:val="0"/>
          <w:marTop w:val="0"/>
          <w:marBottom w:val="0"/>
          <w:divBdr>
            <w:top w:val="none" w:sz="0" w:space="0" w:color="auto"/>
            <w:left w:val="none" w:sz="0" w:space="0" w:color="auto"/>
            <w:bottom w:val="none" w:sz="0" w:space="0" w:color="auto"/>
            <w:right w:val="none" w:sz="0" w:space="0" w:color="auto"/>
          </w:divBdr>
          <w:divsChild>
            <w:div w:id="5523628">
              <w:marLeft w:val="0"/>
              <w:marRight w:val="0"/>
              <w:marTop w:val="0"/>
              <w:marBottom w:val="0"/>
              <w:divBdr>
                <w:top w:val="none" w:sz="0" w:space="0" w:color="auto"/>
                <w:left w:val="none" w:sz="0" w:space="0" w:color="auto"/>
                <w:bottom w:val="none" w:sz="0" w:space="0" w:color="auto"/>
                <w:right w:val="none" w:sz="0" w:space="0" w:color="auto"/>
              </w:divBdr>
              <w:divsChild>
                <w:div w:id="494609724">
                  <w:marLeft w:val="0"/>
                  <w:marRight w:val="0"/>
                  <w:marTop w:val="0"/>
                  <w:marBottom w:val="0"/>
                  <w:divBdr>
                    <w:top w:val="none" w:sz="0" w:space="0" w:color="auto"/>
                    <w:left w:val="none" w:sz="0" w:space="0" w:color="auto"/>
                    <w:bottom w:val="none" w:sz="0" w:space="0" w:color="auto"/>
                    <w:right w:val="none" w:sz="0" w:space="0" w:color="auto"/>
                  </w:divBdr>
                  <w:divsChild>
                    <w:div w:id="1218862681">
                      <w:marLeft w:val="0"/>
                      <w:marRight w:val="0"/>
                      <w:marTop w:val="0"/>
                      <w:marBottom w:val="0"/>
                      <w:divBdr>
                        <w:top w:val="none" w:sz="0" w:space="0" w:color="auto"/>
                        <w:left w:val="none" w:sz="0" w:space="0" w:color="auto"/>
                        <w:bottom w:val="none" w:sz="0" w:space="0" w:color="auto"/>
                        <w:right w:val="none" w:sz="0" w:space="0" w:color="auto"/>
                      </w:divBdr>
                      <w:divsChild>
                        <w:div w:id="958996828">
                          <w:marLeft w:val="0"/>
                          <w:marRight w:val="0"/>
                          <w:marTop w:val="0"/>
                          <w:marBottom w:val="0"/>
                          <w:divBdr>
                            <w:top w:val="none" w:sz="0" w:space="0" w:color="auto"/>
                            <w:left w:val="none" w:sz="0" w:space="0" w:color="auto"/>
                            <w:bottom w:val="none" w:sz="0" w:space="0" w:color="auto"/>
                            <w:right w:val="none" w:sz="0" w:space="0" w:color="auto"/>
                          </w:divBdr>
                          <w:divsChild>
                            <w:div w:id="1044717475">
                              <w:marLeft w:val="0"/>
                              <w:marRight w:val="0"/>
                              <w:marTop w:val="0"/>
                              <w:marBottom w:val="0"/>
                              <w:divBdr>
                                <w:top w:val="none" w:sz="0" w:space="0" w:color="auto"/>
                                <w:left w:val="none" w:sz="0" w:space="0" w:color="auto"/>
                                <w:bottom w:val="none" w:sz="0" w:space="0" w:color="auto"/>
                                <w:right w:val="none" w:sz="0" w:space="0" w:color="auto"/>
                              </w:divBdr>
                              <w:divsChild>
                                <w:div w:id="2117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749386">
      <w:bodyDiv w:val="1"/>
      <w:marLeft w:val="0"/>
      <w:marRight w:val="0"/>
      <w:marTop w:val="0"/>
      <w:marBottom w:val="0"/>
      <w:divBdr>
        <w:top w:val="none" w:sz="0" w:space="0" w:color="auto"/>
        <w:left w:val="none" w:sz="0" w:space="0" w:color="auto"/>
        <w:bottom w:val="none" w:sz="0" w:space="0" w:color="auto"/>
        <w:right w:val="none" w:sz="0" w:space="0" w:color="auto"/>
      </w:divBdr>
      <w:divsChild>
        <w:div w:id="1221867477">
          <w:marLeft w:val="0"/>
          <w:marRight w:val="0"/>
          <w:marTop w:val="0"/>
          <w:marBottom w:val="0"/>
          <w:divBdr>
            <w:top w:val="none" w:sz="0" w:space="0" w:color="auto"/>
            <w:left w:val="none" w:sz="0" w:space="0" w:color="auto"/>
            <w:bottom w:val="none" w:sz="0" w:space="0" w:color="auto"/>
            <w:right w:val="none" w:sz="0" w:space="0" w:color="auto"/>
          </w:divBdr>
          <w:divsChild>
            <w:div w:id="865293293">
              <w:marLeft w:val="0"/>
              <w:marRight w:val="0"/>
              <w:marTop w:val="0"/>
              <w:marBottom w:val="0"/>
              <w:divBdr>
                <w:top w:val="none" w:sz="0" w:space="0" w:color="auto"/>
                <w:left w:val="none" w:sz="0" w:space="0" w:color="auto"/>
                <w:bottom w:val="none" w:sz="0" w:space="0" w:color="auto"/>
                <w:right w:val="none" w:sz="0" w:space="0" w:color="auto"/>
              </w:divBdr>
              <w:divsChild>
                <w:div w:id="1423994118">
                  <w:marLeft w:val="0"/>
                  <w:marRight w:val="0"/>
                  <w:marTop w:val="0"/>
                  <w:marBottom w:val="0"/>
                  <w:divBdr>
                    <w:top w:val="none" w:sz="0" w:space="0" w:color="auto"/>
                    <w:left w:val="none" w:sz="0" w:space="0" w:color="auto"/>
                    <w:bottom w:val="none" w:sz="0" w:space="0" w:color="auto"/>
                    <w:right w:val="none" w:sz="0" w:space="0" w:color="auto"/>
                  </w:divBdr>
                  <w:divsChild>
                    <w:div w:id="690452741">
                      <w:marLeft w:val="0"/>
                      <w:marRight w:val="0"/>
                      <w:marTop w:val="0"/>
                      <w:marBottom w:val="0"/>
                      <w:divBdr>
                        <w:top w:val="none" w:sz="0" w:space="0" w:color="auto"/>
                        <w:left w:val="none" w:sz="0" w:space="0" w:color="auto"/>
                        <w:bottom w:val="none" w:sz="0" w:space="0" w:color="auto"/>
                        <w:right w:val="none" w:sz="0" w:space="0" w:color="auto"/>
                      </w:divBdr>
                      <w:divsChild>
                        <w:div w:id="82578604">
                          <w:marLeft w:val="0"/>
                          <w:marRight w:val="0"/>
                          <w:marTop w:val="0"/>
                          <w:marBottom w:val="0"/>
                          <w:divBdr>
                            <w:top w:val="none" w:sz="0" w:space="0" w:color="auto"/>
                            <w:left w:val="none" w:sz="0" w:space="0" w:color="auto"/>
                            <w:bottom w:val="none" w:sz="0" w:space="0" w:color="auto"/>
                            <w:right w:val="none" w:sz="0" w:space="0" w:color="auto"/>
                          </w:divBdr>
                          <w:divsChild>
                            <w:div w:id="1815683858">
                              <w:marLeft w:val="0"/>
                              <w:marRight w:val="0"/>
                              <w:marTop w:val="0"/>
                              <w:marBottom w:val="0"/>
                              <w:divBdr>
                                <w:top w:val="none" w:sz="0" w:space="0" w:color="auto"/>
                                <w:left w:val="none" w:sz="0" w:space="0" w:color="auto"/>
                                <w:bottom w:val="none" w:sz="0" w:space="0" w:color="auto"/>
                                <w:right w:val="none" w:sz="0" w:space="0" w:color="auto"/>
                              </w:divBdr>
                              <w:divsChild>
                                <w:div w:id="20731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021829">
      <w:bodyDiv w:val="1"/>
      <w:marLeft w:val="0"/>
      <w:marRight w:val="0"/>
      <w:marTop w:val="0"/>
      <w:marBottom w:val="0"/>
      <w:divBdr>
        <w:top w:val="none" w:sz="0" w:space="0" w:color="auto"/>
        <w:left w:val="none" w:sz="0" w:space="0" w:color="auto"/>
        <w:bottom w:val="none" w:sz="0" w:space="0" w:color="auto"/>
        <w:right w:val="none" w:sz="0" w:space="0" w:color="auto"/>
      </w:divBdr>
      <w:divsChild>
        <w:div w:id="407076312">
          <w:marLeft w:val="0"/>
          <w:marRight w:val="0"/>
          <w:marTop w:val="0"/>
          <w:marBottom w:val="0"/>
          <w:divBdr>
            <w:top w:val="none" w:sz="0" w:space="0" w:color="auto"/>
            <w:left w:val="none" w:sz="0" w:space="0" w:color="auto"/>
            <w:bottom w:val="none" w:sz="0" w:space="0" w:color="auto"/>
            <w:right w:val="none" w:sz="0" w:space="0" w:color="auto"/>
          </w:divBdr>
          <w:divsChild>
            <w:div w:id="337581141">
              <w:marLeft w:val="0"/>
              <w:marRight w:val="0"/>
              <w:marTop w:val="0"/>
              <w:marBottom w:val="0"/>
              <w:divBdr>
                <w:top w:val="none" w:sz="0" w:space="0" w:color="auto"/>
                <w:left w:val="none" w:sz="0" w:space="0" w:color="auto"/>
                <w:bottom w:val="none" w:sz="0" w:space="0" w:color="auto"/>
                <w:right w:val="none" w:sz="0" w:space="0" w:color="auto"/>
              </w:divBdr>
              <w:divsChild>
                <w:div w:id="1851993372">
                  <w:marLeft w:val="0"/>
                  <w:marRight w:val="0"/>
                  <w:marTop w:val="0"/>
                  <w:marBottom w:val="0"/>
                  <w:divBdr>
                    <w:top w:val="none" w:sz="0" w:space="0" w:color="auto"/>
                    <w:left w:val="none" w:sz="0" w:space="0" w:color="auto"/>
                    <w:bottom w:val="none" w:sz="0" w:space="0" w:color="auto"/>
                    <w:right w:val="none" w:sz="0" w:space="0" w:color="auto"/>
                  </w:divBdr>
                  <w:divsChild>
                    <w:div w:id="1257860093">
                      <w:marLeft w:val="0"/>
                      <w:marRight w:val="0"/>
                      <w:marTop w:val="0"/>
                      <w:marBottom w:val="0"/>
                      <w:divBdr>
                        <w:top w:val="none" w:sz="0" w:space="0" w:color="auto"/>
                        <w:left w:val="none" w:sz="0" w:space="0" w:color="auto"/>
                        <w:bottom w:val="none" w:sz="0" w:space="0" w:color="auto"/>
                        <w:right w:val="none" w:sz="0" w:space="0" w:color="auto"/>
                      </w:divBdr>
                      <w:divsChild>
                        <w:div w:id="1236820454">
                          <w:marLeft w:val="0"/>
                          <w:marRight w:val="0"/>
                          <w:marTop w:val="0"/>
                          <w:marBottom w:val="0"/>
                          <w:divBdr>
                            <w:top w:val="none" w:sz="0" w:space="0" w:color="auto"/>
                            <w:left w:val="none" w:sz="0" w:space="0" w:color="auto"/>
                            <w:bottom w:val="none" w:sz="0" w:space="0" w:color="auto"/>
                            <w:right w:val="none" w:sz="0" w:space="0" w:color="auto"/>
                          </w:divBdr>
                          <w:divsChild>
                            <w:div w:id="943272105">
                              <w:marLeft w:val="0"/>
                              <w:marRight w:val="0"/>
                              <w:marTop w:val="0"/>
                              <w:marBottom w:val="0"/>
                              <w:divBdr>
                                <w:top w:val="none" w:sz="0" w:space="0" w:color="auto"/>
                                <w:left w:val="none" w:sz="0" w:space="0" w:color="auto"/>
                                <w:bottom w:val="none" w:sz="0" w:space="0" w:color="auto"/>
                                <w:right w:val="none" w:sz="0" w:space="0" w:color="auto"/>
                              </w:divBdr>
                              <w:divsChild>
                                <w:div w:id="51801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0074340">
      <w:bodyDiv w:val="1"/>
      <w:marLeft w:val="0"/>
      <w:marRight w:val="0"/>
      <w:marTop w:val="0"/>
      <w:marBottom w:val="0"/>
      <w:divBdr>
        <w:top w:val="none" w:sz="0" w:space="0" w:color="auto"/>
        <w:left w:val="none" w:sz="0" w:space="0" w:color="auto"/>
        <w:bottom w:val="none" w:sz="0" w:space="0" w:color="auto"/>
        <w:right w:val="none" w:sz="0" w:space="0" w:color="auto"/>
      </w:divBdr>
      <w:divsChild>
        <w:div w:id="1712421189">
          <w:marLeft w:val="0"/>
          <w:marRight w:val="0"/>
          <w:marTop w:val="0"/>
          <w:marBottom w:val="0"/>
          <w:divBdr>
            <w:top w:val="none" w:sz="0" w:space="0" w:color="auto"/>
            <w:left w:val="none" w:sz="0" w:space="0" w:color="auto"/>
            <w:bottom w:val="none" w:sz="0" w:space="0" w:color="auto"/>
            <w:right w:val="none" w:sz="0" w:space="0" w:color="auto"/>
          </w:divBdr>
          <w:divsChild>
            <w:div w:id="20839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8210">
      <w:bodyDiv w:val="1"/>
      <w:marLeft w:val="0"/>
      <w:marRight w:val="0"/>
      <w:marTop w:val="0"/>
      <w:marBottom w:val="0"/>
      <w:divBdr>
        <w:top w:val="none" w:sz="0" w:space="0" w:color="auto"/>
        <w:left w:val="none" w:sz="0" w:space="0" w:color="auto"/>
        <w:bottom w:val="none" w:sz="0" w:space="0" w:color="auto"/>
        <w:right w:val="none" w:sz="0" w:space="0" w:color="auto"/>
      </w:divBdr>
      <w:divsChild>
        <w:div w:id="301468372">
          <w:marLeft w:val="0"/>
          <w:marRight w:val="0"/>
          <w:marTop w:val="0"/>
          <w:marBottom w:val="0"/>
          <w:divBdr>
            <w:top w:val="none" w:sz="0" w:space="0" w:color="auto"/>
            <w:left w:val="none" w:sz="0" w:space="0" w:color="auto"/>
            <w:bottom w:val="none" w:sz="0" w:space="0" w:color="auto"/>
            <w:right w:val="none" w:sz="0" w:space="0" w:color="auto"/>
          </w:divBdr>
          <w:divsChild>
            <w:div w:id="1179781254">
              <w:marLeft w:val="0"/>
              <w:marRight w:val="0"/>
              <w:marTop w:val="0"/>
              <w:marBottom w:val="0"/>
              <w:divBdr>
                <w:top w:val="none" w:sz="0" w:space="0" w:color="auto"/>
                <w:left w:val="none" w:sz="0" w:space="0" w:color="auto"/>
                <w:bottom w:val="none" w:sz="0" w:space="0" w:color="auto"/>
                <w:right w:val="none" w:sz="0" w:space="0" w:color="auto"/>
              </w:divBdr>
              <w:divsChild>
                <w:div w:id="2116899063">
                  <w:marLeft w:val="0"/>
                  <w:marRight w:val="0"/>
                  <w:marTop w:val="0"/>
                  <w:marBottom w:val="0"/>
                  <w:divBdr>
                    <w:top w:val="none" w:sz="0" w:space="0" w:color="auto"/>
                    <w:left w:val="none" w:sz="0" w:space="0" w:color="auto"/>
                    <w:bottom w:val="none" w:sz="0" w:space="0" w:color="auto"/>
                    <w:right w:val="none" w:sz="0" w:space="0" w:color="auto"/>
                  </w:divBdr>
                  <w:divsChild>
                    <w:div w:id="1228372924">
                      <w:marLeft w:val="0"/>
                      <w:marRight w:val="0"/>
                      <w:marTop w:val="0"/>
                      <w:marBottom w:val="0"/>
                      <w:divBdr>
                        <w:top w:val="none" w:sz="0" w:space="0" w:color="auto"/>
                        <w:left w:val="none" w:sz="0" w:space="0" w:color="auto"/>
                        <w:bottom w:val="none" w:sz="0" w:space="0" w:color="auto"/>
                        <w:right w:val="none" w:sz="0" w:space="0" w:color="auto"/>
                      </w:divBdr>
                      <w:divsChild>
                        <w:div w:id="456292766">
                          <w:marLeft w:val="0"/>
                          <w:marRight w:val="0"/>
                          <w:marTop w:val="0"/>
                          <w:marBottom w:val="0"/>
                          <w:divBdr>
                            <w:top w:val="none" w:sz="0" w:space="0" w:color="auto"/>
                            <w:left w:val="none" w:sz="0" w:space="0" w:color="auto"/>
                            <w:bottom w:val="none" w:sz="0" w:space="0" w:color="auto"/>
                            <w:right w:val="none" w:sz="0" w:space="0" w:color="auto"/>
                          </w:divBdr>
                          <w:divsChild>
                            <w:div w:id="234703658">
                              <w:marLeft w:val="0"/>
                              <w:marRight w:val="0"/>
                              <w:marTop w:val="0"/>
                              <w:marBottom w:val="0"/>
                              <w:divBdr>
                                <w:top w:val="none" w:sz="0" w:space="0" w:color="auto"/>
                                <w:left w:val="none" w:sz="0" w:space="0" w:color="auto"/>
                                <w:bottom w:val="none" w:sz="0" w:space="0" w:color="auto"/>
                                <w:right w:val="none" w:sz="0" w:space="0" w:color="auto"/>
                              </w:divBdr>
                              <w:divsChild>
                                <w:div w:id="13424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7325621">
      <w:bodyDiv w:val="1"/>
      <w:marLeft w:val="0"/>
      <w:marRight w:val="0"/>
      <w:marTop w:val="0"/>
      <w:marBottom w:val="0"/>
      <w:divBdr>
        <w:top w:val="none" w:sz="0" w:space="0" w:color="auto"/>
        <w:left w:val="none" w:sz="0" w:space="0" w:color="auto"/>
        <w:bottom w:val="none" w:sz="0" w:space="0" w:color="auto"/>
        <w:right w:val="none" w:sz="0" w:space="0" w:color="auto"/>
      </w:divBdr>
      <w:divsChild>
        <w:div w:id="1473330784">
          <w:marLeft w:val="0"/>
          <w:marRight w:val="0"/>
          <w:marTop w:val="0"/>
          <w:marBottom w:val="0"/>
          <w:divBdr>
            <w:top w:val="none" w:sz="0" w:space="0" w:color="auto"/>
            <w:left w:val="none" w:sz="0" w:space="0" w:color="auto"/>
            <w:bottom w:val="none" w:sz="0" w:space="0" w:color="auto"/>
            <w:right w:val="none" w:sz="0" w:space="0" w:color="auto"/>
          </w:divBdr>
          <w:divsChild>
            <w:div w:id="4868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52723">
      <w:bodyDiv w:val="1"/>
      <w:marLeft w:val="0"/>
      <w:marRight w:val="0"/>
      <w:marTop w:val="0"/>
      <w:marBottom w:val="0"/>
      <w:divBdr>
        <w:top w:val="none" w:sz="0" w:space="0" w:color="auto"/>
        <w:left w:val="none" w:sz="0" w:space="0" w:color="auto"/>
        <w:bottom w:val="none" w:sz="0" w:space="0" w:color="auto"/>
        <w:right w:val="none" w:sz="0" w:space="0" w:color="auto"/>
      </w:divBdr>
      <w:divsChild>
        <w:div w:id="3018409">
          <w:marLeft w:val="0"/>
          <w:marRight w:val="0"/>
          <w:marTop w:val="0"/>
          <w:marBottom w:val="0"/>
          <w:divBdr>
            <w:top w:val="none" w:sz="0" w:space="0" w:color="auto"/>
            <w:left w:val="none" w:sz="0" w:space="0" w:color="auto"/>
            <w:bottom w:val="none" w:sz="0" w:space="0" w:color="auto"/>
            <w:right w:val="none" w:sz="0" w:space="0" w:color="auto"/>
          </w:divBdr>
          <w:divsChild>
            <w:div w:id="2133207300">
              <w:marLeft w:val="0"/>
              <w:marRight w:val="0"/>
              <w:marTop w:val="0"/>
              <w:marBottom w:val="0"/>
              <w:divBdr>
                <w:top w:val="none" w:sz="0" w:space="0" w:color="auto"/>
                <w:left w:val="none" w:sz="0" w:space="0" w:color="auto"/>
                <w:bottom w:val="none" w:sz="0" w:space="0" w:color="auto"/>
                <w:right w:val="none" w:sz="0" w:space="0" w:color="auto"/>
              </w:divBdr>
              <w:divsChild>
                <w:div w:id="2095465570">
                  <w:marLeft w:val="0"/>
                  <w:marRight w:val="0"/>
                  <w:marTop w:val="0"/>
                  <w:marBottom w:val="0"/>
                  <w:divBdr>
                    <w:top w:val="none" w:sz="0" w:space="0" w:color="auto"/>
                    <w:left w:val="none" w:sz="0" w:space="0" w:color="auto"/>
                    <w:bottom w:val="none" w:sz="0" w:space="0" w:color="auto"/>
                    <w:right w:val="none" w:sz="0" w:space="0" w:color="auto"/>
                  </w:divBdr>
                  <w:divsChild>
                    <w:div w:id="655845069">
                      <w:marLeft w:val="0"/>
                      <w:marRight w:val="0"/>
                      <w:marTop w:val="0"/>
                      <w:marBottom w:val="0"/>
                      <w:divBdr>
                        <w:top w:val="none" w:sz="0" w:space="0" w:color="auto"/>
                        <w:left w:val="none" w:sz="0" w:space="0" w:color="auto"/>
                        <w:bottom w:val="none" w:sz="0" w:space="0" w:color="auto"/>
                        <w:right w:val="none" w:sz="0" w:space="0" w:color="auto"/>
                      </w:divBdr>
                      <w:divsChild>
                        <w:div w:id="387799174">
                          <w:marLeft w:val="0"/>
                          <w:marRight w:val="0"/>
                          <w:marTop w:val="0"/>
                          <w:marBottom w:val="0"/>
                          <w:divBdr>
                            <w:top w:val="none" w:sz="0" w:space="0" w:color="auto"/>
                            <w:left w:val="none" w:sz="0" w:space="0" w:color="auto"/>
                            <w:bottom w:val="none" w:sz="0" w:space="0" w:color="auto"/>
                            <w:right w:val="none" w:sz="0" w:space="0" w:color="auto"/>
                          </w:divBdr>
                          <w:divsChild>
                            <w:div w:id="582450639">
                              <w:marLeft w:val="0"/>
                              <w:marRight w:val="0"/>
                              <w:marTop w:val="0"/>
                              <w:marBottom w:val="0"/>
                              <w:divBdr>
                                <w:top w:val="none" w:sz="0" w:space="0" w:color="auto"/>
                                <w:left w:val="none" w:sz="0" w:space="0" w:color="auto"/>
                                <w:bottom w:val="none" w:sz="0" w:space="0" w:color="auto"/>
                                <w:right w:val="none" w:sz="0" w:space="0" w:color="auto"/>
                              </w:divBdr>
                              <w:divsChild>
                                <w:div w:id="5600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6516220">
      <w:bodyDiv w:val="1"/>
      <w:marLeft w:val="0"/>
      <w:marRight w:val="0"/>
      <w:marTop w:val="0"/>
      <w:marBottom w:val="0"/>
      <w:divBdr>
        <w:top w:val="none" w:sz="0" w:space="0" w:color="auto"/>
        <w:left w:val="none" w:sz="0" w:space="0" w:color="auto"/>
        <w:bottom w:val="none" w:sz="0" w:space="0" w:color="auto"/>
        <w:right w:val="none" w:sz="0" w:space="0" w:color="auto"/>
      </w:divBdr>
      <w:divsChild>
        <w:div w:id="1061442442">
          <w:marLeft w:val="0"/>
          <w:marRight w:val="0"/>
          <w:marTop w:val="0"/>
          <w:marBottom w:val="0"/>
          <w:divBdr>
            <w:top w:val="none" w:sz="0" w:space="0" w:color="auto"/>
            <w:left w:val="none" w:sz="0" w:space="0" w:color="auto"/>
            <w:bottom w:val="none" w:sz="0" w:space="0" w:color="auto"/>
            <w:right w:val="none" w:sz="0" w:space="0" w:color="auto"/>
          </w:divBdr>
          <w:divsChild>
            <w:div w:id="620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84515">
      <w:bodyDiv w:val="1"/>
      <w:marLeft w:val="0"/>
      <w:marRight w:val="0"/>
      <w:marTop w:val="0"/>
      <w:marBottom w:val="0"/>
      <w:divBdr>
        <w:top w:val="none" w:sz="0" w:space="0" w:color="auto"/>
        <w:left w:val="none" w:sz="0" w:space="0" w:color="auto"/>
        <w:bottom w:val="none" w:sz="0" w:space="0" w:color="auto"/>
        <w:right w:val="none" w:sz="0" w:space="0" w:color="auto"/>
      </w:divBdr>
      <w:divsChild>
        <w:div w:id="1267808506">
          <w:marLeft w:val="0"/>
          <w:marRight w:val="0"/>
          <w:marTop w:val="0"/>
          <w:marBottom w:val="0"/>
          <w:divBdr>
            <w:top w:val="none" w:sz="0" w:space="0" w:color="auto"/>
            <w:left w:val="none" w:sz="0" w:space="0" w:color="auto"/>
            <w:bottom w:val="none" w:sz="0" w:space="0" w:color="auto"/>
            <w:right w:val="none" w:sz="0" w:space="0" w:color="auto"/>
          </w:divBdr>
          <w:divsChild>
            <w:div w:id="545528859">
              <w:marLeft w:val="0"/>
              <w:marRight w:val="0"/>
              <w:marTop w:val="0"/>
              <w:marBottom w:val="0"/>
              <w:divBdr>
                <w:top w:val="none" w:sz="0" w:space="0" w:color="auto"/>
                <w:left w:val="none" w:sz="0" w:space="0" w:color="auto"/>
                <w:bottom w:val="none" w:sz="0" w:space="0" w:color="auto"/>
                <w:right w:val="none" w:sz="0" w:space="0" w:color="auto"/>
              </w:divBdr>
              <w:divsChild>
                <w:div w:id="532614366">
                  <w:marLeft w:val="0"/>
                  <w:marRight w:val="0"/>
                  <w:marTop w:val="0"/>
                  <w:marBottom w:val="0"/>
                  <w:divBdr>
                    <w:top w:val="none" w:sz="0" w:space="0" w:color="auto"/>
                    <w:left w:val="none" w:sz="0" w:space="0" w:color="auto"/>
                    <w:bottom w:val="none" w:sz="0" w:space="0" w:color="auto"/>
                    <w:right w:val="none" w:sz="0" w:space="0" w:color="auto"/>
                  </w:divBdr>
                  <w:divsChild>
                    <w:div w:id="425425095">
                      <w:marLeft w:val="0"/>
                      <w:marRight w:val="0"/>
                      <w:marTop w:val="0"/>
                      <w:marBottom w:val="0"/>
                      <w:divBdr>
                        <w:top w:val="none" w:sz="0" w:space="0" w:color="auto"/>
                        <w:left w:val="none" w:sz="0" w:space="0" w:color="auto"/>
                        <w:bottom w:val="none" w:sz="0" w:space="0" w:color="auto"/>
                        <w:right w:val="none" w:sz="0" w:space="0" w:color="auto"/>
                      </w:divBdr>
                      <w:divsChild>
                        <w:div w:id="1026717575">
                          <w:marLeft w:val="0"/>
                          <w:marRight w:val="0"/>
                          <w:marTop w:val="0"/>
                          <w:marBottom w:val="0"/>
                          <w:divBdr>
                            <w:top w:val="none" w:sz="0" w:space="0" w:color="auto"/>
                            <w:left w:val="none" w:sz="0" w:space="0" w:color="auto"/>
                            <w:bottom w:val="none" w:sz="0" w:space="0" w:color="auto"/>
                            <w:right w:val="none" w:sz="0" w:space="0" w:color="auto"/>
                          </w:divBdr>
                          <w:divsChild>
                            <w:div w:id="709691821">
                              <w:marLeft w:val="0"/>
                              <w:marRight w:val="0"/>
                              <w:marTop w:val="0"/>
                              <w:marBottom w:val="0"/>
                              <w:divBdr>
                                <w:top w:val="none" w:sz="0" w:space="0" w:color="auto"/>
                                <w:left w:val="none" w:sz="0" w:space="0" w:color="auto"/>
                                <w:bottom w:val="none" w:sz="0" w:space="0" w:color="auto"/>
                                <w:right w:val="none" w:sz="0" w:space="0" w:color="auto"/>
                              </w:divBdr>
                              <w:divsChild>
                                <w:div w:id="19788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9727000">
      <w:bodyDiv w:val="1"/>
      <w:marLeft w:val="0"/>
      <w:marRight w:val="0"/>
      <w:marTop w:val="0"/>
      <w:marBottom w:val="0"/>
      <w:divBdr>
        <w:top w:val="none" w:sz="0" w:space="0" w:color="auto"/>
        <w:left w:val="none" w:sz="0" w:space="0" w:color="auto"/>
        <w:bottom w:val="none" w:sz="0" w:space="0" w:color="auto"/>
        <w:right w:val="none" w:sz="0" w:space="0" w:color="auto"/>
      </w:divBdr>
      <w:divsChild>
        <w:div w:id="484008353">
          <w:marLeft w:val="0"/>
          <w:marRight w:val="0"/>
          <w:marTop w:val="0"/>
          <w:marBottom w:val="0"/>
          <w:divBdr>
            <w:top w:val="none" w:sz="0" w:space="0" w:color="auto"/>
            <w:left w:val="none" w:sz="0" w:space="0" w:color="auto"/>
            <w:bottom w:val="none" w:sz="0" w:space="0" w:color="auto"/>
            <w:right w:val="none" w:sz="0" w:space="0" w:color="auto"/>
          </w:divBdr>
          <w:divsChild>
            <w:div w:id="13630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69944">
      <w:bodyDiv w:val="1"/>
      <w:marLeft w:val="0"/>
      <w:marRight w:val="0"/>
      <w:marTop w:val="0"/>
      <w:marBottom w:val="0"/>
      <w:divBdr>
        <w:top w:val="none" w:sz="0" w:space="0" w:color="auto"/>
        <w:left w:val="none" w:sz="0" w:space="0" w:color="auto"/>
        <w:bottom w:val="none" w:sz="0" w:space="0" w:color="auto"/>
        <w:right w:val="none" w:sz="0" w:space="0" w:color="auto"/>
      </w:divBdr>
      <w:divsChild>
        <w:div w:id="2123649520">
          <w:marLeft w:val="0"/>
          <w:marRight w:val="0"/>
          <w:marTop w:val="0"/>
          <w:marBottom w:val="0"/>
          <w:divBdr>
            <w:top w:val="none" w:sz="0" w:space="0" w:color="auto"/>
            <w:left w:val="none" w:sz="0" w:space="0" w:color="auto"/>
            <w:bottom w:val="none" w:sz="0" w:space="0" w:color="auto"/>
            <w:right w:val="none" w:sz="0" w:space="0" w:color="auto"/>
          </w:divBdr>
          <w:divsChild>
            <w:div w:id="687102909">
              <w:marLeft w:val="0"/>
              <w:marRight w:val="0"/>
              <w:marTop w:val="0"/>
              <w:marBottom w:val="0"/>
              <w:divBdr>
                <w:top w:val="none" w:sz="0" w:space="0" w:color="auto"/>
                <w:left w:val="none" w:sz="0" w:space="0" w:color="auto"/>
                <w:bottom w:val="none" w:sz="0" w:space="0" w:color="auto"/>
                <w:right w:val="none" w:sz="0" w:space="0" w:color="auto"/>
              </w:divBdr>
              <w:divsChild>
                <w:div w:id="1544562248">
                  <w:marLeft w:val="0"/>
                  <w:marRight w:val="0"/>
                  <w:marTop w:val="0"/>
                  <w:marBottom w:val="0"/>
                  <w:divBdr>
                    <w:top w:val="none" w:sz="0" w:space="0" w:color="auto"/>
                    <w:left w:val="none" w:sz="0" w:space="0" w:color="auto"/>
                    <w:bottom w:val="none" w:sz="0" w:space="0" w:color="auto"/>
                    <w:right w:val="none" w:sz="0" w:space="0" w:color="auto"/>
                  </w:divBdr>
                  <w:divsChild>
                    <w:div w:id="1724866506">
                      <w:marLeft w:val="0"/>
                      <w:marRight w:val="0"/>
                      <w:marTop w:val="0"/>
                      <w:marBottom w:val="0"/>
                      <w:divBdr>
                        <w:top w:val="none" w:sz="0" w:space="0" w:color="auto"/>
                        <w:left w:val="none" w:sz="0" w:space="0" w:color="auto"/>
                        <w:bottom w:val="none" w:sz="0" w:space="0" w:color="auto"/>
                        <w:right w:val="none" w:sz="0" w:space="0" w:color="auto"/>
                      </w:divBdr>
                      <w:divsChild>
                        <w:div w:id="194512602">
                          <w:marLeft w:val="0"/>
                          <w:marRight w:val="0"/>
                          <w:marTop w:val="0"/>
                          <w:marBottom w:val="0"/>
                          <w:divBdr>
                            <w:top w:val="none" w:sz="0" w:space="0" w:color="auto"/>
                            <w:left w:val="none" w:sz="0" w:space="0" w:color="auto"/>
                            <w:bottom w:val="none" w:sz="0" w:space="0" w:color="auto"/>
                            <w:right w:val="none" w:sz="0" w:space="0" w:color="auto"/>
                          </w:divBdr>
                          <w:divsChild>
                            <w:div w:id="1912155473">
                              <w:marLeft w:val="0"/>
                              <w:marRight w:val="0"/>
                              <w:marTop w:val="0"/>
                              <w:marBottom w:val="0"/>
                              <w:divBdr>
                                <w:top w:val="none" w:sz="0" w:space="0" w:color="auto"/>
                                <w:left w:val="none" w:sz="0" w:space="0" w:color="auto"/>
                                <w:bottom w:val="none" w:sz="0" w:space="0" w:color="auto"/>
                                <w:right w:val="none" w:sz="0" w:space="0" w:color="auto"/>
                              </w:divBdr>
                              <w:divsChild>
                                <w:div w:id="111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508466">
      <w:bodyDiv w:val="1"/>
      <w:marLeft w:val="0"/>
      <w:marRight w:val="0"/>
      <w:marTop w:val="0"/>
      <w:marBottom w:val="0"/>
      <w:divBdr>
        <w:top w:val="none" w:sz="0" w:space="0" w:color="auto"/>
        <w:left w:val="none" w:sz="0" w:space="0" w:color="auto"/>
        <w:bottom w:val="none" w:sz="0" w:space="0" w:color="auto"/>
        <w:right w:val="none" w:sz="0" w:space="0" w:color="auto"/>
      </w:divBdr>
      <w:divsChild>
        <w:div w:id="582683892">
          <w:marLeft w:val="0"/>
          <w:marRight w:val="0"/>
          <w:marTop w:val="0"/>
          <w:marBottom w:val="0"/>
          <w:divBdr>
            <w:top w:val="none" w:sz="0" w:space="0" w:color="auto"/>
            <w:left w:val="none" w:sz="0" w:space="0" w:color="auto"/>
            <w:bottom w:val="none" w:sz="0" w:space="0" w:color="auto"/>
            <w:right w:val="none" w:sz="0" w:space="0" w:color="auto"/>
          </w:divBdr>
          <w:divsChild>
            <w:div w:id="2002461326">
              <w:marLeft w:val="0"/>
              <w:marRight w:val="0"/>
              <w:marTop w:val="0"/>
              <w:marBottom w:val="0"/>
              <w:divBdr>
                <w:top w:val="none" w:sz="0" w:space="0" w:color="auto"/>
                <w:left w:val="none" w:sz="0" w:space="0" w:color="auto"/>
                <w:bottom w:val="none" w:sz="0" w:space="0" w:color="auto"/>
                <w:right w:val="none" w:sz="0" w:space="0" w:color="auto"/>
              </w:divBdr>
              <w:divsChild>
                <w:div w:id="1496457788">
                  <w:marLeft w:val="0"/>
                  <w:marRight w:val="0"/>
                  <w:marTop w:val="0"/>
                  <w:marBottom w:val="0"/>
                  <w:divBdr>
                    <w:top w:val="none" w:sz="0" w:space="0" w:color="auto"/>
                    <w:left w:val="none" w:sz="0" w:space="0" w:color="auto"/>
                    <w:bottom w:val="none" w:sz="0" w:space="0" w:color="auto"/>
                    <w:right w:val="none" w:sz="0" w:space="0" w:color="auto"/>
                  </w:divBdr>
                  <w:divsChild>
                    <w:div w:id="1225337468">
                      <w:marLeft w:val="0"/>
                      <w:marRight w:val="0"/>
                      <w:marTop w:val="0"/>
                      <w:marBottom w:val="0"/>
                      <w:divBdr>
                        <w:top w:val="none" w:sz="0" w:space="0" w:color="auto"/>
                        <w:left w:val="none" w:sz="0" w:space="0" w:color="auto"/>
                        <w:bottom w:val="none" w:sz="0" w:space="0" w:color="auto"/>
                        <w:right w:val="none" w:sz="0" w:space="0" w:color="auto"/>
                      </w:divBdr>
                      <w:divsChild>
                        <w:div w:id="210655617">
                          <w:marLeft w:val="0"/>
                          <w:marRight w:val="0"/>
                          <w:marTop w:val="0"/>
                          <w:marBottom w:val="0"/>
                          <w:divBdr>
                            <w:top w:val="none" w:sz="0" w:space="0" w:color="auto"/>
                            <w:left w:val="none" w:sz="0" w:space="0" w:color="auto"/>
                            <w:bottom w:val="none" w:sz="0" w:space="0" w:color="auto"/>
                            <w:right w:val="none" w:sz="0" w:space="0" w:color="auto"/>
                          </w:divBdr>
                          <w:divsChild>
                            <w:div w:id="13844011">
                              <w:marLeft w:val="0"/>
                              <w:marRight w:val="0"/>
                              <w:marTop w:val="0"/>
                              <w:marBottom w:val="0"/>
                              <w:divBdr>
                                <w:top w:val="none" w:sz="0" w:space="0" w:color="auto"/>
                                <w:left w:val="none" w:sz="0" w:space="0" w:color="auto"/>
                                <w:bottom w:val="none" w:sz="0" w:space="0" w:color="auto"/>
                                <w:right w:val="none" w:sz="0" w:space="0" w:color="auto"/>
                              </w:divBdr>
                              <w:divsChild>
                                <w:div w:id="4996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974336">
      <w:bodyDiv w:val="1"/>
      <w:marLeft w:val="0"/>
      <w:marRight w:val="0"/>
      <w:marTop w:val="0"/>
      <w:marBottom w:val="0"/>
      <w:divBdr>
        <w:top w:val="none" w:sz="0" w:space="0" w:color="auto"/>
        <w:left w:val="none" w:sz="0" w:space="0" w:color="auto"/>
        <w:bottom w:val="none" w:sz="0" w:space="0" w:color="auto"/>
        <w:right w:val="none" w:sz="0" w:space="0" w:color="auto"/>
      </w:divBdr>
      <w:divsChild>
        <w:div w:id="1250116973">
          <w:marLeft w:val="0"/>
          <w:marRight w:val="0"/>
          <w:marTop w:val="0"/>
          <w:marBottom w:val="0"/>
          <w:divBdr>
            <w:top w:val="none" w:sz="0" w:space="0" w:color="auto"/>
            <w:left w:val="none" w:sz="0" w:space="0" w:color="auto"/>
            <w:bottom w:val="none" w:sz="0" w:space="0" w:color="auto"/>
            <w:right w:val="none" w:sz="0" w:space="0" w:color="auto"/>
          </w:divBdr>
          <w:divsChild>
            <w:div w:id="19409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79562">
      <w:bodyDiv w:val="1"/>
      <w:marLeft w:val="0"/>
      <w:marRight w:val="0"/>
      <w:marTop w:val="0"/>
      <w:marBottom w:val="0"/>
      <w:divBdr>
        <w:top w:val="none" w:sz="0" w:space="0" w:color="auto"/>
        <w:left w:val="none" w:sz="0" w:space="0" w:color="auto"/>
        <w:bottom w:val="none" w:sz="0" w:space="0" w:color="auto"/>
        <w:right w:val="none" w:sz="0" w:space="0" w:color="auto"/>
      </w:divBdr>
      <w:divsChild>
        <w:div w:id="1315257118">
          <w:marLeft w:val="0"/>
          <w:marRight w:val="0"/>
          <w:marTop w:val="0"/>
          <w:marBottom w:val="0"/>
          <w:divBdr>
            <w:top w:val="none" w:sz="0" w:space="0" w:color="auto"/>
            <w:left w:val="none" w:sz="0" w:space="0" w:color="auto"/>
            <w:bottom w:val="none" w:sz="0" w:space="0" w:color="auto"/>
            <w:right w:val="none" w:sz="0" w:space="0" w:color="auto"/>
          </w:divBdr>
          <w:divsChild>
            <w:div w:id="1078020366">
              <w:marLeft w:val="0"/>
              <w:marRight w:val="0"/>
              <w:marTop w:val="0"/>
              <w:marBottom w:val="0"/>
              <w:divBdr>
                <w:top w:val="none" w:sz="0" w:space="0" w:color="auto"/>
                <w:left w:val="none" w:sz="0" w:space="0" w:color="auto"/>
                <w:bottom w:val="none" w:sz="0" w:space="0" w:color="auto"/>
                <w:right w:val="none" w:sz="0" w:space="0" w:color="auto"/>
              </w:divBdr>
              <w:divsChild>
                <w:div w:id="1306620370">
                  <w:marLeft w:val="0"/>
                  <w:marRight w:val="0"/>
                  <w:marTop w:val="0"/>
                  <w:marBottom w:val="0"/>
                  <w:divBdr>
                    <w:top w:val="none" w:sz="0" w:space="0" w:color="auto"/>
                    <w:left w:val="none" w:sz="0" w:space="0" w:color="auto"/>
                    <w:bottom w:val="none" w:sz="0" w:space="0" w:color="auto"/>
                    <w:right w:val="none" w:sz="0" w:space="0" w:color="auto"/>
                  </w:divBdr>
                  <w:divsChild>
                    <w:div w:id="592013108">
                      <w:marLeft w:val="0"/>
                      <w:marRight w:val="0"/>
                      <w:marTop w:val="0"/>
                      <w:marBottom w:val="0"/>
                      <w:divBdr>
                        <w:top w:val="none" w:sz="0" w:space="0" w:color="auto"/>
                        <w:left w:val="none" w:sz="0" w:space="0" w:color="auto"/>
                        <w:bottom w:val="none" w:sz="0" w:space="0" w:color="auto"/>
                        <w:right w:val="none" w:sz="0" w:space="0" w:color="auto"/>
                      </w:divBdr>
                      <w:divsChild>
                        <w:div w:id="1905143986">
                          <w:marLeft w:val="0"/>
                          <w:marRight w:val="0"/>
                          <w:marTop w:val="0"/>
                          <w:marBottom w:val="0"/>
                          <w:divBdr>
                            <w:top w:val="none" w:sz="0" w:space="0" w:color="auto"/>
                            <w:left w:val="none" w:sz="0" w:space="0" w:color="auto"/>
                            <w:bottom w:val="none" w:sz="0" w:space="0" w:color="auto"/>
                            <w:right w:val="none" w:sz="0" w:space="0" w:color="auto"/>
                          </w:divBdr>
                          <w:divsChild>
                            <w:div w:id="392511215">
                              <w:marLeft w:val="0"/>
                              <w:marRight w:val="0"/>
                              <w:marTop w:val="0"/>
                              <w:marBottom w:val="0"/>
                              <w:divBdr>
                                <w:top w:val="none" w:sz="0" w:space="0" w:color="auto"/>
                                <w:left w:val="none" w:sz="0" w:space="0" w:color="auto"/>
                                <w:bottom w:val="none" w:sz="0" w:space="0" w:color="auto"/>
                                <w:right w:val="none" w:sz="0" w:space="0" w:color="auto"/>
                              </w:divBdr>
                              <w:divsChild>
                                <w:div w:id="18879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899721">
      <w:bodyDiv w:val="1"/>
      <w:marLeft w:val="0"/>
      <w:marRight w:val="0"/>
      <w:marTop w:val="0"/>
      <w:marBottom w:val="0"/>
      <w:divBdr>
        <w:top w:val="none" w:sz="0" w:space="0" w:color="auto"/>
        <w:left w:val="none" w:sz="0" w:space="0" w:color="auto"/>
        <w:bottom w:val="none" w:sz="0" w:space="0" w:color="auto"/>
        <w:right w:val="none" w:sz="0" w:space="0" w:color="auto"/>
      </w:divBdr>
      <w:divsChild>
        <w:div w:id="1888107287">
          <w:marLeft w:val="0"/>
          <w:marRight w:val="0"/>
          <w:marTop w:val="0"/>
          <w:marBottom w:val="0"/>
          <w:divBdr>
            <w:top w:val="none" w:sz="0" w:space="0" w:color="auto"/>
            <w:left w:val="none" w:sz="0" w:space="0" w:color="auto"/>
            <w:bottom w:val="none" w:sz="0" w:space="0" w:color="auto"/>
            <w:right w:val="none" w:sz="0" w:space="0" w:color="auto"/>
          </w:divBdr>
          <w:divsChild>
            <w:div w:id="291644124">
              <w:marLeft w:val="0"/>
              <w:marRight w:val="0"/>
              <w:marTop w:val="0"/>
              <w:marBottom w:val="0"/>
              <w:divBdr>
                <w:top w:val="none" w:sz="0" w:space="0" w:color="auto"/>
                <w:left w:val="none" w:sz="0" w:space="0" w:color="auto"/>
                <w:bottom w:val="none" w:sz="0" w:space="0" w:color="auto"/>
                <w:right w:val="none" w:sz="0" w:space="0" w:color="auto"/>
              </w:divBdr>
              <w:divsChild>
                <w:div w:id="121924486">
                  <w:marLeft w:val="0"/>
                  <w:marRight w:val="0"/>
                  <w:marTop w:val="0"/>
                  <w:marBottom w:val="0"/>
                  <w:divBdr>
                    <w:top w:val="none" w:sz="0" w:space="0" w:color="auto"/>
                    <w:left w:val="none" w:sz="0" w:space="0" w:color="auto"/>
                    <w:bottom w:val="none" w:sz="0" w:space="0" w:color="auto"/>
                    <w:right w:val="none" w:sz="0" w:space="0" w:color="auto"/>
                  </w:divBdr>
                  <w:divsChild>
                    <w:div w:id="891044966">
                      <w:marLeft w:val="0"/>
                      <w:marRight w:val="0"/>
                      <w:marTop w:val="0"/>
                      <w:marBottom w:val="0"/>
                      <w:divBdr>
                        <w:top w:val="none" w:sz="0" w:space="0" w:color="auto"/>
                        <w:left w:val="none" w:sz="0" w:space="0" w:color="auto"/>
                        <w:bottom w:val="none" w:sz="0" w:space="0" w:color="auto"/>
                        <w:right w:val="none" w:sz="0" w:space="0" w:color="auto"/>
                      </w:divBdr>
                      <w:divsChild>
                        <w:div w:id="1066302517">
                          <w:marLeft w:val="0"/>
                          <w:marRight w:val="0"/>
                          <w:marTop w:val="0"/>
                          <w:marBottom w:val="0"/>
                          <w:divBdr>
                            <w:top w:val="none" w:sz="0" w:space="0" w:color="auto"/>
                            <w:left w:val="none" w:sz="0" w:space="0" w:color="auto"/>
                            <w:bottom w:val="none" w:sz="0" w:space="0" w:color="auto"/>
                            <w:right w:val="none" w:sz="0" w:space="0" w:color="auto"/>
                          </w:divBdr>
                          <w:divsChild>
                            <w:div w:id="2034726141">
                              <w:marLeft w:val="0"/>
                              <w:marRight w:val="0"/>
                              <w:marTop w:val="0"/>
                              <w:marBottom w:val="0"/>
                              <w:divBdr>
                                <w:top w:val="none" w:sz="0" w:space="0" w:color="auto"/>
                                <w:left w:val="none" w:sz="0" w:space="0" w:color="auto"/>
                                <w:bottom w:val="none" w:sz="0" w:space="0" w:color="auto"/>
                                <w:right w:val="none" w:sz="0" w:space="0" w:color="auto"/>
                              </w:divBdr>
                              <w:divsChild>
                                <w:div w:id="4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456714">
      <w:bodyDiv w:val="1"/>
      <w:marLeft w:val="0"/>
      <w:marRight w:val="0"/>
      <w:marTop w:val="0"/>
      <w:marBottom w:val="0"/>
      <w:divBdr>
        <w:top w:val="none" w:sz="0" w:space="0" w:color="auto"/>
        <w:left w:val="none" w:sz="0" w:space="0" w:color="auto"/>
        <w:bottom w:val="none" w:sz="0" w:space="0" w:color="auto"/>
        <w:right w:val="none" w:sz="0" w:space="0" w:color="auto"/>
      </w:divBdr>
      <w:divsChild>
        <w:div w:id="746921762">
          <w:marLeft w:val="0"/>
          <w:marRight w:val="0"/>
          <w:marTop w:val="0"/>
          <w:marBottom w:val="0"/>
          <w:divBdr>
            <w:top w:val="none" w:sz="0" w:space="0" w:color="auto"/>
            <w:left w:val="none" w:sz="0" w:space="0" w:color="auto"/>
            <w:bottom w:val="none" w:sz="0" w:space="0" w:color="auto"/>
            <w:right w:val="none" w:sz="0" w:space="0" w:color="auto"/>
          </w:divBdr>
          <w:divsChild>
            <w:div w:id="684553192">
              <w:marLeft w:val="0"/>
              <w:marRight w:val="0"/>
              <w:marTop w:val="0"/>
              <w:marBottom w:val="0"/>
              <w:divBdr>
                <w:top w:val="none" w:sz="0" w:space="0" w:color="auto"/>
                <w:left w:val="none" w:sz="0" w:space="0" w:color="auto"/>
                <w:bottom w:val="none" w:sz="0" w:space="0" w:color="auto"/>
                <w:right w:val="none" w:sz="0" w:space="0" w:color="auto"/>
              </w:divBdr>
              <w:divsChild>
                <w:div w:id="1671641166">
                  <w:marLeft w:val="0"/>
                  <w:marRight w:val="0"/>
                  <w:marTop w:val="0"/>
                  <w:marBottom w:val="0"/>
                  <w:divBdr>
                    <w:top w:val="none" w:sz="0" w:space="0" w:color="auto"/>
                    <w:left w:val="none" w:sz="0" w:space="0" w:color="auto"/>
                    <w:bottom w:val="none" w:sz="0" w:space="0" w:color="auto"/>
                    <w:right w:val="none" w:sz="0" w:space="0" w:color="auto"/>
                  </w:divBdr>
                  <w:divsChild>
                    <w:div w:id="797995799">
                      <w:marLeft w:val="0"/>
                      <w:marRight w:val="0"/>
                      <w:marTop w:val="0"/>
                      <w:marBottom w:val="0"/>
                      <w:divBdr>
                        <w:top w:val="none" w:sz="0" w:space="0" w:color="auto"/>
                        <w:left w:val="none" w:sz="0" w:space="0" w:color="auto"/>
                        <w:bottom w:val="none" w:sz="0" w:space="0" w:color="auto"/>
                        <w:right w:val="none" w:sz="0" w:space="0" w:color="auto"/>
                      </w:divBdr>
                      <w:divsChild>
                        <w:div w:id="1691443768">
                          <w:marLeft w:val="0"/>
                          <w:marRight w:val="0"/>
                          <w:marTop w:val="0"/>
                          <w:marBottom w:val="0"/>
                          <w:divBdr>
                            <w:top w:val="none" w:sz="0" w:space="0" w:color="auto"/>
                            <w:left w:val="none" w:sz="0" w:space="0" w:color="auto"/>
                            <w:bottom w:val="none" w:sz="0" w:space="0" w:color="auto"/>
                            <w:right w:val="none" w:sz="0" w:space="0" w:color="auto"/>
                          </w:divBdr>
                          <w:divsChild>
                            <w:div w:id="447361674">
                              <w:marLeft w:val="0"/>
                              <w:marRight w:val="0"/>
                              <w:marTop w:val="0"/>
                              <w:marBottom w:val="0"/>
                              <w:divBdr>
                                <w:top w:val="none" w:sz="0" w:space="0" w:color="auto"/>
                                <w:left w:val="none" w:sz="0" w:space="0" w:color="auto"/>
                                <w:bottom w:val="none" w:sz="0" w:space="0" w:color="auto"/>
                                <w:right w:val="none" w:sz="0" w:space="0" w:color="auto"/>
                              </w:divBdr>
                              <w:divsChild>
                                <w:div w:id="44651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841601">
      <w:bodyDiv w:val="1"/>
      <w:marLeft w:val="0"/>
      <w:marRight w:val="0"/>
      <w:marTop w:val="0"/>
      <w:marBottom w:val="0"/>
      <w:divBdr>
        <w:top w:val="none" w:sz="0" w:space="0" w:color="auto"/>
        <w:left w:val="none" w:sz="0" w:space="0" w:color="auto"/>
        <w:bottom w:val="none" w:sz="0" w:space="0" w:color="auto"/>
        <w:right w:val="none" w:sz="0" w:space="0" w:color="auto"/>
      </w:divBdr>
      <w:divsChild>
        <w:div w:id="1003976589">
          <w:marLeft w:val="0"/>
          <w:marRight w:val="0"/>
          <w:marTop w:val="0"/>
          <w:marBottom w:val="0"/>
          <w:divBdr>
            <w:top w:val="none" w:sz="0" w:space="0" w:color="auto"/>
            <w:left w:val="none" w:sz="0" w:space="0" w:color="auto"/>
            <w:bottom w:val="none" w:sz="0" w:space="0" w:color="auto"/>
            <w:right w:val="none" w:sz="0" w:space="0" w:color="auto"/>
          </w:divBdr>
          <w:divsChild>
            <w:div w:id="1897665185">
              <w:marLeft w:val="0"/>
              <w:marRight w:val="0"/>
              <w:marTop w:val="0"/>
              <w:marBottom w:val="0"/>
              <w:divBdr>
                <w:top w:val="none" w:sz="0" w:space="0" w:color="auto"/>
                <w:left w:val="none" w:sz="0" w:space="0" w:color="auto"/>
                <w:bottom w:val="none" w:sz="0" w:space="0" w:color="auto"/>
                <w:right w:val="none" w:sz="0" w:space="0" w:color="auto"/>
              </w:divBdr>
              <w:divsChild>
                <w:div w:id="1950352127">
                  <w:marLeft w:val="0"/>
                  <w:marRight w:val="0"/>
                  <w:marTop w:val="0"/>
                  <w:marBottom w:val="0"/>
                  <w:divBdr>
                    <w:top w:val="none" w:sz="0" w:space="0" w:color="auto"/>
                    <w:left w:val="none" w:sz="0" w:space="0" w:color="auto"/>
                    <w:bottom w:val="none" w:sz="0" w:space="0" w:color="auto"/>
                    <w:right w:val="none" w:sz="0" w:space="0" w:color="auto"/>
                  </w:divBdr>
                  <w:divsChild>
                    <w:div w:id="962078999">
                      <w:marLeft w:val="0"/>
                      <w:marRight w:val="0"/>
                      <w:marTop w:val="0"/>
                      <w:marBottom w:val="0"/>
                      <w:divBdr>
                        <w:top w:val="none" w:sz="0" w:space="0" w:color="auto"/>
                        <w:left w:val="none" w:sz="0" w:space="0" w:color="auto"/>
                        <w:bottom w:val="none" w:sz="0" w:space="0" w:color="auto"/>
                        <w:right w:val="none" w:sz="0" w:space="0" w:color="auto"/>
                      </w:divBdr>
                      <w:divsChild>
                        <w:div w:id="430663999">
                          <w:marLeft w:val="0"/>
                          <w:marRight w:val="0"/>
                          <w:marTop w:val="0"/>
                          <w:marBottom w:val="0"/>
                          <w:divBdr>
                            <w:top w:val="none" w:sz="0" w:space="0" w:color="auto"/>
                            <w:left w:val="none" w:sz="0" w:space="0" w:color="auto"/>
                            <w:bottom w:val="none" w:sz="0" w:space="0" w:color="auto"/>
                            <w:right w:val="none" w:sz="0" w:space="0" w:color="auto"/>
                          </w:divBdr>
                          <w:divsChild>
                            <w:div w:id="309403394">
                              <w:marLeft w:val="0"/>
                              <w:marRight w:val="0"/>
                              <w:marTop w:val="0"/>
                              <w:marBottom w:val="0"/>
                              <w:divBdr>
                                <w:top w:val="none" w:sz="0" w:space="0" w:color="auto"/>
                                <w:left w:val="none" w:sz="0" w:space="0" w:color="auto"/>
                                <w:bottom w:val="none" w:sz="0" w:space="0" w:color="auto"/>
                                <w:right w:val="none" w:sz="0" w:space="0" w:color="auto"/>
                              </w:divBdr>
                              <w:divsChild>
                                <w:div w:id="8266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9278320">
      <w:bodyDiv w:val="1"/>
      <w:marLeft w:val="0"/>
      <w:marRight w:val="0"/>
      <w:marTop w:val="0"/>
      <w:marBottom w:val="0"/>
      <w:divBdr>
        <w:top w:val="none" w:sz="0" w:space="0" w:color="auto"/>
        <w:left w:val="none" w:sz="0" w:space="0" w:color="auto"/>
        <w:bottom w:val="none" w:sz="0" w:space="0" w:color="auto"/>
        <w:right w:val="none" w:sz="0" w:space="0" w:color="auto"/>
      </w:divBdr>
      <w:divsChild>
        <w:div w:id="1137650601">
          <w:marLeft w:val="0"/>
          <w:marRight w:val="0"/>
          <w:marTop w:val="0"/>
          <w:marBottom w:val="0"/>
          <w:divBdr>
            <w:top w:val="none" w:sz="0" w:space="0" w:color="auto"/>
            <w:left w:val="none" w:sz="0" w:space="0" w:color="auto"/>
            <w:bottom w:val="none" w:sz="0" w:space="0" w:color="auto"/>
            <w:right w:val="none" w:sz="0" w:space="0" w:color="auto"/>
          </w:divBdr>
          <w:divsChild>
            <w:div w:id="913857154">
              <w:marLeft w:val="0"/>
              <w:marRight w:val="0"/>
              <w:marTop w:val="0"/>
              <w:marBottom w:val="0"/>
              <w:divBdr>
                <w:top w:val="none" w:sz="0" w:space="0" w:color="auto"/>
                <w:left w:val="none" w:sz="0" w:space="0" w:color="auto"/>
                <w:bottom w:val="none" w:sz="0" w:space="0" w:color="auto"/>
                <w:right w:val="none" w:sz="0" w:space="0" w:color="auto"/>
              </w:divBdr>
              <w:divsChild>
                <w:div w:id="1059939480">
                  <w:marLeft w:val="0"/>
                  <w:marRight w:val="0"/>
                  <w:marTop w:val="0"/>
                  <w:marBottom w:val="0"/>
                  <w:divBdr>
                    <w:top w:val="none" w:sz="0" w:space="0" w:color="auto"/>
                    <w:left w:val="none" w:sz="0" w:space="0" w:color="auto"/>
                    <w:bottom w:val="none" w:sz="0" w:space="0" w:color="auto"/>
                    <w:right w:val="none" w:sz="0" w:space="0" w:color="auto"/>
                  </w:divBdr>
                  <w:divsChild>
                    <w:div w:id="1949963257">
                      <w:marLeft w:val="0"/>
                      <w:marRight w:val="0"/>
                      <w:marTop w:val="0"/>
                      <w:marBottom w:val="0"/>
                      <w:divBdr>
                        <w:top w:val="none" w:sz="0" w:space="0" w:color="auto"/>
                        <w:left w:val="none" w:sz="0" w:space="0" w:color="auto"/>
                        <w:bottom w:val="none" w:sz="0" w:space="0" w:color="auto"/>
                        <w:right w:val="none" w:sz="0" w:space="0" w:color="auto"/>
                      </w:divBdr>
                      <w:divsChild>
                        <w:div w:id="341587418">
                          <w:marLeft w:val="0"/>
                          <w:marRight w:val="0"/>
                          <w:marTop w:val="0"/>
                          <w:marBottom w:val="0"/>
                          <w:divBdr>
                            <w:top w:val="none" w:sz="0" w:space="0" w:color="auto"/>
                            <w:left w:val="none" w:sz="0" w:space="0" w:color="auto"/>
                            <w:bottom w:val="none" w:sz="0" w:space="0" w:color="auto"/>
                            <w:right w:val="none" w:sz="0" w:space="0" w:color="auto"/>
                          </w:divBdr>
                          <w:divsChild>
                            <w:div w:id="1941139194">
                              <w:marLeft w:val="0"/>
                              <w:marRight w:val="0"/>
                              <w:marTop w:val="0"/>
                              <w:marBottom w:val="0"/>
                              <w:divBdr>
                                <w:top w:val="none" w:sz="0" w:space="0" w:color="auto"/>
                                <w:left w:val="none" w:sz="0" w:space="0" w:color="auto"/>
                                <w:bottom w:val="none" w:sz="0" w:space="0" w:color="auto"/>
                                <w:right w:val="none" w:sz="0" w:space="0" w:color="auto"/>
                              </w:divBdr>
                              <w:divsChild>
                                <w:div w:id="13572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66731">
      <w:bodyDiv w:val="1"/>
      <w:marLeft w:val="0"/>
      <w:marRight w:val="0"/>
      <w:marTop w:val="0"/>
      <w:marBottom w:val="0"/>
      <w:divBdr>
        <w:top w:val="none" w:sz="0" w:space="0" w:color="auto"/>
        <w:left w:val="none" w:sz="0" w:space="0" w:color="auto"/>
        <w:bottom w:val="none" w:sz="0" w:space="0" w:color="auto"/>
        <w:right w:val="none" w:sz="0" w:space="0" w:color="auto"/>
      </w:divBdr>
      <w:divsChild>
        <w:div w:id="1929801142">
          <w:marLeft w:val="0"/>
          <w:marRight w:val="0"/>
          <w:marTop w:val="0"/>
          <w:marBottom w:val="0"/>
          <w:divBdr>
            <w:top w:val="none" w:sz="0" w:space="0" w:color="auto"/>
            <w:left w:val="none" w:sz="0" w:space="0" w:color="auto"/>
            <w:bottom w:val="none" w:sz="0" w:space="0" w:color="auto"/>
            <w:right w:val="none" w:sz="0" w:space="0" w:color="auto"/>
          </w:divBdr>
          <w:divsChild>
            <w:div w:id="406464995">
              <w:marLeft w:val="0"/>
              <w:marRight w:val="0"/>
              <w:marTop w:val="0"/>
              <w:marBottom w:val="0"/>
              <w:divBdr>
                <w:top w:val="none" w:sz="0" w:space="0" w:color="auto"/>
                <w:left w:val="none" w:sz="0" w:space="0" w:color="auto"/>
                <w:bottom w:val="none" w:sz="0" w:space="0" w:color="auto"/>
                <w:right w:val="none" w:sz="0" w:space="0" w:color="auto"/>
              </w:divBdr>
              <w:divsChild>
                <w:div w:id="1624381556">
                  <w:marLeft w:val="0"/>
                  <w:marRight w:val="0"/>
                  <w:marTop w:val="0"/>
                  <w:marBottom w:val="0"/>
                  <w:divBdr>
                    <w:top w:val="none" w:sz="0" w:space="0" w:color="auto"/>
                    <w:left w:val="none" w:sz="0" w:space="0" w:color="auto"/>
                    <w:bottom w:val="none" w:sz="0" w:space="0" w:color="auto"/>
                    <w:right w:val="none" w:sz="0" w:space="0" w:color="auto"/>
                  </w:divBdr>
                  <w:divsChild>
                    <w:div w:id="415129135">
                      <w:marLeft w:val="0"/>
                      <w:marRight w:val="0"/>
                      <w:marTop w:val="0"/>
                      <w:marBottom w:val="0"/>
                      <w:divBdr>
                        <w:top w:val="none" w:sz="0" w:space="0" w:color="auto"/>
                        <w:left w:val="none" w:sz="0" w:space="0" w:color="auto"/>
                        <w:bottom w:val="none" w:sz="0" w:space="0" w:color="auto"/>
                        <w:right w:val="none" w:sz="0" w:space="0" w:color="auto"/>
                      </w:divBdr>
                      <w:divsChild>
                        <w:div w:id="234509132">
                          <w:marLeft w:val="0"/>
                          <w:marRight w:val="0"/>
                          <w:marTop w:val="0"/>
                          <w:marBottom w:val="0"/>
                          <w:divBdr>
                            <w:top w:val="none" w:sz="0" w:space="0" w:color="auto"/>
                            <w:left w:val="none" w:sz="0" w:space="0" w:color="auto"/>
                            <w:bottom w:val="none" w:sz="0" w:space="0" w:color="auto"/>
                            <w:right w:val="none" w:sz="0" w:space="0" w:color="auto"/>
                          </w:divBdr>
                          <w:divsChild>
                            <w:div w:id="1289438126">
                              <w:marLeft w:val="0"/>
                              <w:marRight w:val="0"/>
                              <w:marTop w:val="0"/>
                              <w:marBottom w:val="0"/>
                              <w:divBdr>
                                <w:top w:val="none" w:sz="0" w:space="0" w:color="auto"/>
                                <w:left w:val="none" w:sz="0" w:space="0" w:color="auto"/>
                                <w:bottom w:val="none" w:sz="0" w:space="0" w:color="auto"/>
                                <w:right w:val="none" w:sz="0" w:space="0" w:color="auto"/>
                              </w:divBdr>
                              <w:divsChild>
                                <w:div w:id="8318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154055">
      <w:bodyDiv w:val="1"/>
      <w:marLeft w:val="0"/>
      <w:marRight w:val="0"/>
      <w:marTop w:val="0"/>
      <w:marBottom w:val="0"/>
      <w:divBdr>
        <w:top w:val="none" w:sz="0" w:space="0" w:color="auto"/>
        <w:left w:val="none" w:sz="0" w:space="0" w:color="auto"/>
        <w:bottom w:val="none" w:sz="0" w:space="0" w:color="auto"/>
        <w:right w:val="none" w:sz="0" w:space="0" w:color="auto"/>
      </w:divBdr>
      <w:divsChild>
        <w:div w:id="1759212886">
          <w:marLeft w:val="0"/>
          <w:marRight w:val="0"/>
          <w:marTop w:val="0"/>
          <w:marBottom w:val="0"/>
          <w:divBdr>
            <w:top w:val="none" w:sz="0" w:space="0" w:color="auto"/>
            <w:left w:val="none" w:sz="0" w:space="0" w:color="auto"/>
            <w:bottom w:val="none" w:sz="0" w:space="0" w:color="auto"/>
            <w:right w:val="none" w:sz="0" w:space="0" w:color="auto"/>
          </w:divBdr>
          <w:divsChild>
            <w:div w:id="1031342313">
              <w:marLeft w:val="0"/>
              <w:marRight w:val="0"/>
              <w:marTop w:val="0"/>
              <w:marBottom w:val="0"/>
              <w:divBdr>
                <w:top w:val="none" w:sz="0" w:space="0" w:color="auto"/>
                <w:left w:val="none" w:sz="0" w:space="0" w:color="auto"/>
                <w:bottom w:val="none" w:sz="0" w:space="0" w:color="auto"/>
                <w:right w:val="none" w:sz="0" w:space="0" w:color="auto"/>
              </w:divBdr>
              <w:divsChild>
                <w:div w:id="705176897">
                  <w:marLeft w:val="0"/>
                  <w:marRight w:val="0"/>
                  <w:marTop w:val="0"/>
                  <w:marBottom w:val="0"/>
                  <w:divBdr>
                    <w:top w:val="none" w:sz="0" w:space="0" w:color="auto"/>
                    <w:left w:val="none" w:sz="0" w:space="0" w:color="auto"/>
                    <w:bottom w:val="none" w:sz="0" w:space="0" w:color="auto"/>
                    <w:right w:val="none" w:sz="0" w:space="0" w:color="auto"/>
                  </w:divBdr>
                  <w:divsChild>
                    <w:div w:id="1607344308">
                      <w:marLeft w:val="0"/>
                      <w:marRight w:val="0"/>
                      <w:marTop w:val="0"/>
                      <w:marBottom w:val="0"/>
                      <w:divBdr>
                        <w:top w:val="none" w:sz="0" w:space="0" w:color="auto"/>
                        <w:left w:val="none" w:sz="0" w:space="0" w:color="auto"/>
                        <w:bottom w:val="none" w:sz="0" w:space="0" w:color="auto"/>
                        <w:right w:val="none" w:sz="0" w:space="0" w:color="auto"/>
                      </w:divBdr>
                      <w:divsChild>
                        <w:div w:id="343824866">
                          <w:marLeft w:val="0"/>
                          <w:marRight w:val="0"/>
                          <w:marTop w:val="0"/>
                          <w:marBottom w:val="0"/>
                          <w:divBdr>
                            <w:top w:val="none" w:sz="0" w:space="0" w:color="auto"/>
                            <w:left w:val="none" w:sz="0" w:space="0" w:color="auto"/>
                            <w:bottom w:val="none" w:sz="0" w:space="0" w:color="auto"/>
                            <w:right w:val="none" w:sz="0" w:space="0" w:color="auto"/>
                          </w:divBdr>
                          <w:divsChild>
                            <w:div w:id="433207510">
                              <w:marLeft w:val="0"/>
                              <w:marRight w:val="0"/>
                              <w:marTop w:val="0"/>
                              <w:marBottom w:val="0"/>
                              <w:divBdr>
                                <w:top w:val="none" w:sz="0" w:space="0" w:color="auto"/>
                                <w:left w:val="none" w:sz="0" w:space="0" w:color="auto"/>
                                <w:bottom w:val="none" w:sz="0" w:space="0" w:color="auto"/>
                                <w:right w:val="none" w:sz="0" w:space="0" w:color="auto"/>
                              </w:divBdr>
                              <w:divsChild>
                                <w:div w:id="5997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29187">
      <w:bodyDiv w:val="1"/>
      <w:marLeft w:val="0"/>
      <w:marRight w:val="0"/>
      <w:marTop w:val="0"/>
      <w:marBottom w:val="0"/>
      <w:divBdr>
        <w:top w:val="none" w:sz="0" w:space="0" w:color="auto"/>
        <w:left w:val="none" w:sz="0" w:space="0" w:color="auto"/>
        <w:bottom w:val="none" w:sz="0" w:space="0" w:color="auto"/>
        <w:right w:val="none" w:sz="0" w:space="0" w:color="auto"/>
      </w:divBdr>
      <w:divsChild>
        <w:div w:id="1925607098">
          <w:marLeft w:val="0"/>
          <w:marRight w:val="0"/>
          <w:marTop w:val="0"/>
          <w:marBottom w:val="0"/>
          <w:divBdr>
            <w:top w:val="none" w:sz="0" w:space="0" w:color="auto"/>
            <w:left w:val="none" w:sz="0" w:space="0" w:color="auto"/>
            <w:bottom w:val="none" w:sz="0" w:space="0" w:color="auto"/>
            <w:right w:val="none" w:sz="0" w:space="0" w:color="auto"/>
          </w:divBdr>
          <w:divsChild>
            <w:div w:id="132338233">
              <w:marLeft w:val="0"/>
              <w:marRight w:val="0"/>
              <w:marTop w:val="0"/>
              <w:marBottom w:val="0"/>
              <w:divBdr>
                <w:top w:val="none" w:sz="0" w:space="0" w:color="auto"/>
                <w:left w:val="none" w:sz="0" w:space="0" w:color="auto"/>
                <w:bottom w:val="none" w:sz="0" w:space="0" w:color="auto"/>
                <w:right w:val="none" w:sz="0" w:space="0" w:color="auto"/>
              </w:divBdr>
              <w:divsChild>
                <w:div w:id="524372087">
                  <w:marLeft w:val="0"/>
                  <w:marRight w:val="0"/>
                  <w:marTop w:val="0"/>
                  <w:marBottom w:val="0"/>
                  <w:divBdr>
                    <w:top w:val="none" w:sz="0" w:space="0" w:color="auto"/>
                    <w:left w:val="none" w:sz="0" w:space="0" w:color="auto"/>
                    <w:bottom w:val="none" w:sz="0" w:space="0" w:color="auto"/>
                    <w:right w:val="none" w:sz="0" w:space="0" w:color="auto"/>
                  </w:divBdr>
                  <w:divsChild>
                    <w:div w:id="2086294751">
                      <w:marLeft w:val="0"/>
                      <w:marRight w:val="0"/>
                      <w:marTop w:val="0"/>
                      <w:marBottom w:val="0"/>
                      <w:divBdr>
                        <w:top w:val="none" w:sz="0" w:space="0" w:color="auto"/>
                        <w:left w:val="none" w:sz="0" w:space="0" w:color="auto"/>
                        <w:bottom w:val="none" w:sz="0" w:space="0" w:color="auto"/>
                        <w:right w:val="none" w:sz="0" w:space="0" w:color="auto"/>
                      </w:divBdr>
                      <w:divsChild>
                        <w:div w:id="399326989">
                          <w:marLeft w:val="0"/>
                          <w:marRight w:val="0"/>
                          <w:marTop w:val="0"/>
                          <w:marBottom w:val="0"/>
                          <w:divBdr>
                            <w:top w:val="none" w:sz="0" w:space="0" w:color="auto"/>
                            <w:left w:val="none" w:sz="0" w:space="0" w:color="auto"/>
                            <w:bottom w:val="none" w:sz="0" w:space="0" w:color="auto"/>
                            <w:right w:val="none" w:sz="0" w:space="0" w:color="auto"/>
                          </w:divBdr>
                          <w:divsChild>
                            <w:div w:id="433744557">
                              <w:marLeft w:val="0"/>
                              <w:marRight w:val="0"/>
                              <w:marTop w:val="0"/>
                              <w:marBottom w:val="0"/>
                              <w:divBdr>
                                <w:top w:val="none" w:sz="0" w:space="0" w:color="auto"/>
                                <w:left w:val="none" w:sz="0" w:space="0" w:color="auto"/>
                                <w:bottom w:val="none" w:sz="0" w:space="0" w:color="auto"/>
                                <w:right w:val="none" w:sz="0" w:space="0" w:color="auto"/>
                              </w:divBdr>
                              <w:divsChild>
                                <w:div w:id="59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320907">
      <w:bodyDiv w:val="1"/>
      <w:marLeft w:val="0"/>
      <w:marRight w:val="0"/>
      <w:marTop w:val="0"/>
      <w:marBottom w:val="0"/>
      <w:divBdr>
        <w:top w:val="none" w:sz="0" w:space="0" w:color="auto"/>
        <w:left w:val="none" w:sz="0" w:space="0" w:color="auto"/>
        <w:bottom w:val="none" w:sz="0" w:space="0" w:color="auto"/>
        <w:right w:val="none" w:sz="0" w:space="0" w:color="auto"/>
      </w:divBdr>
      <w:divsChild>
        <w:div w:id="1533229143">
          <w:marLeft w:val="0"/>
          <w:marRight w:val="0"/>
          <w:marTop w:val="0"/>
          <w:marBottom w:val="0"/>
          <w:divBdr>
            <w:top w:val="none" w:sz="0" w:space="0" w:color="auto"/>
            <w:left w:val="none" w:sz="0" w:space="0" w:color="auto"/>
            <w:bottom w:val="none" w:sz="0" w:space="0" w:color="auto"/>
            <w:right w:val="none" w:sz="0" w:space="0" w:color="auto"/>
          </w:divBdr>
          <w:divsChild>
            <w:div w:id="15111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6.bin"/><Relationship Id="rId42" Type="http://schemas.openxmlformats.org/officeDocument/2006/relationships/oleObject" Target="embeddings/oleObject16.bin"/><Relationship Id="rId63" Type="http://schemas.openxmlformats.org/officeDocument/2006/relationships/image" Target="media/image27.wmf"/><Relationship Id="rId84" Type="http://schemas.openxmlformats.org/officeDocument/2006/relationships/oleObject" Target="embeddings/oleObject38.bin"/><Relationship Id="rId138" Type="http://schemas.openxmlformats.org/officeDocument/2006/relationships/oleObject" Target="embeddings/oleObject62.bin"/><Relationship Id="rId159" Type="http://schemas.openxmlformats.org/officeDocument/2006/relationships/image" Target="media/image84.emf"/><Relationship Id="rId170" Type="http://schemas.openxmlformats.org/officeDocument/2006/relationships/image" Target="media/image95.emf"/><Relationship Id="rId191" Type="http://schemas.openxmlformats.org/officeDocument/2006/relationships/image" Target="media/image115.emf"/><Relationship Id="rId205" Type="http://schemas.openxmlformats.org/officeDocument/2006/relationships/image" Target="media/image129.emf"/><Relationship Id="rId226" Type="http://schemas.openxmlformats.org/officeDocument/2006/relationships/oleObject" Target="embeddings/oleObject70.bin"/><Relationship Id="rId247" Type="http://schemas.openxmlformats.org/officeDocument/2006/relationships/image" Target="media/image152.wmf"/><Relationship Id="rId107" Type="http://schemas.openxmlformats.org/officeDocument/2006/relationships/oleObject" Target="embeddings/oleObject46.bin"/><Relationship Id="rId268" Type="http://schemas.openxmlformats.org/officeDocument/2006/relationships/theme" Target="theme/theme1.xml"/><Relationship Id="rId11" Type="http://schemas.openxmlformats.org/officeDocument/2006/relationships/oleObject" Target="embeddings/oleObject1.bin"/><Relationship Id="rId32" Type="http://schemas.openxmlformats.org/officeDocument/2006/relationships/oleObject" Target="embeddings/oleObject11.bin"/><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oleObject" Target="embeddings/oleObject57.bin"/><Relationship Id="rId149" Type="http://schemas.openxmlformats.org/officeDocument/2006/relationships/image" Target="media/image74.emf"/><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image" Target="media/image85.emf"/><Relationship Id="rId181" Type="http://schemas.openxmlformats.org/officeDocument/2006/relationships/image" Target="media/image106.emf"/><Relationship Id="rId216" Type="http://schemas.openxmlformats.org/officeDocument/2006/relationships/hyperlink" Target="http://www.geodz.com/deu/d/K&#246;ppen" TargetMode="External"/><Relationship Id="rId237" Type="http://schemas.openxmlformats.org/officeDocument/2006/relationships/image" Target="media/image147.wmf"/><Relationship Id="rId258" Type="http://schemas.openxmlformats.org/officeDocument/2006/relationships/oleObject" Target="embeddings/oleObject86.bin"/><Relationship Id="rId22" Type="http://schemas.openxmlformats.org/officeDocument/2006/relationships/image" Target="media/image7.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image" Target="media/image58.wmf"/><Relationship Id="rId139" Type="http://schemas.openxmlformats.org/officeDocument/2006/relationships/image" Target="media/image68.wmf"/><Relationship Id="rId85" Type="http://schemas.openxmlformats.org/officeDocument/2006/relationships/image" Target="media/image38.wmf"/><Relationship Id="rId150" Type="http://schemas.openxmlformats.org/officeDocument/2006/relationships/image" Target="media/image75.emf"/><Relationship Id="rId171" Type="http://schemas.openxmlformats.org/officeDocument/2006/relationships/image" Target="media/image96.emf"/><Relationship Id="rId192" Type="http://schemas.openxmlformats.org/officeDocument/2006/relationships/image" Target="media/image116.emf"/><Relationship Id="rId206" Type="http://schemas.openxmlformats.org/officeDocument/2006/relationships/image" Target="media/image130.emf"/><Relationship Id="rId227" Type="http://schemas.openxmlformats.org/officeDocument/2006/relationships/image" Target="media/image142.wmf"/><Relationship Id="rId248" Type="http://schemas.openxmlformats.org/officeDocument/2006/relationships/oleObject" Target="embeddings/oleObject81.bin"/><Relationship Id="rId12" Type="http://schemas.openxmlformats.org/officeDocument/2006/relationships/image" Target="media/image2.wmf"/><Relationship Id="rId33" Type="http://schemas.openxmlformats.org/officeDocument/2006/relationships/image" Target="media/image13.wmf"/><Relationship Id="rId108" Type="http://schemas.openxmlformats.org/officeDocument/2006/relationships/image" Target="media/image53.wmf"/><Relationship Id="rId129" Type="http://schemas.openxmlformats.org/officeDocument/2006/relationships/image" Target="media/image63.wmf"/><Relationship Id="rId54" Type="http://schemas.openxmlformats.org/officeDocument/2006/relationships/oleObject" Target="embeddings/oleObject22.bin"/><Relationship Id="rId75" Type="http://schemas.openxmlformats.org/officeDocument/2006/relationships/image" Target="media/image33.wmf"/><Relationship Id="rId96" Type="http://schemas.openxmlformats.org/officeDocument/2006/relationships/oleObject" Target="embeddings/oleObject44.bin"/><Relationship Id="rId140" Type="http://schemas.openxmlformats.org/officeDocument/2006/relationships/oleObject" Target="embeddings/oleObject63.bin"/><Relationship Id="rId161" Type="http://schemas.openxmlformats.org/officeDocument/2006/relationships/image" Target="media/image86.emf"/><Relationship Id="rId182" Type="http://schemas.openxmlformats.org/officeDocument/2006/relationships/image" Target="media/image107.emf"/><Relationship Id="rId217" Type="http://schemas.openxmlformats.org/officeDocument/2006/relationships/hyperlink" Target="http://www.geodz.com/deu/d/Funktion" TargetMode="External"/><Relationship Id="rId6" Type="http://schemas.openxmlformats.org/officeDocument/2006/relationships/footnotes" Target="footnotes.xml"/><Relationship Id="rId238" Type="http://schemas.openxmlformats.org/officeDocument/2006/relationships/oleObject" Target="embeddings/oleObject76.bin"/><Relationship Id="rId259" Type="http://schemas.openxmlformats.org/officeDocument/2006/relationships/image" Target="media/image158.wmf"/><Relationship Id="rId23" Type="http://schemas.openxmlformats.org/officeDocument/2006/relationships/oleObject" Target="embeddings/oleObject7.bin"/><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image" Target="media/image56.wmf"/><Relationship Id="rId119" Type="http://schemas.openxmlformats.org/officeDocument/2006/relationships/oleObject" Target="embeddings/oleObject52.bin"/><Relationship Id="rId44" Type="http://schemas.openxmlformats.org/officeDocument/2006/relationships/oleObject" Target="embeddings/oleObject17.bin"/><Relationship Id="rId60" Type="http://schemas.openxmlformats.org/officeDocument/2006/relationships/oleObject" Target="embeddings/oleObject26.bin"/><Relationship Id="rId65" Type="http://schemas.openxmlformats.org/officeDocument/2006/relationships/image" Target="media/image28.wmf"/><Relationship Id="rId81" Type="http://schemas.openxmlformats.org/officeDocument/2006/relationships/image" Target="media/image36.wmf"/><Relationship Id="rId86" Type="http://schemas.openxmlformats.org/officeDocument/2006/relationships/oleObject" Target="embeddings/oleObject39.bin"/><Relationship Id="rId130" Type="http://schemas.openxmlformats.org/officeDocument/2006/relationships/oleObject" Target="embeddings/oleObject58.bin"/><Relationship Id="rId135" Type="http://schemas.openxmlformats.org/officeDocument/2006/relationships/image" Target="media/image66.wmf"/><Relationship Id="rId151" Type="http://schemas.openxmlformats.org/officeDocument/2006/relationships/image" Target="media/image76.emf"/><Relationship Id="rId156" Type="http://schemas.openxmlformats.org/officeDocument/2006/relationships/image" Target="media/image81.emf"/><Relationship Id="rId177" Type="http://schemas.openxmlformats.org/officeDocument/2006/relationships/image" Target="media/image102.emf"/><Relationship Id="rId198" Type="http://schemas.openxmlformats.org/officeDocument/2006/relationships/image" Target="media/image122.emf"/><Relationship Id="rId172" Type="http://schemas.openxmlformats.org/officeDocument/2006/relationships/image" Target="media/image97.emf"/><Relationship Id="rId193" Type="http://schemas.openxmlformats.org/officeDocument/2006/relationships/image" Target="media/image117.emf"/><Relationship Id="rId202" Type="http://schemas.openxmlformats.org/officeDocument/2006/relationships/image" Target="media/image126.emf"/><Relationship Id="rId207" Type="http://schemas.openxmlformats.org/officeDocument/2006/relationships/image" Target="media/image131.emf"/><Relationship Id="rId223" Type="http://schemas.openxmlformats.org/officeDocument/2006/relationships/image" Target="media/image140.wmf"/><Relationship Id="rId228" Type="http://schemas.openxmlformats.org/officeDocument/2006/relationships/oleObject" Target="embeddings/oleObject71.bin"/><Relationship Id="rId244" Type="http://schemas.openxmlformats.org/officeDocument/2006/relationships/oleObject" Target="embeddings/oleObject79.bin"/><Relationship Id="rId249" Type="http://schemas.openxmlformats.org/officeDocument/2006/relationships/image" Target="media/image153.wmf"/><Relationship Id="rId13" Type="http://schemas.openxmlformats.org/officeDocument/2006/relationships/oleObject" Target="embeddings/oleObject2.bin"/><Relationship Id="rId18" Type="http://schemas.openxmlformats.org/officeDocument/2006/relationships/image" Target="media/image5.wmf"/><Relationship Id="rId39" Type="http://schemas.openxmlformats.org/officeDocument/2006/relationships/image" Target="media/image16.wmf"/><Relationship Id="rId109" Type="http://schemas.openxmlformats.org/officeDocument/2006/relationships/oleObject" Target="embeddings/oleObject47.bin"/><Relationship Id="rId260" Type="http://schemas.openxmlformats.org/officeDocument/2006/relationships/oleObject" Target="embeddings/oleObject87.bin"/><Relationship Id="rId265" Type="http://schemas.openxmlformats.org/officeDocument/2006/relationships/image" Target="media/image161.w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openxmlformats.org/officeDocument/2006/relationships/image" Target="media/image44.wmf"/><Relationship Id="rId104" Type="http://schemas.openxmlformats.org/officeDocument/2006/relationships/image" Target="media/image50.emf"/><Relationship Id="rId120" Type="http://schemas.openxmlformats.org/officeDocument/2006/relationships/oleObject" Target="embeddings/oleObject53.bin"/><Relationship Id="rId125" Type="http://schemas.openxmlformats.org/officeDocument/2006/relationships/image" Target="media/image61.wmf"/><Relationship Id="rId141" Type="http://schemas.openxmlformats.org/officeDocument/2006/relationships/image" Target="media/image69.wmf"/><Relationship Id="rId146" Type="http://schemas.openxmlformats.org/officeDocument/2006/relationships/image" Target="media/image72.wmf"/><Relationship Id="rId167" Type="http://schemas.openxmlformats.org/officeDocument/2006/relationships/image" Target="media/image92.emf"/><Relationship Id="rId188"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42.bin"/><Relationship Id="rId162" Type="http://schemas.openxmlformats.org/officeDocument/2006/relationships/image" Target="media/image87.emf"/><Relationship Id="rId183" Type="http://schemas.openxmlformats.org/officeDocument/2006/relationships/image" Target="media/image108.emf"/><Relationship Id="rId213" Type="http://schemas.openxmlformats.org/officeDocument/2006/relationships/image" Target="media/image137.emf"/><Relationship Id="rId218" Type="http://schemas.openxmlformats.org/officeDocument/2006/relationships/hyperlink" Target="http://www.geodz.com/deu/d/Geophysik" TargetMode="External"/><Relationship Id="rId234" Type="http://schemas.openxmlformats.org/officeDocument/2006/relationships/oleObject" Target="embeddings/oleObject74.bin"/><Relationship Id="rId239" Type="http://schemas.openxmlformats.org/officeDocument/2006/relationships/image" Target="media/image148.wmf"/><Relationship Id="rId2" Type="http://schemas.openxmlformats.org/officeDocument/2006/relationships/numbering" Target="numbering.xml"/><Relationship Id="rId29" Type="http://schemas.openxmlformats.org/officeDocument/2006/relationships/image" Target="media/image11.wmf"/><Relationship Id="rId250" Type="http://schemas.openxmlformats.org/officeDocument/2006/relationships/oleObject" Target="embeddings/oleObject82.bin"/><Relationship Id="rId255" Type="http://schemas.openxmlformats.org/officeDocument/2006/relationships/image" Target="media/image156.wmf"/><Relationship Id="rId24" Type="http://schemas.openxmlformats.org/officeDocument/2006/relationships/image" Target="media/image8.jpeg"/><Relationship Id="rId40" Type="http://schemas.openxmlformats.org/officeDocument/2006/relationships/oleObject" Target="embeddings/oleObject15.bin"/><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image" Target="media/image39.wmf"/><Relationship Id="rId110" Type="http://schemas.openxmlformats.org/officeDocument/2006/relationships/image" Target="media/image54.wmf"/><Relationship Id="rId115" Type="http://schemas.openxmlformats.org/officeDocument/2006/relationships/oleObject" Target="embeddings/oleObject50.bin"/><Relationship Id="rId131" Type="http://schemas.openxmlformats.org/officeDocument/2006/relationships/image" Target="media/image64.wmf"/><Relationship Id="rId136" Type="http://schemas.openxmlformats.org/officeDocument/2006/relationships/oleObject" Target="embeddings/oleObject61.bin"/><Relationship Id="rId157" Type="http://schemas.openxmlformats.org/officeDocument/2006/relationships/image" Target="media/image82.emf"/><Relationship Id="rId178" Type="http://schemas.openxmlformats.org/officeDocument/2006/relationships/image" Target="media/image103.emf"/><Relationship Id="rId61" Type="http://schemas.openxmlformats.org/officeDocument/2006/relationships/image" Target="media/image26.wmf"/><Relationship Id="rId82" Type="http://schemas.openxmlformats.org/officeDocument/2006/relationships/oleObject" Target="embeddings/oleObject37.bin"/><Relationship Id="rId152" Type="http://schemas.openxmlformats.org/officeDocument/2006/relationships/image" Target="media/image77.emf"/><Relationship Id="rId173" Type="http://schemas.openxmlformats.org/officeDocument/2006/relationships/image" Target="media/image98.emf"/><Relationship Id="rId194" Type="http://schemas.openxmlformats.org/officeDocument/2006/relationships/image" Target="media/image118.emf"/><Relationship Id="rId199" Type="http://schemas.openxmlformats.org/officeDocument/2006/relationships/image" Target="media/image123.emf"/><Relationship Id="rId203" Type="http://schemas.openxmlformats.org/officeDocument/2006/relationships/image" Target="media/image127.emf"/><Relationship Id="rId208" Type="http://schemas.openxmlformats.org/officeDocument/2006/relationships/image" Target="media/image132.emf"/><Relationship Id="rId229" Type="http://schemas.openxmlformats.org/officeDocument/2006/relationships/image" Target="media/image143.wmf"/><Relationship Id="rId19" Type="http://schemas.openxmlformats.org/officeDocument/2006/relationships/oleObject" Target="embeddings/oleObject5.bin"/><Relationship Id="rId224" Type="http://schemas.openxmlformats.org/officeDocument/2006/relationships/oleObject" Target="embeddings/oleObject69.bin"/><Relationship Id="rId240" Type="http://schemas.openxmlformats.org/officeDocument/2006/relationships/oleObject" Target="embeddings/oleObject77.bin"/><Relationship Id="rId245" Type="http://schemas.openxmlformats.org/officeDocument/2006/relationships/image" Target="media/image151.wmf"/><Relationship Id="rId261" Type="http://schemas.openxmlformats.org/officeDocument/2006/relationships/image" Target="media/image159.wmf"/><Relationship Id="rId266" Type="http://schemas.openxmlformats.org/officeDocument/2006/relationships/oleObject" Target="embeddings/oleObject90.bin"/><Relationship Id="rId14" Type="http://schemas.openxmlformats.org/officeDocument/2006/relationships/image" Target="media/image3.wmf"/><Relationship Id="rId30" Type="http://schemas.openxmlformats.org/officeDocument/2006/relationships/oleObject" Target="embeddings/oleObject10.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4.wmf"/><Relationship Id="rId100" Type="http://schemas.openxmlformats.org/officeDocument/2006/relationships/image" Target="media/image46.emf"/><Relationship Id="rId105" Type="http://schemas.openxmlformats.org/officeDocument/2006/relationships/image" Target="media/image51.jpeg"/><Relationship Id="rId126" Type="http://schemas.openxmlformats.org/officeDocument/2006/relationships/oleObject" Target="embeddings/oleObject56.bin"/><Relationship Id="rId147" Type="http://schemas.openxmlformats.org/officeDocument/2006/relationships/oleObject" Target="embeddings/oleObject66.bin"/><Relationship Id="rId168" Type="http://schemas.openxmlformats.org/officeDocument/2006/relationships/image" Target="media/image93.emf"/><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2.wmf"/><Relationship Id="rId98" Type="http://schemas.openxmlformats.org/officeDocument/2006/relationships/oleObject" Target="embeddings/oleObject45.bin"/><Relationship Id="rId121" Type="http://schemas.openxmlformats.org/officeDocument/2006/relationships/image" Target="media/image59.wmf"/><Relationship Id="rId142" Type="http://schemas.openxmlformats.org/officeDocument/2006/relationships/oleObject" Target="embeddings/oleObject64.bin"/><Relationship Id="rId163" Type="http://schemas.openxmlformats.org/officeDocument/2006/relationships/image" Target="media/image88.emf"/><Relationship Id="rId184" Type="http://schemas.openxmlformats.org/officeDocument/2006/relationships/image" Target="media/image109.emf"/><Relationship Id="rId189" Type="http://schemas.openxmlformats.org/officeDocument/2006/relationships/image" Target="media/image114.wmf"/><Relationship Id="rId219" Type="http://schemas.openxmlformats.org/officeDocument/2006/relationships/hyperlink" Target="http://www.geodz.com/deu/d/Serie" TargetMode="External"/><Relationship Id="rId3" Type="http://schemas.openxmlformats.org/officeDocument/2006/relationships/styles" Target="styles.xml"/><Relationship Id="rId214" Type="http://schemas.openxmlformats.org/officeDocument/2006/relationships/image" Target="media/image138.emf"/><Relationship Id="rId230" Type="http://schemas.openxmlformats.org/officeDocument/2006/relationships/oleObject" Target="embeddings/oleObject72.bin"/><Relationship Id="rId235" Type="http://schemas.openxmlformats.org/officeDocument/2006/relationships/image" Target="media/image146.wmf"/><Relationship Id="rId251" Type="http://schemas.openxmlformats.org/officeDocument/2006/relationships/image" Target="media/image154.wmf"/><Relationship Id="rId256" Type="http://schemas.openxmlformats.org/officeDocument/2006/relationships/oleObject" Target="embeddings/oleObject85.bin"/><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29.wmf"/><Relationship Id="rId116" Type="http://schemas.openxmlformats.org/officeDocument/2006/relationships/image" Target="media/image57.wmf"/><Relationship Id="rId137" Type="http://schemas.openxmlformats.org/officeDocument/2006/relationships/image" Target="media/image67.wmf"/><Relationship Id="rId158" Type="http://schemas.openxmlformats.org/officeDocument/2006/relationships/image" Target="media/image83.emf"/><Relationship Id="rId20" Type="http://schemas.openxmlformats.org/officeDocument/2006/relationships/image" Target="media/image6.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7.wmf"/><Relationship Id="rId88" Type="http://schemas.openxmlformats.org/officeDocument/2006/relationships/oleObject" Target="embeddings/oleObject40.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78.emf"/><Relationship Id="rId174" Type="http://schemas.openxmlformats.org/officeDocument/2006/relationships/image" Target="media/image99.emf"/><Relationship Id="rId179" Type="http://schemas.openxmlformats.org/officeDocument/2006/relationships/image" Target="media/image104.emf"/><Relationship Id="rId195" Type="http://schemas.openxmlformats.org/officeDocument/2006/relationships/image" Target="media/image119.emf"/><Relationship Id="rId209" Type="http://schemas.openxmlformats.org/officeDocument/2006/relationships/image" Target="media/image133.emf"/><Relationship Id="rId190" Type="http://schemas.openxmlformats.org/officeDocument/2006/relationships/oleObject" Target="embeddings/oleObject67.bin"/><Relationship Id="rId204" Type="http://schemas.openxmlformats.org/officeDocument/2006/relationships/image" Target="media/image128.emf"/><Relationship Id="rId220" Type="http://schemas.openxmlformats.org/officeDocument/2006/relationships/hyperlink" Target="http://www.geodz.com/deu/d/Geophysik" TargetMode="External"/><Relationship Id="rId225" Type="http://schemas.openxmlformats.org/officeDocument/2006/relationships/image" Target="media/image141.wmf"/><Relationship Id="rId241" Type="http://schemas.openxmlformats.org/officeDocument/2006/relationships/image" Target="media/image149.wmf"/><Relationship Id="rId246" Type="http://schemas.openxmlformats.org/officeDocument/2006/relationships/oleObject" Target="embeddings/oleObject80.bin"/><Relationship Id="rId267" Type="http://schemas.openxmlformats.org/officeDocument/2006/relationships/fontTable" Target="fontTable.xml"/><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24.wmf"/><Relationship Id="rId106" Type="http://schemas.openxmlformats.org/officeDocument/2006/relationships/image" Target="media/image52.wmf"/><Relationship Id="rId127" Type="http://schemas.openxmlformats.org/officeDocument/2006/relationships/image" Target="media/image62.wmf"/><Relationship Id="rId262" Type="http://schemas.openxmlformats.org/officeDocument/2006/relationships/oleObject" Target="embeddings/oleObject88.bin"/><Relationship Id="rId10" Type="http://schemas.openxmlformats.org/officeDocument/2006/relationships/image" Target="media/image1.wmf"/><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2.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5.jpeg"/><Relationship Id="rId101" Type="http://schemas.openxmlformats.org/officeDocument/2006/relationships/image" Target="media/image47.emf"/><Relationship Id="rId122" Type="http://schemas.openxmlformats.org/officeDocument/2006/relationships/oleObject" Target="embeddings/oleObject54.bin"/><Relationship Id="rId143" Type="http://schemas.openxmlformats.org/officeDocument/2006/relationships/image" Target="media/image70.wmf"/><Relationship Id="rId148" Type="http://schemas.openxmlformats.org/officeDocument/2006/relationships/image" Target="media/image73.emf"/><Relationship Id="rId164" Type="http://schemas.openxmlformats.org/officeDocument/2006/relationships/image" Target="media/image89.emf"/><Relationship Id="rId169" Type="http://schemas.openxmlformats.org/officeDocument/2006/relationships/image" Target="media/image94.emf"/><Relationship Id="rId185" Type="http://schemas.openxmlformats.org/officeDocument/2006/relationships/image" Target="media/image110.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5.emf"/><Relationship Id="rId210" Type="http://schemas.openxmlformats.org/officeDocument/2006/relationships/image" Target="media/image134.emf"/><Relationship Id="rId215" Type="http://schemas.openxmlformats.org/officeDocument/2006/relationships/hyperlink" Target="http://www.geodz.com/deu/d/Klassifikation" TargetMode="External"/><Relationship Id="rId236" Type="http://schemas.openxmlformats.org/officeDocument/2006/relationships/oleObject" Target="embeddings/oleObject75.bin"/><Relationship Id="rId257" Type="http://schemas.openxmlformats.org/officeDocument/2006/relationships/image" Target="media/image157.wmf"/><Relationship Id="rId26" Type="http://schemas.openxmlformats.org/officeDocument/2006/relationships/oleObject" Target="embeddings/oleObject8.bin"/><Relationship Id="rId231" Type="http://schemas.openxmlformats.org/officeDocument/2006/relationships/image" Target="media/image144.wmf"/><Relationship Id="rId252" Type="http://schemas.openxmlformats.org/officeDocument/2006/relationships/oleObject" Target="embeddings/oleObject83.bin"/><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0.wmf"/><Relationship Id="rId112" Type="http://schemas.openxmlformats.org/officeDocument/2006/relationships/image" Target="media/image55.wmf"/><Relationship Id="rId133" Type="http://schemas.openxmlformats.org/officeDocument/2006/relationships/image" Target="media/image65.wmf"/><Relationship Id="rId154" Type="http://schemas.openxmlformats.org/officeDocument/2006/relationships/image" Target="media/image79.emf"/><Relationship Id="rId175" Type="http://schemas.openxmlformats.org/officeDocument/2006/relationships/image" Target="media/image100.emf"/><Relationship Id="rId196" Type="http://schemas.openxmlformats.org/officeDocument/2006/relationships/image" Target="media/image120.emf"/><Relationship Id="rId200" Type="http://schemas.openxmlformats.org/officeDocument/2006/relationships/image" Target="media/image124.emf"/><Relationship Id="rId16" Type="http://schemas.openxmlformats.org/officeDocument/2006/relationships/image" Target="media/image4.wmf"/><Relationship Id="rId221" Type="http://schemas.openxmlformats.org/officeDocument/2006/relationships/image" Target="media/image139.wmf"/><Relationship Id="rId242" Type="http://schemas.openxmlformats.org/officeDocument/2006/relationships/oleObject" Target="embeddings/oleObject78.bin"/><Relationship Id="rId263" Type="http://schemas.openxmlformats.org/officeDocument/2006/relationships/image" Target="media/image160.wmf"/><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5.wmf"/><Relationship Id="rId102" Type="http://schemas.openxmlformats.org/officeDocument/2006/relationships/image" Target="media/image48.emf"/><Relationship Id="rId123" Type="http://schemas.openxmlformats.org/officeDocument/2006/relationships/image" Target="media/image60.wmf"/><Relationship Id="rId144" Type="http://schemas.openxmlformats.org/officeDocument/2006/relationships/oleObject" Target="embeddings/oleObject65.bin"/><Relationship Id="rId90" Type="http://schemas.openxmlformats.org/officeDocument/2006/relationships/oleObject" Target="embeddings/oleObject41.bin"/><Relationship Id="rId165" Type="http://schemas.openxmlformats.org/officeDocument/2006/relationships/image" Target="media/image90.emf"/><Relationship Id="rId186" Type="http://schemas.openxmlformats.org/officeDocument/2006/relationships/image" Target="media/image111.emf"/><Relationship Id="rId211" Type="http://schemas.openxmlformats.org/officeDocument/2006/relationships/image" Target="media/image135.emf"/><Relationship Id="rId232" Type="http://schemas.openxmlformats.org/officeDocument/2006/relationships/oleObject" Target="embeddings/oleObject73.bin"/><Relationship Id="rId253" Type="http://schemas.openxmlformats.org/officeDocument/2006/relationships/image" Target="media/image155.wmf"/><Relationship Id="rId27" Type="http://schemas.openxmlformats.org/officeDocument/2006/relationships/image" Target="media/image10.wmf"/><Relationship Id="rId48" Type="http://schemas.openxmlformats.org/officeDocument/2006/relationships/oleObject" Target="embeddings/oleObject19.bin"/><Relationship Id="rId69" Type="http://schemas.openxmlformats.org/officeDocument/2006/relationships/image" Target="media/image30.wmf"/><Relationship Id="rId113" Type="http://schemas.openxmlformats.org/officeDocument/2006/relationships/oleObject" Target="embeddings/oleObject49.bin"/><Relationship Id="rId134" Type="http://schemas.openxmlformats.org/officeDocument/2006/relationships/oleObject" Target="embeddings/oleObject60.bin"/><Relationship Id="rId80" Type="http://schemas.openxmlformats.org/officeDocument/2006/relationships/oleObject" Target="embeddings/oleObject36.bin"/><Relationship Id="rId155" Type="http://schemas.openxmlformats.org/officeDocument/2006/relationships/image" Target="media/image80.emf"/><Relationship Id="rId176" Type="http://schemas.openxmlformats.org/officeDocument/2006/relationships/image" Target="media/image101.emf"/><Relationship Id="rId197" Type="http://schemas.openxmlformats.org/officeDocument/2006/relationships/image" Target="media/image121.emf"/><Relationship Id="rId201" Type="http://schemas.openxmlformats.org/officeDocument/2006/relationships/image" Target="media/image125.emf"/><Relationship Id="rId222" Type="http://schemas.openxmlformats.org/officeDocument/2006/relationships/oleObject" Target="embeddings/oleObject68.bin"/><Relationship Id="rId243" Type="http://schemas.openxmlformats.org/officeDocument/2006/relationships/image" Target="media/image150.wmf"/><Relationship Id="rId264" Type="http://schemas.openxmlformats.org/officeDocument/2006/relationships/oleObject" Target="embeddings/oleObject89.bin"/><Relationship Id="rId17" Type="http://schemas.openxmlformats.org/officeDocument/2006/relationships/oleObject" Target="embeddings/oleObject4.bin"/><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9.emf"/><Relationship Id="rId124" Type="http://schemas.openxmlformats.org/officeDocument/2006/relationships/oleObject" Target="embeddings/oleObject55.bin"/><Relationship Id="rId70" Type="http://schemas.openxmlformats.org/officeDocument/2006/relationships/oleObject" Target="embeddings/oleObject31.bin"/><Relationship Id="rId91" Type="http://schemas.openxmlformats.org/officeDocument/2006/relationships/image" Target="media/image41.wmf"/><Relationship Id="rId145" Type="http://schemas.openxmlformats.org/officeDocument/2006/relationships/image" Target="media/image71.jpeg"/><Relationship Id="rId166" Type="http://schemas.openxmlformats.org/officeDocument/2006/relationships/image" Target="media/image91.emf"/><Relationship Id="rId187" Type="http://schemas.openxmlformats.org/officeDocument/2006/relationships/image" Target="media/image112.emf"/><Relationship Id="rId1" Type="http://schemas.openxmlformats.org/officeDocument/2006/relationships/customXml" Target="../customXml/item1.xml"/><Relationship Id="rId212" Type="http://schemas.openxmlformats.org/officeDocument/2006/relationships/image" Target="media/image136.emf"/><Relationship Id="rId233" Type="http://schemas.openxmlformats.org/officeDocument/2006/relationships/image" Target="media/image145.wmf"/><Relationship Id="rId254" Type="http://schemas.openxmlformats.org/officeDocument/2006/relationships/oleObject" Target="embeddings/oleObject84.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1C06E-06B7-4E08-A5CA-66CAE688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141</Pages>
  <Words>34878</Words>
  <Characters>188345</Characters>
  <Application>Microsoft Office Word</Application>
  <DocSecurity>0</DocSecurity>
  <Lines>1569</Lines>
  <Paragraphs>445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Particular</Company>
  <LinksUpToDate>false</LinksUpToDate>
  <CharactersWithSpaces>222778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Derblai Casaroli</dc:creator>
  <cp:lastModifiedBy>Quirijn</cp:lastModifiedBy>
  <cp:revision>3</cp:revision>
  <cp:lastPrinted>2011-03-02T13:14:00Z</cp:lastPrinted>
  <dcterms:created xsi:type="dcterms:W3CDTF">2011-06-22T12:55:00Z</dcterms:created>
  <dcterms:modified xsi:type="dcterms:W3CDTF">2011-06-22T13:10:00Z</dcterms:modified>
</cp:coreProperties>
</file>